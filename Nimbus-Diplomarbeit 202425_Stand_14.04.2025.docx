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72A6659" w14:textId="77777777" w:rsidR="00804922" w:rsidRPr="00A14F8D" w:rsidRDefault="00804922" w:rsidP="00A14F8D">
      <w:pPr>
        <w:spacing w:after="0" w:line="240" w:lineRule="auto"/>
        <w:jc w:val="center"/>
        <w:rPr>
          <w:b/>
          <w:sz w:val="48"/>
          <w:szCs w:val="48"/>
        </w:rPr>
      </w:pPr>
      <w:bookmarkStart w:id="0" w:name="_Hlk191682928"/>
      <w:bookmarkEnd w:id="0"/>
    </w:p>
    <w:p w14:paraId="03BF5917" w14:textId="77777777" w:rsidR="00804922" w:rsidRPr="00D134DC" w:rsidRDefault="00804922" w:rsidP="00D134DC">
      <w:pPr>
        <w:spacing w:after="0" w:line="240" w:lineRule="auto"/>
        <w:jc w:val="center"/>
        <w:rPr>
          <w:b/>
          <w:sz w:val="48"/>
          <w:szCs w:val="48"/>
        </w:rPr>
      </w:pPr>
      <w:r w:rsidRPr="00D134DC">
        <w:rPr>
          <w:b/>
          <w:sz w:val="48"/>
          <w:szCs w:val="48"/>
        </w:rPr>
        <w:t>DIPLOMARBEIT</w:t>
      </w:r>
    </w:p>
    <w:p w14:paraId="0A37501D" w14:textId="77777777" w:rsidR="00804922" w:rsidRDefault="00804922" w:rsidP="00B47210">
      <w:pPr>
        <w:spacing w:after="0" w:line="240" w:lineRule="auto"/>
      </w:pPr>
    </w:p>
    <w:p w14:paraId="5DAB6C7B" w14:textId="77777777" w:rsidR="00804922" w:rsidRDefault="00804922" w:rsidP="00B47210">
      <w:pPr>
        <w:spacing w:after="0" w:line="240" w:lineRule="auto"/>
      </w:pPr>
    </w:p>
    <w:p w14:paraId="62A82073" w14:textId="1233B0C2" w:rsidR="00804922" w:rsidRPr="00D134DC" w:rsidRDefault="0049275E" w:rsidP="00D134DC">
      <w:pPr>
        <w:spacing w:after="0" w:line="240" w:lineRule="auto"/>
        <w:jc w:val="center"/>
        <w:rPr>
          <w:b/>
          <w:sz w:val="40"/>
          <w:szCs w:val="40"/>
        </w:rPr>
      </w:pPr>
      <w:sdt>
        <w:sdtPr>
          <w:rPr>
            <w:b/>
            <w:sz w:val="40"/>
            <w:szCs w:val="40"/>
          </w:rPr>
          <w:alias w:val="Titel"/>
          <w:tag w:val=""/>
          <w:id w:val="365802980"/>
          <w:placeholder>
            <w:docPart w:val="D0A6D67219DD45798CE0B5DCBF576E46"/>
          </w:placeholder>
          <w:dataBinding w:prefixMappings="xmlns:ns0='http://purl.org/dc/elements/1.1/' xmlns:ns1='http://schemas.openxmlformats.org/package/2006/metadata/core-properties' " w:xpath="/ns1:coreProperties[1]/ns0:title[1]" w:storeItemID="{6C3C8BC8-F283-45AE-878A-BAB7291924A1}"/>
          <w:text/>
        </w:sdtPr>
        <w:sdtContent>
          <w:r w:rsidR="0043356B" w:rsidRPr="0043356B">
            <w:rPr>
              <w:b/>
              <w:sz w:val="40"/>
              <w:szCs w:val="40"/>
            </w:rPr>
            <w:t>NIMBUS</w:t>
          </w:r>
        </w:sdtContent>
      </w:sdt>
    </w:p>
    <w:p w14:paraId="02EB378F" w14:textId="77777777" w:rsidR="00804922" w:rsidRDefault="00804922" w:rsidP="0075624D">
      <w:pPr>
        <w:tabs>
          <w:tab w:val="left" w:pos="426"/>
          <w:tab w:val="left" w:pos="1701"/>
        </w:tabs>
        <w:spacing w:after="0" w:line="240" w:lineRule="auto"/>
        <w:jc w:val="center"/>
        <w:rPr>
          <w:b/>
          <w:bCs/>
          <w:sz w:val="44"/>
          <w:szCs w:val="40"/>
        </w:rPr>
      </w:pPr>
    </w:p>
    <w:p w14:paraId="0203ABB1" w14:textId="77777777" w:rsidR="000E0E42" w:rsidRDefault="000E0E42" w:rsidP="0075624D">
      <w:pPr>
        <w:tabs>
          <w:tab w:val="left" w:pos="426"/>
          <w:tab w:val="left" w:pos="1701"/>
        </w:tabs>
        <w:spacing w:after="0" w:line="240" w:lineRule="auto"/>
        <w:jc w:val="center"/>
        <w:rPr>
          <w:b/>
          <w:bCs/>
          <w:sz w:val="44"/>
          <w:szCs w:val="40"/>
        </w:rPr>
      </w:pPr>
    </w:p>
    <w:p w14:paraId="65B0EDBF" w14:textId="3504867C" w:rsidR="000E0E42" w:rsidRPr="000E0E42" w:rsidRDefault="000E0E42" w:rsidP="000E0E42">
      <w:pPr>
        <w:tabs>
          <w:tab w:val="left" w:pos="426"/>
          <w:tab w:val="left" w:pos="1701"/>
        </w:tabs>
        <w:spacing w:after="0" w:line="240" w:lineRule="auto"/>
        <w:jc w:val="center"/>
        <w:rPr>
          <w:bCs/>
          <w:sz w:val="28"/>
          <w:szCs w:val="28"/>
        </w:rPr>
      </w:pPr>
      <w:r w:rsidRPr="000E0E42">
        <w:rPr>
          <w:bCs/>
          <w:noProof/>
          <w:sz w:val="28"/>
          <w:szCs w:val="28"/>
        </w:rPr>
        <w:drawing>
          <wp:inline distT="0" distB="0" distL="0" distR="0" wp14:anchorId="5E5E60B5" wp14:editId="1A627158">
            <wp:extent cx="5730240" cy="1615282"/>
            <wp:effectExtent l="0" t="0" r="0" b="0"/>
            <wp:docPr id="9399770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619" cy="1621027"/>
                    </a:xfrm>
                    <a:prstGeom prst="rect">
                      <a:avLst/>
                    </a:prstGeom>
                    <a:noFill/>
                    <a:ln>
                      <a:noFill/>
                    </a:ln>
                  </pic:spPr>
                </pic:pic>
              </a:graphicData>
            </a:graphic>
          </wp:inline>
        </w:drawing>
      </w:r>
    </w:p>
    <w:p w14:paraId="6A05A809" w14:textId="77777777" w:rsidR="0082548E" w:rsidRDefault="0082548E" w:rsidP="0075624D">
      <w:pPr>
        <w:tabs>
          <w:tab w:val="left" w:pos="426"/>
          <w:tab w:val="left" w:pos="1701"/>
        </w:tabs>
        <w:spacing w:after="0" w:line="240" w:lineRule="auto"/>
        <w:jc w:val="center"/>
        <w:rPr>
          <w:bCs/>
          <w:sz w:val="28"/>
          <w:szCs w:val="28"/>
        </w:rPr>
      </w:pPr>
    </w:p>
    <w:p w14:paraId="3E796456" w14:textId="77777777" w:rsidR="00B732E9" w:rsidRDefault="00B732E9" w:rsidP="0075624D">
      <w:pPr>
        <w:tabs>
          <w:tab w:val="left" w:pos="426"/>
          <w:tab w:val="left" w:pos="1701"/>
        </w:tabs>
        <w:spacing w:after="0" w:line="240" w:lineRule="auto"/>
        <w:jc w:val="center"/>
        <w:rPr>
          <w:bCs/>
          <w:sz w:val="28"/>
          <w:szCs w:val="28"/>
        </w:rPr>
      </w:pPr>
    </w:p>
    <w:p w14:paraId="5A39BBE3" w14:textId="77777777" w:rsidR="00804922" w:rsidRDefault="00804922" w:rsidP="0075624D">
      <w:pPr>
        <w:snapToGrid w:val="0"/>
        <w:spacing w:after="0" w:line="240" w:lineRule="auto"/>
        <w:rPr>
          <w:b/>
          <w:i/>
          <w:color w:val="FFFFFF"/>
        </w:rPr>
      </w:pPr>
    </w:p>
    <w:p w14:paraId="41C8F396" w14:textId="14F38DAB" w:rsidR="00804922" w:rsidRDefault="00804922" w:rsidP="146695FD">
      <w:pPr>
        <w:spacing w:after="0"/>
        <w:rPr>
          <w:b/>
          <w:bCs/>
          <w:i/>
          <w:iCs/>
          <w:color w:val="FFFFFF"/>
        </w:rPr>
      </w:pPr>
    </w:p>
    <w:p w14:paraId="72A3D3EC" w14:textId="77777777" w:rsidR="00804922" w:rsidRDefault="00804922" w:rsidP="0075624D">
      <w:pPr>
        <w:tabs>
          <w:tab w:val="left" w:pos="426"/>
          <w:tab w:val="left" w:pos="2977"/>
        </w:tabs>
        <w:spacing w:after="0"/>
        <w:rPr>
          <w:rFonts w:cs="Tahoma"/>
          <w:bCs/>
          <w:sz w:val="16"/>
        </w:rPr>
      </w:pPr>
    </w:p>
    <w:p w14:paraId="6EC24EA4" w14:textId="639EAEC0" w:rsidR="00804922" w:rsidRDefault="00804922" w:rsidP="0075624D">
      <w:pPr>
        <w:tabs>
          <w:tab w:val="left" w:pos="426"/>
          <w:tab w:val="left" w:pos="2977"/>
        </w:tabs>
        <w:spacing w:after="0"/>
        <w:rPr>
          <w:rFonts w:cs="Tahoma"/>
          <w:bCs/>
          <w:sz w:val="28"/>
          <w:szCs w:val="28"/>
        </w:rPr>
      </w:pPr>
      <w:r>
        <w:rPr>
          <w:rFonts w:cs="Tahoma"/>
          <w:bCs/>
          <w:sz w:val="28"/>
          <w:szCs w:val="28"/>
        </w:rPr>
        <w:tab/>
        <w:t>Verfasser:</w:t>
      </w:r>
      <w:r>
        <w:rPr>
          <w:rFonts w:cs="Tahoma"/>
          <w:bCs/>
          <w:sz w:val="28"/>
          <w:szCs w:val="28"/>
        </w:rPr>
        <w:tab/>
      </w:r>
      <w:r w:rsidR="00043611">
        <w:rPr>
          <w:rFonts w:cs="Tahoma"/>
          <w:bCs/>
          <w:sz w:val="28"/>
          <w:szCs w:val="28"/>
        </w:rPr>
        <w:t xml:space="preserve">Janina </w:t>
      </w:r>
      <w:r w:rsidR="00CE330E">
        <w:rPr>
          <w:rFonts w:cs="Tahoma"/>
          <w:bCs/>
          <w:sz w:val="28"/>
          <w:szCs w:val="28"/>
        </w:rPr>
        <w:t>KOWATSCH</w:t>
      </w:r>
    </w:p>
    <w:p w14:paraId="32254091" w14:textId="5A192EC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00043611">
        <w:rPr>
          <w:rFonts w:cs="Tahoma"/>
          <w:bCs/>
          <w:sz w:val="28"/>
          <w:szCs w:val="28"/>
        </w:rPr>
        <w:t>Maximilian</w:t>
      </w:r>
      <w:r w:rsidR="00CE330E">
        <w:rPr>
          <w:rFonts w:cs="Tahoma"/>
          <w:bCs/>
          <w:sz w:val="28"/>
          <w:szCs w:val="28"/>
        </w:rPr>
        <w:t xml:space="preserve"> LANGER</w:t>
      </w:r>
    </w:p>
    <w:p w14:paraId="4BCC502A" w14:textId="15575923" w:rsidR="00804922" w:rsidRDefault="00804922" w:rsidP="0075624D">
      <w:pPr>
        <w:tabs>
          <w:tab w:val="left" w:pos="426"/>
          <w:tab w:val="left" w:pos="2977"/>
        </w:tabs>
        <w:spacing w:after="0"/>
        <w:rPr>
          <w:rFonts w:cs="Tahoma"/>
          <w:bCs/>
          <w:sz w:val="28"/>
          <w:szCs w:val="28"/>
        </w:rPr>
      </w:pPr>
      <w:r>
        <w:tab/>
      </w:r>
      <w:r>
        <w:tab/>
      </w:r>
      <w:r w:rsidR="00CE330E">
        <w:rPr>
          <w:rFonts w:cs="Tahoma"/>
          <w:bCs/>
          <w:sz w:val="28"/>
          <w:szCs w:val="28"/>
        </w:rPr>
        <w:t>Markus WANKE</w:t>
      </w:r>
    </w:p>
    <w:p w14:paraId="6CD33B02" w14:textId="50B2FFD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D0B940D" w14:textId="77777777"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E27B00A" w14:textId="77777777" w:rsidR="00804922" w:rsidRDefault="00804922" w:rsidP="0075624D">
      <w:pPr>
        <w:tabs>
          <w:tab w:val="left" w:pos="426"/>
          <w:tab w:val="left" w:pos="2977"/>
        </w:tabs>
        <w:spacing w:after="0"/>
        <w:rPr>
          <w:rFonts w:cs="Tahoma"/>
          <w:bCs/>
          <w:sz w:val="16"/>
          <w:szCs w:val="16"/>
        </w:rPr>
      </w:pPr>
    </w:p>
    <w:p w14:paraId="60061E4C" w14:textId="77777777" w:rsidR="00804922" w:rsidRDefault="00804922" w:rsidP="0075624D">
      <w:pPr>
        <w:tabs>
          <w:tab w:val="left" w:pos="426"/>
          <w:tab w:val="left" w:pos="2977"/>
        </w:tabs>
        <w:spacing w:after="0"/>
        <w:rPr>
          <w:rFonts w:cs="Tahoma"/>
          <w:bCs/>
          <w:sz w:val="16"/>
          <w:szCs w:val="16"/>
        </w:rPr>
      </w:pPr>
    </w:p>
    <w:p w14:paraId="7F5A6918" w14:textId="1704E228" w:rsidR="00804922" w:rsidRDefault="00804922" w:rsidP="0075624D">
      <w:pPr>
        <w:tabs>
          <w:tab w:val="left" w:pos="426"/>
          <w:tab w:val="left" w:pos="2977"/>
        </w:tabs>
        <w:spacing w:after="0"/>
        <w:rPr>
          <w:rFonts w:cs="Tahoma"/>
          <w:bCs/>
          <w:sz w:val="28"/>
          <w:szCs w:val="28"/>
        </w:rPr>
      </w:pPr>
      <w:r>
        <w:tab/>
      </w:r>
      <w:r>
        <w:rPr>
          <w:sz w:val="28"/>
          <w:szCs w:val="28"/>
        </w:rPr>
        <w:t>B</w:t>
      </w:r>
      <w:r>
        <w:rPr>
          <w:rFonts w:cs="Tahoma"/>
          <w:bCs/>
          <w:sz w:val="28"/>
          <w:szCs w:val="28"/>
        </w:rPr>
        <w:t>etreuer:</w:t>
      </w:r>
      <w:r>
        <w:rPr>
          <w:rFonts w:cs="Tahoma"/>
          <w:bCs/>
          <w:sz w:val="28"/>
          <w:szCs w:val="28"/>
        </w:rPr>
        <w:tab/>
      </w:r>
      <w:r w:rsidR="00036361" w:rsidRPr="00036361">
        <w:rPr>
          <w:rFonts w:cs="Tahoma"/>
          <w:bCs/>
          <w:sz w:val="28"/>
          <w:szCs w:val="28"/>
          <w:lang w:val="de-DE"/>
        </w:rPr>
        <w:t>Mag. Clemens Wiesinger, MBA</w:t>
      </w:r>
      <w:r>
        <w:rPr>
          <w:rFonts w:cs="Tahoma"/>
          <w:bCs/>
          <w:sz w:val="28"/>
          <w:szCs w:val="28"/>
        </w:rPr>
        <w:tab/>
      </w:r>
    </w:p>
    <w:p w14:paraId="3232B941" w14:textId="49207881" w:rsidR="00236A7A" w:rsidRPr="00C35D48"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Pr="00C35D48">
        <w:rPr>
          <w:rFonts w:cs="Tahoma"/>
          <w:bCs/>
          <w:sz w:val="28"/>
          <w:szCs w:val="28"/>
        </w:rPr>
        <w:tab/>
      </w:r>
    </w:p>
    <w:p w14:paraId="44EAFD9C" w14:textId="77777777" w:rsidR="00236A7A" w:rsidRPr="00C35D48" w:rsidRDefault="00236A7A" w:rsidP="00236A7A">
      <w:pPr>
        <w:tabs>
          <w:tab w:val="left" w:pos="426"/>
          <w:tab w:val="left" w:pos="2977"/>
        </w:tabs>
        <w:spacing w:after="0"/>
        <w:rPr>
          <w:rFonts w:cs="Tahoma"/>
          <w:bCs/>
          <w:sz w:val="28"/>
          <w:szCs w:val="28"/>
        </w:rPr>
      </w:pPr>
      <w:r w:rsidRPr="00C35D48">
        <w:rPr>
          <w:rFonts w:cs="Tahoma"/>
          <w:bCs/>
          <w:sz w:val="28"/>
          <w:szCs w:val="28"/>
        </w:rPr>
        <w:tab/>
      </w:r>
      <w:r w:rsidRPr="00C35D48">
        <w:rPr>
          <w:rFonts w:cs="Tahoma"/>
          <w:bCs/>
          <w:sz w:val="28"/>
          <w:szCs w:val="28"/>
        </w:rPr>
        <w:tab/>
      </w:r>
      <w:r w:rsidRPr="00C35D48">
        <w:rPr>
          <w:rFonts w:cs="Tahoma"/>
          <w:bCs/>
          <w:sz w:val="28"/>
          <w:szCs w:val="28"/>
        </w:rPr>
        <w:tab/>
      </w:r>
    </w:p>
    <w:p w14:paraId="4B94D5A5" w14:textId="77777777" w:rsidR="00804922" w:rsidRPr="00C35D48" w:rsidRDefault="00804922" w:rsidP="0075624D">
      <w:pPr>
        <w:tabs>
          <w:tab w:val="left" w:pos="426"/>
          <w:tab w:val="left" w:pos="2977"/>
        </w:tabs>
        <w:spacing w:after="0"/>
        <w:rPr>
          <w:rFonts w:cs="Tahoma"/>
          <w:bCs/>
          <w:sz w:val="16"/>
          <w:szCs w:val="16"/>
        </w:rPr>
      </w:pPr>
    </w:p>
    <w:p w14:paraId="3DEEC669" w14:textId="77777777" w:rsidR="00804922" w:rsidRPr="00C35D48" w:rsidRDefault="00804922" w:rsidP="0075624D">
      <w:pPr>
        <w:tabs>
          <w:tab w:val="left" w:pos="426"/>
          <w:tab w:val="left" w:pos="2977"/>
        </w:tabs>
        <w:spacing w:after="0"/>
        <w:rPr>
          <w:rFonts w:cs="Tahoma"/>
          <w:bCs/>
          <w:sz w:val="16"/>
          <w:szCs w:val="16"/>
        </w:rPr>
      </w:pPr>
    </w:p>
    <w:p w14:paraId="30A34A51" w14:textId="446F183E" w:rsidR="00804922" w:rsidRDefault="00804922" w:rsidP="0075624D">
      <w:pPr>
        <w:tabs>
          <w:tab w:val="left" w:pos="426"/>
          <w:tab w:val="left" w:pos="2977"/>
        </w:tabs>
        <w:spacing w:after="0"/>
        <w:rPr>
          <w:sz w:val="28"/>
          <w:szCs w:val="28"/>
        </w:rPr>
      </w:pPr>
      <w:r w:rsidRPr="00C35D48">
        <w:rPr>
          <w:sz w:val="28"/>
          <w:szCs w:val="28"/>
        </w:rPr>
        <w:tab/>
      </w:r>
      <w:r w:rsidR="00286FDC">
        <w:rPr>
          <w:sz w:val="28"/>
          <w:szCs w:val="28"/>
        </w:rPr>
        <w:t>Abteilung für Informatik – Software Engineering</w:t>
      </w:r>
      <w:r>
        <w:rPr>
          <w:sz w:val="28"/>
          <w:szCs w:val="28"/>
        </w:rPr>
        <w:t>, 5</w:t>
      </w:r>
      <w:r w:rsidR="0043356B">
        <w:rPr>
          <w:sz w:val="28"/>
          <w:szCs w:val="28"/>
        </w:rPr>
        <w:t>AH</w:t>
      </w:r>
      <w:r w:rsidR="00286FDC">
        <w:rPr>
          <w:sz w:val="28"/>
          <w:szCs w:val="28"/>
        </w:rPr>
        <w:t>IF</w:t>
      </w:r>
    </w:p>
    <w:p w14:paraId="3656B9AB" w14:textId="77777777" w:rsidR="00427956" w:rsidRDefault="00427956" w:rsidP="004240D6">
      <w:pPr>
        <w:tabs>
          <w:tab w:val="center" w:pos="4536"/>
          <w:tab w:val="right" w:pos="9072"/>
        </w:tabs>
        <w:spacing w:after="0"/>
        <w:ind w:right="-1"/>
        <w:rPr>
          <w:rFonts w:eastAsia="Helvetica" w:cs="Helvetica"/>
          <w:color w:val="181412"/>
        </w:rPr>
      </w:pPr>
    </w:p>
    <w:p w14:paraId="45FB0818" w14:textId="14A58038" w:rsidR="0082548E" w:rsidRPr="0082548E" w:rsidRDefault="0082548E" w:rsidP="004240D6">
      <w:pPr>
        <w:tabs>
          <w:tab w:val="center" w:pos="4678"/>
          <w:tab w:val="right" w:pos="9072"/>
        </w:tabs>
        <w:spacing w:after="0"/>
        <w:ind w:right="-1"/>
        <w:rPr>
          <w:rFonts w:eastAsia="Helvetica" w:cs="Helvetica"/>
          <w:color w:val="181412"/>
        </w:rPr>
        <w:sectPr w:rsidR="0082548E" w:rsidRPr="0082548E" w:rsidSect="00427956">
          <w:headerReference w:type="default" r:id="rId13"/>
          <w:footerReference w:type="default" r:id="rId14"/>
          <w:pgSz w:w="11906" w:h="16838" w:code="9"/>
          <w:pgMar w:top="2381" w:right="1134" w:bottom="1701" w:left="1701" w:header="1701" w:footer="563" w:gutter="0"/>
          <w:cols w:space="720"/>
        </w:sectPr>
      </w:pPr>
    </w:p>
    <w:p w14:paraId="3F9D2F77" w14:textId="77777777" w:rsidR="003E6907" w:rsidRDefault="003E6907" w:rsidP="336912B1">
      <w:pPr>
        <w:pStyle w:val="berschrift1nichtimInhaltsverzeichnis"/>
        <w:ind w:left="0" w:firstLine="0"/>
      </w:pPr>
      <w:bookmarkStart w:id="1" w:name="_Toc337631235"/>
      <w:r>
        <w:lastRenderedPageBreak/>
        <w:t>Verfassererklärung</w:t>
      </w:r>
      <w:bookmarkEnd w:id="1"/>
    </w:p>
    <w:p w14:paraId="6076CCA7" w14:textId="7A4F69E1" w:rsidR="4E19431C" w:rsidRDefault="4E19431C" w:rsidP="336912B1">
      <w:pPr>
        <w:rPr>
          <w:rFonts w:cs="Tahoma"/>
        </w:rPr>
      </w:pPr>
      <w:r w:rsidRPr="336912B1">
        <w:rPr>
          <w:rFonts w:cs="Tahoma"/>
        </w:rPr>
        <w:t>Ich erkläre, dass ich die vorliegende Diplomarbeit selbstständig und ohne fremde Hilfe verfasst, andere als die angegebenen Quellen und Hilfsmittel nicht benutzt, die aus anderen Werken übernommene Inhalte durch Quellenangaben erkenntlich gemacht, sowie durch Künstliche Intelligenz oder sonstige Tools generierte Inhalte unter Angabe von Prompt und Produktversion in der Quellenangabe gekennzeichnet habe.</w:t>
      </w:r>
    </w:p>
    <w:p w14:paraId="18972252" w14:textId="77777777" w:rsidR="00D134DC" w:rsidRPr="00CE4478" w:rsidRDefault="00D134DC" w:rsidP="00CE4478">
      <w:pPr>
        <w:rPr>
          <w:rFonts w:cs="Tahoma"/>
          <w:szCs w:val="22"/>
        </w:rPr>
      </w:pPr>
      <w:r w:rsidRPr="00D134DC">
        <w:rPr>
          <w:szCs w:val="22"/>
          <w:highlight w:val="yellow"/>
        </w:rPr>
        <w:t>Gegebenenfalls Kooperation mit Firmen und Sperrvermerke ergänzen.</w:t>
      </w:r>
    </w:p>
    <w:p w14:paraId="48D9EF38" w14:textId="5FD3015D" w:rsidR="00D134DC" w:rsidRDefault="00CE4478" w:rsidP="00CE4478">
      <w:pPr>
        <w:jc w:val="right"/>
        <w:rPr>
          <w:szCs w:val="22"/>
        </w:rPr>
      </w:pPr>
      <w:r w:rsidRPr="00CE4478">
        <w:rPr>
          <w:szCs w:val="22"/>
        </w:rPr>
        <w:t>Wien,</w:t>
      </w:r>
      <w:r w:rsidR="00D134DC" w:rsidRPr="00CE4478">
        <w:rPr>
          <w:szCs w:val="22"/>
        </w:rPr>
        <w:t xml:space="preserve"> </w:t>
      </w:r>
      <w:sdt>
        <w:sdtPr>
          <w:rPr>
            <w:szCs w:val="22"/>
          </w:rPr>
          <w:alias w:val="Veröffentlichungsdatum"/>
          <w:tag w:val=""/>
          <w:id w:val="390619148"/>
          <w:placeholder>
            <w:docPart w:val="82D4584056EC4E87B710D630BCF98772"/>
          </w:placeholder>
          <w:showingPlcHdr/>
          <w:dataBinding w:prefixMappings="xmlns:ns0='http://schemas.microsoft.com/office/2006/coverPageProps' " w:xpath="/ns0:CoverPageProperties[1]/ns0:PublishDate[1]" w:storeItemID="{55AF091B-3C7A-41E3-B477-F2FDAA23CFDA}"/>
          <w:date w:fullDate="2017-04-05T00:00:00Z">
            <w:dateFormat w:val="dd. MMMM yyyy"/>
            <w:lid w:val="de-AT"/>
            <w:storeMappedDataAs w:val="dateTime"/>
            <w:calendar w:val="gregorian"/>
          </w:date>
        </w:sdtPr>
        <w:sdtContent>
          <w:r w:rsidR="00C35D48" w:rsidRPr="00270E71">
            <w:rPr>
              <w:rStyle w:val="Platzhaltertext"/>
            </w:rPr>
            <w:t>[Veröffentlichungsdatum]</w:t>
          </w:r>
        </w:sdtContent>
      </w:sdt>
    </w:p>
    <w:p w14:paraId="049F31CB" w14:textId="77777777" w:rsidR="00CE4478" w:rsidRDefault="00CE4478" w:rsidP="00D134DC">
      <w:pPr>
        <w:rPr>
          <w:szCs w:val="22"/>
        </w:rPr>
      </w:pPr>
    </w:p>
    <w:p w14:paraId="53128261" w14:textId="77777777" w:rsidR="00D134DC" w:rsidRPr="00CE4478" w:rsidRDefault="00D134DC" w:rsidP="00D134DC">
      <w:pPr>
        <w:jc w:val="left"/>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D134DC" w14:paraId="12A23F80" w14:textId="77777777" w:rsidTr="0041332E">
        <w:tc>
          <w:tcPr>
            <w:tcW w:w="3118" w:type="dxa"/>
          </w:tcPr>
          <w:p w14:paraId="2ABAC893" w14:textId="24F9AED5" w:rsidR="00D134DC" w:rsidRDefault="00AC2841" w:rsidP="0041332E">
            <w:pPr>
              <w:spacing w:after="0" w:line="240" w:lineRule="auto"/>
              <w:rPr>
                <w:szCs w:val="22"/>
              </w:rPr>
            </w:pPr>
            <w:r>
              <w:rPr>
                <w:szCs w:val="22"/>
              </w:rPr>
              <w:t xml:space="preserve">Janina </w:t>
            </w:r>
            <w:r w:rsidR="00511E16">
              <w:rPr>
                <w:szCs w:val="22"/>
              </w:rPr>
              <w:t>KOWATSCH</w:t>
            </w:r>
          </w:p>
        </w:tc>
        <w:tc>
          <w:tcPr>
            <w:tcW w:w="3261" w:type="dxa"/>
            <w:tcBorders>
              <w:bottom w:val="dotted" w:sz="4" w:space="0" w:color="auto"/>
            </w:tcBorders>
          </w:tcPr>
          <w:p w14:paraId="62486C05" w14:textId="77777777" w:rsidR="00D134DC" w:rsidRDefault="00D134DC" w:rsidP="0041332E">
            <w:pPr>
              <w:spacing w:after="0" w:line="240" w:lineRule="auto"/>
              <w:rPr>
                <w:szCs w:val="22"/>
              </w:rPr>
            </w:pPr>
          </w:p>
        </w:tc>
      </w:tr>
      <w:tr w:rsidR="00D134DC" w14:paraId="66B76C9C" w14:textId="77777777" w:rsidTr="0041332E">
        <w:tc>
          <w:tcPr>
            <w:tcW w:w="3118" w:type="dxa"/>
          </w:tcPr>
          <w:p w14:paraId="4101652C" w14:textId="77777777" w:rsidR="00D134DC" w:rsidRPr="00CE4478" w:rsidRDefault="00D134DC" w:rsidP="0041332E">
            <w:pPr>
              <w:spacing w:after="0" w:line="240" w:lineRule="auto"/>
              <w:rPr>
                <w:rFonts w:cs="Tahoma"/>
                <w:bCs/>
                <w:szCs w:val="22"/>
                <w:highlight w:val="yellow"/>
              </w:rPr>
            </w:pPr>
          </w:p>
        </w:tc>
        <w:tc>
          <w:tcPr>
            <w:tcW w:w="3261" w:type="dxa"/>
            <w:tcBorders>
              <w:top w:val="dotted" w:sz="4" w:space="0" w:color="auto"/>
            </w:tcBorders>
          </w:tcPr>
          <w:p w14:paraId="78B848DF" w14:textId="77777777" w:rsidR="00D134DC" w:rsidRPr="00D134DC" w:rsidRDefault="00D134DC" w:rsidP="0041332E">
            <w:pPr>
              <w:spacing w:after="0" w:line="240" w:lineRule="auto"/>
              <w:jc w:val="center"/>
              <w:rPr>
                <w:sz w:val="16"/>
                <w:szCs w:val="16"/>
              </w:rPr>
            </w:pPr>
            <w:r w:rsidRPr="00D134DC">
              <w:rPr>
                <w:sz w:val="16"/>
                <w:szCs w:val="16"/>
              </w:rPr>
              <w:t>Unterschrift</w:t>
            </w:r>
          </w:p>
        </w:tc>
      </w:tr>
    </w:tbl>
    <w:p w14:paraId="4B99056E" w14:textId="77777777" w:rsidR="00A26FFF" w:rsidRDefault="00A26FFF" w:rsidP="00A26FFF">
      <w:pPr>
        <w:rPr>
          <w:szCs w:val="22"/>
        </w:rPr>
      </w:pPr>
    </w:p>
    <w:p w14:paraId="1299C43A"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1CCB20EB" w14:textId="77777777" w:rsidTr="007D3DF8">
        <w:tc>
          <w:tcPr>
            <w:tcW w:w="3118" w:type="dxa"/>
          </w:tcPr>
          <w:p w14:paraId="1DC28EE2" w14:textId="4C2DE683" w:rsidR="00931BE9" w:rsidRDefault="00AC2841" w:rsidP="007D3DF8">
            <w:pPr>
              <w:spacing w:after="0" w:line="240" w:lineRule="auto"/>
              <w:rPr>
                <w:szCs w:val="22"/>
              </w:rPr>
            </w:pPr>
            <w:r>
              <w:rPr>
                <w:szCs w:val="22"/>
              </w:rPr>
              <w:t xml:space="preserve">Maximilian </w:t>
            </w:r>
            <w:r w:rsidR="00511E16">
              <w:rPr>
                <w:szCs w:val="22"/>
              </w:rPr>
              <w:t>LANGER</w:t>
            </w:r>
          </w:p>
        </w:tc>
        <w:tc>
          <w:tcPr>
            <w:tcW w:w="3261" w:type="dxa"/>
            <w:tcBorders>
              <w:bottom w:val="dotted" w:sz="4" w:space="0" w:color="auto"/>
            </w:tcBorders>
          </w:tcPr>
          <w:p w14:paraId="4DDBEF00" w14:textId="77777777" w:rsidR="00931BE9" w:rsidRDefault="00931BE9" w:rsidP="007D3DF8">
            <w:pPr>
              <w:spacing w:after="0" w:line="240" w:lineRule="auto"/>
              <w:rPr>
                <w:szCs w:val="22"/>
              </w:rPr>
            </w:pPr>
          </w:p>
        </w:tc>
      </w:tr>
      <w:tr w:rsidR="00931BE9" w14:paraId="31F7CE93" w14:textId="77777777" w:rsidTr="007D3DF8">
        <w:tc>
          <w:tcPr>
            <w:tcW w:w="3118" w:type="dxa"/>
          </w:tcPr>
          <w:p w14:paraId="3461D779"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07F815AE"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3CF2D8B6" w14:textId="77777777" w:rsidR="00931BE9" w:rsidRDefault="00931BE9" w:rsidP="00931BE9">
      <w:pPr>
        <w:rPr>
          <w:szCs w:val="22"/>
        </w:rPr>
      </w:pPr>
    </w:p>
    <w:p w14:paraId="0FB78278"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74235AFB" w14:textId="77777777" w:rsidTr="007D3DF8">
        <w:tc>
          <w:tcPr>
            <w:tcW w:w="3118" w:type="dxa"/>
          </w:tcPr>
          <w:p w14:paraId="72C2A829" w14:textId="13ECBF2E" w:rsidR="00931BE9" w:rsidRDefault="00511E16" w:rsidP="007D3DF8">
            <w:pPr>
              <w:spacing w:after="0" w:line="240" w:lineRule="auto"/>
              <w:rPr>
                <w:szCs w:val="22"/>
              </w:rPr>
            </w:pPr>
            <w:r>
              <w:rPr>
                <w:szCs w:val="22"/>
              </w:rPr>
              <w:t>Markus WANKE</w:t>
            </w:r>
          </w:p>
        </w:tc>
        <w:tc>
          <w:tcPr>
            <w:tcW w:w="3261" w:type="dxa"/>
            <w:tcBorders>
              <w:bottom w:val="dotted" w:sz="4" w:space="0" w:color="auto"/>
            </w:tcBorders>
          </w:tcPr>
          <w:p w14:paraId="1FC39945" w14:textId="77777777" w:rsidR="00931BE9" w:rsidRDefault="00931BE9" w:rsidP="007D3DF8">
            <w:pPr>
              <w:spacing w:after="0" w:line="240" w:lineRule="auto"/>
              <w:rPr>
                <w:szCs w:val="22"/>
              </w:rPr>
            </w:pPr>
          </w:p>
        </w:tc>
      </w:tr>
      <w:tr w:rsidR="00931BE9" w14:paraId="60520C57" w14:textId="77777777" w:rsidTr="007D3DF8">
        <w:tc>
          <w:tcPr>
            <w:tcW w:w="3118" w:type="dxa"/>
          </w:tcPr>
          <w:p w14:paraId="0562CB0E"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40D9E44B"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5997CC1D" w14:textId="77777777" w:rsidR="00931BE9" w:rsidRDefault="00931BE9" w:rsidP="00931BE9">
      <w:pPr>
        <w:rPr>
          <w:szCs w:val="22"/>
        </w:rPr>
      </w:pPr>
    </w:p>
    <w:p w14:paraId="6B699379" w14:textId="1885FFED" w:rsidR="003E6907" w:rsidRDefault="003E6907" w:rsidP="1219851D">
      <w:pPr>
        <w:rPr>
          <w:szCs w:val="22"/>
        </w:rPr>
      </w:pPr>
    </w:p>
    <w:p w14:paraId="59F04C15" w14:textId="77777777" w:rsidR="003E6907" w:rsidRDefault="00A14F8D" w:rsidP="00290BE7">
      <w:pPr>
        <w:pStyle w:val="berschrift1nichtimInhaltsverzeichnis"/>
      </w:pPr>
      <w:bookmarkStart w:id="2" w:name="_Toc337631237"/>
      <w:r>
        <w:lastRenderedPageBreak/>
        <w:t>Kurzfassung</w:t>
      </w:r>
      <w:bookmarkEnd w:id="2"/>
    </w:p>
    <w:p w14:paraId="48F77804" w14:textId="77777777" w:rsidR="005B2B56" w:rsidRDefault="005B2B56" w:rsidP="005B2B56">
      <w:pPr>
        <w:rPr>
          <w:rFonts w:eastAsia="Times New Roman"/>
          <w:b/>
          <w:bCs/>
          <w:caps/>
          <w:kern w:val="32"/>
          <w:sz w:val="32"/>
          <w:szCs w:val="32"/>
        </w:rPr>
      </w:pPr>
    </w:p>
    <w:p w14:paraId="6A17ABB3" w14:textId="31A99BB6" w:rsidR="005B2B56" w:rsidRPr="00155BB5" w:rsidRDefault="005B2B56" w:rsidP="005B2B56">
      <w:pPr>
        <w:rPr>
          <w:rFonts w:cs="Tahoma"/>
        </w:rPr>
      </w:pPr>
      <w:r w:rsidRPr="005B2B56">
        <w:rPr>
          <w:rFonts w:cs="Tahoma"/>
        </w:rPr>
        <w:t>NIMBUS ist ein Schüler:innen-Projekt, das im Rahmen der Diplomarbeit an der HTL Donaustadt entwickelt wird. Es kombiniert Drohnentechnologie und Künstliche Intelligenz (KI) zur Unterstützung blinder und sehbeeinträchtigter Personen bei der sicheren Navigation in alltäglichen Umgebungen. Durch die Sensibilisierung für die Bedürfnisse blinder und sehbeeinträchtigter Menschen und die Förderung von Inklusion trägt NIMBUS wesentlich zur gesellschaftlichen Bewusstseinsbildung bei. Die technisch-spielerische Herangehensweise, wie etwa durch Showcases beim Tag der offenen Tür (TdoT) der HTL-Donaustadt, die den direkten Kontakt mit Drohnen ermöglicht, fördert nicht nur Kreativität und Innovation, sondern macht das Kennenlernen der Technologie auch zu einem spannenden Erlebnis.</w:t>
      </w:r>
    </w:p>
    <w:p w14:paraId="7CBFD60A" w14:textId="77777777" w:rsidR="00A14F8D" w:rsidRPr="00155BB5" w:rsidRDefault="00A14F8D" w:rsidP="00155BB5">
      <w:pPr>
        <w:pStyle w:val="berschrift1nichtimInhaltsverzeichnis"/>
        <w:ind w:left="0" w:firstLine="0"/>
        <w:rPr>
          <w:lang w:val="en-GB"/>
        </w:rPr>
      </w:pPr>
      <w:bookmarkStart w:id="3" w:name="_Toc337631238"/>
      <w:r w:rsidRPr="00155BB5">
        <w:rPr>
          <w:lang w:val="en-GB"/>
        </w:rPr>
        <w:lastRenderedPageBreak/>
        <w:t>Abstract</w:t>
      </w:r>
      <w:bookmarkEnd w:id="3"/>
    </w:p>
    <w:p w14:paraId="5BD25968" w14:textId="77777777" w:rsidR="002A757E" w:rsidRDefault="002A757E" w:rsidP="00683F7A">
      <w:pPr>
        <w:rPr>
          <w:lang w:val="en-GB"/>
        </w:rPr>
      </w:pPr>
    </w:p>
    <w:p w14:paraId="3FE9F23F" w14:textId="7345E796" w:rsidR="00683F7A" w:rsidRPr="00155BB5" w:rsidRDefault="00155BB5" w:rsidP="00683F7A">
      <w:pPr>
        <w:rPr>
          <w:lang w:val="en-GB"/>
        </w:rPr>
      </w:pPr>
      <w:r w:rsidRPr="00155BB5">
        <w:rPr>
          <w:lang w:val="en-GB"/>
        </w:rPr>
        <w:t>NIMBUS is a student project developed as part of a diploma thesis at HTL Donaustadt. It combines drone technology and artificial intelligence (AI) to support blind and visually impaired individuals in safely navigating everyday environments. By raising awareness of the needs of blind and visually impaired people and promoting inclusion, NIMBUS makes a significant contribution to societal awareness. The project’s technical and playful approach, such as showcases at HTL Donaustadt’s open house events, allows for direct interaction with drones, fostering creativity and innovation while making the exploration of technology an exciting experience.</w:t>
      </w:r>
    </w:p>
    <w:p w14:paraId="7F51CE9B" w14:textId="77777777" w:rsidR="00985E39" w:rsidRDefault="00985E39" w:rsidP="00683F7A">
      <w:pPr>
        <w:rPr>
          <w:lang w:val="en-GB"/>
        </w:rPr>
      </w:pPr>
    </w:p>
    <w:p w14:paraId="3D076DBE" w14:textId="4AD92D2A" w:rsidR="00985E39" w:rsidRPr="009B4FBA" w:rsidRDefault="00985E39" w:rsidP="009B4FBA">
      <w:pPr>
        <w:pStyle w:val="berschrift1nichtimInhaltsverzeichnis"/>
      </w:pPr>
      <w:bookmarkStart w:id="4" w:name="_Toc337631239"/>
      <w:r>
        <w:lastRenderedPageBreak/>
        <w:t>Inhaltsverzeichnis</w:t>
      </w:r>
      <w:bookmarkEnd w:id="4"/>
    </w:p>
    <w:p w14:paraId="50AA459F" w14:textId="49DE4831" w:rsidR="00FF54F6" w:rsidRDefault="00290BE7">
      <w:pPr>
        <w:pStyle w:val="Verzeichnis1"/>
        <w:rPr>
          <w:rFonts w:asciiTheme="minorHAnsi" w:eastAsiaTheme="minorEastAsia" w:hAnsiTheme="minorHAnsi" w:cstheme="minorBidi"/>
          <w:noProof/>
          <w:kern w:val="2"/>
          <w:sz w:val="24"/>
          <w14:ligatures w14:val="standardContextual"/>
        </w:rPr>
      </w:pPr>
      <w:r>
        <w:fldChar w:fldCharType="begin"/>
      </w:r>
      <w:r w:rsidR="221C6B59">
        <w:instrText xml:space="preserve"> TOC \o "2-3" \h \z \t "Überschrift 1;1" </w:instrText>
      </w:r>
      <w:r>
        <w:fldChar w:fldCharType="separate"/>
      </w:r>
      <w:hyperlink w:anchor="_Toc195265520" w:history="1">
        <w:r w:rsidR="00FF54F6" w:rsidRPr="007141D1">
          <w:rPr>
            <w:rStyle w:val="Hyperlink"/>
            <w:noProof/>
          </w:rPr>
          <w:t>1</w:t>
        </w:r>
        <w:r w:rsidR="00FF54F6">
          <w:rPr>
            <w:rFonts w:asciiTheme="minorHAnsi" w:eastAsiaTheme="minorEastAsia" w:hAnsiTheme="minorHAnsi" w:cstheme="minorBidi"/>
            <w:noProof/>
            <w:kern w:val="2"/>
            <w:sz w:val="24"/>
            <w14:ligatures w14:val="standardContextual"/>
          </w:rPr>
          <w:tab/>
        </w:r>
        <w:r w:rsidR="00FF54F6" w:rsidRPr="007141D1">
          <w:rPr>
            <w:rStyle w:val="Hyperlink"/>
            <w:noProof/>
          </w:rPr>
          <w:t>Einleitung</w:t>
        </w:r>
        <w:r w:rsidR="00FF54F6">
          <w:rPr>
            <w:noProof/>
            <w:webHidden/>
          </w:rPr>
          <w:tab/>
        </w:r>
        <w:r w:rsidR="00FF54F6">
          <w:rPr>
            <w:noProof/>
            <w:webHidden/>
          </w:rPr>
          <w:fldChar w:fldCharType="begin"/>
        </w:r>
        <w:r w:rsidR="00FF54F6">
          <w:rPr>
            <w:noProof/>
            <w:webHidden/>
          </w:rPr>
          <w:instrText xml:space="preserve"> PAGEREF _Toc195265520 \h </w:instrText>
        </w:r>
        <w:r w:rsidR="00FF54F6">
          <w:rPr>
            <w:noProof/>
            <w:webHidden/>
          </w:rPr>
        </w:r>
        <w:r w:rsidR="00FF54F6">
          <w:rPr>
            <w:noProof/>
            <w:webHidden/>
          </w:rPr>
          <w:fldChar w:fldCharType="separate"/>
        </w:r>
        <w:r w:rsidR="00FF54F6">
          <w:rPr>
            <w:noProof/>
            <w:webHidden/>
          </w:rPr>
          <w:t>8</w:t>
        </w:r>
        <w:r w:rsidR="00FF54F6">
          <w:rPr>
            <w:noProof/>
            <w:webHidden/>
          </w:rPr>
          <w:fldChar w:fldCharType="end"/>
        </w:r>
      </w:hyperlink>
    </w:p>
    <w:p w14:paraId="2F3DC605" w14:textId="778CB278"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21" w:history="1">
        <w:r w:rsidRPr="007141D1">
          <w:rPr>
            <w:rStyle w:val="Hyperlink"/>
            <w:noProof/>
          </w:rPr>
          <w:t>2</w:t>
        </w:r>
        <w:r>
          <w:rPr>
            <w:rFonts w:asciiTheme="minorHAnsi" w:eastAsiaTheme="minorEastAsia" w:hAnsiTheme="minorHAnsi" w:cstheme="minorBidi"/>
            <w:noProof/>
            <w:kern w:val="2"/>
            <w:sz w:val="24"/>
            <w14:ligatures w14:val="standardContextual"/>
          </w:rPr>
          <w:tab/>
        </w:r>
        <w:r w:rsidRPr="007141D1">
          <w:rPr>
            <w:rStyle w:val="Hyperlink"/>
            <w:noProof/>
          </w:rPr>
          <w:t>Best Practices zur Entwicklung einer barrierefreien App zur Drohnensteuerung</w:t>
        </w:r>
        <w:r>
          <w:rPr>
            <w:noProof/>
            <w:webHidden/>
          </w:rPr>
          <w:tab/>
        </w:r>
        <w:r>
          <w:rPr>
            <w:noProof/>
            <w:webHidden/>
          </w:rPr>
          <w:fldChar w:fldCharType="begin"/>
        </w:r>
        <w:r>
          <w:rPr>
            <w:noProof/>
            <w:webHidden/>
          </w:rPr>
          <w:instrText xml:space="preserve"> PAGEREF _Toc195265521 \h </w:instrText>
        </w:r>
        <w:r>
          <w:rPr>
            <w:noProof/>
            <w:webHidden/>
          </w:rPr>
        </w:r>
        <w:r>
          <w:rPr>
            <w:noProof/>
            <w:webHidden/>
          </w:rPr>
          <w:fldChar w:fldCharType="separate"/>
        </w:r>
        <w:r>
          <w:rPr>
            <w:noProof/>
            <w:webHidden/>
          </w:rPr>
          <w:t>9</w:t>
        </w:r>
        <w:r>
          <w:rPr>
            <w:noProof/>
            <w:webHidden/>
          </w:rPr>
          <w:fldChar w:fldCharType="end"/>
        </w:r>
      </w:hyperlink>
    </w:p>
    <w:p w14:paraId="6FE27ED0" w14:textId="1A036F79"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22" w:history="1">
        <w:r w:rsidRPr="007141D1">
          <w:rPr>
            <w:rStyle w:val="Hyperlink"/>
            <w:noProof/>
          </w:rPr>
          <w:t>2.1</w:t>
        </w:r>
        <w:r>
          <w:rPr>
            <w:rFonts w:asciiTheme="minorHAnsi" w:eastAsiaTheme="minorEastAsia" w:hAnsiTheme="minorHAnsi" w:cstheme="minorBidi"/>
            <w:noProof/>
            <w:kern w:val="2"/>
            <w:sz w:val="24"/>
            <w14:ligatures w14:val="standardContextual"/>
          </w:rPr>
          <w:tab/>
        </w:r>
        <w:r w:rsidRPr="007141D1">
          <w:rPr>
            <w:rStyle w:val="Hyperlink"/>
            <w:noProof/>
          </w:rPr>
          <w:t>Einführung</w:t>
        </w:r>
        <w:r>
          <w:rPr>
            <w:noProof/>
            <w:webHidden/>
          </w:rPr>
          <w:tab/>
        </w:r>
        <w:r>
          <w:rPr>
            <w:noProof/>
            <w:webHidden/>
          </w:rPr>
          <w:fldChar w:fldCharType="begin"/>
        </w:r>
        <w:r>
          <w:rPr>
            <w:noProof/>
            <w:webHidden/>
          </w:rPr>
          <w:instrText xml:space="preserve"> PAGEREF _Toc195265522 \h </w:instrText>
        </w:r>
        <w:r>
          <w:rPr>
            <w:noProof/>
            <w:webHidden/>
          </w:rPr>
        </w:r>
        <w:r>
          <w:rPr>
            <w:noProof/>
            <w:webHidden/>
          </w:rPr>
          <w:fldChar w:fldCharType="separate"/>
        </w:r>
        <w:r>
          <w:rPr>
            <w:noProof/>
            <w:webHidden/>
          </w:rPr>
          <w:t>9</w:t>
        </w:r>
        <w:r>
          <w:rPr>
            <w:noProof/>
            <w:webHidden/>
          </w:rPr>
          <w:fldChar w:fldCharType="end"/>
        </w:r>
      </w:hyperlink>
    </w:p>
    <w:p w14:paraId="5F27D8F6" w14:textId="5D59A1E4"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23" w:history="1">
        <w:r w:rsidRPr="007141D1">
          <w:rPr>
            <w:rStyle w:val="Hyperlink"/>
            <w:noProof/>
          </w:rPr>
          <w:t>2.2</w:t>
        </w:r>
        <w:r>
          <w:rPr>
            <w:rFonts w:asciiTheme="minorHAnsi" w:eastAsiaTheme="minorEastAsia" w:hAnsiTheme="minorHAnsi" w:cstheme="minorBidi"/>
            <w:noProof/>
            <w:kern w:val="2"/>
            <w:sz w:val="24"/>
            <w14:ligatures w14:val="standardContextual"/>
          </w:rPr>
          <w:tab/>
        </w:r>
        <w:r w:rsidRPr="007141D1">
          <w:rPr>
            <w:rStyle w:val="Hyperlink"/>
            <w:noProof/>
          </w:rPr>
          <w:t>Theoretische Grundlagen</w:t>
        </w:r>
        <w:r>
          <w:rPr>
            <w:noProof/>
            <w:webHidden/>
          </w:rPr>
          <w:tab/>
        </w:r>
        <w:r>
          <w:rPr>
            <w:noProof/>
            <w:webHidden/>
          </w:rPr>
          <w:fldChar w:fldCharType="begin"/>
        </w:r>
        <w:r>
          <w:rPr>
            <w:noProof/>
            <w:webHidden/>
          </w:rPr>
          <w:instrText xml:space="preserve"> PAGEREF _Toc195265523 \h </w:instrText>
        </w:r>
        <w:r>
          <w:rPr>
            <w:noProof/>
            <w:webHidden/>
          </w:rPr>
        </w:r>
        <w:r>
          <w:rPr>
            <w:noProof/>
            <w:webHidden/>
          </w:rPr>
          <w:fldChar w:fldCharType="separate"/>
        </w:r>
        <w:r>
          <w:rPr>
            <w:noProof/>
            <w:webHidden/>
          </w:rPr>
          <w:t>9</w:t>
        </w:r>
        <w:r>
          <w:rPr>
            <w:noProof/>
            <w:webHidden/>
          </w:rPr>
          <w:fldChar w:fldCharType="end"/>
        </w:r>
      </w:hyperlink>
    </w:p>
    <w:p w14:paraId="16BB48AF" w14:textId="5B84A464"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4" w:history="1">
        <w:r w:rsidRPr="007141D1">
          <w:rPr>
            <w:rStyle w:val="Hyperlink"/>
            <w:noProof/>
          </w:rPr>
          <w:t>2.2.1</w:t>
        </w:r>
        <w:r>
          <w:rPr>
            <w:rFonts w:asciiTheme="minorHAnsi" w:eastAsiaTheme="minorEastAsia" w:hAnsiTheme="minorHAnsi" w:cstheme="minorBidi"/>
            <w:noProof/>
            <w:kern w:val="2"/>
            <w:sz w:val="24"/>
            <w14:ligatures w14:val="standardContextual"/>
          </w:rPr>
          <w:tab/>
        </w:r>
        <w:r w:rsidRPr="007141D1">
          <w:rPr>
            <w:rStyle w:val="Hyperlink"/>
            <w:noProof/>
          </w:rPr>
          <w:t>User Experience</w:t>
        </w:r>
        <w:r>
          <w:rPr>
            <w:noProof/>
            <w:webHidden/>
          </w:rPr>
          <w:tab/>
        </w:r>
        <w:r>
          <w:rPr>
            <w:noProof/>
            <w:webHidden/>
          </w:rPr>
          <w:fldChar w:fldCharType="begin"/>
        </w:r>
        <w:r>
          <w:rPr>
            <w:noProof/>
            <w:webHidden/>
          </w:rPr>
          <w:instrText xml:space="preserve"> PAGEREF _Toc195265524 \h </w:instrText>
        </w:r>
        <w:r>
          <w:rPr>
            <w:noProof/>
            <w:webHidden/>
          </w:rPr>
        </w:r>
        <w:r>
          <w:rPr>
            <w:noProof/>
            <w:webHidden/>
          </w:rPr>
          <w:fldChar w:fldCharType="separate"/>
        </w:r>
        <w:r>
          <w:rPr>
            <w:noProof/>
            <w:webHidden/>
          </w:rPr>
          <w:t>9</w:t>
        </w:r>
        <w:r>
          <w:rPr>
            <w:noProof/>
            <w:webHidden/>
          </w:rPr>
          <w:fldChar w:fldCharType="end"/>
        </w:r>
      </w:hyperlink>
    </w:p>
    <w:p w14:paraId="29E029F5" w14:textId="0F31F0DB"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5" w:history="1">
        <w:r w:rsidRPr="007141D1">
          <w:rPr>
            <w:rStyle w:val="Hyperlink"/>
            <w:noProof/>
          </w:rPr>
          <w:t>2.2.2</w:t>
        </w:r>
        <w:r>
          <w:rPr>
            <w:rFonts w:asciiTheme="minorHAnsi" w:eastAsiaTheme="minorEastAsia" w:hAnsiTheme="minorHAnsi" w:cstheme="minorBidi"/>
            <w:noProof/>
            <w:kern w:val="2"/>
            <w:sz w:val="24"/>
            <w14:ligatures w14:val="standardContextual"/>
          </w:rPr>
          <w:tab/>
        </w:r>
        <w:r w:rsidRPr="007141D1">
          <w:rPr>
            <w:rStyle w:val="Hyperlink"/>
            <w:noProof/>
          </w:rPr>
          <w:t>Barrierefreiheit (</w:t>
        </w:r>
        <w:r w:rsidRPr="007141D1">
          <w:rPr>
            <w:rStyle w:val="Hyperlink"/>
            <w:noProof/>
            <w:lang w:val="en-GB"/>
          </w:rPr>
          <w:t>Accessibility</w:t>
        </w:r>
        <w:r w:rsidRPr="007141D1">
          <w:rPr>
            <w:rStyle w:val="Hyperlink"/>
            <w:noProof/>
          </w:rPr>
          <w:t>)</w:t>
        </w:r>
        <w:r>
          <w:rPr>
            <w:noProof/>
            <w:webHidden/>
          </w:rPr>
          <w:tab/>
        </w:r>
        <w:r>
          <w:rPr>
            <w:noProof/>
            <w:webHidden/>
          </w:rPr>
          <w:fldChar w:fldCharType="begin"/>
        </w:r>
        <w:r>
          <w:rPr>
            <w:noProof/>
            <w:webHidden/>
          </w:rPr>
          <w:instrText xml:space="preserve"> PAGEREF _Toc195265525 \h </w:instrText>
        </w:r>
        <w:r>
          <w:rPr>
            <w:noProof/>
            <w:webHidden/>
          </w:rPr>
        </w:r>
        <w:r>
          <w:rPr>
            <w:noProof/>
            <w:webHidden/>
          </w:rPr>
          <w:fldChar w:fldCharType="separate"/>
        </w:r>
        <w:r>
          <w:rPr>
            <w:noProof/>
            <w:webHidden/>
          </w:rPr>
          <w:t>11</w:t>
        </w:r>
        <w:r>
          <w:rPr>
            <w:noProof/>
            <w:webHidden/>
          </w:rPr>
          <w:fldChar w:fldCharType="end"/>
        </w:r>
      </w:hyperlink>
    </w:p>
    <w:p w14:paraId="17B66151" w14:textId="49D64EEA"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6" w:history="1">
        <w:r w:rsidRPr="007141D1">
          <w:rPr>
            <w:rStyle w:val="Hyperlink"/>
            <w:noProof/>
            <w:lang w:val="en-GB"/>
          </w:rPr>
          <w:t>2.2.3</w:t>
        </w:r>
        <w:r>
          <w:rPr>
            <w:rFonts w:asciiTheme="minorHAnsi" w:eastAsiaTheme="minorEastAsia" w:hAnsiTheme="minorHAnsi" w:cstheme="minorBidi"/>
            <w:noProof/>
            <w:kern w:val="2"/>
            <w:sz w:val="24"/>
            <w14:ligatures w14:val="standardContextual"/>
          </w:rPr>
          <w:tab/>
        </w:r>
        <w:r w:rsidRPr="007141D1">
          <w:rPr>
            <w:rStyle w:val="Hyperlink"/>
            <w:noProof/>
            <w:lang w:val="en-GB"/>
          </w:rPr>
          <w:t>WCAG (Web Content Accessibility Guidelines)</w:t>
        </w:r>
        <w:r>
          <w:rPr>
            <w:noProof/>
            <w:webHidden/>
          </w:rPr>
          <w:tab/>
        </w:r>
        <w:r>
          <w:rPr>
            <w:noProof/>
            <w:webHidden/>
          </w:rPr>
          <w:fldChar w:fldCharType="begin"/>
        </w:r>
        <w:r>
          <w:rPr>
            <w:noProof/>
            <w:webHidden/>
          </w:rPr>
          <w:instrText xml:space="preserve"> PAGEREF _Toc195265526 \h </w:instrText>
        </w:r>
        <w:r>
          <w:rPr>
            <w:noProof/>
            <w:webHidden/>
          </w:rPr>
        </w:r>
        <w:r>
          <w:rPr>
            <w:noProof/>
            <w:webHidden/>
          </w:rPr>
          <w:fldChar w:fldCharType="separate"/>
        </w:r>
        <w:r>
          <w:rPr>
            <w:noProof/>
            <w:webHidden/>
          </w:rPr>
          <w:t>14</w:t>
        </w:r>
        <w:r>
          <w:rPr>
            <w:noProof/>
            <w:webHidden/>
          </w:rPr>
          <w:fldChar w:fldCharType="end"/>
        </w:r>
      </w:hyperlink>
    </w:p>
    <w:p w14:paraId="4AC01493" w14:textId="1DB2A40F"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7" w:history="1">
        <w:r w:rsidRPr="007141D1">
          <w:rPr>
            <w:rStyle w:val="Hyperlink"/>
            <w:noProof/>
            <w:lang w:val="en-GB"/>
          </w:rPr>
          <w:t>2.2.4</w:t>
        </w:r>
        <w:r>
          <w:rPr>
            <w:rFonts w:asciiTheme="minorHAnsi" w:eastAsiaTheme="minorEastAsia" w:hAnsiTheme="minorHAnsi" w:cstheme="minorBidi"/>
            <w:noProof/>
            <w:kern w:val="2"/>
            <w:sz w:val="24"/>
            <w14:ligatures w14:val="standardContextual"/>
          </w:rPr>
          <w:tab/>
        </w:r>
        <w:r w:rsidRPr="007141D1">
          <w:rPr>
            <w:rStyle w:val="Hyperlink"/>
            <w:noProof/>
            <w:lang w:val="en-GB"/>
          </w:rPr>
          <w:t>EN 301 549</w:t>
        </w:r>
        <w:r>
          <w:rPr>
            <w:noProof/>
            <w:webHidden/>
          </w:rPr>
          <w:tab/>
        </w:r>
        <w:r>
          <w:rPr>
            <w:noProof/>
            <w:webHidden/>
          </w:rPr>
          <w:fldChar w:fldCharType="begin"/>
        </w:r>
        <w:r>
          <w:rPr>
            <w:noProof/>
            <w:webHidden/>
          </w:rPr>
          <w:instrText xml:space="preserve"> PAGEREF _Toc195265527 \h </w:instrText>
        </w:r>
        <w:r>
          <w:rPr>
            <w:noProof/>
            <w:webHidden/>
          </w:rPr>
        </w:r>
        <w:r>
          <w:rPr>
            <w:noProof/>
            <w:webHidden/>
          </w:rPr>
          <w:fldChar w:fldCharType="separate"/>
        </w:r>
        <w:r>
          <w:rPr>
            <w:noProof/>
            <w:webHidden/>
          </w:rPr>
          <w:t>16</w:t>
        </w:r>
        <w:r>
          <w:rPr>
            <w:noProof/>
            <w:webHidden/>
          </w:rPr>
          <w:fldChar w:fldCharType="end"/>
        </w:r>
      </w:hyperlink>
    </w:p>
    <w:p w14:paraId="45E2356D" w14:textId="361267E8"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8" w:history="1">
        <w:r w:rsidRPr="007141D1">
          <w:rPr>
            <w:rStyle w:val="Hyperlink"/>
            <w:noProof/>
            <w:lang w:val="en-GB"/>
          </w:rPr>
          <w:t>2.2.5</w:t>
        </w:r>
        <w:r>
          <w:rPr>
            <w:rFonts w:asciiTheme="minorHAnsi" w:eastAsiaTheme="minorEastAsia" w:hAnsiTheme="minorHAnsi" w:cstheme="minorBidi"/>
            <w:noProof/>
            <w:kern w:val="2"/>
            <w:sz w:val="24"/>
            <w14:ligatures w14:val="standardContextual"/>
          </w:rPr>
          <w:tab/>
        </w:r>
        <w:r w:rsidRPr="007141D1">
          <w:rPr>
            <w:rStyle w:val="Hyperlink"/>
            <w:noProof/>
            <w:lang w:val="en-GB"/>
          </w:rPr>
          <w:t>Accessibility Checklists und Testing Tools</w:t>
        </w:r>
        <w:r>
          <w:rPr>
            <w:noProof/>
            <w:webHidden/>
          </w:rPr>
          <w:tab/>
        </w:r>
        <w:r>
          <w:rPr>
            <w:noProof/>
            <w:webHidden/>
          </w:rPr>
          <w:fldChar w:fldCharType="begin"/>
        </w:r>
        <w:r>
          <w:rPr>
            <w:noProof/>
            <w:webHidden/>
          </w:rPr>
          <w:instrText xml:space="preserve"> PAGEREF _Toc195265528 \h </w:instrText>
        </w:r>
        <w:r>
          <w:rPr>
            <w:noProof/>
            <w:webHidden/>
          </w:rPr>
        </w:r>
        <w:r>
          <w:rPr>
            <w:noProof/>
            <w:webHidden/>
          </w:rPr>
          <w:fldChar w:fldCharType="separate"/>
        </w:r>
        <w:r>
          <w:rPr>
            <w:noProof/>
            <w:webHidden/>
          </w:rPr>
          <w:t>17</w:t>
        </w:r>
        <w:r>
          <w:rPr>
            <w:noProof/>
            <w:webHidden/>
          </w:rPr>
          <w:fldChar w:fldCharType="end"/>
        </w:r>
      </w:hyperlink>
    </w:p>
    <w:p w14:paraId="12287144" w14:textId="5963DDEE"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29" w:history="1">
        <w:r w:rsidRPr="007141D1">
          <w:rPr>
            <w:rStyle w:val="Hyperlink"/>
            <w:noProof/>
          </w:rPr>
          <w:t>2.2.6</w:t>
        </w:r>
        <w:r>
          <w:rPr>
            <w:rFonts w:asciiTheme="minorHAnsi" w:eastAsiaTheme="minorEastAsia" w:hAnsiTheme="minorHAnsi" w:cstheme="minorBidi"/>
            <w:noProof/>
            <w:kern w:val="2"/>
            <w:sz w:val="24"/>
            <w14:ligatures w14:val="standardContextual"/>
          </w:rPr>
          <w:tab/>
        </w:r>
        <w:r w:rsidRPr="007141D1">
          <w:rPr>
            <w:rStyle w:val="Hyperlink"/>
            <w:noProof/>
          </w:rPr>
          <w:t>Plattformunabhängige Mobile-App Entwicklung</w:t>
        </w:r>
        <w:r>
          <w:rPr>
            <w:noProof/>
            <w:webHidden/>
          </w:rPr>
          <w:tab/>
        </w:r>
        <w:r>
          <w:rPr>
            <w:noProof/>
            <w:webHidden/>
          </w:rPr>
          <w:fldChar w:fldCharType="begin"/>
        </w:r>
        <w:r>
          <w:rPr>
            <w:noProof/>
            <w:webHidden/>
          </w:rPr>
          <w:instrText xml:space="preserve"> PAGEREF _Toc195265529 \h </w:instrText>
        </w:r>
        <w:r>
          <w:rPr>
            <w:noProof/>
            <w:webHidden/>
          </w:rPr>
        </w:r>
        <w:r>
          <w:rPr>
            <w:noProof/>
            <w:webHidden/>
          </w:rPr>
          <w:fldChar w:fldCharType="separate"/>
        </w:r>
        <w:r>
          <w:rPr>
            <w:noProof/>
            <w:webHidden/>
          </w:rPr>
          <w:t>18</w:t>
        </w:r>
        <w:r>
          <w:rPr>
            <w:noProof/>
            <w:webHidden/>
          </w:rPr>
          <w:fldChar w:fldCharType="end"/>
        </w:r>
      </w:hyperlink>
    </w:p>
    <w:p w14:paraId="348DE8F0" w14:textId="6443B33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0" w:history="1">
        <w:r w:rsidRPr="007141D1">
          <w:rPr>
            <w:rStyle w:val="Hyperlink"/>
            <w:noProof/>
          </w:rPr>
          <w:t>2.2.7</w:t>
        </w:r>
        <w:r>
          <w:rPr>
            <w:rFonts w:asciiTheme="minorHAnsi" w:eastAsiaTheme="minorEastAsia" w:hAnsiTheme="minorHAnsi" w:cstheme="minorBidi"/>
            <w:noProof/>
            <w:kern w:val="2"/>
            <w:sz w:val="24"/>
            <w14:ligatures w14:val="standardContextual"/>
          </w:rPr>
          <w:tab/>
        </w:r>
        <w:r w:rsidRPr="007141D1">
          <w:rPr>
            <w:rStyle w:val="Hyperlink"/>
            <w:noProof/>
          </w:rPr>
          <w:t>Flutter für plattformunabhängige Entwicklungen</w:t>
        </w:r>
        <w:r>
          <w:rPr>
            <w:noProof/>
            <w:webHidden/>
          </w:rPr>
          <w:tab/>
        </w:r>
        <w:r>
          <w:rPr>
            <w:noProof/>
            <w:webHidden/>
          </w:rPr>
          <w:fldChar w:fldCharType="begin"/>
        </w:r>
        <w:r>
          <w:rPr>
            <w:noProof/>
            <w:webHidden/>
          </w:rPr>
          <w:instrText xml:space="preserve"> PAGEREF _Toc195265530 \h </w:instrText>
        </w:r>
        <w:r>
          <w:rPr>
            <w:noProof/>
            <w:webHidden/>
          </w:rPr>
        </w:r>
        <w:r>
          <w:rPr>
            <w:noProof/>
            <w:webHidden/>
          </w:rPr>
          <w:fldChar w:fldCharType="separate"/>
        </w:r>
        <w:r>
          <w:rPr>
            <w:noProof/>
            <w:webHidden/>
          </w:rPr>
          <w:t>19</w:t>
        </w:r>
        <w:r>
          <w:rPr>
            <w:noProof/>
            <w:webHidden/>
          </w:rPr>
          <w:fldChar w:fldCharType="end"/>
        </w:r>
      </w:hyperlink>
    </w:p>
    <w:p w14:paraId="432E119C" w14:textId="4ADC11F7"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1" w:history="1">
        <w:r w:rsidRPr="007141D1">
          <w:rPr>
            <w:rStyle w:val="Hyperlink"/>
            <w:noProof/>
          </w:rPr>
          <w:t>2.2.8</w:t>
        </w:r>
        <w:r>
          <w:rPr>
            <w:rFonts w:asciiTheme="minorHAnsi" w:eastAsiaTheme="minorEastAsia" w:hAnsiTheme="minorHAnsi" w:cstheme="minorBidi"/>
            <w:noProof/>
            <w:kern w:val="2"/>
            <w:sz w:val="24"/>
            <w14:ligatures w14:val="standardContextual"/>
          </w:rPr>
          <w:tab/>
        </w:r>
        <w:r w:rsidRPr="007141D1">
          <w:rPr>
            <w:rStyle w:val="Hyperlink"/>
            <w:noProof/>
          </w:rPr>
          <w:t>Tensorflow Lite für Machine Learning auf Mobilen Geräten</w:t>
        </w:r>
        <w:r>
          <w:rPr>
            <w:noProof/>
            <w:webHidden/>
          </w:rPr>
          <w:tab/>
        </w:r>
        <w:r>
          <w:rPr>
            <w:noProof/>
            <w:webHidden/>
          </w:rPr>
          <w:fldChar w:fldCharType="begin"/>
        </w:r>
        <w:r>
          <w:rPr>
            <w:noProof/>
            <w:webHidden/>
          </w:rPr>
          <w:instrText xml:space="preserve"> PAGEREF _Toc195265531 \h </w:instrText>
        </w:r>
        <w:r>
          <w:rPr>
            <w:noProof/>
            <w:webHidden/>
          </w:rPr>
        </w:r>
        <w:r>
          <w:rPr>
            <w:noProof/>
            <w:webHidden/>
          </w:rPr>
          <w:fldChar w:fldCharType="separate"/>
        </w:r>
        <w:r>
          <w:rPr>
            <w:noProof/>
            <w:webHidden/>
          </w:rPr>
          <w:t>20</w:t>
        </w:r>
        <w:r>
          <w:rPr>
            <w:noProof/>
            <w:webHidden/>
          </w:rPr>
          <w:fldChar w:fldCharType="end"/>
        </w:r>
      </w:hyperlink>
    </w:p>
    <w:p w14:paraId="59666004" w14:textId="441A47A2"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32" w:history="1">
        <w:r w:rsidRPr="007141D1">
          <w:rPr>
            <w:rStyle w:val="Hyperlink"/>
            <w:noProof/>
          </w:rPr>
          <w:t>2.3</w:t>
        </w:r>
        <w:r>
          <w:rPr>
            <w:rFonts w:asciiTheme="minorHAnsi" w:eastAsiaTheme="minorEastAsia" w:hAnsiTheme="minorHAnsi" w:cstheme="minorBidi"/>
            <w:noProof/>
            <w:kern w:val="2"/>
            <w:sz w:val="24"/>
            <w14:ligatures w14:val="standardContextual"/>
          </w:rPr>
          <w:tab/>
        </w:r>
        <w:r w:rsidRPr="007141D1">
          <w:rPr>
            <w:rStyle w:val="Hyperlink"/>
            <w:noProof/>
          </w:rPr>
          <w:t>Konzept</w:t>
        </w:r>
        <w:r>
          <w:rPr>
            <w:noProof/>
            <w:webHidden/>
          </w:rPr>
          <w:tab/>
        </w:r>
        <w:r>
          <w:rPr>
            <w:noProof/>
            <w:webHidden/>
          </w:rPr>
          <w:fldChar w:fldCharType="begin"/>
        </w:r>
        <w:r>
          <w:rPr>
            <w:noProof/>
            <w:webHidden/>
          </w:rPr>
          <w:instrText xml:space="preserve"> PAGEREF _Toc195265532 \h </w:instrText>
        </w:r>
        <w:r>
          <w:rPr>
            <w:noProof/>
            <w:webHidden/>
          </w:rPr>
        </w:r>
        <w:r>
          <w:rPr>
            <w:noProof/>
            <w:webHidden/>
          </w:rPr>
          <w:fldChar w:fldCharType="separate"/>
        </w:r>
        <w:r>
          <w:rPr>
            <w:noProof/>
            <w:webHidden/>
          </w:rPr>
          <w:t>20</w:t>
        </w:r>
        <w:r>
          <w:rPr>
            <w:noProof/>
            <w:webHidden/>
          </w:rPr>
          <w:fldChar w:fldCharType="end"/>
        </w:r>
      </w:hyperlink>
    </w:p>
    <w:p w14:paraId="477E6B32" w14:textId="066D0EDD"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3" w:history="1">
        <w:r w:rsidRPr="007141D1">
          <w:rPr>
            <w:rStyle w:val="Hyperlink"/>
            <w:noProof/>
          </w:rPr>
          <w:t>2.3.1</w:t>
        </w:r>
        <w:r>
          <w:rPr>
            <w:rFonts w:asciiTheme="minorHAnsi" w:eastAsiaTheme="minorEastAsia" w:hAnsiTheme="minorHAnsi" w:cstheme="minorBidi"/>
            <w:noProof/>
            <w:kern w:val="2"/>
            <w:sz w:val="24"/>
            <w14:ligatures w14:val="standardContextual"/>
          </w:rPr>
          <w:tab/>
        </w:r>
        <w:r w:rsidRPr="007141D1">
          <w:rPr>
            <w:rStyle w:val="Hyperlink"/>
            <w:noProof/>
          </w:rPr>
          <w:t>Anforderungen an die mobile App</w:t>
        </w:r>
        <w:r>
          <w:rPr>
            <w:noProof/>
            <w:webHidden/>
          </w:rPr>
          <w:tab/>
        </w:r>
        <w:r>
          <w:rPr>
            <w:noProof/>
            <w:webHidden/>
          </w:rPr>
          <w:fldChar w:fldCharType="begin"/>
        </w:r>
        <w:r>
          <w:rPr>
            <w:noProof/>
            <w:webHidden/>
          </w:rPr>
          <w:instrText xml:space="preserve"> PAGEREF _Toc195265533 \h </w:instrText>
        </w:r>
        <w:r>
          <w:rPr>
            <w:noProof/>
            <w:webHidden/>
          </w:rPr>
        </w:r>
        <w:r>
          <w:rPr>
            <w:noProof/>
            <w:webHidden/>
          </w:rPr>
          <w:fldChar w:fldCharType="separate"/>
        </w:r>
        <w:r>
          <w:rPr>
            <w:noProof/>
            <w:webHidden/>
          </w:rPr>
          <w:t>20</w:t>
        </w:r>
        <w:r>
          <w:rPr>
            <w:noProof/>
            <w:webHidden/>
          </w:rPr>
          <w:fldChar w:fldCharType="end"/>
        </w:r>
      </w:hyperlink>
    </w:p>
    <w:p w14:paraId="57E32CA9" w14:textId="27C30A0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4" w:history="1">
        <w:r w:rsidRPr="007141D1">
          <w:rPr>
            <w:rStyle w:val="Hyperlink"/>
            <w:noProof/>
          </w:rPr>
          <w:t>2.3.2</w:t>
        </w:r>
        <w:r>
          <w:rPr>
            <w:rFonts w:asciiTheme="minorHAnsi" w:eastAsiaTheme="minorEastAsia" w:hAnsiTheme="minorHAnsi" w:cstheme="minorBidi"/>
            <w:noProof/>
            <w:kern w:val="2"/>
            <w:sz w:val="24"/>
            <w14:ligatures w14:val="standardContextual"/>
          </w:rPr>
          <w:tab/>
        </w:r>
        <w:r w:rsidRPr="007141D1">
          <w:rPr>
            <w:rStyle w:val="Hyperlink"/>
            <w:noProof/>
          </w:rPr>
          <w:t>Aufbau und Struktur der App</w:t>
        </w:r>
        <w:r>
          <w:rPr>
            <w:noProof/>
            <w:webHidden/>
          </w:rPr>
          <w:tab/>
        </w:r>
        <w:r>
          <w:rPr>
            <w:noProof/>
            <w:webHidden/>
          </w:rPr>
          <w:fldChar w:fldCharType="begin"/>
        </w:r>
        <w:r>
          <w:rPr>
            <w:noProof/>
            <w:webHidden/>
          </w:rPr>
          <w:instrText xml:space="preserve"> PAGEREF _Toc195265534 \h </w:instrText>
        </w:r>
        <w:r>
          <w:rPr>
            <w:noProof/>
            <w:webHidden/>
          </w:rPr>
        </w:r>
        <w:r>
          <w:rPr>
            <w:noProof/>
            <w:webHidden/>
          </w:rPr>
          <w:fldChar w:fldCharType="separate"/>
        </w:r>
        <w:r>
          <w:rPr>
            <w:noProof/>
            <w:webHidden/>
          </w:rPr>
          <w:t>22</w:t>
        </w:r>
        <w:r>
          <w:rPr>
            <w:noProof/>
            <w:webHidden/>
          </w:rPr>
          <w:fldChar w:fldCharType="end"/>
        </w:r>
      </w:hyperlink>
    </w:p>
    <w:p w14:paraId="413544E2" w14:textId="755084CC"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5" w:history="1">
        <w:r w:rsidRPr="007141D1">
          <w:rPr>
            <w:rStyle w:val="Hyperlink"/>
            <w:noProof/>
          </w:rPr>
          <w:t>2.3.3</w:t>
        </w:r>
        <w:r>
          <w:rPr>
            <w:rFonts w:asciiTheme="minorHAnsi" w:eastAsiaTheme="minorEastAsia" w:hAnsiTheme="minorHAnsi" w:cstheme="minorBidi"/>
            <w:noProof/>
            <w:kern w:val="2"/>
            <w:sz w:val="24"/>
            <w14:ligatures w14:val="standardContextual"/>
          </w:rPr>
          <w:tab/>
        </w:r>
        <w:r w:rsidRPr="007141D1">
          <w:rPr>
            <w:rStyle w:val="Hyperlink"/>
            <w:noProof/>
          </w:rPr>
          <w:t>Schnittstellen</w:t>
        </w:r>
        <w:r>
          <w:rPr>
            <w:noProof/>
            <w:webHidden/>
          </w:rPr>
          <w:tab/>
        </w:r>
        <w:r>
          <w:rPr>
            <w:noProof/>
            <w:webHidden/>
          </w:rPr>
          <w:fldChar w:fldCharType="begin"/>
        </w:r>
        <w:r>
          <w:rPr>
            <w:noProof/>
            <w:webHidden/>
          </w:rPr>
          <w:instrText xml:space="preserve"> PAGEREF _Toc195265535 \h </w:instrText>
        </w:r>
        <w:r>
          <w:rPr>
            <w:noProof/>
            <w:webHidden/>
          </w:rPr>
        </w:r>
        <w:r>
          <w:rPr>
            <w:noProof/>
            <w:webHidden/>
          </w:rPr>
          <w:fldChar w:fldCharType="separate"/>
        </w:r>
        <w:r>
          <w:rPr>
            <w:noProof/>
            <w:webHidden/>
          </w:rPr>
          <w:t>24</w:t>
        </w:r>
        <w:r>
          <w:rPr>
            <w:noProof/>
            <w:webHidden/>
          </w:rPr>
          <w:fldChar w:fldCharType="end"/>
        </w:r>
      </w:hyperlink>
    </w:p>
    <w:p w14:paraId="33A064C0" w14:textId="2FF8E34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6" w:history="1">
        <w:r w:rsidRPr="007141D1">
          <w:rPr>
            <w:rStyle w:val="Hyperlink"/>
            <w:noProof/>
          </w:rPr>
          <w:t>2.3.4</w:t>
        </w:r>
        <w:r>
          <w:rPr>
            <w:rFonts w:asciiTheme="minorHAnsi" w:eastAsiaTheme="minorEastAsia" w:hAnsiTheme="minorHAnsi" w:cstheme="minorBidi"/>
            <w:noProof/>
            <w:kern w:val="2"/>
            <w:sz w:val="24"/>
            <w14:ligatures w14:val="standardContextual"/>
          </w:rPr>
          <w:tab/>
        </w:r>
        <w:r w:rsidRPr="007141D1">
          <w:rPr>
            <w:rStyle w:val="Hyperlink"/>
            <w:noProof/>
          </w:rPr>
          <w:t>Maßnahmen in Flutter für Accessibility</w:t>
        </w:r>
        <w:r>
          <w:rPr>
            <w:noProof/>
            <w:webHidden/>
          </w:rPr>
          <w:tab/>
        </w:r>
        <w:r>
          <w:rPr>
            <w:noProof/>
            <w:webHidden/>
          </w:rPr>
          <w:fldChar w:fldCharType="begin"/>
        </w:r>
        <w:r>
          <w:rPr>
            <w:noProof/>
            <w:webHidden/>
          </w:rPr>
          <w:instrText xml:space="preserve"> PAGEREF _Toc195265536 \h </w:instrText>
        </w:r>
        <w:r>
          <w:rPr>
            <w:noProof/>
            <w:webHidden/>
          </w:rPr>
        </w:r>
        <w:r>
          <w:rPr>
            <w:noProof/>
            <w:webHidden/>
          </w:rPr>
          <w:fldChar w:fldCharType="separate"/>
        </w:r>
        <w:r>
          <w:rPr>
            <w:noProof/>
            <w:webHidden/>
          </w:rPr>
          <w:t>25</w:t>
        </w:r>
        <w:r>
          <w:rPr>
            <w:noProof/>
            <w:webHidden/>
          </w:rPr>
          <w:fldChar w:fldCharType="end"/>
        </w:r>
      </w:hyperlink>
    </w:p>
    <w:p w14:paraId="2B45DAA4" w14:textId="032CE1E5"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37" w:history="1">
        <w:r w:rsidRPr="007141D1">
          <w:rPr>
            <w:rStyle w:val="Hyperlink"/>
            <w:noProof/>
          </w:rPr>
          <w:t>2.4</w:t>
        </w:r>
        <w:r>
          <w:rPr>
            <w:rFonts w:asciiTheme="minorHAnsi" w:eastAsiaTheme="minorEastAsia" w:hAnsiTheme="minorHAnsi" w:cstheme="minorBidi"/>
            <w:noProof/>
            <w:kern w:val="2"/>
            <w:sz w:val="24"/>
            <w14:ligatures w14:val="standardContextual"/>
          </w:rPr>
          <w:tab/>
        </w:r>
        <w:r w:rsidRPr="007141D1">
          <w:rPr>
            <w:rStyle w:val="Hyperlink"/>
            <w:noProof/>
          </w:rPr>
          <w:t>Herausforderungen der Umsetzung</w:t>
        </w:r>
        <w:r>
          <w:rPr>
            <w:noProof/>
            <w:webHidden/>
          </w:rPr>
          <w:tab/>
        </w:r>
        <w:r>
          <w:rPr>
            <w:noProof/>
            <w:webHidden/>
          </w:rPr>
          <w:fldChar w:fldCharType="begin"/>
        </w:r>
        <w:r>
          <w:rPr>
            <w:noProof/>
            <w:webHidden/>
          </w:rPr>
          <w:instrText xml:space="preserve"> PAGEREF _Toc195265537 \h </w:instrText>
        </w:r>
        <w:r>
          <w:rPr>
            <w:noProof/>
            <w:webHidden/>
          </w:rPr>
        </w:r>
        <w:r>
          <w:rPr>
            <w:noProof/>
            <w:webHidden/>
          </w:rPr>
          <w:fldChar w:fldCharType="separate"/>
        </w:r>
        <w:r>
          <w:rPr>
            <w:noProof/>
            <w:webHidden/>
          </w:rPr>
          <w:t>26</w:t>
        </w:r>
        <w:r>
          <w:rPr>
            <w:noProof/>
            <w:webHidden/>
          </w:rPr>
          <w:fldChar w:fldCharType="end"/>
        </w:r>
      </w:hyperlink>
    </w:p>
    <w:p w14:paraId="31E18498" w14:textId="47A72B2E"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8" w:history="1">
        <w:r w:rsidRPr="007141D1">
          <w:rPr>
            <w:rStyle w:val="Hyperlink"/>
            <w:noProof/>
          </w:rPr>
          <w:t>2.4.1</w:t>
        </w:r>
        <w:r>
          <w:rPr>
            <w:rFonts w:asciiTheme="minorHAnsi" w:eastAsiaTheme="minorEastAsia" w:hAnsiTheme="minorHAnsi" w:cstheme="minorBidi"/>
            <w:noProof/>
            <w:kern w:val="2"/>
            <w:sz w:val="24"/>
            <w14:ligatures w14:val="standardContextual"/>
          </w:rPr>
          <w:tab/>
        </w:r>
        <w:r w:rsidRPr="007141D1">
          <w:rPr>
            <w:rStyle w:val="Hyperlink"/>
            <w:noProof/>
          </w:rPr>
          <w:t>Barrierefreiheit in den Screens</w:t>
        </w:r>
        <w:r>
          <w:rPr>
            <w:noProof/>
            <w:webHidden/>
          </w:rPr>
          <w:tab/>
        </w:r>
        <w:r>
          <w:rPr>
            <w:noProof/>
            <w:webHidden/>
          </w:rPr>
          <w:fldChar w:fldCharType="begin"/>
        </w:r>
        <w:r>
          <w:rPr>
            <w:noProof/>
            <w:webHidden/>
          </w:rPr>
          <w:instrText xml:space="preserve"> PAGEREF _Toc195265538 \h </w:instrText>
        </w:r>
        <w:r>
          <w:rPr>
            <w:noProof/>
            <w:webHidden/>
          </w:rPr>
        </w:r>
        <w:r>
          <w:rPr>
            <w:noProof/>
            <w:webHidden/>
          </w:rPr>
          <w:fldChar w:fldCharType="separate"/>
        </w:r>
        <w:r>
          <w:rPr>
            <w:noProof/>
            <w:webHidden/>
          </w:rPr>
          <w:t>26</w:t>
        </w:r>
        <w:r>
          <w:rPr>
            <w:noProof/>
            <w:webHidden/>
          </w:rPr>
          <w:fldChar w:fldCharType="end"/>
        </w:r>
      </w:hyperlink>
    </w:p>
    <w:p w14:paraId="33A88BD8" w14:textId="242F070E"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39" w:history="1">
        <w:r w:rsidRPr="007141D1">
          <w:rPr>
            <w:rStyle w:val="Hyperlink"/>
            <w:noProof/>
          </w:rPr>
          <w:t>2.4.2</w:t>
        </w:r>
        <w:r>
          <w:rPr>
            <w:rFonts w:asciiTheme="minorHAnsi" w:eastAsiaTheme="minorEastAsia" w:hAnsiTheme="minorHAnsi" w:cstheme="minorBidi"/>
            <w:noProof/>
            <w:kern w:val="2"/>
            <w:sz w:val="24"/>
            <w14:ligatures w14:val="standardContextual"/>
          </w:rPr>
          <w:tab/>
        </w:r>
        <w:r w:rsidRPr="007141D1">
          <w:rPr>
            <w:rStyle w:val="Hyperlink"/>
            <w:noProof/>
          </w:rPr>
          <w:t>Plattformunabhängige Nimbus-App</w:t>
        </w:r>
        <w:r>
          <w:rPr>
            <w:noProof/>
            <w:webHidden/>
          </w:rPr>
          <w:tab/>
        </w:r>
        <w:r>
          <w:rPr>
            <w:noProof/>
            <w:webHidden/>
          </w:rPr>
          <w:fldChar w:fldCharType="begin"/>
        </w:r>
        <w:r>
          <w:rPr>
            <w:noProof/>
            <w:webHidden/>
          </w:rPr>
          <w:instrText xml:space="preserve"> PAGEREF _Toc195265539 \h </w:instrText>
        </w:r>
        <w:r>
          <w:rPr>
            <w:noProof/>
            <w:webHidden/>
          </w:rPr>
        </w:r>
        <w:r>
          <w:rPr>
            <w:noProof/>
            <w:webHidden/>
          </w:rPr>
          <w:fldChar w:fldCharType="separate"/>
        </w:r>
        <w:r>
          <w:rPr>
            <w:noProof/>
            <w:webHidden/>
          </w:rPr>
          <w:t>27</w:t>
        </w:r>
        <w:r>
          <w:rPr>
            <w:noProof/>
            <w:webHidden/>
          </w:rPr>
          <w:fldChar w:fldCharType="end"/>
        </w:r>
      </w:hyperlink>
    </w:p>
    <w:p w14:paraId="6409A207" w14:textId="70BC821D"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0" w:history="1">
        <w:r w:rsidRPr="007141D1">
          <w:rPr>
            <w:rStyle w:val="Hyperlink"/>
            <w:noProof/>
          </w:rPr>
          <w:t>2.4.3</w:t>
        </w:r>
        <w:r>
          <w:rPr>
            <w:rFonts w:asciiTheme="minorHAnsi" w:eastAsiaTheme="minorEastAsia" w:hAnsiTheme="minorHAnsi" w:cstheme="minorBidi"/>
            <w:noProof/>
            <w:kern w:val="2"/>
            <w:sz w:val="24"/>
            <w14:ligatures w14:val="standardContextual"/>
          </w:rPr>
          <w:tab/>
        </w:r>
        <w:r w:rsidRPr="007141D1">
          <w:rPr>
            <w:rStyle w:val="Hyperlink"/>
            <w:noProof/>
          </w:rPr>
          <w:t>Überprüfung der Barrierefreiheit</w:t>
        </w:r>
        <w:r>
          <w:rPr>
            <w:noProof/>
            <w:webHidden/>
          </w:rPr>
          <w:tab/>
        </w:r>
        <w:r>
          <w:rPr>
            <w:noProof/>
            <w:webHidden/>
          </w:rPr>
          <w:fldChar w:fldCharType="begin"/>
        </w:r>
        <w:r>
          <w:rPr>
            <w:noProof/>
            <w:webHidden/>
          </w:rPr>
          <w:instrText xml:space="preserve"> PAGEREF _Toc195265540 \h </w:instrText>
        </w:r>
        <w:r>
          <w:rPr>
            <w:noProof/>
            <w:webHidden/>
          </w:rPr>
        </w:r>
        <w:r>
          <w:rPr>
            <w:noProof/>
            <w:webHidden/>
          </w:rPr>
          <w:fldChar w:fldCharType="separate"/>
        </w:r>
        <w:r>
          <w:rPr>
            <w:noProof/>
            <w:webHidden/>
          </w:rPr>
          <w:t>27</w:t>
        </w:r>
        <w:r>
          <w:rPr>
            <w:noProof/>
            <w:webHidden/>
          </w:rPr>
          <w:fldChar w:fldCharType="end"/>
        </w:r>
      </w:hyperlink>
    </w:p>
    <w:p w14:paraId="6099C819" w14:textId="7620F8F2"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1" w:history="1">
        <w:r w:rsidRPr="007141D1">
          <w:rPr>
            <w:rStyle w:val="Hyperlink"/>
            <w:noProof/>
          </w:rPr>
          <w:t>2.4.4</w:t>
        </w:r>
        <w:r>
          <w:rPr>
            <w:rFonts w:asciiTheme="minorHAnsi" w:eastAsiaTheme="minorEastAsia" w:hAnsiTheme="minorHAnsi" w:cstheme="minorBidi"/>
            <w:noProof/>
            <w:kern w:val="2"/>
            <w:sz w:val="24"/>
            <w14:ligatures w14:val="standardContextual"/>
          </w:rPr>
          <w:tab/>
        </w:r>
        <w:r w:rsidRPr="007141D1">
          <w:rPr>
            <w:rStyle w:val="Hyperlink"/>
            <w:noProof/>
          </w:rPr>
          <w:t>Herausforderungen bei der Flutter-Integration</w:t>
        </w:r>
        <w:r>
          <w:rPr>
            <w:noProof/>
            <w:webHidden/>
          </w:rPr>
          <w:tab/>
        </w:r>
        <w:r>
          <w:rPr>
            <w:noProof/>
            <w:webHidden/>
          </w:rPr>
          <w:fldChar w:fldCharType="begin"/>
        </w:r>
        <w:r>
          <w:rPr>
            <w:noProof/>
            <w:webHidden/>
          </w:rPr>
          <w:instrText xml:space="preserve"> PAGEREF _Toc195265541 \h </w:instrText>
        </w:r>
        <w:r>
          <w:rPr>
            <w:noProof/>
            <w:webHidden/>
          </w:rPr>
        </w:r>
        <w:r>
          <w:rPr>
            <w:noProof/>
            <w:webHidden/>
          </w:rPr>
          <w:fldChar w:fldCharType="separate"/>
        </w:r>
        <w:r>
          <w:rPr>
            <w:noProof/>
            <w:webHidden/>
          </w:rPr>
          <w:t>28</w:t>
        </w:r>
        <w:r>
          <w:rPr>
            <w:noProof/>
            <w:webHidden/>
          </w:rPr>
          <w:fldChar w:fldCharType="end"/>
        </w:r>
      </w:hyperlink>
    </w:p>
    <w:p w14:paraId="069E53F5" w14:textId="4224D155"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2" w:history="1">
        <w:r w:rsidRPr="007141D1">
          <w:rPr>
            <w:rStyle w:val="Hyperlink"/>
            <w:noProof/>
          </w:rPr>
          <w:t>2.4.5</w:t>
        </w:r>
        <w:r>
          <w:rPr>
            <w:rFonts w:asciiTheme="minorHAnsi" w:eastAsiaTheme="minorEastAsia" w:hAnsiTheme="minorHAnsi" w:cstheme="minorBidi"/>
            <w:noProof/>
            <w:kern w:val="2"/>
            <w:sz w:val="24"/>
            <w14:ligatures w14:val="standardContextual"/>
          </w:rPr>
          <w:tab/>
        </w:r>
        <w:r w:rsidRPr="007141D1">
          <w:rPr>
            <w:rStyle w:val="Hyperlink"/>
            <w:noProof/>
          </w:rPr>
          <w:t>Tensorflow Lite und Barrierefreiheit</w:t>
        </w:r>
        <w:r>
          <w:rPr>
            <w:noProof/>
            <w:webHidden/>
          </w:rPr>
          <w:tab/>
        </w:r>
        <w:r>
          <w:rPr>
            <w:noProof/>
            <w:webHidden/>
          </w:rPr>
          <w:fldChar w:fldCharType="begin"/>
        </w:r>
        <w:r>
          <w:rPr>
            <w:noProof/>
            <w:webHidden/>
          </w:rPr>
          <w:instrText xml:space="preserve"> PAGEREF _Toc195265542 \h </w:instrText>
        </w:r>
        <w:r>
          <w:rPr>
            <w:noProof/>
            <w:webHidden/>
          </w:rPr>
        </w:r>
        <w:r>
          <w:rPr>
            <w:noProof/>
            <w:webHidden/>
          </w:rPr>
          <w:fldChar w:fldCharType="separate"/>
        </w:r>
        <w:r>
          <w:rPr>
            <w:noProof/>
            <w:webHidden/>
          </w:rPr>
          <w:t>29</w:t>
        </w:r>
        <w:r>
          <w:rPr>
            <w:noProof/>
            <w:webHidden/>
          </w:rPr>
          <w:fldChar w:fldCharType="end"/>
        </w:r>
      </w:hyperlink>
    </w:p>
    <w:p w14:paraId="03078E90" w14:textId="047C8A7B"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43" w:history="1">
        <w:r w:rsidRPr="007141D1">
          <w:rPr>
            <w:rStyle w:val="Hyperlink"/>
            <w:noProof/>
          </w:rPr>
          <w:t>2.5</w:t>
        </w:r>
        <w:r>
          <w:rPr>
            <w:rFonts w:asciiTheme="minorHAnsi" w:eastAsiaTheme="minorEastAsia" w:hAnsiTheme="minorHAnsi" w:cstheme="minorBidi"/>
            <w:noProof/>
            <w:kern w:val="2"/>
            <w:sz w:val="24"/>
            <w14:ligatures w14:val="standardContextual"/>
          </w:rPr>
          <w:tab/>
        </w:r>
        <w:r w:rsidRPr="007141D1">
          <w:rPr>
            <w:rStyle w:val="Hyperlink"/>
            <w:noProof/>
          </w:rPr>
          <w:t>Fazit und Ausblick</w:t>
        </w:r>
        <w:r>
          <w:rPr>
            <w:noProof/>
            <w:webHidden/>
          </w:rPr>
          <w:tab/>
        </w:r>
        <w:r>
          <w:rPr>
            <w:noProof/>
            <w:webHidden/>
          </w:rPr>
          <w:fldChar w:fldCharType="begin"/>
        </w:r>
        <w:r>
          <w:rPr>
            <w:noProof/>
            <w:webHidden/>
          </w:rPr>
          <w:instrText xml:space="preserve"> PAGEREF _Toc195265543 \h </w:instrText>
        </w:r>
        <w:r>
          <w:rPr>
            <w:noProof/>
            <w:webHidden/>
          </w:rPr>
        </w:r>
        <w:r>
          <w:rPr>
            <w:noProof/>
            <w:webHidden/>
          </w:rPr>
          <w:fldChar w:fldCharType="separate"/>
        </w:r>
        <w:r>
          <w:rPr>
            <w:noProof/>
            <w:webHidden/>
          </w:rPr>
          <w:t>29</w:t>
        </w:r>
        <w:r>
          <w:rPr>
            <w:noProof/>
            <w:webHidden/>
          </w:rPr>
          <w:fldChar w:fldCharType="end"/>
        </w:r>
      </w:hyperlink>
    </w:p>
    <w:p w14:paraId="53F4D266" w14:textId="6C184BA2"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4" w:history="1">
        <w:r w:rsidRPr="007141D1">
          <w:rPr>
            <w:rStyle w:val="Hyperlink"/>
            <w:noProof/>
          </w:rPr>
          <w:t>2.5.1</w:t>
        </w:r>
        <w:r>
          <w:rPr>
            <w:rFonts w:asciiTheme="minorHAnsi" w:eastAsiaTheme="minorEastAsia" w:hAnsiTheme="minorHAnsi" w:cstheme="minorBidi"/>
            <w:noProof/>
            <w:kern w:val="2"/>
            <w:sz w:val="24"/>
            <w14:ligatures w14:val="standardContextual"/>
          </w:rPr>
          <w:tab/>
        </w:r>
        <w:r w:rsidRPr="007141D1">
          <w:rPr>
            <w:rStyle w:val="Hyperlink"/>
            <w:noProof/>
          </w:rPr>
          <w:t>Reflexion</w:t>
        </w:r>
        <w:r>
          <w:rPr>
            <w:noProof/>
            <w:webHidden/>
          </w:rPr>
          <w:tab/>
        </w:r>
        <w:r>
          <w:rPr>
            <w:noProof/>
            <w:webHidden/>
          </w:rPr>
          <w:fldChar w:fldCharType="begin"/>
        </w:r>
        <w:r>
          <w:rPr>
            <w:noProof/>
            <w:webHidden/>
          </w:rPr>
          <w:instrText xml:space="preserve"> PAGEREF _Toc195265544 \h </w:instrText>
        </w:r>
        <w:r>
          <w:rPr>
            <w:noProof/>
            <w:webHidden/>
          </w:rPr>
        </w:r>
        <w:r>
          <w:rPr>
            <w:noProof/>
            <w:webHidden/>
          </w:rPr>
          <w:fldChar w:fldCharType="separate"/>
        </w:r>
        <w:r>
          <w:rPr>
            <w:noProof/>
            <w:webHidden/>
          </w:rPr>
          <w:t>29</w:t>
        </w:r>
        <w:r>
          <w:rPr>
            <w:noProof/>
            <w:webHidden/>
          </w:rPr>
          <w:fldChar w:fldCharType="end"/>
        </w:r>
      </w:hyperlink>
    </w:p>
    <w:p w14:paraId="723873B6" w14:textId="2BF96B1E"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5" w:history="1">
        <w:r w:rsidRPr="007141D1">
          <w:rPr>
            <w:rStyle w:val="Hyperlink"/>
            <w:noProof/>
          </w:rPr>
          <w:t>2.5.2</w:t>
        </w:r>
        <w:r>
          <w:rPr>
            <w:rFonts w:asciiTheme="minorHAnsi" w:eastAsiaTheme="minorEastAsia" w:hAnsiTheme="minorHAnsi" w:cstheme="minorBidi"/>
            <w:noProof/>
            <w:kern w:val="2"/>
            <w:sz w:val="24"/>
            <w14:ligatures w14:val="standardContextual"/>
          </w:rPr>
          <w:tab/>
        </w:r>
        <w:r w:rsidRPr="007141D1">
          <w:rPr>
            <w:rStyle w:val="Hyperlink"/>
            <w:noProof/>
          </w:rPr>
          <w:t>Ausblick</w:t>
        </w:r>
        <w:r>
          <w:rPr>
            <w:noProof/>
            <w:webHidden/>
          </w:rPr>
          <w:tab/>
        </w:r>
        <w:r>
          <w:rPr>
            <w:noProof/>
            <w:webHidden/>
          </w:rPr>
          <w:fldChar w:fldCharType="begin"/>
        </w:r>
        <w:r>
          <w:rPr>
            <w:noProof/>
            <w:webHidden/>
          </w:rPr>
          <w:instrText xml:space="preserve"> PAGEREF _Toc195265545 \h </w:instrText>
        </w:r>
        <w:r>
          <w:rPr>
            <w:noProof/>
            <w:webHidden/>
          </w:rPr>
        </w:r>
        <w:r>
          <w:rPr>
            <w:noProof/>
            <w:webHidden/>
          </w:rPr>
          <w:fldChar w:fldCharType="separate"/>
        </w:r>
        <w:r>
          <w:rPr>
            <w:noProof/>
            <w:webHidden/>
          </w:rPr>
          <w:t>30</w:t>
        </w:r>
        <w:r>
          <w:rPr>
            <w:noProof/>
            <w:webHidden/>
          </w:rPr>
          <w:fldChar w:fldCharType="end"/>
        </w:r>
      </w:hyperlink>
    </w:p>
    <w:p w14:paraId="7ABC0A18" w14:textId="60C3D120"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46" w:history="1">
        <w:r w:rsidRPr="007141D1">
          <w:rPr>
            <w:rStyle w:val="Hyperlink"/>
            <w:noProof/>
          </w:rPr>
          <w:t>3</w:t>
        </w:r>
        <w:r>
          <w:rPr>
            <w:rFonts w:asciiTheme="minorHAnsi" w:eastAsiaTheme="minorEastAsia" w:hAnsiTheme="minorHAnsi" w:cstheme="minorBidi"/>
            <w:noProof/>
            <w:kern w:val="2"/>
            <w:sz w:val="24"/>
            <w14:ligatures w14:val="standardContextual"/>
          </w:rPr>
          <w:tab/>
        </w:r>
        <w:r w:rsidRPr="007141D1">
          <w:rPr>
            <w:rStyle w:val="Hyperlink"/>
            <w:noProof/>
          </w:rPr>
          <w:t>Einsatz von Künstlicher Intelligenz in Drohnen zur Hinderniserkennung für sehbeeinträchtigte Personen</w:t>
        </w:r>
        <w:r>
          <w:rPr>
            <w:noProof/>
            <w:webHidden/>
          </w:rPr>
          <w:tab/>
        </w:r>
        <w:r>
          <w:rPr>
            <w:noProof/>
            <w:webHidden/>
          </w:rPr>
          <w:fldChar w:fldCharType="begin"/>
        </w:r>
        <w:r>
          <w:rPr>
            <w:noProof/>
            <w:webHidden/>
          </w:rPr>
          <w:instrText xml:space="preserve"> PAGEREF _Toc195265546 \h </w:instrText>
        </w:r>
        <w:r>
          <w:rPr>
            <w:noProof/>
            <w:webHidden/>
          </w:rPr>
        </w:r>
        <w:r>
          <w:rPr>
            <w:noProof/>
            <w:webHidden/>
          </w:rPr>
          <w:fldChar w:fldCharType="separate"/>
        </w:r>
        <w:r>
          <w:rPr>
            <w:noProof/>
            <w:webHidden/>
          </w:rPr>
          <w:t>31</w:t>
        </w:r>
        <w:r>
          <w:rPr>
            <w:noProof/>
            <w:webHidden/>
          </w:rPr>
          <w:fldChar w:fldCharType="end"/>
        </w:r>
      </w:hyperlink>
    </w:p>
    <w:p w14:paraId="1ADC3A06" w14:textId="34FF61DE"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47" w:history="1">
        <w:r w:rsidRPr="007141D1">
          <w:rPr>
            <w:rStyle w:val="Hyperlink"/>
            <w:noProof/>
          </w:rPr>
          <w:t>3.1</w:t>
        </w:r>
        <w:r>
          <w:rPr>
            <w:rFonts w:asciiTheme="minorHAnsi" w:eastAsiaTheme="minorEastAsia" w:hAnsiTheme="minorHAnsi" w:cstheme="minorBidi"/>
            <w:noProof/>
            <w:kern w:val="2"/>
            <w:sz w:val="24"/>
            <w14:ligatures w14:val="standardContextual"/>
          </w:rPr>
          <w:tab/>
        </w:r>
        <w:r w:rsidRPr="007141D1">
          <w:rPr>
            <w:rStyle w:val="Hyperlink"/>
            <w:noProof/>
          </w:rPr>
          <w:t>Einführung</w:t>
        </w:r>
        <w:r>
          <w:rPr>
            <w:noProof/>
            <w:webHidden/>
          </w:rPr>
          <w:tab/>
        </w:r>
        <w:r>
          <w:rPr>
            <w:noProof/>
            <w:webHidden/>
          </w:rPr>
          <w:fldChar w:fldCharType="begin"/>
        </w:r>
        <w:r>
          <w:rPr>
            <w:noProof/>
            <w:webHidden/>
          </w:rPr>
          <w:instrText xml:space="preserve"> PAGEREF _Toc195265547 \h </w:instrText>
        </w:r>
        <w:r>
          <w:rPr>
            <w:noProof/>
            <w:webHidden/>
          </w:rPr>
        </w:r>
        <w:r>
          <w:rPr>
            <w:noProof/>
            <w:webHidden/>
          </w:rPr>
          <w:fldChar w:fldCharType="separate"/>
        </w:r>
        <w:r>
          <w:rPr>
            <w:noProof/>
            <w:webHidden/>
          </w:rPr>
          <w:t>31</w:t>
        </w:r>
        <w:r>
          <w:rPr>
            <w:noProof/>
            <w:webHidden/>
          </w:rPr>
          <w:fldChar w:fldCharType="end"/>
        </w:r>
      </w:hyperlink>
    </w:p>
    <w:p w14:paraId="0DAAC309" w14:textId="11904E02"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48" w:history="1">
        <w:r w:rsidRPr="007141D1">
          <w:rPr>
            <w:rStyle w:val="Hyperlink"/>
            <w:noProof/>
          </w:rPr>
          <w:t>3.2</w:t>
        </w:r>
        <w:r>
          <w:rPr>
            <w:rFonts w:asciiTheme="minorHAnsi" w:eastAsiaTheme="minorEastAsia" w:hAnsiTheme="minorHAnsi" w:cstheme="minorBidi"/>
            <w:noProof/>
            <w:kern w:val="2"/>
            <w:sz w:val="24"/>
            <w14:ligatures w14:val="standardContextual"/>
          </w:rPr>
          <w:tab/>
        </w:r>
        <w:r w:rsidRPr="007141D1">
          <w:rPr>
            <w:rStyle w:val="Hyperlink"/>
            <w:noProof/>
          </w:rPr>
          <w:t>Theoretische Grundlagen</w:t>
        </w:r>
        <w:r>
          <w:rPr>
            <w:noProof/>
            <w:webHidden/>
          </w:rPr>
          <w:tab/>
        </w:r>
        <w:r>
          <w:rPr>
            <w:noProof/>
            <w:webHidden/>
          </w:rPr>
          <w:fldChar w:fldCharType="begin"/>
        </w:r>
        <w:r>
          <w:rPr>
            <w:noProof/>
            <w:webHidden/>
          </w:rPr>
          <w:instrText xml:space="preserve"> PAGEREF _Toc195265548 \h </w:instrText>
        </w:r>
        <w:r>
          <w:rPr>
            <w:noProof/>
            <w:webHidden/>
          </w:rPr>
        </w:r>
        <w:r>
          <w:rPr>
            <w:noProof/>
            <w:webHidden/>
          </w:rPr>
          <w:fldChar w:fldCharType="separate"/>
        </w:r>
        <w:r>
          <w:rPr>
            <w:noProof/>
            <w:webHidden/>
          </w:rPr>
          <w:t>32</w:t>
        </w:r>
        <w:r>
          <w:rPr>
            <w:noProof/>
            <w:webHidden/>
          </w:rPr>
          <w:fldChar w:fldCharType="end"/>
        </w:r>
      </w:hyperlink>
    </w:p>
    <w:p w14:paraId="6B08F55A" w14:textId="6C54D1AA"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49" w:history="1">
        <w:r w:rsidRPr="007141D1">
          <w:rPr>
            <w:rStyle w:val="Hyperlink"/>
            <w:noProof/>
          </w:rPr>
          <w:t>3.2.1</w:t>
        </w:r>
        <w:r>
          <w:rPr>
            <w:rFonts w:asciiTheme="minorHAnsi" w:eastAsiaTheme="minorEastAsia" w:hAnsiTheme="minorHAnsi" w:cstheme="minorBidi"/>
            <w:noProof/>
            <w:kern w:val="2"/>
            <w:sz w:val="24"/>
            <w14:ligatures w14:val="standardContextual"/>
          </w:rPr>
          <w:tab/>
        </w:r>
        <w:r w:rsidRPr="007141D1">
          <w:rPr>
            <w:rStyle w:val="Hyperlink"/>
            <w:noProof/>
          </w:rPr>
          <w:t>Künstliche Intelligenz und Maschinelles Lernen</w:t>
        </w:r>
        <w:r>
          <w:rPr>
            <w:noProof/>
            <w:webHidden/>
          </w:rPr>
          <w:tab/>
        </w:r>
        <w:r>
          <w:rPr>
            <w:noProof/>
            <w:webHidden/>
          </w:rPr>
          <w:fldChar w:fldCharType="begin"/>
        </w:r>
        <w:r>
          <w:rPr>
            <w:noProof/>
            <w:webHidden/>
          </w:rPr>
          <w:instrText xml:space="preserve"> PAGEREF _Toc195265549 \h </w:instrText>
        </w:r>
        <w:r>
          <w:rPr>
            <w:noProof/>
            <w:webHidden/>
          </w:rPr>
        </w:r>
        <w:r>
          <w:rPr>
            <w:noProof/>
            <w:webHidden/>
          </w:rPr>
          <w:fldChar w:fldCharType="separate"/>
        </w:r>
        <w:r>
          <w:rPr>
            <w:noProof/>
            <w:webHidden/>
          </w:rPr>
          <w:t>32</w:t>
        </w:r>
        <w:r>
          <w:rPr>
            <w:noProof/>
            <w:webHidden/>
          </w:rPr>
          <w:fldChar w:fldCharType="end"/>
        </w:r>
      </w:hyperlink>
    </w:p>
    <w:p w14:paraId="51B969AB" w14:textId="2568669B"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0" w:history="1">
        <w:r w:rsidRPr="007141D1">
          <w:rPr>
            <w:rStyle w:val="Hyperlink"/>
            <w:noProof/>
            <w:lang w:val="de-DE"/>
          </w:rPr>
          <w:t>3.2.2</w:t>
        </w:r>
        <w:r>
          <w:rPr>
            <w:rFonts w:asciiTheme="minorHAnsi" w:eastAsiaTheme="minorEastAsia" w:hAnsiTheme="minorHAnsi" w:cstheme="minorBidi"/>
            <w:noProof/>
            <w:kern w:val="2"/>
            <w:sz w:val="24"/>
            <w14:ligatures w14:val="standardContextual"/>
          </w:rPr>
          <w:tab/>
        </w:r>
        <w:r w:rsidRPr="007141D1">
          <w:rPr>
            <w:rStyle w:val="Hyperlink"/>
            <w:noProof/>
            <w:lang w:val="de-DE"/>
          </w:rPr>
          <w:t>Hinderniserkennung</w:t>
        </w:r>
        <w:r>
          <w:rPr>
            <w:noProof/>
            <w:webHidden/>
          </w:rPr>
          <w:tab/>
        </w:r>
        <w:r>
          <w:rPr>
            <w:noProof/>
            <w:webHidden/>
          </w:rPr>
          <w:fldChar w:fldCharType="begin"/>
        </w:r>
        <w:r>
          <w:rPr>
            <w:noProof/>
            <w:webHidden/>
          </w:rPr>
          <w:instrText xml:space="preserve"> PAGEREF _Toc195265550 \h </w:instrText>
        </w:r>
        <w:r>
          <w:rPr>
            <w:noProof/>
            <w:webHidden/>
          </w:rPr>
        </w:r>
        <w:r>
          <w:rPr>
            <w:noProof/>
            <w:webHidden/>
          </w:rPr>
          <w:fldChar w:fldCharType="separate"/>
        </w:r>
        <w:r>
          <w:rPr>
            <w:noProof/>
            <w:webHidden/>
          </w:rPr>
          <w:t>34</w:t>
        </w:r>
        <w:r>
          <w:rPr>
            <w:noProof/>
            <w:webHidden/>
          </w:rPr>
          <w:fldChar w:fldCharType="end"/>
        </w:r>
      </w:hyperlink>
    </w:p>
    <w:p w14:paraId="51179538" w14:textId="4C31B543"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1" w:history="1">
        <w:r w:rsidRPr="007141D1">
          <w:rPr>
            <w:rStyle w:val="Hyperlink"/>
            <w:noProof/>
          </w:rPr>
          <w:t>3.2.3</w:t>
        </w:r>
        <w:r>
          <w:rPr>
            <w:rFonts w:asciiTheme="minorHAnsi" w:eastAsiaTheme="minorEastAsia" w:hAnsiTheme="minorHAnsi" w:cstheme="minorBidi"/>
            <w:noProof/>
            <w:kern w:val="2"/>
            <w:sz w:val="24"/>
            <w14:ligatures w14:val="standardContextual"/>
          </w:rPr>
          <w:tab/>
        </w:r>
        <w:r w:rsidRPr="007141D1">
          <w:rPr>
            <w:rStyle w:val="Hyperlink"/>
            <w:noProof/>
          </w:rPr>
          <w:t>Bilderkennung in Echtzeit</w:t>
        </w:r>
        <w:r>
          <w:rPr>
            <w:noProof/>
            <w:webHidden/>
          </w:rPr>
          <w:tab/>
        </w:r>
        <w:r>
          <w:rPr>
            <w:noProof/>
            <w:webHidden/>
          </w:rPr>
          <w:fldChar w:fldCharType="begin"/>
        </w:r>
        <w:r>
          <w:rPr>
            <w:noProof/>
            <w:webHidden/>
          </w:rPr>
          <w:instrText xml:space="preserve"> PAGEREF _Toc195265551 \h </w:instrText>
        </w:r>
        <w:r>
          <w:rPr>
            <w:noProof/>
            <w:webHidden/>
          </w:rPr>
        </w:r>
        <w:r>
          <w:rPr>
            <w:noProof/>
            <w:webHidden/>
          </w:rPr>
          <w:fldChar w:fldCharType="separate"/>
        </w:r>
        <w:r>
          <w:rPr>
            <w:noProof/>
            <w:webHidden/>
          </w:rPr>
          <w:t>35</w:t>
        </w:r>
        <w:r>
          <w:rPr>
            <w:noProof/>
            <w:webHidden/>
          </w:rPr>
          <w:fldChar w:fldCharType="end"/>
        </w:r>
      </w:hyperlink>
    </w:p>
    <w:p w14:paraId="10C465DB" w14:textId="6E39E3BF"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2" w:history="1">
        <w:r w:rsidRPr="007141D1">
          <w:rPr>
            <w:rStyle w:val="Hyperlink"/>
            <w:noProof/>
            <w:lang w:val="de-DE"/>
          </w:rPr>
          <w:t>3.2.4</w:t>
        </w:r>
        <w:r>
          <w:rPr>
            <w:rFonts w:asciiTheme="minorHAnsi" w:eastAsiaTheme="minorEastAsia" w:hAnsiTheme="minorHAnsi" w:cstheme="minorBidi"/>
            <w:noProof/>
            <w:kern w:val="2"/>
            <w:sz w:val="24"/>
            <w14:ligatures w14:val="standardContextual"/>
          </w:rPr>
          <w:tab/>
        </w:r>
        <w:r w:rsidRPr="007141D1">
          <w:rPr>
            <w:rStyle w:val="Hyperlink"/>
            <w:noProof/>
            <w:lang w:val="de-DE"/>
          </w:rPr>
          <w:t>Trainingsdatensätze</w:t>
        </w:r>
        <w:r>
          <w:rPr>
            <w:noProof/>
            <w:webHidden/>
          </w:rPr>
          <w:tab/>
        </w:r>
        <w:r>
          <w:rPr>
            <w:noProof/>
            <w:webHidden/>
          </w:rPr>
          <w:fldChar w:fldCharType="begin"/>
        </w:r>
        <w:r>
          <w:rPr>
            <w:noProof/>
            <w:webHidden/>
          </w:rPr>
          <w:instrText xml:space="preserve"> PAGEREF _Toc195265552 \h </w:instrText>
        </w:r>
        <w:r>
          <w:rPr>
            <w:noProof/>
            <w:webHidden/>
          </w:rPr>
        </w:r>
        <w:r>
          <w:rPr>
            <w:noProof/>
            <w:webHidden/>
          </w:rPr>
          <w:fldChar w:fldCharType="separate"/>
        </w:r>
        <w:r>
          <w:rPr>
            <w:noProof/>
            <w:webHidden/>
          </w:rPr>
          <w:t>37</w:t>
        </w:r>
        <w:r>
          <w:rPr>
            <w:noProof/>
            <w:webHidden/>
          </w:rPr>
          <w:fldChar w:fldCharType="end"/>
        </w:r>
      </w:hyperlink>
    </w:p>
    <w:p w14:paraId="5984343C" w14:textId="1BD28615"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3" w:history="1">
        <w:r w:rsidRPr="007141D1">
          <w:rPr>
            <w:rStyle w:val="Hyperlink"/>
            <w:noProof/>
            <w:lang w:val="de-DE"/>
          </w:rPr>
          <w:t>3.2.5</w:t>
        </w:r>
        <w:r>
          <w:rPr>
            <w:rFonts w:asciiTheme="minorHAnsi" w:eastAsiaTheme="minorEastAsia" w:hAnsiTheme="minorHAnsi" w:cstheme="minorBidi"/>
            <w:noProof/>
            <w:kern w:val="2"/>
            <w:sz w:val="24"/>
            <w14:ligatures w14:val="standardContextual"/>
          </w:rPr>
          <w:tab/>
        </w:r>
        <w:r w:rsidRPr="007141D1">
          <w:rPr>
            <w:rStyle w:val="Hyperlink"/>
            <w:noProof/>
            <w:lang w:val="de-DE"/>
          </w:rPr>
          <w:t>Training</w:t>
        </w:r>
        <w:r>
          <w:rPr>
            <w:noProof/>
            <w:webHidden/>
          </w:rPr>
          <w:tab/>
        </w:r>
        <w:r>
          <w:rPr>
            <w:noProof/>
            <w:webHidden/>
          </w:rPr>
          <w:fldChar w:fldCharType="begin"/>
        </w:r>
        <w:r>
          <w:rPr>
            <w:noProof/>
            <w:webHidden/>
          </w:rPr>
          <w:instrText xml:space="preserve"> PAGEREF _Toc195265553 \h </w:instrText>
        </w:r>
        <w:r>
          <w:rPr>
            <w:noProof/>
            <w:webHidden/>
          </w:rPr>
        </w:r>
        <w:r>
          <w:rPr>
            <w:noProof/>
            <w:webHidden/>
          </w:rPr>
          <w:fldChar w:fldCharType="separate"/>
        </w:r>
        <w:r>
          <w:rPr>
            <w:noProof/>
            <w:webHidden/>
          </w:rPr>
          <w:t>39</w:t>
        </w:r>
        <w:r>
          <w:rPr>
            <w:noProof/>
            <w:webHidden/>
          </w:rPr>
          <w:fldChar w:fldCharType="end"/>
        </w:r>
      </w:hyperlink>
    </w:p>
    <w:p w14:paraId="3FD4CC0C" w14:textId="031CAC1C"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54" w:history="1">
        <w:r w:rsidRPr="007141D1">
          <w:rPr>
            <w:rStyle w:val="Hyperlink"/>
            <w:noProof/>
          </w:rPr>
          <w:t>3.3</w:t>
        </w:r>
        <w:r>
          <w:rPr>
            <w:rFonts w:asciiTheme="minorHAnsi" w:eastAsiaTheme="minorEastAsia" w:hAnsiTheme="minorHAnsi" w:cstheme="minorBidi"/>
            <w:noProof/>
            <w:kern w:val="2"/>
            <w:sz w:val="24"/>
            <w14:ligatures w14:val="standardContextual"/>
          </w:rPr>
          <w:tab/>
        </w:r>
        <w:r w:rsidRPr="007141D1">
          <w:rPr>
            <w:rStyle w:val="Hyperlink"/>
            <w:noProof/>
          </w:rPr>
          <w:t>Konzept</w:t>
        </w:r>
        <w:r>
          <w:rPr>
            <w:noProof/>
            <w:webHidden/>
          </w:rPr>
          <w:tab/>
        </w:r>
        <w:r>
          <w:rPr>
            <w:noProof/>
            <w:webHidden/>
          </w:rPr>
          <w:fldChar w:fldCharType="begin"/>
        </w:r>
        <w:r>
          <w:rPr>
            <w:noProof/>
            <w:webHidden/>
          </w:rPr>
          <w:instrText xml:space="preserve"> PAGEREF _Toc195265554 \h </w:instrText>
        </w:r>
        <w:r>
          <w:rPr>
            <w:noProof/>
            <w:webHidden/>
          </w:rPr>
        </w:r>
        <w:r>
          <w:rPr>
            <w:noProof/>
            <w:webHidden/>
          </w:rPr>
          <w:fldChar w:fldCharType="separate"/>
        </w:r>
        <w:r>
          <w:rPr>
            <w:noProof/>
            <w:webHidden/>
          </w:rPr>
          <w:t>41</w:t>
        </w:r>
        <w:r>
          <w:rPr>
            <w:noProof/>
            <w:webHidden/>
          </w:rPr>
          <w:fldChar w:fldCharType="end"/>
        </w:r>
      </w:hyperlink>
    </w:p>
    <w:p w14:paraId="61A4B190" w14:textId="6C59AB3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5" w:history="1">
        <w:r w:rsidRPr="007141D1">
          <w:rPr>
            <w:rStyle w:val="Hyperlink"/>
            <w:noProof/>
          </w:rPr>
          <w:t>3.3.1</w:t>
        </w:r>
        <w:r>
          <w:rPr>
            <w:rFonts w:asciiTheme="minorHAnsi" w:eastAsiaTheme="minorEastAsia" w:hAnsiTheme="minorHAnsi" w:cstheme="minorBidi"/>
            <w:noProof/>
            <w:kern w:val="2"/>
            <w:sz w:val="24"/>
            <w14:ligatures w14:val="standardContextual"/>
          </w:rPr>
          <w:tab/>
        </w:r>
        <w:r w:rsidRPr="007141D1">
          <w:rPr>
            <w:rStyle w:val="Hyperlink"/>
            <w:noProof/>
          </w:rPr>
          <w:t>Funktionale und nicht-funktionale Anforderungen</w:t>
        </w:r>
        <w:r>
          <w:rPr>
            <w:noProof/>
            <w:webHidden/>
          </w:rPr>
          <w:tab/>
        </w:r>
        <w:r>
          <w:rPr>
            <w:noProof/>
            <w:webHidden/>
          </w:rPr>
          <w:fldChar w:fldCharType="begin"/>
        </w:r>
        <w:r>
          <w:rPr>
            <w:noProof/>
            <w:webHidden/>
          </w:rPr>
          <w:instrText xml:space="preserve"> PAGEREF _Toc195265555 \h </w:instrText>
        </w:r>
        <w:r>
          <w:rPr>
            <w:noProof/>
            <w:webHidden/>
          </w:rPr>
        </w:r>
        <w:r>
          <w:rPr>
            <w:noProof/>
            <w:webHidden/>
          </w:rPr>
          <w:fldChar w:fldCharType="separate"/>
        </w:r>
        <w:r>
          <w:rPr>
            <w:noProof/>
            <w:webHidden/>
          </w:rPr>
          <w:t>41</w:t>
        </w:r>
        <w:r>
          <w:rPr>
            <w:noProof/>
            <w:webHidden/>
          </w:rPr>
          <w:fldChar w:fldCharType="end"/>
        </w:r>
      </w:hyperlink>
    </w:p>
    <w:p w14:paraId="063CCCEA" w14:textId="56681D8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6" w:history="1">
        <w:r w:rsidRPr="007141D1">
          <w:rPr>
            <w:rStyle w:val="Hyperlink"/>
            <w:noProof/>
          </w:rPr>
          <w:t>3.3.2</w:t>
        </w:r>
        <w:r>
          <w:rPr>
            <w:rFonts w:asciiTheme="minorHAnsi" w:eastAsiaTheme="minorEastAsia" w:hAnsiTheme="minorHAnsi" w:cstheme="minorBidi"/>
            <w:noProof/>
            <w:kern w:val="2"/>
            <w:sz w:val="24"/>
            <w14:ligatures w14:val="standardContextual"/>
          </w:rPr>
          <w:tab/>
        </w:r>
        <w:r w:rsidRPr="007141D1">
          <w:rPr>
            <w:rStyle w:val="Hyperlink"/>
            <w:noProof/>
          </w:rPr>
          <w:t>Systemarchitektur</w:t>
        </w:r>
        <w:r>
          <w:rPr>
            <w:noProof/>
            <w:webHidden/>
          </w:rPr>
          <w:tab/>
        </w:r>
        <w:r>
          <w:rPr>
            <w:noProof/>
            <w:webHidden/>
          </w:rPr>
          <w:fldChar w:fldCharType="begin"/>
        </w:r>
        <w:r>
          <w:rPr>
            <w:noProof/>
            <w:webHidden/>
          </w:rPr>
          <w:instrText xml:space="preserve"> PAGEREF _Toc195265556 \h </w:instrText>
        </w:r>
        <w:r>
          <w:rPr>
            <w:noProof/>
            <w:webHidden/>
          </w:rPr>
        </w:r>
        <w:r>
          <w:rPr>
            <w:noProof/>
            <w:webHidden/>
          </w:rPr>
          <w:fldChar w:fldCharType="separate"/>
        </w:r>
        <w:r>
          <w:rPr>
            <w:noProof/>
            <w:webHidden/>
          </w:rPr>
          <w:t>41</w:t>
        </w:r>
        <w:r>
          <w:rPr>
            <w:noProof/>
            <w:webHidden/>
          </w:rPr>
          <w:fldChar w:fldCharType="end"/>
        </w:r>
      </w:hyperlink>
    </w:p>
    <w:p w14:paraId="658DDA30" w14:textId="49EBD4BD"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7" w:history="1">
        <w:r w:rsidRPr="007141D1">
          <w:rPr>
            <w:rStyle w:val="Hyperlink"/>
            <w:noProof/>
            <w:lang w:val="de-DE"/>
          </w:rPr>
          <w:t>3.3.3</w:t>
        </w:r>
        <w:r>
          <w:rPr>
            <w:rFonts w:asciiTheme="minorHAnsi" w:eastAsiaTheme="minorEastAsia" w:hAnsiTheme="minorHAnsi" w:cstheme="minorBidi"/>
            <w:noProof/>
            <w:kern w:val="2"/>
            <w:sz w:val="24"/>
            <w14:ligatures w14:val="standardContextual"/>
          </w:rPr>
          <w:tab/>
        </w:r>
        <w:r w:rsidRPr="007141D1">
          <w:rPr>
            <w:rStyle w:val="Hyperlink"/>
            <w:noProof/>
            <w:lang w:val="de-DE"/>
          </w:rPr>
          <w:t>Technologiestack</w:t>
        </w:r>
        <w:r>
          <w:rPr>
            <w:noProof/>
            <w:webHidden/>
          </w:rPr>
          <w:tab/>
        </w:r>
        <w:r>
          <w:rPr>
            <w:noProof/>
            <w:webHidden/>
          </w:rPr>
          <w:fldChar w:fldCharType="begin"/>
        </w:r>
        <w:r>
          <w:rPr>
            <w:noProof/>
            <w:webHidden/>
          </w:rPr>
          <w:instrText xml:space="preserve"> PAGEREF _Toc195265557 \h </w:instrText>
        </w:r>
        <w:r>
          <w:rPr>
            <w:noProof/>
            <w:webHidden/>
          </w:rPr>
        </w:r>
        <w:r>
          <w:rPr>
            <w:noProof/>
            <w:webHidden/>
          </w:rPr>
          <w:fldChar w:fldCharType="separate"/>
        </w:r>
        <w:r>
          <w:rPr>
            <w:noProof/>
            <w:webHidden/>
          </w:rPr>
          <w:t>42</w:t>
        </w:r>
        <w:r>
          <w:rPr>
            <w:noProof/>
            <w:webHidden/>
          </w:rPr>
          <w:fldChar w:fldCharType="end"/>
        </w:r>
      </w:hyperlink>
    </w:p>
    <w:p w14:paraId="0DF85196" w14:textId="6510020D"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8" w:history="1">
        <w:r w:rsidRPr="007141D1">
          <w:rPr>
            <w:rStyle w:val="Hyperlink"/>
            <w:noProof/>
          </w:rPr>
          <w:t>3.3.4</w:t>
        </w:r>
        <w:r>
          <w:rPr>
            <w:rFonts w:asciiTheme="minorHAnsi" w:eastAsiaTheme="minorEastAsia" w:hAnsiTheme="minorHAnsi" w:cstheme="minorBidi"/>
            <w:noProof/>
            <w:kern w:val="2"/>
            <w:sz w:val="24"/>
            <w14:ligatures w14:val="standardContextual"/>
          </w:rPr>
          <w:tab/>
        </w:r>
        <w:r w:rsidRPr="007141D1">
          <w:rPr>
            <w:rStyle w:val="Hyperlink"/>
            <w:noProof/>
          </w:rPr>
          <w:t>Wichtigste Schnittstellen</w:t>
        </w:r>
        <w:r>
          <w:rPr>
            <w:noProof/>
            <w:webHidden/>
          </w:rPr>
          <w:tab/>
        </w:r>
        <w:r>
          <w:rPr>
            <w:noProof/>
            <w:webHidden/>
          </w:rPr>
          <w:fldChar w:fldCharType="begin"/>
        </w:r>
        <w:r>
          <w:rPr>
            <w:noProof/>
            <w:webHidden/>
          </w:rPr>
          <w:instrText xml:space="preserve"> PAGEREF _Toc195265558 \h </w:instrText>
        </w:r>
        <w:r>
          <w:rPr>
            <w:noProof/>
            <w:webHidden/>
          </w:rPr>
        </w:r>
        <w:r>
          <w:rPr>
            <w:noProof/>
            <w:webHidden/>
          </w:rPr>
          <w:fldChar w:fldCharType="separate"/>
        </w:r>
        <w:r>
          <w:rPr>
            <w:noProof/>
            <w:webHidden/>
          </w:rPr>
          <w:t>43</w:t>
        </w:r>
        <w:r>
          <w:rPr>
            <w:noProof/>
            <w:webHidden/>
          </w:rPr>
          <w:fldChar w:fldCharType="end"/>
        </w:r>
      </w:hyperlink>
    </w:p>
    <w:p w14:paraId="0A5E9B6C" w14:textId="0AFCD1C9"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59" w:history="1">
        <w:r w:rsidRPr="007141D1">
          <w:rPr>
            <w:rStyle w:val="Hyperlink"/>
            <w:noProof/>
          </w:rPr>
          <w:t>3.3.5</w:t>
        </w:r>
        <w:r>
          <w:rPr>
            <w:rFonts w:asciiTheme="minorHAnsi" w:eastAsiaTheme="minorEastAsia" w:hAnsiTheme="minorHAnsi" w:cstheme="minorBidi"/>
            <w:noProof/>
            <w:kern w:val="2"/>
            <w:sz w:val="24"/>
            <w14:ligatures w14:val="standardContextual"/>
          </w:rPr>
          <w:tab/>
        </w:r>
        <w:r w:rsidRPr="007141D1">
          <w:rPr>
            <w:rStyle w:val="Hyperlink"/>
            <w:noProof/>
          </w:rPr>
          <w:t>Trainingsdatensätze und Modellgenauigkeit</w:t>
        </w:r>
        <w:r>
          <w:rPr>
            <w:noProof/>
            <w:webHidden/>
          </w:rPr>
          <w:tab/>
        </w:r>
        <w:r>
          <w:rPr>
            <w:noProof/>
            <w:webHidden/>
          </w:rPr>
          <w:fldChar w:fldCharType="begin"/>
        </w:r>
        <w:r>
          <w:rPr>
            <w:noProof/>
            <w:webHidden/>
          </w:rPr>
          <w:instrText xml:space="preserve"> PAGEREF _Toc195265559 \h </w:instrText>
        </w:r>
        <w:r>
          <w:rPr>
            <w:noProof/>
            <w:webHidden/>
          </w:rPr>
        </w:r>
        <w:r>
          <w:rPr>
            <w:noProof/>
            <w:webHidden/>
          </w:rPr>
          <w:fldChar w:fldCharType="separate"/>
        </w:r>
        <w:r>
          <w:rPr>
            <w:noProof/>
            <w:webHidden/>
          </w:rPr>
          <w:t>44</w:t>
        </w:r>
        <w:r>
          <w:rPr>
            <w:noProof/>
            <w:webHidden/>
          </w:rPr>
          <w:fldChar w:fldCharType="end"/>
        </w:r>
      </w:hyperlink>
    </w:p>
    <w:p w14:paraId="6A7D2CFD" w14:textId="32E3F2B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60" w:history="1">
        <w:r w:rsidRPr="007141D1">
          <w:rPr>
            <w:rStyle w:val="Hyperlink"/>
            <w:noProof/>
          </w:rPr>
          <w:t>3.3.6</w:t>
        </w:r>
        <w:r>
          <w:rPr>
            <w:rFonts w:asciiTheme="minorHAnsi" w:eastAsiaTheme="minorEastAsia" w:hAnsiTheme="minorHAnsi" w:cstheme="minorBidi"/>
            <w:noProof/>
            <w:kern w:val="2"/>
            <w:sz w:val="24"/>
            <w14:ligatures w14:val="standardContextual"/>
          </w:rPr>
          <w:tab/>
        </w:r>
        <w:r w:rsidRPr="007141D1">
          <w:rPr>
            <w:rStyle w:val="Hyperlink"/>
            <w:noProof/>
          </w:rPr>
          <w:t>Implementierungsdetails</w:t>
        </w:r>
        <w:r>
          <w:rPr>
            <w:noProof/>
            <w:webHidden/>
          </w:rPr>
          <w:tab/>
        </w:r>
        <w:r>
          <w:rPr>
            <w:noProof/>
            <w:webHidden/>
          </w:rPr>
          <w:fldChar w:fldCharType="begin"/>
        </w:r>
        <w:r>
          <w:rPr>
            <w:noProof/>
            <w:webHidden/>
          </w:rPr>
          <w:instrText xml:space="preserve"> PAGEREF _Toc195265560 \h </w:instrText>
        </w:r>
        <w:r>
          <w:rPr>
            <w:noProof/>
            <w:webHidden/>
          </w:rPr>
        </w:r>
        <w:r>
          <w:rPr>
            <w:noProof/>
            <w:webHidden/>
          </w:rPr>
          <w:fldChar w:fldCharType="separate"/>
        </w:r>
        <w:r>
          <w:rPr>
            <w:noProof/>
            <w:webHidden/>
          </w:rPr>
          <w:t>45</w:t>
        </w:r>
        <w:r>
          <w:rPr>
            <w:noProof/>
            <w:webHidden/>
          </w:rPr>
          <w:fldChar w:fldCharType="end"/>
        </w:r>
      </w:hyperlink>
    </w:p>
    <w:p w14:paraId="5F33CCEF" w14:textId="521C12A0"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61" w:history="1">
        <w:r w:rsidRPr="007141D1">
          <w:rPr>
            <w:rStyle w:val="Hyperlink"/>
            <w:noProof/>
            <w:lang w:val="de-DE"/>
          </w:rPr>
          <w:t>3.4</w:t>
        </w:r>
        <w:r>
          <w:rPr>
            <w:rFonts w:asciiTheme="minorHAnsi" w:eastAsiaTheme="minorEastAsia" w:hAnsiTheme="minorHAnsi" w:cstheme="minorBidi"/>
            <w:noProof/>
            <w:kern w:val="2"/>
            <w:sz w:val="24"/>
            <w14:ligatures w14:val="standardContextual"/>
          </w:rPr>
          <w:tab/>
        </w:r>
        <w:r w:rsidRPr="007141D1">
          <w:rPr>
            <w:rStyle w:val="Hyperlink"/>
            <w:noProof/>
            <w:lang w:val="de-DE"/>
          </w:rPr>
          <w:t>Herausforderungen der Umsetzung</w:t>
        </w:r>
        <w:r>
          <w:rPr>
            <w:noProof/>
            <w:webHidden/>
          </w:rPr>
          <w:tab/>
        </w:r>
        <w:r>
          <w:rPr>
            <w:noProof/>
            <w:webHidden/>
          </w:rPr>
          <w:fldChar w:fldCharType="begin"/>
        </w:r>
        <w:r>
          <w:rPr>
            <w:noProof/>
            <w:webHidden/>
          </w:rPr>
          <w:instrText xml:space="preserve"> PAGEREF _Toc195265561 \h </w:instrText>
        </w:r>
        <w:r>
          <w:rPr>
            <w:noProof/>
            <w:webHidden/>
          </w:rPr>
        </w:r>
        <w:r>
          <w:rPr>
            <w:noProof/>
            <w:webHidden/>
          </w:rPr>
          <w:fldChar w:fldCharType="separate"/>
        </w:r>
        <w:r>
          <w:rPr>
            <w:noProof/>
            <w:webHidden/>
          </w:rPr>
          <w:t>45</w:t>
        </w:r>
        <w:r>
          <w:rPr>
            <w:noProof/>
            <w:webHidden/>
          </w:rPr>
          <w:fldChar w:fldCharType="end"/>
        </w:r>
      </w:hyperlink>
    </w:p>
    <w:p w14:paraId="6149E3A9" w14:textId="3E9D0AB4"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62" w:history="1">
        <w:r w:rsidRPr="007141D1">
          <w:rPr>
            <w:rStyle w:val="Hyperlink"/>
            <w:noProof/>
            <w:lang w:val="de-DE"/>
          </w:rPr>
          <w:t>3.4.1</w:t>
        </w:r>
        <w:r>
          <w:rPr>
            <w:rFonts w:asciiTheme="minorHAnsi" w:eastAsiaTheme="minorEastAsia" w:hAnsiTheme="minorHAnsi" w:cstheme="minorBidi"/>
            <w:noProof/>
            <w:kern w:val="2"/>
            <w:sz w:val="24"/>
            <w14:ligatures w14:val="standardContextual"/>
          </w:rPr>
          <w:tab/>
        </w:r>
        <w:r w:rsidRPr="007141D1">
          <w:rPr>
            <w:rStyle w:val="Hyperlink"/>
            <w:noProof/>
            <w:lang w:val="de-DE"/>
          </w:rPr>
          <w:t>Trainingsdatensätze und Modellgenauigkeit</w:t>
        </w:r>
        <w:r>
          <w:rPr>
            <w:noProof/>
            <w:webHidden/>
          </w:rPr>
          <w:tab/>
        </w:r>
        <w:r>
          <w:rPr>
            <w:noProof/>
            <w:webHidden/>
          </w:rPr>
          <w:fldChar w:fldCharType="begin"/>
        </w:r>
        <w:r>
          <w:rPr>
            <w:noProof/>
            <w:webHidden/>
          </w:rPr>
          <w:instrText xml:space="preserve"> PAGEREF _Toc195265562 \h </w:instrText>
        </w:r>
        <w:r>
          <w:rPr>
            <w:noProof/>
            <w:webHidden/>
          </w:rPr>
        </w:r>
        <w:r>
          <w:rPr>
            <w:noProof/>
            <w:webHidden/>
          </w:rPr>
          <w:fldChar w:fldCharType="separate"/>
        </w:r>
        <w:r>
          <w:rPr>
            <w:noProof/>
            <w:webHidden/>
          </w:rPr>
          <w:t>45</w:t>
        </w:r>
        <w:r>
          <w:rPr>
            <w:noProof/>
            <w:webHidden/>
          </w:rPr>
          <w:fldChar w:fldCharType="end"/>
        </w:r>
      </w:hyperlink>
    </w:p>
    <w:p w14:paraId="6AAFA761" w14:textId="7BE50D9A"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63" w:history="1">
        <w:r w:rsidRPr="007141D1">
          <w:rPr>
            <w:rStyle w:val="Hyperlink"/>
            <w:noProof/>
          </w:rPr>
          <w:t>3.4.2</w:t>
        </w:r>
        <w:r>
          <w:rPr>
            <w:rFonts w:asciiTheme="minorHAnsi" w:eastAsiaTheme="minorEastAsia" w:hAnsiTheme="minorHAnsi" w:cstheme="minorBidi"/>
            <w:noProof/>
            <w:kern w:val="2"/>
            <w:sz w:val="24"/>
            <w14:ligatures w14:val="standardContextual"/>
          </w:rPr>
          <w:tab/>
        </w:r>
        <w:r w:rsidRPr="007141D1">
          <w:rPr>
            <w:rStyle w:val="Hyperlink"/>
            <w:noProof/>
          </w:rPr>
          <w:t>Source Code</w:t>
        </w:r>
        <w:r>
          <w:rPr>
            <w:noProof/>
            <w:webHidden/>
          </w:rPr>
          <w:tab/>
        </w:r>
        <w:r>
          <w:rPr>
            <w:noProof/>
            <w:webHidden/>
          </w:rPr>
          <w:fldChar w:fldCharType="begin"/>
        </w:r>
        <w:r>
          <w:rPr>
            <w:noProof/>
            <w:webHidden/>
          </w:rPr>
          <w:instrText xml:space="preserve"> PAGEREF _Toc195265563 \h </w:instrText>
        </w:r>
        <w:r>
          <w:rPr>
            <w:noProof/>
            <w:webHidden/>
          </w:rPr>
        </w:r>
        <w:r>
          <w:rPr>
            <w:noProof/>
            <w:webHidden/>
          </w:rPr>
          <w:fldChar w:fldCharType="separate"/>
        </w:r>
        <w:r>
          <w:rPr>
            <w:noProof/>
            <w:webHidden/>
          </w:rPr>
          <w:t>45</w:t>
        </w:r>
        <w:r>
          <w:rPr>
            <w:noProof/>
            <w:webHidden/>
          </w:rPr>
          <w:fldChar w:fldCharType="end"/>
        </w:r>
      </w:hyperlink>
    </w:p>
    <w:p w14:paraId="6FB51E09" w14:textId="6A695A71"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64" w:history="1">
        <w:r w:rsidRPr="007141D1">
          <w:rPr>
            <w:rStyle w:val="Hyperlink"/>
            <w:noProof/>
          </w:rPr>
          <w:t>3.5</w:t>
        </w:r>
        <w:r>
          <w:rPr>
            <w:rFonts w:asciiTheme="minorHAnsi" w:eastAsiaTheme="minorEastAsia" w:hAnsiTheme="minorHAnsi" w:cstheme="minorBidi"/>
            <w:noProof/>
            <w:kern w:val="2"/>
            <w:sz w:val="24"/>
            <w14:ligatures w14:val="standardContextual"/>
          </w:rPr>
          <w:tab/>
        </w:r>
        <w:r w:rsidRPr="007141D1">
          <w:rPr>
            <w:rStyle w:val="Hyperlink"/>
            <w:noProof/>
          </w:rPr>
          <w:t>Fazit und Ausblick</w:t>
        </w:r>
        <w:r>
          <w:rPr>
            <w:noProof/>
            <w:webHidden/>
          </w:rPr>
          <w:tab/>
        </w:r>
        <w:r>
          <w:rPr>
            <w:noProof/>
            <w:webHidden/>
          </w:rPr>
          <w:fldChar w:fldCharType="begin"/>
        </w:r>
        <w:r>
          <w:rPr>
            <w:noProof/>
            <w:webHidden/>
          </w:rPr>
          <w:instrText xml:space="preserve"> PAGEREF _Toc195265564 \h </w:instrText>
        </w:r>
        <w:r>
          <w:rPr>
            <w:noProof/>
            <w:webHidden/>
          </w:rPr>
        </w:r>
        <w:r>
          <w:rPr>
            <w:noProof/>
            <w:webHidden/>
          </w:rPr>
          <w:fldChar w:fldCharType="separate"/>
        </w:r>
        <w:r>
          <w:rPr>
            <w:noProof/>
            <w:webHidden/>
          </w:rPr>
          <w:t>46</w:t>
        </w:r>
        <w:r>
          <w:rPr>
            <w:noProof/>
            <w:webHidden/>
          </w:rPr>
          <w:fldChar w:fldCharType="end"/>
        </w:r>
      </w:hyperlink>
    </w:p>
    <w:p w14:paraId="124E2B65" w14:textId="267CA141"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65" w:history="1">
        <w:r w:rsidRPr="007141D1">
          <w:rPr>
            <w:rStyle w:val="Hyperlink"/>
            <w:noProof/>
          </w:rPr>
          <w:t>4</w:t>
        </w:r>
        <w:r>
          <w:rPr>
            <w:rFonts w:asciiTheme="minorHAnsi" w:eastAsiaTheme="minorEastAsia" w:hAnsiTheme="minorHAnsi" w:cstheme="minorBidi"/>
            <w:noProof/>
            <w:kern w:val="2"/>
            <w:sz w:val="24"/>
            <w14:ligatures w14:val="standardContextual"/>
          </w:rPr>
          <w:tab/>
        </w:r>
        <w:r w:rsidRPr="007141D1">
          <w:rPr>
            <w:rStyle w:val="Hyperlink"/>
            <w:noProof/>
          </w:rPr>
          <w:t>Entwicklung der Drohnenhardware sowie -Firmware</w:t>
        </w:r>
        <w:r>
          <w:rPr>
            <w:noProof/>
            <w:webHidden/>
          </w:rPr>
          <w:tab/>
        </w:r>
        <w:r>
          <w:rPr>
            <w:noProof/>
            <w:webHidden/>
          </w:rPr>
          <w:fldChar w:fldCharType="begin"/>
        </w:r>
        <w:r>
          <w:rPr>
            <w:noProof/>
            <w:webHidden/>
          </w:rPr>
          <w:instrText xml:space="preserve"> PAGEREF _Toc195265565 \h </w:instrText>
        </w:r>
        <w:r>
          <w:rPr>
            <w:noProof/>
            <w:webHidden/>
          </w:rPr>
        </w:r>
        <w:r>
          <w:rPr>
            <w:noProof/>
            <w:webHidden/>
          </w:rPr>
          <w:fldChar w:fldCharType="separate"/>
        </w:r>
        <w:r>
          <w:rPr>
            <w:noProof/>
            <w:webHidden/>
          </w:rPr>
          <w:t>48</w:t>
        </w:r>
        <w:r>
          <w:rPr>
            <w:noProof/>
            <w:webHidden/>
          </w:rPr>
          <w:fldChar w:fldCharType="end"/>
        </w:r>
      </w:hyperlink>
    </w:p>
    <w:p w14:paraId="5BE3795D" w14:textId="04C38B9F"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66" w:history="1">
        <w:r w:rsidRPr="007141D1">
          <w:rPr>
            <w:rStyle w:val="Hyperlink"/>
            <w:noProof/>
          </w:rPr>
          <w:t>4.1</w:t>
        </w:r>
        <w:r>
          <w:rPr>
            <w:rFonts w:asciiTheme="minorHAnsi" w:eastAsiaTheme="minorEastAsia" w:hAnsiTheme="minorHAnsi" w:cstheme="minorBidi"/>
            <w:noProof/>
            <w:kern w:val="2"/>
            <w:sz w:val="24"/>
            <w14:ligatures w14:val="standardContextual"/>
          </w:rPr>
          <w:tab/>
        </w:r>
        <w:r w:rsidRPr="007141D1">
          <w:rPr>
            <w:rStyle w:val="Hyperlink"/>
            <w:noProof/>
          </w:rPr>
          <w:t>Einführung</w:t>
        </w:r>
        <w:r>
          <w:rPr>
            <w:noProof/>
            <w:webHidden/>
          </w:rPr>
          <w:tab/>
        </w:r>
        <w:r>
          <w:rPr>
            <w:noProof/>
            <w:webHidden/>
          </w:rPr>
          <w:fldChar w:fldCharType="begin"/>
        </w:r>
        <w:r>
          <w:rPr>
            <w:noProof/>
            <w:webHidden/>
          </w:rPr>
          <w:instrText xml:space="preserve"> PAGEREF _Toc195265566 \h </w:instrText>
        </w:r>
        <w:r>
          <w:rPr>
            <w:noProof/>
            <w:webHidden/>
          </w:rPr>
        </w:r>
        <w:r>
          <w:rPr>
            <w:noProof/>
            <w:webHidden/>
          </w:rPr>
          <w:fldChar w:fldCharType="separate"/>
        </w:r>
        <w:r>
          <w:rPr>
            <w:noProof/>
            <w:webHidden/>
          </w:rPr>
          <w:t>48</w:t>
        </w:r>
        <w:r>
          <w:rPr>
            <w:noProof/>
            <w:webHidden/>
          </w:rPr>
          <w:fldChar w:fldCharType="end"/>
        </w:r>
      </w:hyperlink>
    </w:p>
    <w:p w14:paraId="40B3BD0D" w14:textId="3D646917"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67" w:history="1">
        <w:r w:rsidRPr="007141D1">
          <w:rPr>
            <w:rStyle w:val="Hyperlink"/>
            <w:noProof/>
          </w:rPr>
          <w:t>4.2</w:t>
        </w:r>
        <w:r>
          <w:rPr>
            <w:rFonts w:asciiTheme="minorHAnsi" w:eastAsiaTheme="minorEastAsia" w:hAnsiTheme="minorHAnsi" w:cstheme="minorBidi"/>
            <w:noProof/>
            <w:kern w:val="2"/>
            <w:sz w:val="24"/>
            <w14:ligatures w14:val="standardContextual"/>
          </w:rPr>
          <w:tab/>
        </w:r>
        <w:r w:rsidRPr="007141D1">
          <w:rPr>
            <w:rStyle w:val="Hyperlink"/>
            <w:noProof/>
          </w:rPr>
          <w:t>Theoretische Grundlagen</w:t>
        </w:r>
        <w:r>
          <w:rPr>
            <w:noProof/>
            <w:webHidden/>
          </w:rPr>
          <w:tab/>
        </w:r>
        <w:r>
          <w:rPr>
            <w:noProof/>
            <w:webHidden/>
          </w:rPr>
          <w:fldChar w:fldCharType="begin"/>
        </w:r>
        <w:r>
          <w:rPr>
            <w:noProof/>
            <w:webHidden/>
          </w:rPr>
          <w:instrText xml:space="preserve"> PAGEREF _Toc195265567 \h </w:instrText>
        </w:r>
        <w:r>
          <w:rPr>
            <w:noProof/>
            <w:webHidden/>
          </w:rPr>
        </w:r>
        <w:r>
          <w:rPr>
            <w:noProof/>
            <w:webHidden/>
          </w:rPr>
          <w:fldChar w:fldCharType="separate"/>
        </w:r>
        <w:r>
          <w:rPr>
            <w:noProof/>
            <w:webHidden/>
          </w:rPr>
          <w:t>48</w:t>
        </w:r>
        <w:r>
          <w:rPr>
            <w:noProof/>
            <w:webHidden/>
          </w:rPr>
          <w:fldChar w:fldCharType="end"/>
        </w:r>
      </w:hyperlink>
    </w:p>
    <w:p w14:paraId="4A687483" w14:textId="4A744CA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68" w:history="1">
        <w:r w:rsidRPr="007141D1">
          <w:rPr>
            <w:rStyle w:val="Hyperlink"/>
            <w:noProof/>
          </w:rPr>
          <w:t>4.2.1</w:t>
        </w:r>
        <w:r>
          <w:rPr>
            <w:rFonts w:asciiTheme="minorHAnsi" w:eastAsiaTheme="minorEastAsia" w:hAnsiTheme="minorHAnsi" w:cstheme="minorBidi"/>
            <w:noProof/>
            <w:kern w:val="2"/>
            <w:sz w:val="24"/>
            <w14:ligatures w14:val="standardContextual"/>
          </w:rPr>
          <w:tab/>
        </w:r>
        <w:r w:rsidRPr="007141D1">
          <w:rPr>
            <w:rStyle w:val="Hyperlink"/>
            <w:noProof/>
          </w:rPr>
          <w:t>Drohnenplattformen</w:t>
        </w:r>
        <w:r>
          <w:rPr>
            <w:noProof/>
            <w:webHidden/>
          </w:rPr>
          <w:tab/>
        </w:r>
        <w:r>
          <w:rPr>
            <w:noProof/>
            <w:webHidden/>
          </w:rPr>
          <w:fldChar w:fldCharType="begin"/>
        </w:r>
        <w:r>
          <w:rPr>
            <w:noProof/>
            <w:webHidden/>
          </w:rPr>
          <w:instrText xml:space="preserve"> PAGEREF _Toc195265568 \h </w:instrText>
        </w:r>
        <w:r>
          <w:rPr>
            <w:noProof/>
            <w:webHidden/>
          </w:rPr>
        </w:r>
        <w:r>
          <w:rPr>
            <w:noProof/>
            <w:webHidden/>
          </w:rPr>
          <w:fldChar w:fldCharType="separate"/>
        </w:r>
        <w:r>
          <w:rPr>
            <w:noProof/>
            <w:webHidden/>
          </w:rPr>
          <w:t>48</w:t>
        </w:r>
        <w:r>
          <w:rPr>
            <w:noProof/>
            <w:webHidden/>
          </w:rPr>
          <w:fldChar w:fldCharType="end"/>
        </w:r>
      </w:hyperlink>
    </w:p>
    <w:p w14:paraId="244AA8CC" w14:textId="18E22F7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69" w:history="1">
        <w:r w:rsidRPr="007141D1">
          <w:rPr>
            <w:rStyle w:val="Hyperlink"/>
            <w:noProof/>
          </w:rPr>
          <w:t>4.2.2</w:t>
        </w:r>
        <w:r>
          <w:rPr>
            <w:rFonts w:asciiTheme="minorHAnsi" w:eastAsiaTheme="minorEastAsia" w:hAnsiTheme="minorHAnsi" w:cstheme="minorBidi"/>
            <w:noProof/>
            <w:kern w:val="2"/>
            <w:sz w:val="24"/>
            <w14:ligatures w14:val="standardContextual"/>
          </w:rPr>
          <w:tab/>
        </w:r>
        <w:r w:rsidRPr="007141D1">
          <w:rPr>
            <w:rStyle w:val="Hyperlink"/>
            <w:noProof/>
          </w:rPr>
          <w:t>Antriebssystem</w:t>
        </w:r>
        <w:r>
          <w:rPr>
            <w:noProof/>
            <w:webHidden/>
          </w:rPr>
          <w:tab/>
        </w:r>
        <w:r>
          <w:rPr>
            <w:noProof/>
            <w:webHidden/>
          </w:rPr>
          <w:fldChar w:fldCharType="begin"/>
        </w:r>
        <w:r>
          <w:rPr>
            <w:noProof/>
            <w:webHidden/>
          </w:rPr>
          <w:instrText xml:space="preserve"> PAGEREF _Toc195265569 \h </w:instrText>
        </w:r>
        <w:r>
          <w:rPr>
            <w:noProof/>
            <w:webHidden/>
          </w:rPr>
        </w:r>
        <w:r>
          <w:rPr>
            <w:noProof/>
            <w:webHidden/>
          </w:rPr>
          <w:fldChar w:fldCharType="separate"/>
        </w:r>
        <w:r>
          <w:rPr>
            <w:noProof/>
            <w:webHidden/>
          </w:rPr>
          <w:t>49</w:t>
        </w:r>
        <w:r>
          <w:rPr>
            <w:noProof/>
            <w:webHidden/>
          </w:rPr>
          <w:fldChar w:fldCharType="end"/>
        </w:r>
      </w:hyperlink>
    </w:p>
    <w:p w14:paraId="5F3A6077" w14:textId="0136F29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0" w:history="1">
        <w:r w:rsidRPr="007141D1">
          <w:rPr>
            <w:rStyle w:val="Hyperlink"/>
            <w:noProof/>
          </w:rPr>
          <w:t>4.2.3</w:t>
        </w:r>
        <w:r>
          <w:rPr>
            <w:rFonts w:asciiTheme="minorHAnsi" w:eastAsiaTheme="minorEastAsia" w:hAnsiTheme="minorHAnsi" w:cstheme="minorBidi"/>
            <w:noProof/>
            <w:kern w:val="2"/>
            <w:sz w:val="24"/>
            <w14:ligatures w14:val="standardContextual"/>
          </w:rPr>
          <w:tab/>
        </w:r>
        <w:r w:rsidRPr="007141D1">
          <w:rPr>
            <w:rStyle w:val="Hyperlink"/>
            <w:noProof/>
          </w:rPr>
          <w:t>Microcontroller</w:t>
        </w:r>
        <w:r>
          <w:rPr>
            <w:noProof/>
            <w:webHidden/>
          </w:rPr>
          <w:tab/>
        </w:r>
        <w:r>
          <w:rPr>
            <w:noProof/>
            <w:webHidden/>
          </w:rPr>
          <w:fldChar w:fldCharType="begin"/>
        </w:r>
        <w:r>
          <w:rPr>
            <w:noProof/>
            <w:webHidden/>
          </w:rPr>
          <w:instrText xml:space="preserve"> PAGEREF _Toc195265570 \h </w:instrText>
        </w:r>
        <w:r>
          <w:rPr>
            <w:noProof/>
            <w:webHidden/>
          </w:rPr>
        </w:r>
        <w:r>
          <w:rPr>
            <w:noProof/>
            <w:webHidden/>
          </w:rPr>
          <w:fldChar w:fldCharType="separate"/>
        </w:r>
        <w:r>
          <w:rPr>
            <w:noProof/>
            <w:webHidden/>
          </w:rPr>
          <w:t>50</w:t>
        </w:r>
        <w:r>
          <w:rPr>
            <w:noProof/>
            <w:webHidden/>
          </w:rPr>
          <w:fldChar w:fldCharType="end"/>
        </w:r>
      </w:hyperlink>
    </w:p>
    <w:p w14:paraId="5D93A493" w14:textId="75BF1715"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1" w:history="1">
        <w:r w:rsidRPr="007141D1">
          <w:rPr>
            <w:rStyle w:val="Hyperlink"/>
            <w:noProof/>
          </w:rPr>
          <w:t>4.2.4</w:t>
        </w:r>
        <w:r>
          <w:rPr>
            <w:rFonts w:asciiTheme="minorHAnsi" w:eastAsiaTheme="minorEastAsia" w:hAnsiTheme="minorHAnsi" w:cstheme="minorBidi"/>
            <w:noProof/>
            <w:kern w:val="2"/>
            <w:sz w:val="24"/>
            <w14:ligatures w14:val="standardContextual"/>
          </w:rPr>
          <w:tab/>
        </w:r>
        <w:r w:rsidRPr="007141D1">
          <w:rPr>
            <w:rStyle w:val="Hyperlink"/>
            <w:noProof/>
          </w:rPr>
          <w:t>Sensorik</w:t>
        </w:r>
        <w:r>
          <w:rPr>
            <w:noProof/>
            <w:webHidden/>
          </w:rPr>
          <w:tab/>
        </w:r>
        <w:r>
          <w:rPr>
            <w:noProof/>
            <w:webHidden/>
          </w:rPr>
          <w:fldChar w:fldCharType="begin"/>
        </w:r>
        <w:r>
          <w:rPr>
            <w:noProof/>
            <w:webHidden/>
          </w:rPr>
          <w:instrText xml:space="preserve"> PAGEREF _Toc195265571 \h </w:instrText>
        </w:r>
        <w:r>
          <w:rPr>
            <w:noProof/>
            <w:webHidden/>
          </w:rPr>
        </w:r>
        <w:r>
          <w:rPr>
            <w:noProof/>
            <w:webHidden/>
          </w:rPr>
          <w:fldChar w:fldCharType="separate"/>
        </w:r>
        <w:r>
          <w:rPr>
            <w:noProof/>
            <w:webHidden/>
          </w:rPr>
          <w:t>52</w:t>
        </w:r>
        <w:r>
          <w:rPr>
            <w:noProof/>
            <w:webHidden/>
          </w:rPr>
          <w:fldChar w:fldCharType="end"/>
        </w:r>
      </w:hyperlink>
    </w:p>
    <w:p w14:paraId="041D7219" w14:textId="2AF063A2"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2" w:history="1">
        <w:r w:rsidRPr="007141D1">
          <w:rPr>
            <w:rStyle w:val="Hyperlink"/>
            <w:noProof/>
          </w:rPr>
          <w:t>4.2.5</w:t>
        </w:r>
        <w:r>
          <w:rPr>
            <w:rFonts w:asciiTheme="minorHAnsi" w:eastAsiaTheme="minorEastAsia" w:hAnsiTheme="minorHAnsi" w:cstheme="minorBidi"/>
            <w:noProof/>
            <w:kern w:val="2"/>
            <w:sz w:val="24"/>
            <w14:ligatures w14:val="standardContextual"/>
          </w:rPr>
          <w:tab/>
        </w:r>
        <w:r w:rsidRPr="007141D1">
          <w:rPr>
            <w:rStyle w:val="Hyperlink"/>
            <w:noProof/>
          </w:rPr>
          <w:t>Kommunikationsmodule</w:t>
        </w:r>
        <w:r>
          <w:rPr>
            <w:noProof/>
            <w:webHidden/>
          </w:rPr>
          <w:tab/>
        </w:r>
        <w:r>
          <w:rPr>
            <w:noProof/>
            <w:webHidden/>
          </w:rPr>
          <w:fldChar w:fldCharType="begin"/>
        </w:r>
        <w:r>
          <w:rPr>
            <w:noProof/>
            <w:webHidden/>
          </w:rPr>
          <w:instrText xml:space="preserve"> PAGEREF _Toc195265572 \h </w:instrText>
        </w:r>
        <w:r>
          <w:rPr>
            <w:noProof/>
            <w:webHidden/>
          </w:rPr>
        </w:r>
        <w:r>
          <w:rPr>
            <w:noProof/>
            <w:webHidden/>
          </w:rPr>
          <w:fldChar w:fldCharType="separate"/>
        </w:r>
        <w:r>
          <w:rPr>
            <w:noProof/>
            <w:webHidden/>
          </w:rPr>
          <w:t>52</w:t>
        </w:r>
        <w:r>
          <w:rPr>
            <w:noProof/>
            <w:webHidden/>
          </w:rPr>
          <w:fldChar w:fldCharType="end"/>
        </w:r>
      </w:hyperlink>
    </w:p>
    <w:p w14:paraId="78AEE2A0" w14:textId="7A28175E"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3" w:history="1">
        <w:r w:rsidRPr="007141D1">
          <w:rPr>
            <w:rStyle w:val="Hyperlink"/>
            <w:noProof/>
          </w:rPr>
          <w:t>4.2.6</w:t>
        </w:r>
        <w:r>
          <w:rPr>
            <w:rFonts w:asciiTheme="minorHAnsi" w:eastAsiaTheme="minorEastAsia" w:hAnsiTheme="minorHAnsi" w:cstheme="minorBidi"/>
            <w:noProof/>
            <w:kern w:val="2"/>
            <w:sz w:val="24"/>
            <w14:ligatures w14:val="standardContextual"/>
          </w:rPr>
          <w:tab/>
        </w:r>
        <w:r w:rsidRPr="007141D1">
          <w:rPr>
            <w:rStyle w:val="Hyperlink"/>
            <w:noProof/>
          </w:rPr>
          <w:t>Autonomes Fliegen</w:t>
        </w:r>
        <w:r>
          <w:rPr>
            <w:noProof/>
            <w:webHidden/>
          </w:rPr>
          <w:tab/>
        </w:r>
        <w:r>
          <w:rPr>
            <w:noProof/>
            <w:webHidden/>
          </w:rPr>
          <w:fldChar w:fldCharType="begin"/>
        </w:r>
        <w:r>
          <w:rPr>
            <w:noProof/>
            <w:webHidden/>
          </w:rPr>
          <w:instrText xml:space="preserve"> PAGEREF _Toc195265573 \h </w:instrText>
        </w:r>
        <w:r>
          <w:rPr>
            <w:noProof/>
            <w:webHidden/>
          </w:rPr>
        </w:r>
        <w:r>
          <w:rPr>
            <w:noProof/>
            <w:webHidden/>
          </w:rPr>
          <w:fldChar w:fldCharType="separate"/>
        </w:r>
        <w:r>
          <w:rPr>
            <w:noProof/>
            <w:webHidden/>
          </w:rPr>
          <w:t>53</w:t>
        </w:r>
        <w:r>
          <w:rPr>
            <w:noProof/>
            <w:webHidden/>
          </w:rPr>
          <w:fldChar w:fldCharType="end"/>
        </w:r>
      </w:hyperlink>
    </w:p>
    <w:p w14:paraId="68390125" w14:textId="344182F8"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4" w:history="1">
        <w:r w:rsidRPr="007141D1">
          <w:rPr>
            <w:rStyle w:val="Hyperlink"/>
            <w:noProof/>
          </w:rPr>
          <w:t>4.2.7</w:t>
        </w:r>
        <w:r>
          <w:rPr>
            <w:rFonts w:asciiTheme="minorHAnsi" w:eastAsiaTheme="minorEastAsia" w:hAnsiTheme="minorHAnsi" w:cstheme="minorBidi"/>
            <w:noProof/>
            <w:kern w:val="2"/>
            <w:sz w:val="24"/>
            <w14:ligatures w14:val="standardContextual"/>
          </w:rPr>
          <w:tab/>
        </w:r>
        <w:r w:rsidRPr="007141D1">
          <w:rPr>
            <w:rStyle w:val="Hyperlink"/>
            <w:noProof/>
          </w:rPr>
          <w:t>Mission Planner – Einsatz für die Drohnennavigation</w:t>
        </w:r>
        <w:r>
          <w:rPr>
            <w:noProof/>
            <w:webHidden/>
          </w:rPr>
          <w:tab/>
        </w:r>
        <w:r>
          <w:rPr>
            <w:noProof/>
            <w:webHidden/>
          </w:rPr>
          <w:fldChar w:fldCharType="begin"/>
        </w:r>
        <w:r>
          <w:rPr>
            <w:noProof/>
            <w:webHidden/>
          </w:rPr>
          <w:instrText xml:space="preserve"> PAGEREF _Toc195265574 \h </w:instrText>
        </w:r>
        <w:r>
          <w:rPr>
            <w:noProof/>
            <w:webHidden/>
          </w:rPr>
        </w:r>
        <w:r>
          <w:rPr>
            <w:noProof/>
            <w:webHidden/>
          </w:rPr>
          <w:fldChar w:fldCharType="separate"/>
        </w:r>
        <w:r>
          <w:rPr>
            <w:noProof/>
            <w:webHidden/>
          </w:rPr>
          <w:t>54</w:t>
        </w:r>
        <w:r>
          <w:rPr>
            <w:noProof/>
            <w:webHidden/>
          </w:rPr>
          <w:fldChar w:fldCharType="end"/>
        </w:r>
      </w:hyperlink>
    </w:p>
    <w:p w14:paraId="6DEDCD5E" w14:textId="60B18A63"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75" w:history="1">
        <w:r w:rsidRPr="007141D1">
          <w:rPr>
            <w:rStyle w:val="Hyperlink"/>
            <w:noProof/>
          </w:rPr>
          <w:t>4.3</w:t>
        </w:r>
        <w:r>
          <w:rPr>
            <w:rFonts w:asciiTheme="minorHAnsi" w:eastAsiaTheme="minorEastAsia" w:hAnsiTheme="minorHAnsi" w:cstheme="minorBidi"/>
            <w:noProof/>
            <w:kern w:val="2"/>
            <w:sz w:val="24"/>
            <w14:ligatures w14:val="standardContextual"/>
          </w:rPr>
          <w:tab/>
        </w:r>
        <w:r w:rsidRPr="007141D1">
          <w:rPr>
            <w:rStyle w:val="Hyperlink"/>
            <w:noProof/>
          </w:rPr>
          <w:t>Konzept</w:t>
        </w:r>
        <w:r>
          <w:rPr>
            <w:noProof/>
            <w:webHidden/>
          </w:rPr>
          <w:tab/>
        </w:r>
        <w:r>
          <w:rPr>
            <w:noProof/>
            <w:webHidden/>
          </w:rPr>
          <w:fldChar w:fldCharType="begin"/>
        </w:r>
        <w:r>
          <w:rPr>
            <w:noProof/>
            <w:webHidden/>
          </w:rPr>
          <w:instrText xml:space="preserve"> PAGEREF _Toc195265575 \h </w:instrText>
        </w:r>
        <w:r>
          <w:rPr>
            <w:noProof/>
            <w:webHidden/>
          </w:rPr>
        </w:r>
        <w:r>
          <w:rPr>
            <w:noProof/>
            <w:webHidden/>
          </w:rPr>
          <w:fldChar w:fldCharType="separate"/>
        </w:r>
        <w:r>
          <w:rPr>
            <w:noProof/>
            <w:webHidden/>
          </w:rPr>
          <w:t>57</w:t>
        </w:r>
        <w:r>
          <w:rPr>
            <w:noProof/>
            <w:webHidden/>
          </w:rPr>
          <w:fldChar w:fldCharType="end"/>
        </w:r>
      </w:hyperlink>
    </w:p>
    <w:p w14:paraId="56EC82B0" w14:textId="635BD1E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6" w:history="1">
        <w:r w:rsidRPr="007141D1">
          <w:rPr>
            <w:rStyle w:val="Hyperlink"/>
            <w:noProof/>
          </w:rPr>
          <w:t>4.3.1</w:t>
        </w:r>
        <w:r>
          <w:rPr>
            <w:rFonts w:asciiTheme="minorHAnsi" w:eastAsiaTheme="minorEastAsia" w:hAnsiTheme="minorHAnsi" w:cstheme="minorBidi"/>
            <w:noProof/>
            <w:kern w:val="2"/>
            <w:sz w:val="24"/>
            <w14:ligatures w14:val="standardContextual"/>
          </w:rPr>
          <w:tab/>
        </w:r>
        <w:r w:rsidRPr="007141D1">
          <w:rPr>
            <w:rStyle w:val="Hyperlink"/>
            <w:noProof/>
          </w:rPr>
          <w:t>Aufbau und Komponenten der Drohne</w:t>
        </w:r>
        <w:r>
          <w:rPr>
            <w:noProof/>
            <w:webHidden/>
          </w:rPr>
          <w:tab/>
        </w:r>
        <w:r>
          <w:rPr>
            <w:noProof/>
            <w:webHidden/>
          </w:rPr>
          <w:fldChar w:fldCharType="begin"/>
        </w:r>
        <w:r>
          <w:rPr>
            <w:noProof/>
            <w:webHidden/>
          </w:rPr>
          <w:instrText xml:space="preserve"> PAGEREF _Toc195265576 \h </w:instrText>
        </w:r>
        <w:r>
          <w:rPr>
            <w:noProof/>
            <w:webHidden/>
          </w:rPr>
        </w:r>
        <w:r>
          <w:rPr>
            <w:noProof/>
            <w:webHidden/>
          </w:rPr>
          <w:fldChar w:fldCharType="separate"/>
        </w:r>
        <w:r>
          <w:rPr>
            <w:noProof/>
            <w:webHidden/>
          </w:rPr>
          <w:t>57</w:t>
        </w:r>
        <w:r>
          <w:rPr>
            <w:noProof/>
            <w:webHidden/>
          </w:rPr>
          <w:fldChar w:fldCharType="end"/>
        </w:r>
      </w:hyperlink>
    </w:p>
    <w:p w14:paraId="4A5E775F" w14:textId="1A5C034B"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7" w:history="1">
        <w:r w:rsidRPr="007141D1">
          <w:rPr>
            <w:rStyle w:val="Hyperlink"/>
            <w:noProof/>
          </w:rPr>
          <w:t>4.3.2</w:t>
        </w:r>
        <w:r>
          <w:rPr>
            <w:rFonts w:asciiTheme="minorHAnsi" w:eastAsiaTheme="minorEastAsia" w:hAnsiTheme="minorHAnsi" w:cstheme="minorBidi"/>
            <w:noProof/>
            <w:kern w:val="2"/>
            <w:sz w:val="24"/>
            <w14:ligatures w14:val="standardContextual"/>
          </w:rPr>
          <w:tab/>
        </w:r>
        <w:r w:rsidRPr="007141D1">
          <w:rPr>
            <w:rStyle w:val="Hyperlink"/>
            <w:noProof/>
          </w:rPr>
          <w:t>Software- und Steuerungsarchitektur</w:t>
        </w:r>
        <w:r>
          <w:rPr>
            <w:noProof/>
            <w:webHidden/>
          </w:rPr>
          <w:tab/>
        </w:r>
        <w:r>
          <w:rPr>
            <w:noProof/>
            <w:webHidden/>
          </w:rPr>
          <w:fldChar w:fldCharType="begin"/>
        </w:r>
        <w:r>
          <w:rPr>
            <w:noProof/>
            <w:webHidden/>
          </w:rPr>
          <w:instrText xml:space="preserve"> PAGEREF _Toc195265577 \h </w:instrText>
        </w:r>
        <w:r>
          <w:rPr>
            <w:noProof/>
            <w:webHidden/>
          </w:rPr>
        </w:r>
        <w:r>
          <w:rPr>
            <w:noProof/>
            <w:webHidden/>
          </w:rPr>
          <w:fldChar w:fldCharType="separate"/>
        </w:r>
        <w:r>
          <w:rPr>
            <w:noProof/>
            <w:webHidden/>
          </w:rPr>
          <w:t>58</w:t>
        </w:r>
        <w:r>
          <w:rPr>
            <w:noProof/>
            <w:webHidden/>
          </w:rPr>
          <w:fldChar w:fldCharType="end"/>
        </w:r>
      </w:hyperlink>
    </w:p>
    <w:p w14:paraId="251664C2" w14:textId="072F961D"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78" w:history="1">
        <w:r w:rsidRPr="007141D1">
          <w:rPr>
            <w:rStyle w:val="Hyperlink"/>
            <w:noProof/>
          </w:rPr>
          <w:t>4.3.3</w:t>
        </w:r>
        <w:r>
          <w:rPr>
            <w:rFonts w:asciiTheme="minorHAnsi" w:eastAsiaTheme="minorEastAsia" w:hAnsiTheme="minorHAnsi" w:cstheme="minorBidi"/>
            <w:noProof/>
            <w:kern w:val="2"/>
            <w:sz w:val="24"/>
            <w14:ligatures w14:val="standardContextual"/>
          </w:rPr>
          <w:tab/>
        </w:r>
        <w:r w:rsidRPr="007141D1">
          <w:rPr>
            <w:rStyle w:val="Hyperlink"/>
            <w:noProof/>
          </w:rPr>
          <w:t>Drohnensimmulation</w:t>
        </w:r>
        <w:r>
          <w:rPr>
            <w:noProof/>
            <w:webHidden/>
          </w:rPr>
          <w:tab/>
        </w:r>
        <w:r>
          <w:rPr>
            <w:noProof/>
            <w:webHidden/>
          </w:rPr>
          <w:fldChar w:fldCharType="begin"/>
        </w:r>
        <w:r>
          <w:rPr>
            <w:noProof/>
            <w:webHidden/>
          </w:rPr>
          <w:instrText xml:space="preserve"> PAGEREF _Toc195265578 \h </w:instrText>
        </w:r>
        <w:r>
          <w:rPr>
            <w:noProof/>
            <w:webHidden/>
          </w:rPr>
        </w:r>
        <w:r>
          <w:rPr>
            <w:noProof/>
            <w:webHidden/>
          </w:rPr>
          <w:fldChar w:fldCharType="separate"/>
        </w:r>
        <w:r>
          <w:rPr>
            <w:noProof/>
            <w:webHidden/>
          </w:rPr>
          <w:t>60</w:t>
        </w:r>
        <w:r>
          <w:rPr>
            <w:noProof/>
            <w:webHidden/>
          </w:rPr>
          <w:fldChar w:fldCharType="end"/>
        </w:r>
      </w:hyperlink>
    </w:p>
    <w:p w14:paraId="672439DF" w14:textId="04AB9F09"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79" w:history="1">
        <w:r w:rsidRPr="007141D1">
          <w:rPr>
            <w:rStyle w:val="Hyperlink"/>
            <w:noProof/>
          </w:rPr>
          <w:t>4.4</w:t>
        </w:r>
        <w:r>
          <w:rPr>
            <w:rFonts w:asciiTheme="minorHAnsi" w:eastAsiaTheme="minorEastAsia" w:hAnsiTheme="minorHAnsi" w:cstheme="minorBidi"/>
            <w:noProof/>
            <w:kern w:val="2"/>
            <w:sz w:val="24"/>
            <w14:ligatures w14:val="standardContextual"/>
          </w:rPr>
          <w:tab/>
        </w:r>
        <w:r w:rsidRPr="007141D1">
          <w:rPr>
            <w:rStyle w:val="Hyperlink"/>
            <w:noProof/>
          </w:rPr>
          <w:t>Herausforderungen der Umsetzung</w:t>
        </w:r>
        <w:r>
          <w:rPr>
            <w:noProof/>
            <w:webHidden/>
          </w:rPr>
          <w:tab/>
        </w:r>
        <w:r>
          <w:rPr>
            <w:noProof/>
            <w:webHidden/>
          </w:rPr>
          <w:fldChar w:fldCharType="begin"/>
        </w:r>
        <w:r>
          <w:rPr>
            <w:noProof/>
            <w:webHidden/>
          </w:rPr>
          <w:instrText xml:space="preserve"> PAGEREF _Toc195265579 \h </w:instrText>
        </w:r>
        <w:r>
          <w:rPr>
            <w:noProof/>
            <w:webHidden/>
          </w:rPr>
        </w:r>
        <w:r>
          <w:rPr>
            <w:noProof/>
            <w:webHidden/>
          </w:rPr>
          <w:fldChar w:fldCharType="separate"/>
        </w:r>
        <w:r>
          <w:rPr>
            <w:noProof/>
            <w:webHidden/>
          </w:rPr>
          <w:t>60</w:t>
        </w:r>
        <w:r>
          <w:rPr>
            <w:noProof/>
            <w:webHidden/>
          </w:rPr>
          <w:fldChar w:fldCharType="end"/>
        </w:r>
      </w:hyperlink>
    </w:p>
    <w:p w14:paraId="73CD0038" w14:textId="790C41C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80" w:history="1">
        <w:r w:rsidRPr="007141D1">
          <w:rPr>
            <w:rStyle w:val="Hyperlink"/>
            <w:noProof/>
          </w:rPr>
          <w:t>4.4.1</w:t>
        </w:r>
        <w:r>
          <w:rPr>
            <w:rFonts w:asciiTheme="minorHAnsi" w:eastAsiaTheme="minorEastAsia" w:hAnsiTheme="minorHAnsi" w:cstheme="minorBidi"/>
            <w:noProof/>
            <w:kern w:val="2"/>
            <w:sz w:val="24"/>
            <w14:ligatures w14:val="standardContextual"/>
          </w:rPr>
          <w:tab/>
        </w:r>
        <w:r w:rsidRPr="007141D1">
          <w:rPr>
            <w:rStyle w:val="Hyperlink"/>
            <w:noProof/>
          </w:rPr>
          <w:t>Fehlbestellung des Akkus und daraus resultierende Schäden</w:t>
        </w:r>
        <w:r>
          <w:rPr>
            <w:noProof/>
            <w:webHidden/>
          </w:rPr>
          <w:tab/>
        </w:r>
        <w:r>
          <w:rPr>
            <w:noProof/>
            <w:webHidden/>
          </w:rPr>
          <w:fldChar w:fldCharType="begin"/>
        </w:r>
        <w:r>
          <w:rPr>
            <w:noProof/>
            <w:webHidden/>
          </w:rPr>
          <w:instrText xml:space="preserve"> PAGEREF _Toc195265580 \h </w:instrText>
        </w:r>
        <w:r>
          <w:rPr>
            <w:noProof/>
            <w:webHidden/>
          </w:rPr>
        </w:r>
        <w:r>
          <w:rPr>
            <w:noProof/>
            <w:webHidden/>
          </w:rPr>
          <w:fldChar w:fldCharType="separate"/>
        </w:r>
        <w:r>
          <w:rPr>
            <w:noProof/>
            <w:webHidden/>
          </w:rPr>
          <w:t>60</w:t>
        </w:r>
        <w:r>
          <w:rPr>
            <w:noProof/>
            <w:webHidden/>
          </w:rPr>
          <w:fldChar w:fldCharType="end"/>
        </w:r>
      </w:hyperlink>
    </w:p>
    <w:p w14:paraId="1A8E46E1" w14:textId="4FADDE35"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81" w:history="1">
        <w:r w:rsidRPr="007141D1">
          <w:rPr>
            <w:rStyle w:val="Hyperlink"/>
            <w:noProof/>
            <w:lang w:val="en-GB"/>
          </w:rPr>
          <w:t>4.4.2</w:t>
        </w:r>
        <w:r>
          <w:rPr>
            <w:rFonts w:asciiTheme="minorHAnsi" w:eastAsiaTheme="minorEastAsia" w:hAnsiTheme="minorHAnsi" w:cstheme="minorBidi"/>
            <w:noProof/>
            <w:kern w:val="2"/>
            <w:sz w:val="24"/>
            <w14:ligatures w14:val="standardContextual"/>
          </w:rPr>
          <w:tab/>
        </w:r>
        <w:r w:rsidRPr="007141D1">
          <w:rPr>
            <w:rStyle w:val="Hyperlink"/>
            <w:noProof/>
            <w:lang w:val="en-US"/>
          </w:rPr>
          <w:t>Defekter Electronic Speed Controller (ESC)</w:t>
        </w:r>
        <w:r>
          <w:rPr>
            <w:noProof/>
            <w:webHidden/>
          </w:rPr>
          <w:tab/>
        </w:r>
        <w:r>
          <w:rPr>
            <w:noProof/>
            <w:webHidden/>
          </w:rPr>
          <w:fldChar w:fldCharType="begin"/>
        </w:r>
        <w:r>
          <w:rPr>
            <w:noProof/>
            <w:webHidden/>
          </w:rPr>
          <w:instrText xml:space="preserve"> PAGEREF _Toc195265581 \h </w:instrText>
        </w:r>
        <w:r>
          <w:rPr>
            <w:noProof/>
            <w:webHidden/>
          </w:rPr>
        </w:r>
        <w:r>
          <w:rPr>
            <w:noProof/>
            <w:webHidden/>
          </w:rPr>
          <w:fldChar w:fldCharType="separate"/>
        </w:r>
        <w:r>
          <w:rPr>
            <w:noProof/>
            <w:webHidden/>
          </w:rPr>
          <w:t>61</w:t>
        </w:r>
        <w:r>
          <w:rPr>
            <w:noProof/>
            <w:webHidden/>
          </w:rPr>
          <w:fldChar w:fldCharType="end"/>
        </w:r>
      </w:hyperlink>
    </w:p>
    <w:p w14:paraId="5F41D3D1" w14:textId="4966B5E2"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82" w:history="1">
        <w:r w:rsidRPr="007141D1">
          <w:rPr>
            <w:rStyle w:val="Hyperlink"/>
            <w:noProof/>
          </w:rPr>
          <w:t>4.4.3</w:t>
        </w:r>
        <w:r>
          <w:rPr>
            <w:rFonts w:asciiTheme="minorHAnsi" w:eastAsiaTheme="minorEastAsia" w:hAnsiTheme="minorHAnsi" w:cstheme="minorBidi"/>
            <w:noProof/>
            <w:kern w:val="2"/>
            <w:sz w:val="24"/>
            <w14:ligatures w14:val="standardContextual"/>
          </w:rPr>
          <w:tab/>
        </w:r>
        <w:r w:rsidRPr="007141D1">
          <w:rPr>
            <w:rStyle w:val="Hyperlink"/>
            <w:noProof/>
          </w:rPr>
          <w:t>Inkompatibilität zwischen Akku und ESC</w:t>
        </w:r>
        <w:r>
          <w:rPr>
            <w:noProof/>
            <w:webHidden/>
          </w:rPr>
          <w:tab/>
        </w:r>
        <w:r>
          <w:rPr>
            <w:noProof/>
            <w:webHidden/>
          </w:rPr>
          <w:fldChar w:fldCharType="begin"/>
        </w:r>
        <w:r>
          <w:rPr>
            <w:noProof/>
            <w:webHidden/>
          </w:rPr>
          <w:instrText xml:space="preserve"> PAGEREF _Toc195265582 \h </w:instrText>
        </w:r>
        <w:r>
          <w:rPr>
            <w:noProof/>
            <w:webHidden/>
          </w:rPr>
        </w:r>
        <w:r>
          <w:rPr>
            <w:noProof/>
            <w:webHidden/>
          </w:rPr>
          <w:fldChar w:fldCharType="separate"/>
        </w:r>
        <w:r>
          <w:rPr>
            <w:noProof/>
            <w:webHidden/>
          </w:rPr>
          <w:t>61</w:t>
        </w:r>
        <w:r>
          <w:rPr>
            <w:noProof/>
            <w:webHidden/>
          </w:rPr>
          <w:fldChar w:fldCharType="end"/>
        </w:r>
      </w:hyperlink>
    </w:p>
    <w:p w14:paraId="7B67EDF6" w14:textId="7A11FBD6"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83" w:history="1">
        <w:r w:rsidRPr="007141D1">
          <w:rPr>
            <w:rStyle w:val="Hyperlink"/>
            <w:noProof/>
          </w:rPr>
          <w:t>4.4.4</w:t>
        </w:r>
        <w:r>
          <w:rPr>
            <w:rFonts w:asciiTheme="minorHAnsi" w:eastAsiaTheme="minorEastAsia" w:hAnsiTheme="minorHAnsi" w:cstheme="minorBidi"/>
            <w:noProof/>
            <w:kern w:val="2"/>
            <w:sz w:val="24"/>
            <w14:ligatures w14:val="standardContextual"/>
          </w:rPr>
          <w:tab/>
        </w:r>
        <w:r w:rsidRPr="007141D1">
          <w:rPr>
            <w:rStyle w:val="Hyperlink"/>
            <w:noProof/>
          </w:rPr>
          <w:t>Unzureichende MAVLink-Dokumentation für den ESP32 in C++</w:t>
        </w:r>
        <w:r>
          <w:rPr>
            <w:noProof/>
            <w:webHidden/>
          </w:rPr>
          <w:tab/>
        </w:r>
        <w:r>
          <w:rPr>
            <w:noProof/>
            <w:webHidden/>
          </w:rPr>
          <w:fldChar w:fldCharType="begin"/>
        </w:r>
        <w:r>
          <w:rPr>
            <w:noProof/>
            <w:webHidden/>
          </w:rPr>
          <w:instrText xml:space="preserve"> PAGEREF _Toc195265583 \h </w:instrText>
        </w:r>
        <w:r>
          <w:rPr>
            <w:noProof/>
            <w:webHidden/>
          </w:rPr>
        </w:r>
        <w:r>
          <w:rPr>
            <w:noProof/>
            <w:webHidden/>
          </w:rPr>
          <w:fldChar w:fldCharType="separate"/>
        </w:r>
        <w:r>
          <w:rPr>
            <w:noProof/>
            <w:webHidden/>
          </w:rPr>
          <w:t>61</w:t>
        </w:r>
        <w:r>
          <w:rPr>
            <w:noProof/>
            <w:webHidden/>
          </w:rPr>
          <w:fldChar w:fldCharType="end"/>
        </w:r>
      </w:hyperlink>
    </w:p>
    <w:p w14:paraId="5D20EBEE" w14:textId="08E02761" w:rsidR="00FF54F6" w:rsidRDefault="00FF54F6">
      <w:pPr>
        <w:pStyle w:val="Verzeichnis3"/>
        <w:rPr>
          <w:rFonts w:asciiTheme="minorHAnsi" w:eastAsiaTheme="minorEastAsia" w:hAnsiTheme="minorHAnsi" w:cstheme="minorBidi"/>
          <w:noProof/>
          <w:kern w:val="2"/>
          <w:sz w:val="24"/>
          <w14:ligatures w14:val="standardContextual"/>
        </w:rPr>
      </w:pPr>
      <w:hyperlink w:anchor="_Toc195265584" w:history="1">
        <w:r w:rsidRPr="007141D1">
          <w:rPr>
            <w:rStyle w:val="Hyperlink"/>
            <w:noProof/>
          </w:rPr>
          <w:t>4.4.5</w:t>
        </w:r>
        <w:r>
          <w:rPr>
            <w:rFonts w:asciiTheme="minorHAnsi" w:eastAsiaTheme="minorEastAsia" w:hAnsiTheme="minorHAnsi" w:cstheme="minorBidi"/>
            <w:noProof/>
            <w:kern w:val="2"/>
            <w:sz w:val="24"/>
            <w14:ligatures w14:val="standardContextual"/>
          </w:rPr>
          <w:tab/>
        </w:r>
        <w:r w:rsidRPr="007141D1">
          <w:rPr>
            <w:rStyle w:val="Hyperlink"/>
            <w:noProof/>
          </w:rPr>
          <w:t>Spannungsinkompatibilität zwischen Ultraschallsensor und ESP32</w:t>
        </w:r>
        <w:r>
          <w:rPr>
            <w:noProof/>
            <w:webHidden/>
          </w:rPr>
          <w:tab/>
        </w:r>
        <w:r>
          <w:rPr>
            <w:noProof/>
            <w:webHidden/>
          </w:rPr>
          <w:fldChar w:fldCharType="begin"/>
        </w:r>
        <w:r>
          <w:rPr>
            <w:noProof/>
            <w:webHidden/>
          </w:rPr>
          <w:instrText xml:space="preserve"> PAGEREF _Toc195265584 \h </w:instrText>
        </w:r>
        <w:r>
          <w:rPr>
            <w:noProof/>
            <w:webHidden/>
          </w:rPr>
        </w:r>
        <w:r>
          <w:rPr>
            <w:noProof/>
            <w:webHidden/>
          </w:rPr>
          <w:fldChar w:fldCharType="separate"/>
        </w:r>
        <w:r>
          <w:rPr>
            <w:noProof/>
            <w:webHidden/>
          </w:rPr>
          <w:t>62</w:t>
        </w:r>
        <w:r>
          <w:rPr>
            <w:noProof/>
            <w:webHidden/>
          </w:rPr>
          <w:fldChar w:fldCharType="end"/>
        </w:r>
      </w:hyperlink>
    </w:p>
    <w:p w14:paraId="5307E326" w14:textId="6F7B5EA8" w:rsidR="00FF54F6" w:rsidRDefault="00FF54F6">
      <w:pPr>
        <w:pStyle w:val="Verzeichnis2"/>
        <w:tabs>
          <w:tab w:val="left" w:pos="960"/>
          <w:tab w:val="right" w:leader="dot" w:pos="9061"/>
        </w:tabs>
        <w:rPr>
          <w:rFonts w:asciiTheme="minorHAnsi" w:eastAsiaTheme="minorEastAsia" w:hAnsiTheme="minorHAnsi" w:cstheme="minorBidi"/>
          <w:noProof/>
          <w:kern w:val="2"/>
          <w:sz w:val="24"/>
          <w14:ligatures w14:val="standardContextual"/>
        </w:rPr>
      </w:pPr>
      <w:hyperlink w:anchor="_Toc195265585" w:history="1">
        <w:r w:rsidRPr="007141D1">
          <w:rPr>
            <w:rStyle w:val="Hyperlink"/>
            <w:noProof/>
          </w:rPr>
          <w:t>4.5</w:t>
        </w:r>
        <w:r>
          <w:rPr>
            <w:rFonts w:asciiTheme="minorHAnsi" w:eastAsiaTheme="minorEastAsia" w:hAnsiTheme="minorHAnsi" w:cstheme="minorBidi"/>
            <w:noProof/>
            <w:kern w:val="2"/>
            <w:sz w:val="24"/>
            <w14:ligatures w14:val="standardContextual"/>
          </w:rPr>
          <w:tab/>
        </w:r>
        <w:r w:rsidRPr="007141D1">
          <w:rPr>
            <w:rStyle w:val="Hyperlink"/>
            <w:noProof/>
          </w:rPr>
          <w:t>Fazit und AusblicK</w:t>
        </w:r>
        <w:r>
          <w:rPr>
            <w:noProof/>
            <w:webHidden/>
          </w:rPr>
          <w:tab/>
        </w:r>
        <w:r>
          <w:rPr>
            <w:noProof/>
            <w:webHidden/>
          </w:rPr>
          <w:fldChar w:fldCharType="begin"/>
        </w:r>
        <w:r>
          <w:rPr>
            <w:noProof/>
            <w:webHidden/>
          </w:rPr>
          <w:instrText xml:space="preserve"> PAGEREF _Toc195265585 \h </w:instrText>
        </w:r>
        <w:r>
          <w:rPr>
            <w:noProof/>
            <w:webHidden/>
          </w:rPr>
        </w:r>
        <w:r>
          <w:rPr>
            <w:noProof/>
            <w:webHidden/>
          </w:rPr>
          <w:fldChar w:fldCharType="separate"/>
        </w:r>
        <w:r>
          <w:rPr>
            <w:noProof/>
            <w:webHidden/>
          </w:rPr>
          <w:t>63</w:t>
        </w:r>
        <w:r>
          <w:rPr>
            <w:noProof/>
            <w:webHidden/>
          </w:rPr>
          <w:fldChar w:fldCharType="end"/>
        </w:r>
      </w:hyperlink>
    </w:p>
    <w:p w14:paraId="70A212E7" w14:textId="6AD8AE35"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86" w:history="1">
        <w:r w:rsidRPr="007141D1">
          <w:rPr>
            <w:rStyle w:val="Hyperlink"/>
            <w:noProof/>
          </w:rPr>
          <w:t>5</w:t>
        </w:r>
        <w:r>
          <w:rPr>
            <w:rFonts w:asciiTheme="minorHAnsi" w:eastAsiaTheme="minorEastAsia" w:hAnsiTheme="minorHAnsi" w:cstheme="minorBidi"/>
            <w:noProof/>
            <w:kern w:val="2"/>
            <w:sz w:val="24"/>
            <w14:ligatures w14:val="standardContextual"/>
          </w:rPr>
          <w:tab/>
        </w:r>
        <w:r w:rsidRPr="007141D1">
          <w:rPr>
            <w:rStyle w:val="Hyperlink"/>
            <w:noProof/>
            <w:lang w:val="de-DE"/>
          </w:rPr>
          <w:t>Literaturverzeichnis</w:t>
        </w:r>
        <w:r>
          <w:rPr>
            <w:noProof/>
            <w:webHidden/>
          </w:rPr>
          <w:tab/>
        </w:r>
        <w:r>
          <w:rPr>
            <w:noProof/>
            <w:webHidden/>
          </w:rPr>
          <w:fldChar w:fldCharType="begin"/>
        </w:r>
        <w:r>
          <w:rPr>
            <w:noProof/>
            <w:webHidden/>
          </w:rPr>
          <w:instrText xml:space="preserve"> PAGEREF _Toc195265586 \h </w:instrText>
        </w:r>
        <w:r>
          <w:rPr>
            <w:noProof/>
            <w:webHidden/>
          </w:rPr>
        </w:r>
        <w:r>
          <w:rPr>
            <w:noProof/>
            <w:webHidden/>
          </w:rPr>
          <w:fldChar w:fldCharType="separate"/>
        </w:r>
        <w:r>
          <w:rPr>
            <w:noProof/>
            <w:webHidden/>
          </w:rPr>
          <w:t>65</w:t>
        </w:r>
        <w:r>
          <w:rPr>
            <w:noProof/>
            <w:webHidden/>
          </w:rPr>
          <w:fldChar w:fldCharType="end"/>
        </w:r>
      </w:hyperlink>
    </w:p>
    <w:p w14:paraId="14BC098D" w14:textId="763F8466"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87" w:history="1">
        <w:r w:rsidRPr="007141D1">
          <w:rPr>
            <w:rStyle w:val="Hyperlink"/>
            <w:noProof/>
          </w:rPr>
          <w:t>6</w:t>
        </w:r>
        <w:r>
          <w:rPr>
            <w:rFonts w:asciiTheme="minorHAnsi" w:eastAsiaTheme="minorEastAsia" w:hAnsiTheme="minorHAnsi" w:cstheme="minorBidi"/>
            <w:noProof/>
            <w:kern w:val="2"/>
            <w:sz w:val="24"/>
            <w14:ligatures w14:val="standardContextual"/>
          </w:rPr>
          <w:tab/>
        </w:r>
        <w:r w:rsidRPr="007141D1">
          <w:rPr>
            <w:rStyle w:val="Hyperlink"/>
            <w:noProof/>
          </w:rPr>
          <w:t>Abbildungsverzeichnis</w:t>
        </w:r>
        <w:r>
          <w:rPr>
            <w:noProof/>
            <w:webHidden/>
          </w:rPr>
          <w:tab/>
        </w:r>
        <w:r>
          <w:rPr>
            <w:noProof/>
            <w:webHidden/>
          </w:rPr>
          <w:fldChar w:fldCharType="begin"/>
        </w:r>
        <w:r>
          <w:rPr>
            <w:noProof/>
            <w:webHidden/>
          </w:rPr>
          <w:instrText xml:space="preserve"> PAGEREF _Toc195265587 \h </w:instrText>
        </w:r>
        <w:r>
          <w:rPr>
            <w:noProof/>
            <w:webHidden/>
          </w:rPr>
        </w:r>
        <w:r>
          <w:rPr>
            <w:noProof/>
            <w:webHidden/>
          </w:rPr>
          <w:fldChar w:fldCharType="separate"/>
        </w:r>
        <w:r>
          <w:rPr>
            <w:noProof/>
            <w:webHidden/>
          </w:rPr>
          <w:t>73</w:t>
        </w:r>
        <w:r>
          <w:rPr>
            <w:noProof/>
            <w:webHidden/>
          </w:rPr>
          <w:fldChar w:fldCharType="end"/>
        </w:r>
      </w:hyperlink>
    </w:p>
    <w:p w14:paraId="0CC733C7" w14:textId="72FBEE39"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88" w:history="1">
        <w:r w:rsidRPr="007141D1">
          <w:rPr>
            <w:rStyle w:val="Hyperlink"/>
            <w:noProof/>
            <w:highlight w:val="yellow"/>
          </w:rPr>
          <w:t>7</w:t>
        </w:r>
        <w:r>
          <w:rPr>
            <w:rFonts w:asciiTheme="minorHAnsi" w:eastAsiaTheme="minorEastAsia" w:hAnsiTheme="minorHAnsi" w:cstheme="minorBidi"/>
            <w:noProof/>
            <w:kern w:val="2"/>
            <w:sz w:val="24"/>
            <w14:ligatures w14:val="standardContextual"/>
          </w:rPr>
          <w:tab/>
        </w:r>
        <w:r w:rsidRPr="007141D1">
          <w:rPr>
            <w:rStyle w:val="Hyperlink"/>
            <w:noProof/>
            <w:highlight w:val="yellow"/>
          </w:rPr>
          <w:t>Tabellenverzeichnis</w:t>
        </w:r>
        <w:r>
          <w:rPr>
            <w:noProof/>
            <w:webHidden/>
          </w:rPr>
          <w:tab/>
        </w:r>
        <w:r>
          <w:rPr>
            <w:noProof/>
            <w:webHidden/>
          </w:rPr>
          <w:fldChar w:fldCharType="begin"/>
        </w:r>
        <w:r>
          <w:rPr>
            <w:noProof/>
            <w:webHidden/>
          </w:rPr>
          <w:instrText xml:space="preserve"> PAGEREF _Toc195265588 \h </w:instrText>
        </w:r>
        <w:r>
          <w:rPr>
            <w:noProof/>
            <w:webHidden/>
          </w:rPr>
        </w:r>
        <w:r>
          <w:rPr>
            <w:noProof/>
            <w:webHidden/>
          </w:rPr>
          <w:fldChar w:fldCharType="separate"/>
        </w:r>
        <w:r>
          <w:rPr>
            <w:noProof/>
            <w:webHidden/>
          </w:rPr>
          <w:t>74</w:t>
        </w:r>
        <w:r>
          <w:rPr>
            <w:noProof/>
            <w:webHidden/>
          </w:rPr>
          <w:fldChar w:fldCharType="end"/>
        </w:r>
      </w:hyperlink>
    </w:p>
    <w:p w14:paraId="511A0CB1" w14:textId="7AACDC94"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89" w:history="1">
        <w:r w:rsidRPr="007141D1">
          <w:rPr>
            <w:rStyle w:val="Hyperlink"/>
            <w:noProof/>
          </w:rPr>
          <w:t>8</w:t>
        </w:r>
        <w:r>
          <w:rPr>
            <w:rFonts w:asciiTheme="minorHAnsi" w:eastAsiaTheme="minorEastAsia" w:hAnsiTheme="minorHAnsi" w:cstheme="minorBidi"/>
            <w:noProof/>
            <w:kern w:val="2"/>
            <w:sz w:val="24"/>
            <w14:ligatures w14:val="standardContextual"/>
          </w:rPr>
          <w:tab/>
        </w:r>
        <w:r w:rsidRPr="007141D1">
          <w:rPr>
            <w:rStyle w:val="Hyperlink"/>
            <w:noProof/>
          </w:rPr>
          <w:t>Abkürzungsverzeichnis</w:t>
        </w:r>
        <w:r>
          <w:rPr>
            <w:noProof/>
            <w:webHidden/>
          </w:rPr>
          <w:tab/>
        </w:r>
        <w:r>
          <w:rPr>
            <w:noProof/>
            <w:webHidden/>
          </w:rPr>
          <w:fldChar w:fldCharType="begin"/>
        </w:r>
        <w:r>
          <w:rPr>
            <w:noProof/>
            <w:webHidden/>
          </w:rPr>
          <w:instrText xml:space="preserve"> PAGEREF _Toc195265589 \h </w:instrText>
        </w:r>
        <w:r>
          <w:rPr>
            <w:noProof/>
            <w:webHidden/>
          </w:rPr>
        </w:r>
        <w:r>
          <w:rPr>
            <w:noProof/>
            <w:webHidden/>
          </w:rPr>
          <w:fldChar w:fldCharType="separate"/>
        </w:r>
        <w:r>
          <w:rPr>
            <w:noProof/>
            <w:webHidden/>
          </w:rPr>
          <w:t>75</w:t>
        </w:r>
        <w:r>
          <w:rPr>
            <w:noProof/>
            <w:webHidden/>
          </w:rPr>
          <w:fldChar w:fldCharType="end"/>
        </w:r>
      </w:hyperlink>
    </w:p>
    <w:p w14:paraId="6F65D35D" w14:textId="62FD8207" w:rsidR="00FF54F6" w:rsidRDefault="00FF54F6">
      <w:pPr>
        <w:pStyle w:val="Verzeichnis1"/>
        <w:rPr>
          <w:rFonts w:asciiTheme="minorHAnsi" w:eastAsiaTheme="minorEastAsia" w:hAnsiTheme="minorHAnsi" w:cstheme="minorBidi"/>
          <w:noProof/>
          <w:kern w:val="2"/>
          <w:sz w:val="24"/>
          <w14:ligatures w14:val="standardContextual"/>
        </w:rPr>
      </w:pPr>
      <w:hyperlink w:anchor="_Toc195265590" w:history="1">
        <w:r w:rsidRPr="007141D1">
          <w:rPr>
            <w:rStyle w:val="Hyperlink"/>
            <w:noProof/>
          </w:rPr>
          <w:t>9</w:t>
        </w:r>
        <w:r>
          <w:rPr>
            <w:rFonts w:asciiTheme="minorHAnsi" w:eastAsiaTheme="minorEastAsia" w:hAnsiTheme="minorHAnsi" w:cstheme="minorBidi"/>
            <w:noProof/>
            <w:kern w:val="2"/>
            <w:sz w:val="24"/>
            <w14:ligatures w14:val="standardContextual"/>
          </w:rPr>
          <w:tab/>
        </w:r>
        <w:r w:rsidRPr="007141D1">
          <w:rPr>
            <w:rStyle w:val="Hyperlink"/>
            <w:noProof/>
          </w:rPr>
          <w:t>Anhang</w:t>
        </w:r>
        <w:r>
          <w:rPr>
            <w:noProof/>
            <w:webHidden/>
          </w:rPr>
          <w:tab/>
        </w:r>
        <w:r>
          <w:rPr>
            <w:noProof/>
            <w:webHidden/>
          </w:rPr>
          <w:fldChar w:fldCharType="begin"/>
        </w:r>
        <w:r>
          <w:rPr>
            <w:noProof/>
            <w:webHidden/>
          </w:rPr>
          <w:instrText xml:space="preserve"> PAGEREF _Toc195265590 \h </w:instrText>
        </w:r>
        <w:r>
          <w:rPr>
            <w:noProof/>
            <w:webHidden/>
          </w:rPr>
        </w:r>
        <w:r>
          <w:rPr>
            <w:noProof/>
            <w:webHidden/>
          </w:rPr>
          <w:fldChar w:fldCharType="separate"/>
        </w:r>
        <w:r>
          <w:rPr>
            <w:noProof/>
            <w:webHidden/>
          </w:rPr>
          <w:t>76</w:t>
        </w:r>
        <w:r>
          <w:rPr>
            <w:noProof/>
            <w:webHidden/>
          </w:rPr>
          <w:fldChar w:fldCharType="end"/>
        </w:r>
      </w:hyperlink>
    </w:p>
    <w:p w14:paraId="08CE6F91" w14:textId="306A9AA9" w:rsidR="00290BE7" w:rsidRDefault="00290BE7" w:rsidP="003E6907">
      <w:pPr>
        <w:sectPr w:rsidR="00290BE7" w:rsidSect="004240D6">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737" w:footer="554" w:gutter="0"/>
          <w:cols w:space="720"/>
        </w:sectPr>
      </w:pPr>
      <w:r>
        <w:fldChar w:fldCharType="end"/>
      </w:r>
    </w:p>
    <w:p w14:paraId="5B5B13F1" w14:textId="6FFC3DE8" w:rsidR="004153B4" w:rsidRDefault="004153B4" w:rsidP="00C859B4">
      <w:pPr>
        <w:pStyle w:val="berschrift1"/>
      </w:pPr>
      <w:bookmarkStart w:id="5" w:name="_Toc187687842"/>
      <w:bookmarkStart w:id="6" w:name="_Toc337631240"/>
      <w:bookmarkStart w:id="7" w:name="_Ref339379328"/>
      <w:bookmarkStart w:id="8" w:name="_Toc195265520"/>
      <w:r>
        <w:lastRenderedPageBreak/>
        <w:t>Einleitung</w:t>
      </w:r>
      <w:bookmarkEnd w:id="5"/>
      <w:bookmarkEnd w:id="8"/>
    </w:p>
    <w:p w14:paraId="5AA12D8F" w14:textId="47833C38" w:rsidR="00C859B4" w:rsidRDefault="00E6083B" w:rsidP="00C859B4">
      <w:pPr>
        <w:pStyle w:val="berschrift1"/>
      </w:pPr>
      <w:bookmarkStart w:id="9" w:name="_Toc195265521"/>
      <w:bookmarkEnd w:id="6"/>
      <w:bookmarkEnd w:id="7"/>
      <w:r>
        <w:lastRenderedPageBreak/>
        <w:t>Best</w:t>
      </w:r>
      <w:r w:rsidR="00DD76B8">
        <w:t xml:space="preserve"> Practices zur </w:t>
      </w:r>
      <w:r w:rsidR="00B441ED">
        <w:t>E</w:t>
      </w:r>
      <w:r w:rsidR="00DD76B8">
        <w:t xml:space="preserve">ntwicklung einer barrierefreien </w:t>
      </w:r>
      <w:r w:rsidR="00B441ED">
        <w:t>A</w:t>
      </w:r>
      <w:r w:rsidR="00DD76B8">
        <w:t xml:space="preserve">pp zur </w:t>
      </w:r>
      <w:r w:rsidR="00B441ED">
        <w:t>D</w:t>
      </w:r>
      <w:r w:rsidR="00DD76B8">
        <w:t>rohnensteuerung</w:t>
      </w:r>
      <w:bookmarkEnd w:id="9"/>
    </w:p>
    <w:p w14:paraId="18173B25" w14:textId="640BE0A3" w:rsidR="00104F80" w:rsidRDefault="003E4740" w:rsidP="00D62F82">
      <w:pPr>
        <w:pStyle w:val="Verfasserin"/>
      </w:pPr>
      <w:r>
        <w:t>Janina KOWATSCH</w:t>
      </w:r>
    </w:p>
    <w:p w14:paraId="61CDCEAD" w14:textId="415732AB" w:rsidR="00460227" w:rsidRDefault="00634345" w:rsidP="00634345">
      <w:pPr>
        <w:pStyle w:val="berschrift2"/>
      </w:pPr>
      <w:bookmarkStart w:id="10" w:name="_Toc195265522"/>
      <w:r>
        <w:t>Einführung</w:t>
      </w:r>
      <w:bookmarkEnd w:id="10"/>
    </w:p>
    <w:p w14:paraId="6E09E853" w14:textId="7FD7FBAA" w:rsidR="00796AE5" w:rsidRDefault="00796AE5" w:rsidP="007F10D6">
      <w:r w:rsidRPr="00796AE5">
        <w:t xml:space="preserve">Die digitale Transformation bringt zahlreiche Innovationen hervor, doch viele Technologien bleiben für Menschen mit Behinderungen unzugänglich. Laut der Weltgesundheitsorganisation (WHO) leben weltweit über eine Milliarde Menschen mit einer Behinderung, davon allein in der EU rund </w:t>
      </w:r>
      <w:r w:rsidR="0027089C">
        <w:t>101</w:t>
      </w:r>
      <w:r w:rsidRPr="00796AE5">
        <w:t xml:space="preserve"> Millionen. Besonders in der Drohnensteuerung gibt es erhebliche Barrieren, die eine inklusive Nutzung erschweren – beispielsweise erfordert die Steuerung häufig eine hohe manuelle Präzision und eine ausgeprägte visuelle Orientierung, was Menschen mit Mobilitäts- oder Sehbeeinträchtigungen vor große Herausforderungen stellt. Eine barrierefreie App zur Drohnensteuerung kann Abhilfe schaffen und neue Anwendungsmöglichkeiten eröffnen, insbesondere für Menschen mit Seh- oder Mobilitätseinschränkungen. Durch gezielte Maßnahmen bei der User Experience (UX) und der Benutzeroberfläche (UI) lassen sich Hindernisse abbauen und die Steuerung für alle Nutzergruppen zugänglich machen.</w:t>
      </w:r>
      <w:r w:rsidR="00DC2352">
        <w:t xml:space="preserve"> </w:t>
      </w:r>
      <w:sdt>
        <w:sdtPr>
          <w:id w:val="-1889878248"/>
          <w:citation/>
        </w:sdtPr>
        <w:sdtContent>
          <w:r w:rsidR="00DC2352">
            <w:fldChar w:fldCharType="begin"/>
          </w:r>
          <w:r w:rsidR="00DC2352">
            <w:instrText xml:space="preserve"> CITATION Con25 \l 3079 </w:instrText>
          </w:r>
          <w:r w:rsidR="00DC2352">
            <w:fldChar w:fldCharType="separate"/>
          </w:r>
          <w:r w:rsidR="00FF54F6">
            <w:rPr>
              <w:noProof/>
            </w:rPr>
            <w:t>[1]</w:t>
          </w:r>
          <w:r w:rsidR="00DC2352">
            <w:fldChar w:fldCharType="end"/>
          </w:r>
        </w:sdtContent>
      </w:sdt>
    </w:p>
    <w:p w14:paraId="65C4E6E1" w14:textId="1730F04B" w:rsidR="00775190" w:rsidRDefault="007F10D6" w:rsidP="007F10D6">
      <w:r>
        <w:t>Diese Arbeit untersucht Best Practices für die Entwicklung einer barrierefreien Drohnensteuerungs-App. Die zentrale Forschungsfrage lautet:</w:t>
      </w:r>
    </w:p>
    <w:p w14:paraId="7121AEA9" w14:textId="6F704D78" w:rsidR="00BC08EB" w:rsidRDefault="00A15550" w:rsidP="007F10D6">
      <w:r>
        <w:t>Wie kann eine mobile Anwendung entwickelt werden, die die Anforderungen der Barrierefreiheit erfüllt und eine intuitive Steuerung für alle Nutzerinnen und Nutzer ermöglicht?</w:t>
      </w:r>
    </w:p>
    <w:p w14:paraId="3511AB97" w14:textId="20517C7E" w:rsidR="007F10D6" w:rsidRDefault="007F10D6" w:rsidP="007F10D6">
      <w:r>
        <w:t>Die Hauptziele sind:</w:t>
      </w:r>
    </w:p>
    <w:p w14:paraId="0514610C" w14:textId="202F82CA" w:rsidR="007F10D6" w:rsidRPr="007F10D6" w:rsidRDefault="007F10D6" w:rsidP="000B620A">
      <w:pPr>
        <w:pStyle w:val="Listenabsatz"/>
        <w:numPr>
          <w:ilvl w:val="0"/>
          <w:numId w:val="5"/>
        </w:numPr>
      </w:pPr>
      <w:r w:rsidRPr="007F10D6">
        <w:t xml:space="preserve">Analyse bestehender Accessibility-Standards </w:t>
      </w:r>
      <w:r w:rsidRPr="00E821DB">
        <w:rPr>
          <w:b/>
          <w:bCs/>
        </w:rPr>
        <w:t>(</w:t>
      </w:r>
      <w:r w:rsidR="00AD47BA">
        <w:rPr>
          <w:b/>
          <w:bCs/>
        </w:rPr>
        <w:t xml:space="preserve">Abschnitt </w:t>
      </w:r>
      <w:r w:rsidR="00E821DB" w:rsidRPr="00E821DB">
        <w:rPr>
          <w:b/>
          <w:bCs/>
        </w:rPr>
        <w:fldChar w:fldCharType="begin"/>
      </w:r>
      <w:r w:rsidR="00E821DB" w:rsidRPr="00E821DB">
        <w:rPr>
          <w:b/>
          <w:bCs/>
        </w:rPr>
        <w:instrText xml:space="preserve"> REF _Ref187686911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2.2.3</w:t>
      </w:r>
      <w:r w:rsidR="00E821DB" w:rsidRPr="00E821DB">
        <w:rPr>
          <w:b/>
          <w:bCs/>
        </w:rPr>
        <w:fldChar w:fldCharType="end"/>
      </w:r>
      <w:r w:rsidR="00E821DB" w:rsidRPr="00E821DB">
        <w:rPr>
          <w:b/>
          <w:bCs/>
        </w:rPr>
        <w:t xml:space="preserve">, </w:t>
      </w:r>
      <w:r w:rsidR="00E821DB" w:rsidRPr="00E821DB">
        <w:rPr>
          <w:b/>
          <w:bCs/>
        </w:rPr>
        <w:fldChar w:fldCharType="begin"/>
      </w:r>
      <w:r w:rsidR="00E821DB" w:rsidRPr="00E821DB">
        <w:rPr>
          <w:b/>
          <w:bCs/>
        </w:rPr>
        <w:instrText xml:space="preserve"> REF _Ref191738382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2.2.4</w:t>
      </w:r>
      <w:r w:rsidR="00E821DB" w:rsidRPr="00E821DB">
        <w:rPr>
          <w:b/>
          <w:bCs/>
        </w:rPr>
        <w:fldChar w:fldCharType="end"/>
      </w:r>
      <w:r w:rsidRPr="00E821DB">
        <w:rPr>
          <w:b/>
          <w:bCs/>
        </w:rPr>
        <w:t xml:space="preserve">) </w:t>
      </w:r>
      <w:r w:rsidRPr="007F10D6">
        <w:t>und deren Anwendung in der</w:t>
      </w:r>
      <w:r w:rsidR="000D2B12">
        <w:t xml:space="preserve"> mobilen</w:t>
      </w:r>
      <w:r w:rsidRPr="007F10D6">
        <w:t xml:space="preserve"> App-Entwicklung</w:t>
      </w:r>
      <w:r w:rsidR="00F81389">
        <w:t xml:space="preserve"> – mit dem Fokus</w:t>
      </w:r>
      <w:r w:rsidR="00A12B41">
        <w:t xml:space="preserve"> </w:t>
      </w:r>
      <w:r w:rsidR="00087CA0">
        <w:t xml:space="preserve">auf </w:t>
      </w:r>
      <w:r w:rsidR="00085607">
        <w:t>Blindheit und Sehbeeinträchtigung</w:t>
      </w:r>
      <w:r w:rsidRPr="007F10D6">
        <w:t>.</w:t>
      </w:r>
    </w:p>
    <w:p w14:paraId="00102D95" w14:textId="30879380" w:rsidR="007F10D6" w:rsidRPr="007F10D6" w:rsidRDefault="007F10D6" w:rsidP="000B620A">
      <w:pPr>
        <w:pStyle w:val="Listenabsatz"/>
        <w:numPr>
          <w:ilvl w:val="0"/>
          <w:numId w:val="5"/>
        </w:numPr>
      </w:pPr>
      <w:r w:rsidRPr="007F10D6">
        <w:t>Entwicklung eines nutzerfreundlichen UI/UX-Designs mit Barrierefreiheit und intuitive Steuerung</w:t>
      </w:r>
      <w:r w:rsidR="00BD0D7D">
        <w:t xml:space="preserve"> </w:t>
      </w:r>
      <w:r w:rsidR="007659DC">
        <w:t>einer</w:t>
      </w:r>
      <w:r w:rsidR="00BD0D7D">
        <w:t xml:space="preserve"> Drohne</w:t>
      </w:r>
      <w:r w:rsidR="008F1973">
        <w:t xml:space="preserve"> für </w:t>
      </w:r>
      <w:r w:rsidR="00CD7A90">
        <w:t>Menschen mit Sehbeeinträchtigung</w:t>
      </w:r>
      <w:r w:rsidRPr="007F10D6">
        <w:t>.</w:t>
      </w:r>
    </w:p>
    <w:p w14:paraId="39473DD4" w14:textId="6C35E25C" w:rsidR="007F10D6" w:rsidRPr="007F10D6" w:rsidRDefault="007F10D6" w:rsidP="000B620A">
      <w:pPr>
        <w:pStyle w:val="Listenabsatz"/>
        <w:numPr>
          <w:ilvl w:val="0"/>
          <w:numId w:val="5"/>
        </w:numPr>
      </w:pPr>
      <w:r w:rsidRPr="007F10D6">
        <w:t>Integration spezifischer Accessibility-Funktionen wie Screenreader-Unterstützung, Sprachsteuerung, haptischem Feedback und kontrastreichen Oberflächenelementen</w:t>
      </w:r>
      <w:r w:rsidR="002B55E6">
        <w:t xml:space="preserve"> für </w:t>
      </w:r>
      <w:r w:rsidR="00117775">
        <w:t xml:space="preserve">typische </w:t>
      </w:r>
      <w:r w:rsidR="00133A36">
        <w:t>Geräteplattformen</w:t>
      </w:r>
      <w:r w:rsidRPr="007F10D6">
        <w:t>.</w:t>
      </w:r>
    </w:p>
    <w:p w14:paraId="2EC6DB0F" w14:textId="59163F8C" w:rsidR="007F10D6" w:rsidRPr="007F10D6" w:rsidRDefault="007F10D6" w:rsidP="000B620A">
      <w:pPr>
        <w:pStyle w:val="Listenabsatz"/>
        <w:numPr>
          <w:ilvl w:val="0"/>
          <w:numId w:val="5"/>
        </w:numPr>
      </w:pPr>
      <w:r w:rsidRPr="007F10D6">
        <w:t>Evaluierung der App hinsichtlich Benutzerfreundlichkeit und Barrierefreiheit durch Usability-</w:t>
      </w:r>
      <w:r w:rsidR="00C73492">
        <w:t>Checks und -</w:t>
      </w:r>
      <w:r w:rsidRPr="007F10D6">
        <w:t xml:space="preserve">Tests mit </w:t>
      </w:r>
      <w:r w:rsidR="00852B11">
        <w:t xml:space="preserve">gängigen Werkzeugen und </w:t>
      </w:r>
      <w:r w:rsidR="78FAEECC">
        <w:t>der</w:t>
      </w:r>
      <w:r w:rsidR="18FEE050">
        <w:t xml:space="preserve"> </w:t>
      </w:r>
      <w:r w:rsidR="044B43AD">
        <w:t>Zielgruppe</w:t>
      </w:r>
      <w:r w:rsidRPr="007F10D6">
        <w:t>.</w:t>
      </w:r>
    </w:p>
    <w:p w14:paraId="24274996" w14:textId="49C80D11" w:rsidR="00636AB7" w:rsidRDefault="007F10D6" w:rsidP="007F10D6">
      <w:r>
        <w:t xml:space="preserve">Die Arbeit gliedert sich in </w:t>
      </w:r>
      <w:r w:rsidR="000D3F84">
        <w:t xml:space="preserve">die </w:t>
      </w:r>
      <w:r>
        <w:t>theoretische</w:t>
      </w:r>
      <w:r w:rsidR="000D3F84">
        <w:t>n</w:t>
      </w:r>
      <w:r>
        <w:t xml:space="preserve"> Grundlagen zu</w:t>
      </w:r>
      <w:r w:rsidR="007B59BC">
        <w:t xml:space="preserve"> </w:t>
      </w:r>
      <w:r>
        <w:t>User Experience</w:t>
      </w:r>
      <w:r w:rsidR="008E4838">
        <w:t xml:space="preserve">, </w:t>
      </w:r>
      <w:r w:rsidR="007B59BC">
        <w:t>Barrierefreiheit</w:t>
      </w:r>
      <w:r w:rsidR="008E4838">
        <w:t xml:space="preserve"> und plattformunabhängige E</w:t>
      </w:r>
      <w:r w:rsidR="00873287">
        <w:t>ntwicklung</w:t>
      </w:r>
      <w:r>
        <w:t xml:space="preserv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_Ref191738431 \r \h  \* MERGEFORMAT </w:instrText>
      </w:r>
      <w:r w:rsidR="00636AB7" w:rsidRPr="00636AB7">
        <w:rPr>
          <w:b/>
          <w:bCs/>
        </w:rPr>
      </w:r>
      <w:r w:rsidR="00636AB7" w:rsidRPr="00636AB7">
        <w:rPr>
          <w:b/>
          <w:bCs/>
        </w:rPr>
        <w:fldChar w:fldCharType="separate"/>
      </w:r>
      <w:r w:rsidR="00F509F4">
        <w:rPr>
          <w:b/>
          <w:bCs/>
        </w:rPr>
        <w:t>2.2</w:t>
      </w:r>
      <w:r w:rsidR="00636AB7" w:rsidRPr="00636AB7">
        <w:rPr>
          <w:b/>
          <w:bCs/>
        </w:rPr>
        <w:fldChar w:fldCharType="end"/>
      </w:r>
      <w:r w:rsidRPr="00636AB7">
        <w:rPr>
          <w:b/>
          <w:bCs/>
        </w:rPr>
        <w:t>),</w:t>
      </w:r>
      <w:r>
        <w:t xml:space="preserve"> die Konzeption der </w:t>
      </w:r>
      <w:r w:rsidR="00632143">
        <w:t xml:space="preserve">mobilen </w:t>
      </w:r>
      <w:r>
        <w:t xml:space="preserve">App mit </w:t>
      </w:r>
      <w:r w:rsidR="006D0D70">
        <w:t xml:space="preserve">den </w:t>
      </w:r>
      <w:r>
        <w:t>Anforderungen</w:t>
      </w:r>
      <w:r w:rsidR="00B30DC9">
        <w:t xml:space="preserve"> </w:t>
      </w:r>
      <w:r w:rsidR="00D31A44">
        <w:t>an die Anwendung</w:t>
      </w:r>
      <w:r>
        <w:t xml:space="preserve"> und Designprinzipien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_Ref191738452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2.3</w:t>
      </w:r>
      <w:r w:rsidR="00636AB7" w:rsidRPr="00636AB7">
        <w:rPr>
          <w:b/>
          <w:bCs/>
        </w:rPr>
        <w:fldChar w:fldCharType="end"/>
      </w:r>
      <w:r w:rsidRPr="00636AB7">
        <w:rPr>
          <w:b/>
          <w:bCs/>
        </w:rPr>
        <w:t>)</w:t>
      </w:r>
      <w:r>
        <w:t xml:space="preserve"> sowie die technischen Herausforderungen und Lösungsansätze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_Ref191738464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2.4</w:t>
      </w:r>
      <w:r w:rsidR="00636AB7" w:rsidRPr="00636AB7">
        <w:rPr>
          <w:b/>
          <w:bCs/>
        </w:rPr>
        <w:fldChar w:fldCharType="end"/>
      </w:r>
      <w:r w:rsidRPr="00636AB7">
        <w:rPr>
          <w:b/>
          <w:bCs/>
        </w:rPr>
        <w:t>).</w:t>
      </w:r>
      <w:r>
        <w:t xml:space="preserve"> Abschließend werden die Ergebnisse zusammengefasst</w:t>
      </w:r>
      <w:r w:rsidR="008B650B">
        <w:t xml:space="preserve"> und diskutiert</w:t>
      </w:r>
      <w:r>
        <w:t xml:space="preserve"> </w:t>
      </w:r>
      <w:r w:rsidR="0086003B">
        <w:t>sowie</w:t>
      </w:r>
      <w:r>
        <w:t xml:space="preserve"> ein Ausblick auf </w:t>
      </w:r>
      <w:r w:rsidR="0086003B">
        <w:t xml:space="preserve">mögliche </w:t>
      </w:r>
      <w:r>
        <w:t xml:space="preserve">zukünftige </w:t>
      </w:r>
      <w:r w:rsidR="0086003B">
        <w:t>Weitere</w:t>
      </w:r>
      <w:r>
        <w:t xml:space="preserve">ntwicklungen </w:t>
      </w:r>
      <w:commentRangeStart w:id="11"/>
      <w:r>
        <w:t>gegeben</w:t>
      </w:r>
      <w:commentRangeEnd w:id="11"/>
      <w:r w:rsidR="008A2291">
        <w:rPr>
          <w:rStyle w:val="Kommentarzeichen"/>
        </w:rPr>
        <w:commentReference w:id="11"/>
      </w:r>
      <w:r>
        <w:t>.</w:t>
      </w:r>
    </w:p>
    <w:p w14:paraId="3FABB8E5" w14:textId="06F1A0DA" w:rsidR="009D3BF7" w:rsidRDefault="00C01BCE" w:rsidP="00996EDA">
      <w:pPr>
        <w:pStyle w:val="berschrift2"/>
      </w:pPr>
      <w:bookmarkStart w:id="12" w:name="_Ref191738431"/>
      <w:bookmarkStart w:id="13" w:name="_Toc195265523"/>
      <w:r>
        <w:t>Theoretische Grundlagen</w:t>
      </w:r>
      <w:bookmarkEnd w:id="12"/>
      <w:bookmarkEnd w:id="13"/>
    </w:p>
    <w:p w14:paraId="1B026A44" w14:textId="33F15097" w:rsidR="00404B58" w:rsidRDefault="00242449" w:rsidP="000D49E2">
      <w:pPr>
        <w:pStyle w:val="berschrift3"/>
      </w:pPr>
      <w:bookmarkStart w:id="14" w:name="_Ref187620246"/>
      <w:bookmarkStart w:id="15" w:name="_Ref187620249"/>
      <w:bookmarkStart w:id="16" w:name="_Toc195265524"/>
      <w:commentRangeStart w:id="17"/>
      <w:commentRangeStart w:id="18"/>
      <w:commentRangeStart w:id="19"/>
      <w:r>
        <w:t>User Experience</w:t>
      </w:r>
      <w:bookmarkEnd w:id="14"/>
      <w:bookmarkEnd w:id="15"/>
      <w:commentRangeEnd w:id="17"/>
      <w:r w:rsidR="00607A27">
        <w:rPr>
          <w:rStyle w:val="Kommentarzeichen"/>
          <w:rFonts w:eastAsia="Arial Unicode MS"/>
          <w:b w:val="0"/>
          <w:bCs w:val="0"/>
          <w:caps w:val="0"/>
          <w:kern w:val="1"/>
        </w:rPr>
        <w:commentReference w:id="17"/>
      </w:r>
      <w:commentRangeEnd w:id="18"/>
      <w:r w:rsidR="00831AD5">
        <w:rPr>
          <w:rStyle w:val="Kommentarzeichen"/>
          <w:rFonts w:eastAsia="Arial Unicode MS"/>
          <w:b w:val="0"/>
          <w:bCs w:val="0"/>
          <w:caps w:val="0"/>
          <w:kern w:val="1"/>
        </w:rPr>
        <w:commentReference w:id="18"/>
      </w:r>
      <w:commentRangeEnd w:id="19"/>
      <w:r w:rsidR="005A6867">
        <w:rPr>
          <w:rStyle w:val="Kommentarzeichen"/>
          <w:rFonts w:eastAsia="Arial Unicode MS"/>
          <w:b w:val="0"/>
          <w:bCs w:val="0"/>
          <w:caps w:val="0"/>
          <w:kern w:val="1"/>
        </w:rPr>
        <w:commentReference w:id="19"/>
      </w:r>
      <w:bookmarkEnd w:id="16"/>
    </w:p>
    <w:p w14:paraId="04C804BD" w14:textId="690F4D3A" w:rsidR="00E829A7" w:rsidRDefault="00E829A7" w:rsidP="00EA3E4C">
      <w:r>
        <w:t>User Experience (UX) beschreibt das Erlebnis und die Wahrnehmung eine</w:t>
      </w:r>
      <w:r w:rsidR="004A72C5">
        <w:t>r</w:t>
      </w:r>
      <w:r>
        <w:t xml:space="preserve"> Nutzer</w:t>
      </w:r>
      <w:r w:rsidR="004A72C5">
        <w:t>in</w:t>
      </w:r>
      <w:r>
        <w:t xml:space="preserve"> oder </w:t>
      </w:r>
      <w:r>
        <w:lastRenderedPageBreak/>
        <w:t>eine</w:t>
      </w:r>
      <w:r w:rsidR="009F038D">
        <w:t>s</w:t>
      </w:r>
      <w:r>
        <w:t xml:space="preserve"> Nutzer</w:t>
      </w:r>
      <w:r w:rsidR="009F038D">
        <w:t>s</w:t>
      </w:r>
      <w:r>
        <w:t xml:space="preserve"> mit einem Produkt, einer Dienstleistung oder einem System. </w:t>
      </w:r>
      <w:r w:rsidR="002C6ABB">
        <w:t>Sie</w:t>
      </w:r>
      <w:r>
        <w:t xml:space="preserve"> umfasst</w:t>
      </w:r>
      <w:r w:rsidDel="002C6ABB">
        <w:t xml:space="preserve"> </w:t>
      </w:r>
      <w:r>
        <w:t>unterschiedliche Aspekte, wie der Nutzbarkeit</w:t>
      </w:r>
      <w:r w:rsidR="004D6223">
        <w:t xml:space="preserve"> (Utility) und Benutzerfreundlichkeit</w:t>
      </w:r>
      <w:r>
        <w:t xml:space="preserve"> (Usability), als auch</w:t>
      </w:r>
      <w:r w:rsidR="002C6ABB">
        <w:t xml:space="preserve"> </w:t>
      </w:r>
      <w:r w:rsidR="004A72C5">
        <w:t>den</w:t>
      </w:r>
      <w:r w:rsidDel="002C6ABB">
        <w:t xml:space="preserve"> </w:t>
      </w:r>
      <w:r>
        <w:t xml:space="preserve">emotionalen </w:t>
      </w:r>
      <w:r w:rsidR="004A72C5">
        <w:t>Aspekt</w:t>
      </w:r>
      <w:r>
        <w:t xml:space="preserve"> wie die Zufriedenheit </w:t>
      </w:r>
      <w:r w:rsidR="00892A85">
        <w:t xml:space="preserve">mit </w:t>
      </w:r>
      <w:r>
        <w:t xml:space="preserve">der Anwendung. </w:t>
      </w:r>
      <w:r w:rsidR="00892A85">
        <w:t>Daher</w:t>
      </w:r>
      <w:r>
        <w:t xml:space="preserve"> fördert eine gute User Experience nicht nur die Effektivität der Nutzung, sondern trägt auch dazu bei, </w:t>
      </w:r>
      <w:r w:rsidR="009A62F2">
        <w:t>die</w:t>
      </w:r>
      <w:r>
        <w:t xml:space="preserve"> Zufrieden</w:t>
      </w:r>
      <w:r w:rsidR="009A62F2">
        <w:t>heit</w:t>
      </w:r>
      <w:r>
        <w:t xml:space="preserve"> </w:t>
      </w:r>
      <w:r w:rsidR="009A62F2">
        <w:t xml:space="preserve">von </w:t>
      </w:r>
      <w:r>
        <w:t>Nutzer</w:t>
      </w:r>
      <w:r w:rsidR="00292342">
        <w:t>innen und Nutzern</w:t>
      </w:r>
      <w:r>
        <w:t xml:space="preserve"> </w:t>
      </w:r>
      <w:r w:rsidR="009E21E8">
        <w:t xml:space="preserve">vollumfänglich </w:t>
      </w:r>
      <w:r>
        <w:t>zu gewährleisten.</w:t>
      </w:r>
      <w:r w:rsidR="00B82600" w:rsidRPr="00B82600">
        <w:t xml:space="preserve"> </w:t>
      </w:r>
      <w:sdt>
        <w:sdtPr>
          <w:id w:val="-2050445927"/>
          <w:citation/>
        </w:sdtPr>
        <w:sdtContent>
          <w:r w:rsidR="00B82600">
            <w:fldChar w:fldCharType="begin"/>
          </w:r>
          <w:r w:rsidR="00B82600">
            <w:instrText xml:space="preserve"> CITATION Wei231 \l 3079 </w:instrText>
          </w:r>
          <w:r w:rsidR="00B82600">
            <w:fldChar w:fldCharType="separate"/>
          </w:r>
          <w:r w:rsidR="00FF54F6">
            <w:rPr>
              <w:noProof/>
            </w:rPr>
            <w:t>[2]</w:t>
          </w:r>
          <w:r w:rsidR="00B82600">
            <w:fldChar w:fldCharType="end"/>
          </w:r>
        </w:sdtContent>
      </w:sdt>
    </w:p>
    <w:p w14:paraId="1EFB3A35" w14:textId="47C94F3F" w:rsidR="0079759C" w:rsidRPr="00C03F6F" w:rsidRDefault="00292342" w:rsidP="00BC0B2C">
      <w:r>
        <w:t xml:space="preserve">Der </w:t>
      </w:r>
      <w:r w:rsidR="00992243" w:rsidRPr="00992243">
        <w:t xml:space="preserve">Begriff User Interface (UI) </w:t>
      </w:r>
      <w:r w:rsidR="00992243">
        <w:t xml:space="preserve">ist </w:t>
      </w:r>
      <w:r w:rsidR="00992243" w:rsidRPr="00992243">
        <w:t>eng mit der UX verbunden. Während UX das gesamte Nutzererlebnis</w:t>
      </w:r>
      <w:r w:rsidR="00423047">
        <w:t xml:space="preserve"> (Emotion und Ben</w:t>
      </w:r>
      <w:r w:rsidR="00787FB6">
        <w:t>utzerführung</w:t>
      </w:r>
      <w:r w:rsidR="00423047">
        <w:t>)</w:t>
      </w:r>
      <w:r w:rsidR="00992243" w:rsidRPr="00992243">
        <w:t xml:space="preserve"> umfasst, konzentriert sich UI auf die Gestaltung der Schnittstellen, mit denen Nutzerinnen und Nutzer interagieren. Die visuelle und funktionale Gestaltung des UI trägt maßgeblich zur Usability und damit zur UX bei </w:t>
      </w:r>
      <w:sdt>
        <w:sdtPr>
          <w:id w:val="-1859811598"/>
          <w:citation/>
        </w:sdtPr>
        <w:sdtContent>
          <w:r w:rsidR="00992243">
            <w:fldChar w:fldCharType="begin"/>
          </w:r>
          <w:r w:rsidR="00992243">
            <w:instrText xml:space="preserve"> CITATION Wei231 \l 3079 </w:instrText>
          </w:r>
          <w:r w:rsidR="00992243">
            <w:fldChar w:fldCharType="separate"/>
          </w:r>
          <w:r w:rsidR="00FF54F6">
            <w:rPr>
              <w:noProof/>
            </w:rPr>
            <w:t>[2]</w:t>
          </w:r>
          <w:r w:rsidR="00992243">
            <w:fldChar w:fldCharType="end"/>
          </w:r>
        </w:sdtContent>
      </w:sdt>
      <w:r w:rsidR="00992243" w:rsidRPr="00992243">
        <w:t>.</w:t>
      </w:r>
    </w:p>
    <w:p w14:paraId="0C49AA2D" w14:textId="4044804F" w:rsidR="00CA7253" w:rsidRPr="00EA3E4C" w:rsidRDefault="00E829A7" w:rsidP="00EA3E4C">
      <w:pPr>
        <w:pStyle w:val="berschrift4"/>
      </w:pPr>
      <w:r w:rsidRPr="00EA3E4C">
        <w:t>Usability und Utility</w:t>
      </w:r>
    </w:p>
    <w:p w14:paraId="424F7357" w14:textId="24DB86D0" w:rsidR="0079759C" w:rsidRPr="00434158" w:rsidRDefault="006A6839" w:rsidP="00E02808">
      <w:r w:rsidRPr="00434158">
        <w:t>Die Usability (</w:t>
      </w:r>
      <w:r w:rsidR="00F11792" w:rsidRPr="00434158">
        <w:t>Benutzerfreundlichkeit</w:t>
      </w:r>
      <w:r w:rsidRPr="00434158">
        <w:t>)</w:t>
      </w:r>
      <w:r w:rsidR="002E1268" w:rsidRPr="00434158">
        <w:t xml:space="preserve"> </w:t>
      </w:r>
      <w:r w:rsidR="00434158" w:rsidRPr="00434158">
        <w:t>ist e</w:t>
      </w:r>
      <w:r w:rsidR="00434158">
        <w:t>i</w:t>
      </w:r>
      <w:r w:rsidR="002B03F4">
        <w:t>n wichtiger Teil der UX</w:t>
      </w:r>
      <w:r w:rsidR="00085133">
        <w:t xml:space="preserve"> und beschreibt</w:t>
      </w:r>
      <w:r w:rsidR="00C4633B">
        <w:t xml:space="preserve">, wie einfach und effizient </w:t>
      </w:r>
      <w:r w:rsidR="00376F9D">
        <w:t>Nutzer</w:t>
      </w:r>
      <w:r w:rsidR="00377319">
        <w:t>innen</w:t>
      </w:r>
      <w:r w:rsidR="00376F9D">
        <w:t xml:space="preserve"> und Nutzer, sowie auch Kund</w:t>
      </w:r>
      <w:r w:rsidR="00754356">
        <w:t>innen und Kunden</w:t>
      </w:r>
      <w:r w:rsidR="00EA0ED7">
        <w:t xml:space="preserve"> in verschiedenen Rollen</w:t>
      </w:r>
      <w:r w:rsidR="008937C1">
        <w:t xml:space="preserve">, ein System verwenden können, um ihre Ziele </w:t>
      </w:r>
      <w:r w:rsidR="00C33B7F">
        <w:t xml:space="preserve">zu erreichen </w:t>
      </w:r>
      <w:sdt>
        <w:sdtPr>
          <w:id w:val="182331614"/>
          <w:citation/>
        </w:sdtPr>
        <w:sdtContent>
          <w:r w:rsidR="00677AE0">
            <w:fldChar w:fldCharType="begin"/>
          </w:r>
          <w:r w:rsidR="00677AE0">
            <w:instrText xml:space="preserve"> CITATION Nie93 \l 3079 </w:instrText>
          </w:r>
          <w:r w:rsidR="00677AE0">
            <w:fldChar w:fldCharType="separate"/>
          </w:r>
          <w:r w:rsidR="00FF54F6">
            <w:rPr>
              <w:noProof/>
            </w:rPr>
            <w:t>[3]</w:t>
          </w:r>
          <w:r w:rsidR="00677AE0">
            <w:fldChar w:fldCharType="end"/>
          </w:r>
        </w:sdtContent>
      </w:sdt>
      <w:r w:rsidR="00C33B7F">
        <w:t>.</w:t>
      </w:r>
      <w:r w:rsidR="00677AE0">
        <w:t xml:space="preserve"> </w:t>
      </w:r>
      <w:r w:rsidR="00FD5D07" w:rsidRPr="00FD5D07">
        <w:t>Utility (Nutzen) bezieht sich hingegen auf die Frage, ob ein System überhaupt die richtigen Funktionen bereitstellt, um die Bedürfnisse der Zielgruppe zu erfüllen</w:t>
      </w:r>
      <w:r w:rsidR="00FD5D07">
        <w:t xml:space="preserve">. </w:t>
      </w:r>
      <w:r w:rsidR="00C47075" w:rsidRPr="00C47075">
        <w:t>Zusammen bilden diese beiden Aspekte die Grundlage für ein erfolgreiches UX-Design.</w:t>
      </w:r>
      <w:r w:rsidR="00B82600" w:rsidRPr="00B82600">
        <w:t xml:space="preserve"> </w:t>
      </w:r>
      <w:sdt>
        <w:sdtPr>
          <w:id w:val="-1974970400"/>
          <w:citation/>
        </w:sdtPr>
        <w:sdtContent>
          <w:r w:rsidR="00B82600">
            <w:fldChar w:fldCharType="begin"/>
          </w:r>
          <w:r w:rsidR="00B82600">
            <w:instrText xml:space="preserve"> CITATION Don69 \l 3079 </w:instrText>
          </w:r>
          <w:r w:rsidR="00B82600">
            <w:fldChar w:fldCharType="separate"/>
          </w:r>
          <w:r w:rsidR="00FF54F6">
            <w:rPr>
              <w:noProof/>
            </w:rPr>
            <w:t>[4]</w:t>
          </w:r>
          <w:r w:rsidR="00B82600">
            <w:fldChar w:fldCharType="end"/>
          </w:r>
        </w:sdtContent>
      </w:sdt>
    </w:p>
    <w:p w14:paraId="5B040637" w14:textId="2F14144D" w:rsidR="00CA7253" w:rsidRPr="00F50414" w:rsidRDefault="00CA7253" w:rsidP="00A15550">
      <w:pPr>
        <w:pStyle w:val="berschrift4"/>
      </w:pPr>
      <w:r w:rsidRPr="00F50414">
        <w:t>Persona</w:t>
      </w:r>
      <w:r w:rsidR="005F248D" w:rsidRPr="00F50414">
        <w:t>s</w:t>
      </w:r>
    </w:p>
    <w:p w14:paraId="67A9D135" w14:textId="114501C4" w:rsidR="00D41D9A" w:rsidRDefault="00C64F75" w:rsidP="00F414D3">
      <w:r w:rsidRPr="00C64F75">
        <w:t xml:space="preserve">Eine Persona ist </w:t>
      </w:r>
      <w:r w:rsidR="00D41D9A" w:rsidRPr="00D41D9A">
        <w:t>ein</w:t>
      </w:r>
      <w:r>
        <w:t xml:space="preserve"> Modell, </w:t>
      </w:r>
      <w:r w:rsidR="00D41D9A" w:rsidRPr="00D41D9A">
        <w:t>das</w:t>
      </w:r>
      <w:r>
        <w:t xml:space="preserve"> einen typischen Nutzer oder eine typische Nutzerin </w:t>
      </w:r>
      <w:r w:rsidR="00D41D9A" w:rsidRPr="00D41D9A">
        <w:t>repräsentiert.</w:t>
      </w:r>
      <w:r w:rsidR="00CD19ED">
        <w:t xml:space="preserve"> </w:t>
      </w:r>
      <w:r w:rsidR="006C31C2">
        <w:t>Sie basiert auf Daten</w:t>
      </w:r>
      <w:r w:rsidR="00D41D9A" w:rsidRPr="00D41D9A">
        <w:t xml:space="preserve"> aus der </w:t>
      </w:r>
      <w:r w:rsidR="004126A8">
        <w:t xml:space="preserve">Nutzerforschung und </w:t>
      </w:r>
      <w:r w:rsidR="00D41D9A" w:rsidRPr="00D41D9A">
        <w:t>enthält</w:t>
      </w:r>
      <w:r w:rsidR="0007538F">
        <w:t xml:space="preserve"> Informationen wie </w:t>
      </w:r>
      <w:r w:rsidR="003B52A5">
        <w:t>Hintergrund</w:t>
      </w:r>
      <w:r w:rsidR="009678CB">
        <w:t xml:space="preserve">, </w:t>
      </w:r>
      <w:r w:rsidR="0015236A">
        <w:t xml:space="preserve">Bedürfnisse, </w:t>
      </w:r>
      <w:r w:rsidR="005D62C4">
        <w:t>Herausforderungen</w:t>
      </w:r>
      <w:r w:rsidR="00CE0B98" w:rsidRPr="00CE0B98">
        <w:t xml:space="preserve"> sowie weitere relevante Merkmale.</w:t>
      </w:r>
      <w:r w:rsidR="00A27B62">
        <w:t xml:space="preserve"> Personas </w:t>
      </w:r>
      <w:r w:rsidR="00F52F44">
        <w:t>helfen, das Nutzerverhalten zu</w:t>
      </w:r>
      <w:r w:rsidR="004C0EDA">
        <w:t xml:space="preserve"> verstehen und das </w:t>
      </w:r>
      <w:r w:rsidR="00D41D9A" w:rsidRPr="00D41D9A">
        <w:t>App-</w:t>
      </w:r>
      <w:r w:rsidR="004C0EDA">
        <w:t xml:space="preserve">Design gezielt </w:t>
      </w:r>
      <w:r w:rsidR="00D41D9A" w:rsidRPr="00D41D9A">
        <w:t>anzupassen</w:t>
      </w:r>
      <w:r w:rsidR="004C0EDA">
        <w:t>.</w:t>
      </w:r>
      <w:r w:rsidR="00CE0B98" w:rsidRPr="00CE0B98">
        <w:t xml:space="preserve"> </w:t>
      </w:r>
      <w:sdt>
        <w:sdtPr>
          <w:id w:val="187114142"/>
          <w:citation/>
        </w:sdtPr>
        <w:sdtContent>
          <w:r w:rsidR="00005277">
            <w:fldChar w:fldCharType="begin"/>
          </w:r>
          <w:r w:rsidR="00005277">
            <w:instrText xml:space="preserve"> CITATION Coo14 \l 3079 </w:instrText>
          </w:r>
          <w:r w:rsidR="00005277">
            <w:fldChar w:fldCharType="separate"/>
          </w:r>
          <w:r w:rsidR="00FF54F6">
            <w:rPr>
              <w:noProof/>
            </w:rPr>
            <w:t>[5]</w:t>
          </w:r>
          <w:r w:rsidR="00005277">
            <w:fldChar w:fldCharType="end"/>
          </w:r>
        </w:sdtContent>
      </w:sdt>
    </w:p>
    <w:p w14:paraId="2CF0E24B" w14:textId="7C15B410" w:rsidR="00CA7253" w:rsidRPr="00C64F75" w:rsidRDefault="00B54088" w:rsidP="00F414D3">
      <w:r>
        <w:t xml:space="preserve">Die Erstellung von Personas, umfasst </w:t>
      </w:r>
      <w:r w:rsidR="00110A00">
        <w:t>folgende Schritte normalerweise:</w:t>
      </w:r>
    </w:p>
    <w:p w14:paraId="5B0C8A9F" w14:textId="403A6BBA" w:rsidR="00BD3780" w:rsidRDefault="00BD3780" w:rsidP="000B620A">
      <w:pPr>
        <w:pStyle w:val="Listenabsatz"/>
        <w:numPr>
          <w:ilvl w:val="0"/>
          <w:numId w:val="19"/>
        </w:numPr>
      </w:pPr>
      <w:r w:rsidRPr="00BD3780">
        <w:t>Datensammlung</w:t>
      </w:r>
      <w:r>
        <w:t xml:space="preserve"> der Zielgruppe</w:t>
      </w:r>
      <w:r w:rsidRPr="00BD3780">
        <w:t xml:space="preserve"> durch Umfragen und Interviews</w:t>
      </w:r>
    </w:p>
    <w:p w14:paraId="6DA8B03B" w14:textId="77777777" w:rsidR="006614A9" w:rsidRDefault="00BD3780" w:rsidP="000B620A">
      <w:pPr>
        <w:pStyle w:val="Listenabsatz"/>
        <w:numPr>
          <w:ilvl w:val="0"/>
          <w:numId w:val="19"/>
        </w:numPr>
      </w:pPr>
      <w:r w:rsidRPr="00BD3780">
        <w:t>Zusammenfassung ähnlicher Herausforderungen und</w:t>
      </w:r>
      <w:r>
        <w:t xml:space="preserve"> Bedürfniss</w:t>
      </w:r>
      <w:r w:rsidR="006614A9">
        <w:t>en</w:t>
      </w:r>
    </w:p>
    <w:p w14:paraId="0364C104" w14:textId="1364AC5A" w:rsidR="006614A9" w:rsidRDefault="006614A9" w:rsidP="000B620A">
      <w:pPr>
        <w:pStyle w:val="Listenabsatz"/>
        <w:numPr>
          <w:ilvl w:val="0"/>
          <w:numId w:val="19"/>
        </w:numPr>
      </w:pPr>
      <w:r w:rsidRPr="006614A9">
        <w:t>Darstellung der Persona in verständlicher Form</w:t>
      </w:r>
      <w:r w:rsidR="00FB385D">
        <w:t xml:space="preserve"> in einem Canvas</w:t>
      </w:r>
      <w:r w:rsidRPr="006614A9">
        <w:t xml:space="preserve"> </w:t>
      </w:r>
    </w:p>
    <w:p w14:paraId="37A64F20" w14:textId="71D65AF5" w:rsidR="00C64F75" w:rsidRPr="00C64F75" w:rsidRDefault="00134AEF" w:rsidP="00F414D3">
      <w:r>
        <w:t xml:space="preserve">Personas </w:t>
      </w:r>
      <w:r w:rsidR="006614A9">
        <w:t>fördern das Verständnis der Nutzerperspektive, helfen</w:t>
      </w:r>
      <w:r w:rsidR="00BF0577">
        <w:t xml:space="preserve"> Teams</w:t>
      </w:r>
      <w:r w:rsidR="006614A9">
        <w:t>, sich</w:t>
      </w:r>
      <w:r w:rsidR="00BF0577">
        <w:t xml:space="preserve"> </w:t>
      </w:r>
      <w:r w:rsidR="00091352">
        <w:t xml:space="preserve">auf eine gemeinsame Zielgruppe </w:t>
      </w:r>
      <w:r w:rsidR="00893C58">
        <w:t>auszurichten</w:t>
      </w:r>
      <w:r w:rsidR="006614A9">
        <w:t>,</w:t>
      </w:r>
      <w:r w:rsidR="00AE48DA">
        <w:t xml:space="preserve"> </w:t>
      </w:r>
      <w:r w:rsidR="007C0626">
        <w:t xml:space="preserve">und unterstützen </w:t>
      </w:r>
      <w:r w:rsidR="006614A9">
        <w:t>fundierte Designentscheidungen. So wird ein nutzerzentrierter Ansatz statt subjektiver Annahmen verfolgt</w:t>
      </w:r>
      <w:r w:rsidR="00113D4D">
        <w:t>.</w:t>
      </w:r>
      <w:r w:rsidR="00762460">
        <w:t xml:space="preserve"> </w:t>
      </w:r>
      <w:sdt>
        <w:sdtPr>
          <w:id w:val="-80601142"/>
          <w:citation/>
        </w:sdtPr>
        <w:sdtContent>
          <w:r w:rsidR="00762460">
            <w:fldChar w:fldCharType="begin"/>
          </w:r>
          <w:r w:rsidR="00762460">
            <w:instrText xml:space="preserve"> CITATION Usa25 \l 3079 </w:instrText>
          </w:r>
          <w:r w:rsidR="00762460">
            <w:fldChar w:fldCharType="separate"/>
          </w:r>
          <w:r w:rsidR="00FF54F6">
            <w:rPr>
              <w:noProof/>
            </w:rPr>
            <w:t>[6]</w:t>
          </w:r>
          <w:r w:rsidR="00762460">
            <w:fldChar w:fldCharType="end"/>
          </w:r>
        </w:sdtContent>
      </w:sdt>
    </w:p>
    <w:p w14:paraId="78AAB630" w14:textId="38682134" w:rsidR="0084686F" w:rsidRPr="00C930E5" w:rsidRDefault="00A55990" w:rsidP="00E02808">
      <w:r w:rsidRPr="00A55990">
        <w:t>Die Persona Anna</w:t>
      </w:r>
      <w:r w:rsidR="00377425">
        <w:t xml:space="preserve"> im NIMBUS P</w:t>
      </w:r>
      <w:r w:rsidR="0074425B">
        <w:t>rojekt</w:t>
      </w:r>
      <w:r w:rsidRPr="00A55990">
        <w:t xml:space="preserve"> </w:t>
      </w:r>
      <w:r w:rsidR="008871D6" w:rsidRPr="0058652B">
        <w:rPr>
          <w:b/>
          <w:bCs/>
        </w:rPr>
        <w:t>(siehe Beispiel im</w:t>
      </w:r>
      <w:r w:rsidR="00434FFD" w:rsidRPr="0058652B">
        <w:rPr>
          <w:b/>
          <w:bCs/>
        </w:rPr>
        <w:t xml:space="preserve"> Kapitel</w:t>
      </w:r>
      <w:r w:rsidR="0058652B" w:rsidRPr="0058652B">
        <w:rPr>
          <w:b/>
          <w:bCs/>
        </w:rPr>
        <w:t xml:space="preserve"> </w:t>
      </w:r>
      <w:r w:rsidR="0058652B" w:rsidRPr="0058652B">
        <w:rPr>
          <w:b/>
          <w:bCs/>
        </w:rPr>
        <w:fldChar w:fldCharType="begin"/>
      </w:r>
      <w:r w:rsidR="0058652B" w:rsidRPr="0058652B">
        <w:rPr>
          <w:b/>
          <w:bCs/>
        </w:rPr>
        <w:instrText xml:space="preserve"> REF _Ref191599614 \r \h </w:instrText>
      </w:r>
      <w:r w:rsidR="0058652B">
        <w:rPr>
          <w:b/>
          <w:bCs/>
        </w:rPr>
        <w:instrText xml:space="preserve"> \* MERGEFORMAT </w:instrText>
      </w:r>
      <w:r w:rsidR="0058652B" w:rsidRPr="0058652B">
        <w:rPr>
          <w:b/>
          <w:bCs/>
        </w:rPr>
      </w:r>
      <w:r w:rsidR="0058652B" w:rsidRPr="0058652B">
        <w:rPr>
          <w:b/>
          <w:bCs/>
        </w:rPr>
        <w:fldChar w:fldCharType="separate"/>
      </w:r>
      <w:r w:rsidR="00F509F4">
        <w:rPr>
          <w:b/>
          <w:bCs/>
        </w:rPr>
        <w:t>2.3.1</w:t>
      </w:r>
      <w:r w:rsidR="0058652B" w:rsidRPr="0058652B">
        <w:rPr>
          <w:b/>
          <w:bCs/>
        </w:rPr>
        <w:fldChar w:fldCharType="end"/>
      </w:r>
      <w:r w:rsidR="00434FFD" w:rsidRPr="0058652B">
        <w:rPr>
          <w:b/>
          <w:bCs/>
        </w:rPr>
        <w:t>)</w:t>
      </w:r>
      <w:r w:rsidR="008871D6">
        <w:t xml:space="preserve"> </w:t>
      </w:r>
      <w:r w:rsidR="00D350D7">
        <w:t>dient als Grundlage für die Anforderungsanalyse und spielt eine zentrale Rolle bei der Gestaltung der User Journey</w:t>
      </w:r>
      <w:r w:rsidR="00D61051">
        <w:t>, sowie der Evaluierung der Barrierefreiheit der App.</w:t>
      </w:r>
    </w:p>
    <w:p w14:paraId="5FB4C28A" w14:textId="7A1B0CDB" w:rsidR="00CA7253" w:rsidRPr="00524DC5" w:rsidRDefault="00CA7253" w:rsidP="00F414D3">
      <w:pPr>
        <w:pStyle w:val="berschrift4"/>
      </w:pPr>
      <w:r w:rsidRPr="00524DC5">
        <w:t>User Journey</w:t>
      </w:r>
    </w:p>
    <w:p w14:paraId="2E0714ED" w14:textId="0E4CB436" w:rsidR="0079759C" w:rsidRPr="00894C3E" w:rsidRDefault="00C67335" w:rsidP="00E02808">
      <w:r>
        <w:t>Eine User Journey Map ist ein visuelles Werkzeug, das die Erfahrungen eine</w:t>
      </w:r>
      <w:r w:rsidR="00F414D3">
        <w:t>r</w:t>
      </w:r>
      <w:r>
        <w:t xml:space="preserve"> Nutzer</w:t>
      </w:r>
      <w:r w:rsidR="00F414D3">
        <w:t>in</w:t>
      </w:r>
      <w:r>
        <w:t xml:space="preserve"> oder eine</w:t>
      </w:r>
      <w:r w:rsidR="00F414D3">
        <w:t>s</w:t>
      </w:r>
      <w:r>
        <w:t xml:space="preserve"> Nutzer</w:t>
      </w:r>
      <w:r w:rsidR="00F414D3">
        <w:t>s</w:t>
      </w:r>
      <w:r>
        <w:t xml:space="preserve"> entlang der verschiedenen Kontaktpunkte mit einem Produkt oder einer Dienstleistung darstellt. Sie dokumentiert die Interaktionen, Gefühle und Herausforderungen, die Nutzer</w:t>
      </w:r>
      <w:r w:rsidR="008E198B">
        <w:t xml:space="preserve">innen und </w:t>
      </w:r>
      <w:r>
        <w:t xml:space="preserve">Nutzer während ihres Weges </w:t>
      </w:r>
      <w:commentRangeStart w:id="20"/>
      <w:r>
        <w:t>erleben</w:t>
      </w:r>
      <w:commentRangeEnd w:id="20"/>
      <w:r w:rsidR="00D110BF">
        <w:rPr>
          <w:rStyle w:val="Kommentarzeichen"/>
        </w:rPr>
        <w:commentReference w:id="20"/>
      </w:r>
      <w:r w:rsidR="008162A5">
        <w:t xml:space="preserve">. </w:t>
      </w:r>
      <w:sdt>
        <w:sdtPr>
          <w:id w:val="-1716649885"/>
          <w:citation/>
        </w:sdtPr>
        <w:sdtContent>
          <w:r w:rsidR="00E428CE">
            <w:fldChar w:fldCharType="begin"/>
          </w:r>
          <w:r w:rsidR="00E428CE">
            <w:instrText xml:space="preserve"> CITATION usa25 \l 3079 </w:instrText>
          </w:r>
          <w:r w:rsidR="00E428CE">
            <w:fldChar w:fldCharType="separate"/>
          </w:r>
          <w:r w:rsidR="00FF54F6">
            <w:rPr>
              <w:noProof/>
            </w:rPr>
            <w:t>[7]</w:t>
          </w:r>
          <w:r w:rsidR="00E428CE">
            <w:fldChar w:fldCharType="end"/>
          </w:r>
        </w:sdtContent>
      </w:sdt>
    </w:p>
    <w:p w14:paraId="3376919D" w14:textId="77777777" w:rsidR="000C2B0C" w:rsidRPr="00894C3E" w:rsidRDefault="00AC6562" w:rsidP="002F01E5">
      <w:pPr>
        <w:keepNext/>
      </w:pPr>
      <w:r>
        <w:rPr>
          <w:noProof/>
        </w:rPr>
        <w:lastRenderedPageBreak/>
        <w:drawing>
          <wp:inline distT="0" distB="0" distL="0" distR="0" wp14:anchorId="7FA655DE" wp14:editId="2CD21692">
            <wp:extent cx="5760085" cy="3839845"/>
            <wp:effectExtent l="0" t="0" r="0" b="8255"/>
            <wp:docPr id="1267083055" name="Grafik 10" descr="Ein Bild, das Kleidung, Text, Junge,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3055" name="Grafik 10" descr="Ein Bild, das Kleidung, Text, Junge, Cartoo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42F41991" w14:textId="44E6E849" w:rsidR="002F01E5" w:rsidRPr="00894C3E" w:rsidRDefault="002F01E5" w:rsidP="002F01E5">
      <w:pPr>
        <w:pStyle w:val="Beschriftung"/>
        <w:jc w:val="both"/>
      </w:pPr>
      <w:r>
        <w:t xml:space="preserve">Abbildung </w:t>
      </w:r>
      <w:r>
        <w:fldChar w:fldCharType="begin"/>
      </w:r>
      <w:r>
        <w:instrText xml:space="preserve"> SEQ Abbildung \* ARABIC </w:instrText>
      </w:r>
      <w:r>
        <w:fldChar w:fldCharType="separate"/>
      </w:r>
      <w:r w:rsidR="00CA7CBB">
        <w:rPr>
          <w:noProof/>
        </w:rPr>
        <w:t>1</w:t>
      </w:r>
      <w:r>
        <w:fldChar w:fldCharType="end"/>
      </w:r>
      <w:r>
        <w:t>: User Journey</w:t>
      </w:r>
      <w:sdt>
        <w:sdtPr>
          <w:id w:val="1828703249"/>
          <w:citation/>
        </w:sdtPr>
        <w:sdtEndPr/>
        <w:sdtContent>
          <w:r>
            <w:fldChar w:fldCharType="begin"/>
          </w:r>
          <w:r>
            <w:instrText xml:space="preserve"> CITATION Cha25 \l 3079 </w:instrText>
          </w:r>
          <w:r>
            <w:fldChar w:fldCharType="separate"/>
          </w:r>
          <w:r w:rsidR="00FF54F6">
            <w:rPr>
              <w:noProof/>
            </w:rPr>
            <w:t xml:space="preserve"> </w:t>
          </w:r>
          <w:r w:rsidR="00FF54F6">
            <w:rPr>
              <w:noProof/>
            </w:rPr>
            <w:t>[8]</w:t>
          </w:r>
          <w:r>
            <w:fldChar w:fldCharType="end"/>
          </w:r>
        </w:sdtContent>
      </w:sdt>
    </w:p>
    <w:p w14:paraId="59A012E7" w14:textId="7072F697" w:rsidR="00CA7253" w:rsidRDefault="00CA7253" w:rsidP="00A167B4">
      <w:pPr>
        <w:pStyle w:val="berschrift4"/>
      </w:pPr>
      <w:r>
        <w:t>Benutzerfeedback</w:t>
      </w:r>
    </w:p>
    <w:p w14:paraId="299B3D53" w14:textId="77777777" w:rsidR="0018786A" w:rsidRDefault="0018786A" w:rsidP="00A167B4">
      <w:r w:rsidRPr="0018786A">
        <w:t>Die kontinuierliche Integration von Benutzerfeedback ist essenziell im UX-Design. Methoden wie Umfragen, Interviews, Usability-Tests und Analysewerkzeuge liefern wertvolle Erkenntnisse zur Produktoptimierung.</w:t>
      </w:r>
    </w:p>
    <w:p w14:paraId="31AA68D2" w14:textId="32BEB521" w:rsidR="00894C3E" w:rsidRPr="00E829A7" w:rsidRDefault="00894C3E" w:rsidP="00A167B4">
      <w:r w:rsidRPr="00E829A7">
        <w:rPr>
          <w:i/>
          <w:iCs/>
        </w:rPr>
        <w:t xml:space="preserve">„Für eine gute User Experience sind die vier folgenden Faktoren wichtig: Utility, User Interface, Usability und Joy of Use.“ </w:t>
      </w:r>
      <w:sdt>
        <w:sdtPr>
          <w:id w:val="1896079230"/>
          <w:citation/>
        </w:sdtPr>
        <w:sdtContent>
          <w:r w:rsidRPr="00E829A7">
            <w:rPr>
              <w:i/>
              <w:iCs/>
            </w:rPr>
            <w:fldChar w:fldCharType="begin"/>
          </w:r>
          <w:r w:rsidRPr="00E829A7">
            <w:rPr>
              <w:i/>
              <w:iCs/>
              <w:noProof/>
            </w:rPr>
            <w:instrText xml:space="preserve"> CITATION Wei231 \l 3079 </w:instrText>
          </w:r>
          <w:r w:rsidRPr="00E829A7">
            <w:rPr>
              <w:i/>
              <w:iCs/>
            </w:rPr>
            <w:fldChar w:fldCharType="separate"/>
          </w:r>
          <w:r w:rsidR="00FF54F6">
            <w:rPr>
              <w:noProof/>
            </w:rPr>
            <w:t>[2]</w:t>
          </w:r>
          <w:r w:rsidRPr="00E829A7">
            <w:rPr>
              <w:i/>
              <w:iCs/>
            </w:rPr>
            <w:fldChar w:fldCharType="end"/>
          </w:r>
        </w:sdtContent>
      </w:sdt>
    </w:p>
    <w:p w14:paraId="4EEA15DA" w14:textId="3B6D7D7D" w:rsidR="0018786A" w:rsidRPr="00242449" w:rsidRDefault="0018786A" w:rsidP="00E02808">
      <w:r w:rsidRPr="0018786A">
        <w:t>Dieses Zitat zeigt, dass UX nicht nur funktionale, sondern auch emotionale und ästhetische Aspekte umfasst. Zusammengenommen sorgen sie für</w:t>
      </w:r>
      <w:r w:rsidR="0079759C" w:rsidRPr="0079759C">
        <w:t xml:space="preserve"> ein positives Nutzererlebnis, das sowohl </w:t>
      </w:r>
      <w:r w:rsidRPr="0018786A">
        <w:t>praktische</w:t>
      </w:r>
      <w:r w:rsidR="0079759C" w:rsidRPr="0079759C">
        <w:t xml:space="preserve"> Bedürfnisse als auch </w:t>
      </w:r>
      <w:r w:rsidRPr="0018786A">
        <w:t>persönliche</w:t>
      </w:r>
      <w:r w:rsidR="0079759C" w:rsidRPr="0079759C">
        <w:t xml:space="preserve"> Erwartungen erfüllt.</w:t>
      </w:r>
    </w:p>
    <w:p w14:paraId="4055B916" w14:textId="4D46F6DD" w:rsidR="002D2D1D" w:rsidRDefault="00AE24CC" w:rsidP="007F10D6">
      <w:pPr>
        <w:pStyle w:val="berschrift3"/>
      </w:pPr>
      <w:bookmarkStart w:id="21" w:name="_Toc195265525"/>
      <w:commentRangeStart w:id="22"/>
      <w:r>
        <w:t>Barrierefreiheit</w:t>
      </w:r>
      <w:commentRangeEnd w:id="22"/>
      <w:r w:rsidR="004A2A19">
        <w:rPr>
          <w:rStyle w:val="Kommentarzeichen"/>
          <w:rFonts w:eastAsia="Arial Unicode MS"/>
          <w:b w:val="0"/>
          <w:bCs w:val="0"/>
          <w:caps w:val="0"/>
          <w:kern w:val="1"/>
        </w:rPr>
        <w:commentReference w:id="22"/>
      </w:r>
      <w:r>
        <w:t xml:space="preserve"> (</w:t>
      </w:r>
      <w:r w:rsidR="00541C22" w:rsidRPr="0067248C">
        <w:rPr>
          <w:lang w:val="en-GB"/>
        </w:rPr>
        <w:t>Accessibility</w:t>
      </w:r>
      <w:r>
        <w:t>)</w:t>
      </w:r>
      <w:bookmarkEnd w:id="21"/>
    </w:p>
    <w:p w14:paraId="01B851C2" w14:textId="7DF64131" w:rsidR="0074424C" w:rsidRDefault="0074424C" w:rsidP="0074424C">
      <w:r>
        <w:t>Barrierefreiheit (Accessibility) bezeichnet die Gestaltung von digitalen Produkten, Umgebungen und Dienstleistungen, sodass sie für alle Menschen zugänglich und nutzbar sind – insbesondere für Personen mit Einschränkungen. In der Softwareentwicklung bedeutet dies die konsequente Berücksichtigung von visuellen, auditiven, motorischen und kognitiven Beeinträchtigungen.</w:t>
      </w:r>
      <w:r w:rsidR="001B4383" w:rsidRPr="001B4383">
        <w:t xml:space="preserve"> </w:t>
      </w:r>
      <w:sdt>
        <w:sdtPr>
          <w:id w:val="1454897297"/>
          <w:citation/>
        </w:sdtPr>
        <w:sdtEndPr/>
        <w:sdtContent>
          <w:r w:rsidR="001B4383">
            <w:fldChar w:fldCharType="begin"/>
          </w:r>
          <w:r w:rsidR="001B4383">
            <w:instrText xml:space="preserve"> CITATION Jul23 \l 3079 </w:instrText>
          </w:r>
          <w:r w:rsidR="001B4383">
            <w:fldChar w:fldCharType="separate"/>
          </w:r>
          <w:r w:rsidR="00FF54F6">
            <w:rPr>
              <w:noProof/>
            </w:rPr>
            <w:t>[9]</w:t>
          </w:r>
          <w:r w:rsidR="001B4383">
            <w:fldChar w:fldCharType="end"/>
          </w:r>
        </w:sdtContent>
      </w:sdt>
    </w:p>
    <w:p w14:paraId="22C14D62" w14:textId="66C13C23" w:rsidR="00FA528A" w:rsidRDefault="002D2D1D" w:rsidP="00E02808">
      <w:r>
        <w:t xml:space="preserve">User Experience (UX) </w:t>
      </w:r>
      <w:r w:rsidR="0074424C">
        <w:t>beschreibt</w:t>
      </w:r>
      <w:r w:rsidR="00FE33F0" w:rsidRPr="00FE33F0">
        <w:t xml:space="preserve"> </w:t>
      </w:r>
      <w:r>
        <w:t xml:space="preserve">das gesamte Nutzungserlebnis eines </w:t>
      </w:r>
      <w:r w:rsidR="0074424C">
        <w:t xml:space="preserve">digitalen </w:t>
      </w:r>
      <w:r>
        <w:t>Produkts</w:t>
      </w:r>
      <w:r w:rsidR="0074424C">
        <w:t>.</w:t>
      </w:r>
      <w:r>
        <w:t xml:space="preserve"> Barrierefreiheit ist </w:t>
      </w:r>
      <w:r w:rsidR="0074424C">
        <w:t xml:space="preserve">kein separates Thema, sondern </w:t>
      </w:r>
      <w:r>
        <w:t xml:space="preserve">ein </w:t>
      </w:r>
      <w:r w:rsidR="00FE33F0" w:rsidRPr="00FE33F0">
        <w:t>zentraler</w:t>
      </w:r>
      <w:r>
        <w:t xml:space="preserve"> Bestandteil </w:t>
      </w:r>
      <w:r w:rsidR="0074424C">
        <w:t>guter</w:t>
      </w:r>
      <w:r>
        <w:t xml:space="preserve"> UX</w:t>
      </w:r>
      <w:r w:rsidR="0074424C">
        <w:t xml:space="preserve"> – denn ohne sie bleibt ein positiver Zugang für viele </w:t>
      </w:r>
      <w:r>
        <w:t xml:space="preserve">Nutzergruppen </w:t>
      </w:r>
      <w:r w:rsidR="0074424C">
        <w:t>ausgeschlossen</w:t>
      </w:r>
      <w:r>
        <w:t>.</w:t>
      </w:r>
      <w:r w:rsidR="008242F9">
        <w:t xml:space="preserve"> </w:t>
      </w:r>
      <w:sdt>
        <w:sdtPr>
          <w:id w:val="1029460036"/>
          <w:citation/>
        </w:sdtPr>
        <w:sdtEndPr/>
        <w:sdtContent>
          <w:r w:rsidR="008242F9">
            <w:fldChar w:fldCharType="begin"/>
          </w:r>
          <w:r w:rsidR="008242F9">
            <w:instrText xml:space="preserve"> CITATION Jul23 \l 3079 </w:instrText>
          </w:r>
          <w:r w:rsidR="008242F9">
            <w:fldChar w:fldCharType="separate"/>
          </w:r>
          <w:r w:rsidR="00FF54F6">
            <w:rPr>
              <w:noProof/>
            </w:rPr>
            <w:t>[9]</w:t>
          </w:r>
          <w:r w:rsidR="008242F9">
            <w:fldChar w:fldCharType="end"/>
          </w:r>
        </w:sdtContent>
      </w:sdt>
    </w:p>
    <w:p w14:paraId="186CFF77" w14:textId="12F40FB9" w:rsidR="00562203" w:rsidRDefault="00562203" w:rsidP="00E02808">
      <w:r w:rsidRPr="00562203">
        <w:t xml:space="preserve">Die Integration von Barrierefreiheit in das UX-Design verbessert nicht nur die Benutzerfreundlichkeit, sondern erweitert auch die potenzielle Nutzerbasis und hilft, rechtliche Anforderungen zu erfüllen. Ein barrierefreies Design ermöglicht es allen Nutzern, </w:t>
      </w:r>
      <w:r w:rsidRPr="00562203">
        <w:lastRenderedPageBreak/>
        <w:t>einschließlich Menschen mit Behinderungen, digitale Produkte effektiv zu nutzen. Dies führt zu einer höheren Benutzerzufriedenheit, stärkt die Kundenbindung und fördert ein inklusives digitales Umfeld.</w:t>
      </w:r>
      <w:r>
        <w:t xml:space="preserve"> </w:t>
      </w:r>
      <w:sdt>
        <w:sdtPr>
          <w:id w:val="-147598013"/>
          <w:citation/>
        </w:sdtPr>
        <w:sdtEndPr/>
        <w:sdtContent>
          <w:r>
            <w:fldChar w:fldCharType="begin"/>
          </w:r>
          <w:r>
            <w:instrText xml:space="preserve"> CITATION Soj25 \l 3079 </w:instrText>
          </w:r>
          <w:r>
            <w:fldChar w:fldCharType="separate"/>
          </w:r>
          <w:r w:rsidR="00FF54F6">
            <w:rPr>
              <w:noProof/>
            </w:rPr>
            <w:t>[10]</w:t>
          </w:r>
          <w:r>
            <w:fldChar w:fldCharType="end"/>
          </w:r>
        </w:sdtContent>
      </w:sdt>
    </w:p>
    <w:p w14:paraId="43DC6BA4" w14:textId="77777777" w:rsidR="001B4383" w:rsidRDefault="001B4383" w:rsidP="001B4383">
      <w:pPr>
        <w:keepNext/>
      </w:pPr>
      <w:r>
        <w:rPr>
          <w:noProof/>
        </w:rPr>
        <w:drawing>
          <wp:inline distT="0" distB="0" distL="0" distR="0" wp14:anchorId="3363B088" wp14:editId="11866369">
            <wp:extent cx="4833257" cy="3729776"/>
            <wp:effectExtent l="0" t="0" r="5715" b="4445"/>
            <wp:docPr id="702079035" name="Grafik 11" descr="Ein Bild, das Text, Screenshot, Schrif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9035" name="Grafik 11" descr="Ein Bild, das Text, Screenshot, Schrift, Visitenkarte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7934" cy="3733385"/>
                    </a:xfrm>
                    <a:prstGeom prst="rect">
                      <a:avLst/>
                    </a:prstGeom>
                    <a:noFill/>
                    <a:ln>
                      <a:noFill/>
                    </a:ln>
                  </pic:spPr>
                </pic:pic>
              </a:graphicData>
            </a:graphic>
          </wp:inline>
        </w:drawing>
      </w:r>
    </w:p>
    <w:p w14:paraId="2D54E062" w14:textId="630489B1" w:rsidR="001B4383" w:rsidRDefault="001B4383" w:rsidP="001B4383">
      <w:pPr>
        <w:pStyle w:val="Beschriftung"/>
        <w:jc w:val="both"/>
      </w:pPr>
      <w:r>
        <w:t xml:space="preserve">Abbildung </w:t>
      </w:r>
      <w:r>
        <w:fldChar w:fldCharType="begin"/>
      </w:r>
      <w:r>
        <w:instrText xml:space="preserve"> SEQ Abbildung \* ARABIC </w:instrText>
      </w:r>
      <w:r>
        <w:fldChar w:fldCharType="separate"/>
      </w:r>
      <w:r w:rsidR="00CA7CBB">
        <w:rPr>
          <w:noProof/>
        </w:rPr>
        <w:t>2</w:t>
      </w:r>
      <w:r>
        <w:fldChar w:fldCharType="end"/>
      </w:r>
      <w:r>
        <w:t>: Accessibility and Usability</w:t>
      </w:r>
      <w:sdt>
        <w:sdtPr>
          <w:id w:val="570704097"/>
          <w:citation/>
        </w:sdtPr>
        <w:sdtEndPr/>
        <w:sdtContent>
          <w:r>
            <w:fldChar w:fldCharType="begin"/>
          </w:r>
          <w:r>
            <w:instrText xml:space="preserve"> CITATION Int25 \l 3079 </w:instrText>
          </w:r>
          <w:r>
            <w:fldChar w:fldCharType="separate"/>
          </w:r>
          <w:r w:rsidR="00FF54F6">
            <w:rPr>
              <w:noProof/>
            </w:rPr>
            <w:t xml:space="preserve"> </w:t>
          </w:r>
          <w:r w:rsidR="00FF54F6">
            <w:rPr>
              <w:noProof/>
            </w:rPr>
            <w:t>[11]</w:t>
          </w:r>
          <w:r>
            <w:fldChar w:fldCharType="end"/>
          </w:r>
        </w:sdtContent>
      </w:sdt>
    </w:p>
    <w:p w14:paraId="2EF3A97D" w14:textId="074F47D9" w:rsidR="00EA2236" w:rsidRDefault="00EA2236" w:rsidP="00EA2236">
      <w:pPr>
        <w:pStyle w:val="berschrift4"/>
      </w:pPr>
      <w:r>
        <w:t>Arten von Behinderungen</w:t>
      </w:r>
    </w:p>
    <w:p w14:paraId="03B51D6F" w14:textId="5994546A" w:rsidR="00395592" w:rsidRPr="00395592" w:rsidRDefault="00395592" w:rsidP="00AB52FD">
      <w:r w:rsidRPr="00395592">
        <w:t>Um eine inklusive App-Entwicklung zu gewährleisten, müssen folgende Arten von Behinderungen berücksichtigt werden:</w:t>
      </w:r>
      <w:r w:rsidR="007B1A63">
        <w:t xml:space="preserve"> </w:t>
      </w:r>
      <w:sdt>
        <w:sdtPr>
          <w:id w:val="922376703"/>
          <w:citation/>
        </w:sdtPr>
        <w:sdtEndPr/>
        <w:sdtContent>
          <w:r w:rsidR="007B1A63">
            <w:fldChar w:fldCharType="begin"/>
          </w:r>
          <w:r w:rsidR="007B1A63">
            <w:instrText xml:space="preserve"> CITATION Akt21 \l 3079 </w:instrText>
          </w:r>
          <w:r w:rsidR="007B1A63">
            <w:fldChar w:fldCharType="separate"/>
          </w:r>
          <w:r w:rsidR="00FF54F6">
            <w:rPr>
              <w:noProof/>
            </w:rPr>
            <w:t>[12]</w:t>
          </w:r>
          <w:r w:rsidR="007B1A63">
            <w:fldChar w:fldCharType="end"/>
          </w:r>
        </w:sdtContent>
      </w:sdt>
    </w:p>
    <w:p w14:paraId="5636DEE0" w14:textId="7422D0E3" w:rsidR="00395592" w:rsidRPr="00395592" w:rsidRDefault="00395592" w:rsidP="000B620A">
      <w:pPr>
        <w:pStyle w:val="Listenabsatz"/>
        <w:numPr>
          <w:ilvl w:val="0"/>
          <w:numId w:val="62"/>
        </w:numPr>
      </w:pPr>
      <w:r w:rsidRPr="00395592">
        <w:rPr>
          <w:b/>
          <w:bCs/>
        </w:rPr>
        <w:t>Visuelle Beeinträchtigungen</w:t>
      </w:r>
      <w:r w:rsidRPr="00395592">
        <w:t xml:space="preserve">: Blindheit, eingeschränktes Sehvermögen, Farbenblindheit und </w:t>
      </w:r>
      <w:r w:rsidR="007118B1" w:rsidRPr="007118B1">
        <w:t>Erkrankungen</w:t>
      </w:r>
      <w:r w:rsidRPr="00395592">
        <w:t xml:space="preserve"> wie Makuladegeneration</w:t>
      </w:r>
    </w:p>
    <w:p w14:paraId="12111005" w14:textId="069FEB3F" w:rsidR="00395592" w:rsidRPr="00395592" w:rsidRDefault="00395592" w:rsidP="000B620A">
      <w:pPr>
        <w:pStyle w:val="Listenabsatz"/>
        <w:numPr>
          <w:ilvl w:val="0"/>
          <w:numId w:val="62"/>
        </w:numPr>
      </w:pPr>
      <w:r w:rsidRPr="00395592">
        <w:rPr>
          <w:b/>
          <w:bCs/>
        </w:rPr>
        <w:t>Auditive Beeinträchtigungen</w:t>
      </w:r>
      <w:r w:rsidRPr="00395592">
        <w:t xml:space="preserve">: </w:t>
      </w:r>
      <w:r w:rsidR="00B05C46" w:rsidRPr="00B05C46">
        <w:t>Schwierigkeiten bei der Wahrnehmung rein auditiver Inhalte durch</w:t>
      </w:r>
      <w:r w:rsidRPr="00395592">
        <w:t xml:space="preserve"> Hörverlust oder Taubheit</w:t>
      </w:r>
    </w:p>
    <w:p w14:paraId="33A03EB9" w14:textId="61AC1761" w:rsidR="00395592" w:rsidRPr="00395592" w:rsidRDefault="00395592" w:rsidP="000B620A">
      <w:pPr>
        <w:pStyle w:val="Listenabsatz"/>
        <w:numPr>
          <w:ilvl w:val="0"/>
          <w:numId w:val="62"/>
        </w:numPr>
      </w:pPr>
      <w:r w:rsidRPr="00395592">
        <w:rPr>
          <w:b/>
          <w:bCs/>
        </w:rPr>
        <w:t>Motorische Einschränkungen</w:t>
      </w:r>
      <w:r w:rsidRPr="00395592">
        <w:t xml:space="preserve">: </w:t>
      </w:r>
      <w:r w:rsidR="00B05C46" w:rsidRPr="00B05C46">
        <w:t>Beeinträchtigungen</w:t>
      </w:r>
      <w:r w:rsidRPr="00395592">
        <w:t xml:space="preserve"> der Feinmotorik oder Lähmungen, die die Nutzung von Touchscreens oder Eingabegeräten erschweren</w:t>
      </w:r>
    </w:p>
    <w:p w14:paraId="25930DCF" w14:textId="56F89487" w:rsidR="00395592" w:rsidRDefault="00395592" w:rsidP="000B620A">
      <w:pPr>
        <w:pStyle w:val="Listenabsatz"/>
        <w:numPr>
          <w:ilvl w:val="0"/>
          <w:numId w:val="62"/>
        </w:numPr>
      </w:pPr>
      <w:r w:rsidRPr="00395592">
        <w:rPr>
          <w:b/>
          <w:bCs/>
        </w:rPr>
        <w:t>Kognitive Beeinträchtigungen</w:t>
      </w:r>
      <w:r w:rsidRPr="00395592">
        <w:t xml:space="preserve">: </w:t>
      </w:r>
      <w:r w:rsidR="00B05C46" w:rsidRPr="00B05C46">
        <w:t>Lernschwierigkeiten, Gedächtnisprobleme oder Aufmerksamkeitsdefizite erfordern klare und einfache Navigation</w:t>
      </w:r>
    </w:p>
    <w:p w14:paraId="0AEB141D" w14:textId="09571BEF" w:rsidR="00200428" w:rsidRDefault="00200428" w:rsidP="000B620A">
      <w:pPr>
        <w:pStyle w:val="Listenabsatz"/>
        <w:numPr>
          <w:ilvl w:val="0"/>
          <w:numId w:val="62"/>
        </w:numPr>
      </w:pPr>
      <w:r>
        <w:rPr>
          <w:b/>
          <w:bCs/>
        </w:rPr>
        <w:t>Alter</w:t>
      </w:r>
      <w:r w:rsidRPr="00200428">
        <w:t>:</w:t>
      </w:r>
      <w:r w:rsidR="004E0F78">
        <w:t xml:space="preserve"> </w:t>
      </w:r>
      <w:r w:rsidR="004E0F78" w:rsidRPr="004E0F78">
        <w:t>Ältere Menschen haben</w:t>
      </w:r>
      <w:r w:rsidR="00B05C46" w:rsidRPr="00B05C46">
        <w:t xml:space="preserve"> oft </w:t>
      </w:r>
      <w:r w:rsidR="004E0F78" w:rsidRPr="004E0F78">
        <w:t xml:space="preserve">Seh- oder </w:t>
      </w:r>
      <w:r w:rsidR="00B05C46" w:rsidRPr="00B05C46">
        <w:t>Hörverluste, langsamere</w:t>
      </w:r>
      <w:r w:rsidR="004E0F78" w:rsidRPr="004E0F78">
        <w:t xml:space="preserve"> Reaktionszeiten oder </w:t>
      </w:r>
      <w:r w:rsidR="00B05C46" w:rsidRPr="00B05C46">
        <w:t>Probleme mit</w:t>
      </w:r>
      <w:r w:rsidR="004E0F78" w:rsidRPr="004E0F78">
        <w:t xml:space="preserve"> moderner </w:t>
      </w:r>
      <w:r w:rsidR="00B05C46" w:rsidRPr="00B05C46">
        <w:t>Technologie.</w:t>
      </w:r>
      <w:r w:rsidR="004E0F78" w:rsidRPr="004E0F78">
        <w:t xml:space="preserve"> Anpassungen wie größere Schriften</w:t>
      </w:r>
      <w:r w:rsidR="00B05C46" w:rsidRPr="00B05C46">
        <w:t xml:space="preserve"> oder Sprachsteuerung helfe</w:t>
      </w:r>
      <w:r w:rsidR="00B05C46">
        <w:t>n</w:t>
      </w:r>
    </w:p>
    <w:p w14:paraId="38396631" w14:textId="1460FACB" w:rsidR="005D3722" w:rsidRDefault="00200428" w:rsidP="000B620A">
      <w:pPr>
        <w:pStyle w:val="Listenabsatz"/>
        <w:numPr>
          <w:ilvl w:val="0"/>
          <w:numId w:val="62"/>
        </w:numPr>
      </w:pPr>
      <w:r>
        <w:rPr>
          <w:b/>
          <w:bCs/>
        </w:rPr>
        <w:t>Sprache</w:t>
      </w:r>
      <w:r w:rsidRPr="00200428">
        <w:t>:</w:t>
      </w:r>
      <w:r w:rsidR="007B018C">
        <w:t xml:space="preserve"> </w:t>
      </w:r>
      <w:r w:rsidR="00100BB8" w:rsidRPr="00100BB8">
        <w:t xml:space="preserve">Nicht-Muttersprachler profitieren von mehrsprachigen Oberflächen, visuellen Symbolen und einfacher </w:t>
      </w:r>
      <w:commentRangeStart w:id="23"/>
      <w:r w:rsidR="00100BB8" w:rsidRPr="00100BB8">
        <w:t>Sprache</w:t>
      </w:r>
      <w:commentRangeEnd w:id="23"/>
      <w:r w:rsidR="00CB0776">
        <w:rPr>
          <w:rStyle w:val="Kommentarzeichen"/>
        </w:rPr>
        <w:commentReference w:id="23"/>
      </w:r>
    </w:p>
    <w:p w14:paraId="2090EC5C" w14:textId="2BF654FC" w:rsidR="00F61467" w:rsidRDefault="00F61467" w:rsidP="00F61467">
      <w:r>
        <w:t>Zusätzlich zu diesen dauerhaften oder langfristigen Beeinträchtigungen sollten auch situative Einschränkungen berücksichtigt werden. Situative Einschränkungen entstehen durch vorübergehende Umstände, die die Nutzung einer App beeinflussen können. Beispiele hierfür sind:​</w:t>
      </w:r>
      <w:sdt>
        <w:sdtPr>
          <w:id w:val="-521852578"/>
          <w:citation/>
        </w:sdtPr>
        <w:sdtEndPr/>
        <w:sdtContent>
          <w:r w:rsidR="00797770">
            <w:fldChar w:fldCharType="begin"/>
          </w:r>
          <w:r w:rsidR="00797770">
            <w:instrText xml:space="preserve"> CITATION Kri20 \l 3079 </w:instrText>
          </w:r>
          <w:r w:rsidR="00797770">
            <w:fldChar w:fldCharType="separate"/>
          </w:r>
          <w:r w:rsidR="00FF54F6">
            <w:rPr>
              <w:noProof/>
            </w:rPr>
            <w:t xml:space="preserve"> </w:t>
          </w:r>
          <w:r w:rsidR="00FF54F6">
            <w:rPr>
              <w:noProof/>
            </w:rPr>
            <w:t>[13]</w:t>
          </w:r>
          <w:r w:rsidR="00797770">
            <w:fldChar w:fldCharType="end"/>
          </w:r>
        </w:sdtContent>
      </w:sdt>
    </w:p>
    <w:p w14:paraId="09048128" w14:textId="4B06B248" w:rsidR="00F61467" w:rsidRDefault="00F61467" w:rsidP="00F61467">
      <w:pPr>
        <w:pStyle w:val="Listenabsatz"/>
        <w:numPr>
          <w:ilvl w:val="0"/>
          <w:numId w:val="64"/>
        </w:numPr>
      </w:pPr>
      <w:r>
        <w:lastRenderedPageBreak/>
        <w:t>Umgebungsbedingungen: Starke Sonneneinstrahlung kann die Lesbarkeit des Bildschirms beeinträchtigen; laute Umgebungen erschweren das Hören von Audiosignalen.​</w:t>
      </w:r>
    </w:p>
    <w:p w14:paraId="600F7A1E" w14:textId="005083F3" w:rsidR="00F61467" w:rsidRDefault="00F61467" w:rsidP="00F61467">
      <w:pPr>
        <w:pStyle w:val="Listenabsatz"/>
        <w:numPr>
          <w:ilvl w:val="0"/>
          <w:numId w:val="64"/>
        </w:numPr>
      </w:pPr>
      <w:r>
        <w:t>Vorübergehende körperliche Einschränkungen: Ein gebrochener Arm oder eine Handverletzung kann die Bedienung einer App erschweren.​</w:t>
      </w:r>
    </w:p>
    <w:p w14:paraId="667EFB23" w14:textId="1978B650" w:rsidR="00F61467" w:rsidRDefault="00F61467" w:rsidP="00F61467">
      <w:pPr>
        <w:pStyle w:val="Listenabsatz"/>
        <w:numPr>
          <w:ilvl w:val="0"/>
          <w:numId w:val="64"/>
        </w:numPr>
      </w:pPr>
      <w:r>
        <w:t>Ablenkung: Nutzer, die während des Gehens oder Fahrens eine App verwenden, sind abgelenkt und können nicht die volle Aufmerksamkeit auf die Bedienung richten.​</w:t>
      </w:r>
    </w:p>
    <w:p w14:paraId="671ECFA1" w14:textId="02D9653F" w:rsidR="00F61467" w:rsidRDefault="00F61467" w:rsidP="00F61467">
      <w:r>
        <w:t>Diese situativen Einschränkungen verdeutlichen, dass Barrierefreiheit nicht nur für Menschen mit dauerhaften Behinderungen relevant ist, sondern allen Nutzern in unterschiedlichen Kontexten zugutekommt. Ein umfassendes Verständnis und die Berücksichtigung dieser vielfältigen Faktoren tragen dazu bei, digitale Produkte für eine breite Nutzerbasis zugänglich und benutzerfreundlich zu gestalten.</w:t>
      </w:r>
      <w:sdt>
        <w:sdtPr>
          <w:id w:val="-1278414020"/>
          <w:citation/>
        </w:sdtPr>
        <w:sdtEndPr/>
        <w:sdtContent>
          <w:r w:rsidR="00797770">
            <w:fldChar w:fldCharType="begin"/>
          </w:r>
          <w:r w:rsidR="00797770">
            <w:instrText xml:space="preserve"> CITATION Kri20 \l 3079 </w:instrText>
          </w:r>
          <w:r w:rsidR="00797770">
            <w:fldChar w:fldCharType="separate"/>
          </w:r>
          <w:r w:rsidR="00FF54F6">
            <w:rPr>
              <w:noProof/>
            </w:rPr>
            <w:t xml:space="preserve"> </w:t>
          </w:r>
          <w:r w:rsidR="00FF54F6">
            <w:rPr>
              <w:noProof/>
            </w:rPr>
            <w:t>[13]</w:t>
          </w:r>
          <w:r w:rsidR="00797770">
            <w:fldChar w:fldCharType="end"/>
          </w:r>
        </w:sdtContent>
      </w:sdt>
    </w:p>
    <w:p w14:paraId="507A616D" w14:textId="7422ECD6" w:rsidR="004C27E2" w:rsidRDefault="005431B4" w:rsidP="00AB52FD">
      <w:pPr>
        <w:pStyle w:val="berschrift4"/>
      </w:pPr>
      <w:bookmarkStart w:id="24" w:name="_Ref191603008"/>
      <w:r>
        <w:t>Android - TalkBack</w:t>
      </w:r>
      <w:bookmarkEnd w:id="24"/>
    </w:p>
    <w:p w14:paraId="38920A6B" w14:textId="0F216CFB" w:rsidR="005F6120" w:rsidRDefault="005F6120" w:rsidP="00AB52FD">
      <w:r w:rsidRPr="005F6120">
        <w:t>Moderne mobile Betriebssysteme bieten integrierte Screenreader für sehbehinderte Nutzer</w:t>
      </w:r>
      <w:r w:rsidR="008E198B">
        <w:t>innen und Nutzer</w:t>
      </w:r>
      <w:r w:rsidRPr="005F6120">
        <w:t>. Auf Android-Geräten ist TalkBack der Standard-Screenreader. Diese kostenlose Funktion kann über die Barrierefreiheitseinstellungen aktiviert werden und ermöglicht die Bedienung des Geräts ohne Blick auf den Bildschirm.</w:t>
      </w:r>
    </w:p>
    <w:p w14:paraId="2275296D" w14:textId="3BDFC27F" w:rsidR="001F1A3C" w:rsidRPr="001F1A3C" w:rsidRDefault="00A30E8D" w:rsidP="00AB52FD">
      <w:r w:rsidRPr="00A30E8D">
        <w:t>Durch Wischen nach rechts oder links navigieren Nutzer</w:t>
      </w:r>
      <w:r w:rsidR="008E198B">
        <w:t>innen und</w:t>
      </w:r>
      <w:r w:rsidRPr="00A30E8D">
        <w:t xml:space="preserve"> Nutzer zwischen Elementen, die TalkBack laut vorliest, etwa Texte, Schaltflächen oder Apps. Ein Doppeltippen aktiviert das ausgewählte Element, z. B. das Öffnen einer App. </w:t>
      </w:r>
      <w:r w:rsidR="001F1A3C" w:rsidRPr="001F1A3C">
        <w:t xml:space="preserve">Die Navigation kann durch Wischen mit drei Fingern </w:t>
      </w:r>
      <w:r w:rsidRPr="00A30E8D">
        <w:t xml:space="preserve">weiter </w:t>
      </w:r>
      <w:r w:rsidR="001F1A3C" w:rsidRPr="001F1A3C">
        <w:t>angepasst werden</w:t>
      </w:r>
      <w:r w:rsidRPr="00A30E8D">
        <w:t>, etwa</w:t>
      </w:r>
      <w:r w:rsidR="001F1A3C" w:rsidRPr="001F1A3C">
        <w:t xml:space="preserve"> nach Symbolen, Überschriften</w:t>
      </w:r>
      <w:r w:rsidRPr="00A30E8D">
        <w:t>,</w:t>
      </w:r>
      <w:r w:rsidR="001F1A3C" w:rsidRPr="001F1A3C">
        <w:t xml:space="preserve"> Wörtern oder Buchstaben. </w:t>
      </w:r>
      <w:r w:rsidRPr="00A30E8D">
        <w:t>TalkBack unterstützt</w:t>
      </w:r>
      <w:r w:rsidR="001F1A3C" w:rsidRPr="001F1A3C">
        <w:t xml:space="preserve"> zudem </w:t>
      </w:r>
      <w:r w:rsidRPr="00A30E8D">
        <w:t xml:space="preserve">die Interaktion </w:t>
      </w:r>
      <w:r w:rsidR="001F1A3C" w:rsidRPr="001F1A3C">
        <w:t xml:space="preserve">mit Schiebereglern, Eingabefeldern </w:t>
      </w:r>
      <w:r w:rsidRPr="00A30E8D">
        <w:t xml:space="preserve">und </w:t>
      </w:r>
      <w:r w:rsidR="001F1A3C" w:rsidRPr="001F1A3C">
        <w:t xml:space="preserve">Menüs </w:t>
      </w:r>
      <w:r w:rsidRPr="00A30E8D">
        <w:t xml:space="preserve">und lässt sich </w:t>
      </w:r>
      <w:r w:rsidR="001F1A3C" w:rsidRPr="001F1A3C">
        <w:t xml:space="preserve">individuell </w:t>
      </w:r>
      <w:r w:rsidRPr="00A30E8D">
        <w:t>anpassen.</w:t>
      </w:r>
      <w:r w:rsidR="001F1A3C" w:rsidRPr="001F1A3C">
        <w:t xml:space="preserve"> Zusätzlich kann </w:t>
      </w:r>
      <w:r w:rsidRPr="00A30E8D">
        <w:t xml:space="preserve">es </w:t>
      </w:r>
      <w:r w:rsidR="001F1A3C" w:rsidRPr="001F1A3C">
        <w:t>mit einer Braillezeile kombiniert werden, um taktile Ausgaben bereitzustellen.</w:t>
      </w:r>
      <w:r w:rsidR="00E200B7">
        <w:t xml:space="preserve"> </w:t>
      </w:r>
      <w:sdt>
        <w:sdtPr>
          <w:id w:val="1017572345"/>
          <w:citation/>
        </w:sdtPr>
        <w:sdtContent>
          <w:r w:rsidR="00193A1B">
            <w:fldChar w:fldCharType="begin"/>
          </w:r>
          <w:r w:rsidR="00193A1B">
            <w:instrText xml:space="preserve"> CITATION And25 \l 3079 </w:instrText>
          </w:r>
          <w:r w:rsidR="00193A1B">
            <w:fldChar w:fldCharType="separate"/>
          </w:r>
          <w:r w:rsidR="00FF54F6">
            <w:rPr>
              <w:noProof/>
            </w:rPr>
            <w:t>[14]</w:t>
          </w:r>
          <w:r w:rsidR="00193A1B">
            <w:fldChar w:fldCharType="end"/>
          </w:r>
        </w:sdtContent>
      </w:sdt>
    </w:p>
    <w:p w14:paraId="740D6027" w14:textId="3BA9E9AB" w:rsidR="004C27E2" w:rsidRDefault="001F1A3C" w:rsidP="00E02808">
      <w:r w:rsidRPr="001F1A3C">
        <w:t xml:space="preserve">Android bietet darüber hinaus weitere Barrierefreiheitsfunktionen, darunter Bildbeschreibungen, </w:t>
      </w:r>
      <w:r w:rsidR="000D15E5" w:rsidRPr="000D15E5">
        <w:t xml:space="preserve">anpassbare </w:t>
      </w:r>
      <w:r w:rsidRPr="001F1A3C">
        <w:t xml:space="preserve">Schriftgrößen, </w:t>
      </w:r>
      <w:r w:rsidR="000D15E5" w:rsidRPr="000D15E5">
        <w:t>Farb-</w:t>
      </w:r>
      <w:r w:rsidRPr="001F1A3C">
        <w:t xml:space="preserve"> und </w:t>
      </w:r>
      <w:r w:rsidR="000D15E5" w:rsidRPr="000D15E5">
        <w:t>Kontrasteinstellungen</w:t>
      </w:r>
      <w:r w:rsidRPr="001F1A3C">
        <w:t xml:space="preserve"> sowie </w:t>
      </w:r>
      <w:r w:rsidR="000D15E5" w:rsidRPr="000D15E5">
        <w:t xml:space="preserve">eine Vorlesefunktion für </w:t>
      </w:r>
      <w:r w:rsidRPr="001F1A3C">
        <w:t xml:space="preserve">lange Texte mit </w:t>
      </w:r>
      <w:r w:rsidR="000D15E5" w:rsidRPr="000D15E5">
        <w:t>variabler</w:t>
      </w:r>
      <w:r w:rsidRPr="001F1A3C">
        <w:t xml:space="preserve"> Geschwindigkeit und verschiedenen Stimmen </w:t>
      </w:r>
      <w:r w:rsidR="000D15E5" w:rsidRPr="000D15E5">
        <w:t>– auch</w:t>
      </w:r>
      <w:r w:rsidRPr="001F1A3C">
        <w:t xml:space="preserve"> unabhängig </w:t>
      </w:r>
      <w:r w:rsidR="000D15E5" w:rsidRPr="000D15E5">
        <w:t>von</w:t>
      </w:r>
      <w:r w:rsidRPr="001F1A3C">
        <w:t xml:space="preserve"> TalkBack</w:t>
      </w:r>
      <w:r w:rsidR="000D15E5" w:rsidRPr="000D15E5">
        <w:t>. Zudem lassen sich</w:t>
      </w:r>
      <w:r w:rsidRPr="001F1A3C">
        <w:t xml:space="preserve"> Größe, Farbe und Kontrast der meisten Texte flexibel </w:t>
      </w:r>
      <w:r w:rsidR="000D15E5" w:rsidRPr="000D15E5">
        <w:t>anpassen</w:t>
      </w:r>
      <w:r w:rsidRPr="001F1A3C">
        <w:t>.</w:t>
      </w:r>
      <w:r w:rsidR="00193A1B">
        <w:t xml:space="preserve"> </w:t>
      </w:r>
      <w:sdt>
        <w:sdtPr>
          <w:id w:val="826323813"/>
          <w:citation/>
        </w:sdtPr>
        <w:sdtContent>
          <w:r w:rsidR="00556F51">
            <w:fldChar w:fldCharType="begin"/>
          </w:r>
          <w:r w:rsidR="00556F51">
            <w:instrText xml:space="preserve"> CITATION And251 \l 3079 </w:instrText>
          </w:r>
          <w:r w:rsidR="00556F51">
            <w:fldChar w:fldCharType="separate"/>
          </w:r>
          <w:r w:rsidR="00FF54F6">
            <w:rPr>
              <w:noProof/>
            </w:rPr>
            <w:t>[15]</w:t>
          </w:r>
          <w:r w:rsidR="00556F51">
            <w:fldChar w:fldCharType="end"/>
          </w:r>
        </w:sdtContent>
      </w:sdt>
    </w:p>
    <w:p w14:paraId="7430E23A" w14:textId="179882E9" w:rsidR="004C27E2" w:rsidRDefault="000117C7" w:rsidP="00AB52FD">
      <w:pPr>
        <w:pStyle w:val="berschrift4"/>
      </w:pPr>
      <w:bookmarkStart w:id="25" w:name="_Ref191602984"/>
      <w:r>
        <w:t xml:space="preserve">iOS - </w:t>
      </w:r>
      <w:commentRangeStart w:id="26"/>
      <w:r>
        <w:t>VoiceOver</w:t>
      </w:r>
      <w:bookmarkEnd w:id="25"/>
      <w:commentRangeEnd w:id="26"/>
      <w:r w:rsidR="0068395B" w:rsidRPr="00AB52FD">
        <w:rPr>
          <w:rStyle w:val="Kommentarzeichen"/>
          <w:sz w:val="22"/>
          <w:szCs w:val="24"/>
        </w:rPr>
        <w:commentReference w:id="26"/>
      </w:r>
    </w:p>
    <w:p w14:paraId="116245D5" w14:textId="445A5C4F" w:rsidR="00FA528A" w:rsidRDefault="005D3722" w:rsidP="00AB52FD">
      <w:r w:rsidRPr="005D3722">
        <w:t xml:space="preserve">Apple-Geräte verfügen über </w:t>
      </w:r>
      <w:r w:rsidR="004D6880" w:rsidRPr="004D6880">
        <w:t>den</w:t>
      </w:r>
      <w:r w:rsidRPr="005D3722">
        <w:t xml:space="preserve"> Screenreader VoiceOver, der als Alternative zu TalkBack dient. </w:t>
      </w:r>
      <w:r w:rsidR="004D6880" w:rsidRPr="004D6880">
        <w:t>Er</w:t>
      </w:r>
      <w:r w:rsidRPr="005D3722">
        <w:t xml:space="preserve"> ist kostenlos auf allen Apple-Geräten verfügbar und kann in den Barrierefreiheitseinstellungen aktiviert werden. </w:t>
      </w:r>
      <w:r w:rsidR="004D6880" w:rsidRPr="004D6880">
        <w:t>Neben dem iPhone</w:t>
      </w:r>
      <w:r w:rsidRPr="005D3722">
        <w:t xml:space="preserve"> ist </w:t>
      </w:r>
      <w:r w:rsidR="004D6880" w:rsidRPr="004D6880">
        <w:t>VoiceOver</w:t>
      </w:r>
      <w:r w:rsidRPr="005D3722">
        <w:t xml:space="preserve"> auch auf iPads </w:t>
      </w:r>
      <w:r w:rsidR="004D6880" w:rsidRPr="004D6880">
        <w:t xml:space="preserve">und </w:t>
      </w:r>
      <w:r w:rsidRPr="005D3722">
        <w:t xml:space="preserve">Macs </w:t>
      </w:r>
      <w:r w:rsidR="004D6880" w:rsidRPr="004D6880">
        <w:t>nutzbar.</w:t>
      </w:r>
      <w:r w:rsidRPr="005D3722">
        <w:t xml:space="preserve"> Die Bedienung ähnelt TalkBack</w:t>
      </w:r>
      <w:r w:rsidR="004D6880" w:rsidRPr="004D6880">
        <w:t>: Nutzer</w:t>
      </w:r>
      <w:r w:rsidR="00005AF0">
        <w:t>inne</w:t>
      </w:r>
      <w:r w:rsidR="0009075D">
        <w:t>n und</w:t>
      </w:r>
      <w:r w:rsidR="004D6880" w:rsidRPr="004D6880">
        <w:t xml:space="preserve"> Nutzer navigieren durch</w:t>
      </w:r>
      <w:r w:rsidRPr="005D3722">
        <w:t xml:space="preserve"> horizontales Wischen</w:t>
      </w:r>
      <w:r w:rsidR="004D6880" w:rsidRPr="004D6880">
        <w:t>, während ein</w:t>
      </w:r>
      <w:r w:rsidRPr="005D3722">
        <w:t xml:space="preserve"> doppeltes Tippen </w:t>
      </w:r>
      <w:r w:rsidR="004D6880" w:rsidRPr="004D6880">
        <w:t>Elemente aktiviert.</w:t>
      </w:r>
      <w:r w:rsidRPr="005D3722">
        <w:t xml:space="preserve"> Ein zweifaches Tippen mit zwei Fingern pausiert VoiceOver vorübergehend. </w:t>
      </w:r>
      <w:r w:rsidR="004D6880" w:rsidRPr="004D6880">
        <w:t xml:space="preserve">Zudem ermöglicht es </w:t>
      </w:r>
      <w:r w:rsidRPr="005D3722">
        <w:t xml:space="preserve">erweiterte </w:t>
      </w:r>
      <w:r w:rsidR="004D6880" w:rsidRPr="004D6880">
        <w:t>Steuerungen</w:t>
      </w:r>
      <w:r w:rsidRPr="005D3722">
        <w:t xml:space="preserve">, etwa </w:t>
      </w:r>
      <w:r w:rsidR="004D6880" w:rsidRPr="004D6880">
        <w:t xml:space="preserve">das gezielte </w:t>
      </w:r>
      <w:r w:rsidRPr="005D3722">
        <w:t xml:space="preserve">Öffnen bestimmter Seiten oder </w:t>
      </w:r>
      <w:r w:rsidR="004D6880" w:rsidRPr="004D6880">
        <w:t>das Zurückkehren</w:t>
      </w:r>
      <w:r w:rsidRPr="005D3722">
        <w:t xml:space="preserve"> zum Startbildschirm. Stimme und </w:t>
      </w:r>
      <w:r w:rsidR="004D6880" w:rsidRPr="004D6880">
        <w:t>Lesegeschwindigkeit lassen sich</w:t>
      </w:r>
      <w:r w:rsidRPr="005D3722">
        <w:t xml:space="preserve"> individuell </w:t>
      </w:r>
      <w:r w:rsidR="004D6880" w:rsidRPr="004D6880">
        <w:t xml:space="preserve">anpassen, ebenso wie </w:t>
      </w:r>
      <w:r w:rsidRPr="005D3722">
        <w:t>die Aussprache bestimmter Wörter.</w:t>
      </w:r>
      <w:r w:rsidR="007D0AFD">
        <w:t xml:space="preserve"> </w:t>
      </w:r>
      <w:sdt>
        <w:sdtPr>
          <w:id w:val="1057826438"/>
          <w:citation/>
        </w:sdtPr>
        <w:sdtContent>
          <w:r w:rsidR="007D0AFD">
            <w:fldChar w:fldCharType="begin"/>
          </w:r>
          <w:r w:rsidR="007D0AFD">
            <w:instrText xml:space="preserve"> CITATION App25 \l 3079 </w:instrText>
          </w:r>
          <w:r w:rsidR="007D0AFD">
            <w:fldChar w:fldCharType="separate"/>
          </w:r>
          <w:r w:rsidR="00FF54F6">
            <w:rPr>
              <w:noProof/>
            </w:rPr>
            <w:t>[16]</w:t>
          </w:r>
          <w:r w:rsidR="007D0AFD">
            <w:fldChar w:fldCharType="end"/>
          </w:r>
        </w:sdtContent>
      </w:sdt>
    </w:p>
    <w:p w14:paraId="04F7B032" w14:textId="0B3806C6" w:rsidR="00F67FE5" w:rsidRPr="004D2751" w:rsidRDefault="005D3722" w:rsidP="00245E36">
      <w:r w:rsidRPr="005D3722">
        <w:t xml:space="preserve">Zusätzlich bietet Apple </w:t>
      </w:r>
      <w:r w:rsidR="00002022" w:rsidRPr="00002022">
        <w:t>viele weitere Barrierefreiheitsfunktionen.</w:t>
      </w:r>
      <w:r w:rsidRPr="005D3722">
        <w:t xml:space="preserve"> Die Kamera kann als Lupe </w:t>
      </w:r>
      <w:r w:rsidR="00002022" w:rsidRPr="00002022">
        <w:t>genutzt</w:t>
      </w:r>
      <w:r w:rsidRPr="005D3722">
        <w:t xml:space="preserve"> werden, während die „Point and Speak“-Funktion Objekte im Kamerabild beschreibt. </w:t>
      </w:r>
      <w:r w:rsidR="00002022" w:rsidRPr="00002022">
        <w:t>Zudem</w:t>
      </w:r>
      <w:r w:rsidRPr="005D3722">
        <w:t xml:space="preserve"> lassen sich Textgröße und Anzeigeeinstellungen flexibel anpassen. Funktionen wie das Dimmen blinkender Lichter, die Reduzierung von Bildschirmbewegungen </w:t>
      </w:r>
      <w:r w:rsidR="00002022" w:rsidRPr="00002022">
        <w:t>und</w:t>
      </w:r>
      <w:r w:rsidRPr="005D3722">
        <w:t xml:space="preserve"> das Pausieren </w:t>
      </w:r>
      <w:r w:rsidRPr="005D3722">
        <w:lastRenderedPageBreak/>
        <w:t xml:space="preserve">animierter Bilder </w:t>
      </w:r>
      <w:r w:rsidR="00002022" w:rsidRPr="00002022">
        <w:t>verbessern</w:t>
      </w:r>
      <w:r w:rsidRPr="005D3722">
        <w:t xml:space="preserve"> die Nutzbarkeit</w:t>
      </w:r>
      <w:r w:rsidR="00002022" w:rsidRPr="00002022">
        <w:t xml:space="preserve"> weiter.</w:t>
      </w:r>
      <w:r w:rsidRPr="005D3722">
        <w:t xml:space="preserve"> iOS </w:t>
      </w:r>
      <w:r w:rsidR="00002022" w:rsidRPr="00002022">
        <w:t>verfügt außerdem über</w:t>
      </w:r>
      <w:r w:rsidRPr="005D3722">
        <w:t xml:space="preserve"> eine Zoomfunktion, mit der </w:t>
      </w:r>
      <w:r w:rsidR="00002022" w:rsidRPr="00002022">
        <w:t xml:space="preserve">sich </w:t>
      </w:r>
      <w:r w:rsidRPr="005D3722">
        <w:t xml:space="preserve">bestimmte </w:t>
      </w:r>
      <w:r w:rsidR="00002022" w:rsidRPr="00002022">
        <w:t>Bildschirmbereiche vergrößern lassen</w:t>
      </w:r>
      <w:r w:rsidRPr="005D3722">
        <w:t>.</w:t>
      </w:r>
      <w:r w:rsidR="007D0AFD">
        <w:t xml:space="preserve"> </w:t>
      </w:r>
      <w:sdt>
        <w:sdtPr>
          <w:id w:val="-1985229304"/>
          <w:citation/>
        </w:sdtPr>
        <w:sdtContent>
          <w:r w:rsidR="00754F65">
            <w:fldChar w:fldCharType="begin"/>
          </w:r>
          <w:r w:rsidR="00754F65">
            <w:instrText xml:space="preserve"> CITATION App251 \l 3079 </w:instrText>
          </w:r>
          <w:r w:rsidR="00754F65">
            <w:fldChar w:fldCharType="separate"/>
          </w:r>
          <w:r w:rsidR="00FF54F6">
            <w:rPr>
              <w:noProof/>
            </w:rPr>
            <w:t>[17]</w:t>
          </w:r>
          <w:r w:rsidR="00754F65">
            <w:fldChar w:fldCharType="end"/>
          </w:r>
        </w:sdtContent>
      </w:sdt>
    </w:p>
    <w:p w14:paraId="1385853F" w14:textId="592EFC2D" w:rsidR="0026177F" w:rsidRPr="004D2751" w:rsidRDefault="0026177F" w:rsidP="00245E36">
      <w:r w:rsidRPr="0026177F">
        <w:t xml:space="preserve">Der </w:t>
      </w:r>
      <w:r w:rsidRPr="00364686">
        <w:rPr>
          <w:b/>
        </w:rPr>
        <w:t>VoiceOver-Rotor</w:t>
      </w:r>
      <w:r w:rsidRPr="0026177F">
        <w:t xml:space="preserve"> ist ein </w:t>
      </w:r>
      <w:r w:rsidR="00364686" w:rsidRPr="00364686">
        <w:t>wesentliches Hilfsmittel auf iOS-Geräten, dass</w:t>
      </w:r>
      <w:r w:rsidRPr="0026177F">
        <w:t xml:space="preserve"> es Nutzerinnen und Nutzern ermöglicht, </w:t>
      </w:r>
      <w:r w:rsidR="00364686" w:rsidRPr="00364686">
        <w:t>die Bedienung ihres Geräts individuell</w:t>
      </w:r>
      <w:r w:rsidRPr="0026177F">
        <w:t xml:space="preserve"> anzupassen</w:t>
      </w:r>
      <w:r w:rsidR="00364686" w:rsidRPr="00364686">
        <w:t xml:space="preserve"> und effizienter zu navigieren.</w:t>
      </w:r>
      <w:r w:rsidRPr="0026177F">
        <w:t xml:space="preserve"> Durch eine Drehbewegung mit zwei Fingern auf dem Bildschirm erscheint der Rotor</w:t>
      </w:r>
      <w:r w:rsidR="00364686" w:rsidRPr="00364686">
        <w:t xml:space="preserve"> als kontextabhängiges Menü mit verschiedenen</w:t>
      </w:r>
      <w:r w:rsidRPr="0026177F">
        <w:t xml:space="preserve"> Optionen</w:t>
      </w:r>
      <w:r w:rsidR="00364686" w:rsidRPr="00364686">
        <w:t>, die je nach aktuellem Kontext variieren können. Diese Optionen umfassen beispielsweise Überschriften, Links</w:t>
      </w:r>
      <w:r w:rsidRPr="0026177F">
        <w:t xml:space="preserve">, Wörter, Zeilen, Sprechgeschwindigkeit und </w:t>
      </w:r>
      <w:r w:rsidR="00364686" w:rsidRPr="00364686">
        <w:t>weitere Funktionen.</w:t>
      </w:r>
      <w:r w:rsidRPr="0026177F">
        <w:t xml:space="preserve"> Nach Auswahl einer Option kann durch einfaches Wischen nach oben oder unten die jeweilige Einstellung verändert oder die Navigation entsprechend angepasst werden.</w:t>
      </w:r>
      <w:r w:rsidR="00063158">
        <w:t xml:space="preserve"> </w:t>
      </w:r>
      <w:sdt>
        <w:sdtPr>
          <w:id w:val="-2144333360"/>
          <w:citation/>
        </w:sdtPr>
        <w:sdtEndPr/>
        <w:sdtContent>
          <w:r w:rsidR="00063158">
            <w:fldChar w:fldCharType="begin"/>
          </w:r>
          <w:r w:rsidR="00063158">
            <w:instrText xml:space="preserve">CITATION Wik24 \l 3079 </w:instrText>
          </w:r>
          <w:r w:rsidR="00063158">
            <w:fldChar w:fldCharType="separate"/>
          </w:r>
          <w:r w:rsidR="00FF54F6">
            <w:rPr>
              <w:noProof/>
            </w:rPr>
            <w:t>[18]</w:t>
          </w:r>
          <w:r w:rsidR="00063158">
            <w:fldChar w:fldCharType="end"/>
          </w:r>
        </w:sdtContent>
      </w:sdt>
      <w:r w:rsidR="00063158">
        <w:t xml:space="preserve"> </w:t>
      </w:r>
      <w:sdt>
        <w:sdtPr>
          <w:id w:val="484279681"/>
          <w:citation/>
        </w:sdtPr>
        <w:sdtEndPr/>
        <w:sdtContent>
          <w:r w:rsidR="00063158">
            <w:fldChar w:fldCharType="begin"/>
          </w:r>
          <w:r w:rsidR="00063158">
            <w:instrText xml:space="preserve"> CITATION Abo25 \l 3079 </w:instrText>
          </w:r>
          <w:r w:rsidR="00063158">
            <w:fldChar w:fldCharType="separate"/>
          </w:r>
          <w:r w:rsidR="00FF54F6">
            <w:rPr>
              <w:noProof/>
            </w:rPr>
            <w:t>[19]</w:t>
          </w:r>
          <w:r w:rsidR="00063158">
            <w:fldChar w:fldCharType="end"/>
          </w:r>
        </w:sdtContent>
      </w:sdt>
      <w:r w:rsidR="005F68C0">
        <w:t xml:space="preserve"> </w:t>
      </w:r>
      <w:sdt>
        <w:sdtPr>
          <w:id w:val="1476726951"/>
          <w:citation/>
        </w:sdtPr>
        <w:sdtEndPr/>
        <w:sdtContent>
          <w:r w:rsidR="005F68C0">
            <w:fldChar w:fldCharType="begin"/>
          </w:r>
          <w:r w:rsidR="005F68C0">
            <w:instrText xml:space="preserve"> CITATION Und25 \l 3079 </w:instrText>
          </w:r>
          <w:r w:rsidR="005F68C0">
            <w:fldChar w:fldCharType="separate"/>
          </w:r>
          <w:r w:rsidR="00FF54F6">
            <w:rPr>
              <w:noProof/>
            </w:rPr>
            <w:t>[20]</w:t>
          </w:r>
          <w:r w:rsidR="005F68C0">
            <w:fldChar w:fldCharType="end"/>
          </w:r>
        </w:sdtContent>
      </w:sdt>
    </w:p>
    <w:p w14:paraId="0B52C011" w14:textId="1E800C1D" w:rsidR="00BA15A9" w:rsidRDefault="00BA15A9" w:rsidP="00BA15A9">
      <w:pPr>
        <w:pStyle w:val="berschrift3"/>
        <w:rPr>
          <w:lang w:val="en-GB"/>
        </w:rPr>
      </w:pPr>
      <w:bookmarkStart w:id="27" w:name="_Ref187686911"/>
      <w:bookmarkStart w:id="28" w:name="_Toc195265526"/>
      <w:r w:rsidRPr="0067248C">
        <w:rPr>
          <w:lang w:val="en-GB"/>
        </w:rPr>
        <w:t>WCAG (</w:t>
      </w:r>
      <w:r w:rsidR="0067248C" w:rsidRPr="0067248C">
        <w:rPr>
          <w:lang w:val="en-GB"/>
        </w:rPr>
        <w:t>Web Content Accessibility Guidelines</w:t>
      </w:r>
      <w:r w:rsidR="0067248C">
        <w:rPr>
          <w:lang w:val="en-GB"/>
        </w:rPr>
        <w:t>)</w:t>
      </w:r>
      <w:bookmarkEnd w:id="27"/>
      <w:bookmarkEnd w:id="28"/>
    </w:p>
    <w:p w14:paraId="277A5785" w14:textId="62A43A98" w:rsidR="00FA528A" w:rsidRDefault="00F40CCF" w:rsidP="00E02808">
      <w:r w:rsidRPr="00F40CCF">
        <w:t>Die Web Content Accessibility Guidelines (WCAG), entwickelt vom World Wide Web Consortium (W3C), sind ein internationaler Standard zur barrierefreien Gestaltung von Webinhalten. Ziel der WCAG ist es, sicherzustellen, dass digitale Inhalte für alle Nutzergruppen zugänglich sind, einschließlich Menschen mit Behinderungen.</w:t>
      </w:r>
    </w:p>
    <w:p w14:paraId="51558270" w14:textId="37B1D368" w:rsidR="00F40CCF" w:rsidRPr="00F40CCF" w:rsidRDefault="00F40CCF" w:rsidP="00AB52FD">
      <w:pPr>
        <w:pStyle w:val="berschrift4"/>
      </w:pPr>
      <w:r w:rsidRPr="00F40CCF">
        <w:t>Prinzipien der WCAG</w:t>
      </w:r>
    </w:p>
    <w:p w14:paraId="5879DA6D" w14:textId="6A465EDB" w:rsidR="00F40CCF" w:rsidRPr="00F40CCF" w:rsidRDefault="00F40CCF" w:rsidP="00AB52FD">
      <w:r w:rsidRPr="00F40CCF">
        <w:t>Die WCAG basier</w:t>
      </w:r>
      <w:r w:rsidR="00DB625F">
        <w:t>en</w:t>
      </w:r>
      <w:r w:rsidRPr="00F40CCF">
        <w:t xml:space="preserve"> auf vier grundlegenden Prinzipien</w:t>
      </w:r>
      <w:r w:rsidR="00CE2BD9">
        <w:t xml:space="preserve"> </w:t>
      </w:r>
      <w:sdt>
        <w:sdtPr>
          <w:id w:val="379984188"/>
          <w:citation/>
        </w:sdtPr>
        <w:sdtEndPr/>
        <w:sdtContent>
          <w:r w:rsidR="00CE2BD9">
            <w:fldChar w:fldCharType="begin"/>
          </w:r>
          <w:r w:rsidR="00CE2BD9">
            <w:instrText xml:space="preserve">CITATION W3C24 \l 3079 </w:instrText>
          </w:r>
          <w:r w:rsidR="00CE2BD9">
            <w:fldChar w:fldCharType="separate"/>
          </w:r>
          <w:r w:rsidR="00FF54F6">
            <w:rPr>
              <w:noProof/>
            </w:rPr>
            <w:t>[21]</w:t>
          </w:r>
          <w:r w:rsidR="00CE2BD9">
            <w:fldChar w:fldCharType="end"/>
          </w:r>
        </w:sdtContent>
      </w:sdt>
      <w:r w:rsidRPr="00F40CCF">
        <w:t>:</w:t>
      </w:r>
    </w:p>
    <w:p w14:paraId="6157C8EE" w14:textId="57913EC6" w:rsidR="00F40CCF" w:rsidRPr="00F40CCF" w:rsidRDefault="00F40CCF" w:rsidP="000B620A">
      <w:pPr>
        <w:pStyle w:val="Listenabsatz"/>
        <w:numPr>
          <w:ilvl w:val="0"/>
          <w:numId w:val="43"/>
        </w:numPr>
      </w:pPr>
      <w:commentRangeStart w:id="29"/>
      <w:r w:rsidRPr="0075112E">
        <w:rPr>
          <w:b/>
          <w:bCs/>
        </w:rPr>
        <w:t>Wahrnehmbarkeit (Perceivable):</w:t>
      </w:r>
      <w:r w:rsidRPr="00F40CCF">
        <w:t xml:space="preserve"> Inhalte und Benutzeroberflächen müssen so gestaltet sein, dass sie für alle Sinne der Nutzer </w:t>
      </w:r>
      <w:r w:rsidR="0049010F" w:rsidRPr="0049010F">
        <w:t>zugänglich</w:t>
      </w:r>
      <w:r w:rsidRPr="00F40CCF">
        <w:t xml:space="preserve"> sind.</w:t>
      </w:r>
    </w:p>
    <w:p w14:paraId="33F3DE50" w14:textId="1F789F4D" w:rsidR="008D4506" w:rsidRPr="00F40CCF" w:rsidRDefault="00E70403" w:rsidP="008D4506">
      <w:pPr>
        <w:pStyle w:val="Listenabsatz"/>
        <w:numPr>
          <w:ilvl w:val="0"/>
          <w:numId w:val="66"/>
        </w:numPr>
      </w:pPr>
      <w:r w:rsidRPr="00E70403">
        <w:rPr>
          <w:b/>
          <w:bCs/>
        </w:rPr>
        <w:t>Beispiel</w:t>
      </w:r>
      <w:r w:rsidRPr="00E70403">
        <w:t xml:space="preserve">: Bereitstellung von Textalternativen für Nicht-Text-Inhalte wie Bilder oder Videos, damit Screenreader diese Informationen vorlesen können. Dies entspricht dem Erfolgskriterium </w:t>
      </w:r>
      <w:r w:rsidRPr="00E70403">
        <w:rPr>
          <w:b/>
          <w:bCs/>
        </w:rPr>
        <w:t>1.1.1 Nicht-Text-Inhalt</w:t>
      </w:r>
      <w:r w:rsidRPr="00E70403">
        <w:t xml:space="preserve"> der WCAG.</w:t>
      </w:r>
    </w:p>
    <w:p w14:paraId="59474A6E" w14:textId="20B077FF" w:rsidR="00F40CCF" w:rsidRPr="00F40CCF" w:rsidRDefault="00F40CCF" w:rsidP="000B620A">
      <w:pPr>
        <w:pStyle w:val="Listenabsatz"/>
        <w:numPr>
          <w:ilvl w:val="0"/>
          <w:numId w:val="43"/>
        </w:numPr>
      </w:pPr>
      <w:r w:rsidRPr="0075112E">
        <w:rPr>
          <w:b/>
          <w:bCs/>
        </w:rPr>
        <w:t xml:space="preserve">Bedienbarkeit (Operable): </w:t>
      </w:r>
      <w:r w:rsidRPr="00F40CCF">
        <w:t xml:space="preserve">Interaktive Elemente und Navigation müssen </w:t>
      </w:r>
      <w:r w:rsidR="00931178" w:rsidRPr="00931178">
        <w:t>für alle</w:t>
      </w:r>
      <w:r w:rsidRPr="00F40CCF">
        <w:t xml:space="preserve"> Nutzergruppen </w:t>
      </w:r>
      <w:r w:rsidR="00931178" w:rsidRPr="00931178">
        <w:t>nutzbar sein</w:t>
      </w:r>
      <w:r w:rsidRPr="00F40CCF">
        <w:t>.</w:t>
      </w:r>
    </w:p>
    <w:p w14:paraId="23159193" w14:textId="5FA1BF13" w:rsidR="000B104F" w:rsidRPr="00F40CCF" w:rsidRDefault="000B104F" w:rsidP="000B104F">
      <w:pPr>
        <w:pStyle w:val="Listenabsatz"/>
        <w:numPr>
          <w:ilvl w:val="1"/>
          <w:numId w:val="43"/>
        </w:numPr>
      </w:pPr>
      <w:r w:rsidRPr="000B104F">
        <w:rPr>
          <w:b/>
          <w:bCs/>
        </w:rPr>
        <w:t>Beispiel</w:t>
      </w:r>
      <w:r w:rsidRPr="000B104F">
        <w:t xml:space="preserve">: Sicherstellung, dass alle interaktiven Elemente über die Tastatur zugänglich sind, um Nutzern mit motorischen Einschränkungen die Bedienung zu ermöglichen. Dies entspricht dem Erfolgskriterium </w:t>
      </w:r>
      <w:r w:rsidRPr="000B104F">
        <w:rPr>
          <w:b/>
          <w:bCs/>
        </w:rPr>
        <w:t>2.1.1 Tastatur</w:t>
      </w:r>
      <w:r w:rsidRPr="000B104F">
        <w:t xml:space="preserve"> der WCAG.</w:t>
      </w:r>
    </w:p>
    <w:p w14:paraId="02C81CFB" w14:textId="0294403B" w:rsidR="00F40CCF" w:rsidRPr="00F40CCF" w:rsidRDefault="00F40CCF" w:rsidP="000B620A">
      <w:pPr>
        <w:pStyle w:val="Listenabsatz"/>
        <w:numPr>
          <w:ilvl w:val="0"/>
          <w:numId w:val="43"/>
        </w:numPr>
      </w:pPr>
      <w:r w:rsidRPr="0075112E">
        <w:rPr>
          <w:b/>
          <w:bCs/>
        </w:rPr>
        <w:t>Verständlichkeit (Understandable):</w:t>
      </w:r>
      <w:r w:rsidRPr="00F40CCF">
        <w:t xml:space="preserve"> Informationen und </w:t>
      </w:r>
      <w:r w:rsidR="002342F5" w:rsidRPr="002342F5">
        <w:t xml:space="preserve">Bedienelemente sollten klar und </w:t>
      </w:r>
      <w:r w:rsidRPr="00F40CCF">
        <w:t>einfach verständlich sein.</w:t>
      </w:r>
    </w:p>
    <w:p w14:paraId="45DAA75B" w14:textId="76D603C7" w:rsidR="000B104F" w:rsidRPr="00F40CCF" w:rsidRDefault="00064D9E" w:rsidP="000B104F">
      <w:pPr>
        <w:pStyle w:val="Listenabsatz"/>
        <w:numPr>
          <w:ilvl w:val="1"/>
          <w:numId w:val="43"/>
        </w:numPr>
      </w:pPr>
      <w:r w:rsidRPr="00064D9E">
        <w:rPr>
          <w:b/>
          <w:bCs/>
        </w:rPr>
        <w:t>Beispiel</w:t>
      </w:r>
      <w:r w:rsidRPr="00064D9E">
        <w:t xml:space="preserve">: Verwendung klarer und einfacher Sprache sowie vorhersehbarer Navigationsmechanismen, um Verwirrung zu vermeiden. Dies entspricht dem Erfolgskriterium </w:t>
      </w:r>
      <w:r w:rsidRPr="00064D9E">
        <w:rPr>
          <w:b/>
          <w:bCs/>
        </w:rPr>
        <w:t>3.3.2 Bezeichnungen oder Anweisungen</w:t>
      </w:r>
      <w:r w:rsidRPr="00064D9E">
        <w:t xml:space="preserve"> der WCAG</w:t>
      </w:r>
      <w:r>
        <w:t>.</w:t>
      </w:r>
    </w:p>
    <w:p w14:paraId="0ECA1475" w14:textId="4CD1A884" w:rsidR="00B46073" w:rsidRDefault="00F40CCF" w:rsidP="000B620A">
      <w:pPr>
        <w:pStyle w:val="Listenabsatz"/>
        <w:numPr>
          <w:ilvl w:val="0"/>
          <w:numId w:val="43"/>
        </w:numPr>
      </w:pPr>
      <w:r w:rsidRPr="0075112E">
        <w:rPr>
          <w:b/>
          <w:bCs/>
        </w:rPr>
        <w:t>Robustheit (Robust):</w:t>
      </w:r>
      <w:r w:rsidRPr="00F40CCF">
        <w:t xml:space="preserve"> Inhalte müssen mit </w:t>
      </w:r>
      <w:r w:rsidR="00307916" w:rsidRPr="00307916">
        <w:t>verschiedenen</w:t>
      </w:r>
      <w:r w:rsidRPr="00F40CCF">
        <w:t xml:space="preserve"> Technologien und </w:t>
      </w:r>
      <w:r w:rsidR="00307916" w:rsidRPr="00307916">
        <w:t>assistiven Tools</w:t>
      </w:r>
      <w:r w:rsidRPr="00F40CCF">
        <w:t xml:space="preserve"> kompatibel sein.</w:t>
      </w:r>
      <w:commentRangeEnd w:id="29"/>
      <w:r w:rsidR="003C18D2">
        <w:rPr>
          <w:rStyle w:val="Kommentarzeichen"/>
        </w:rPr>
        <w:commentReference w:id="29"/>
      </w:r>
    </w:p>
    <w:p w14:paraId="02315984" w14:textId="122D63F3" w:rsidR="00064D9E" w:rsidRDefault="007130E4" w:rsidP="00064D9E">
      <w:pPr>
        <w:pStyle w:val="Listenabsatz"/>
        <w:numPr>
          <w:ilvl w:val="1"/>
          <w:numId w:val="43"/>
        </w:numPr>
      </w:pPr>
      <w:r w:rsidRPr="007130E4">
        <w:rPr>
          <w:b/>
          <w:bCs/>
        </w:rPr>
        <w:t>Beispiel</w:t>
      </w:r>
      <w:r w:rsidRPr="007130E4">
        <w:t xml:space="preserve">: Einhaltung von Webstandards und korrekte Nutzung von HTML, um sicherzustellen, dass Inhalte auf verschiedenen Geräten und Plattformen konsistent dargestellt werden. Dies entspricht dem Erfolgskriterium </w:t>
      </w:r>
      <w:r w:rsidRPr="007130E4">
        <w:rPr>
          <w:b/>
          <w:bCs/>
        </w:rPr>
        <w:t>4.1.1 Parsing</w:t>
      </w:r>
      <w:r w:rsidRPr="007130E4">
        <w:t xml:space="preserve"> der WCAG.</w:t>
      </w:r>
    </w:p>
    <w:p w14:paraId="07BF11B0" w14:textId="45715B00" w:rsidR="008C68B8" w:rsidRDefault="008C68B8" w:rsidP="008C68B8">
      <w:r w:rsidRPr="008C68B8">
        <w:t>Um diese Prinzipien in der Praxis umzusetzen, bieten Organisationen wie WebAIM detaillierte Checklisten an, die Entwicklern helfen, die WCAG-Kriterien zu erfüllen.</w:t>
      </w:r>
      <w:r w:rsidR="00271CD4">
        <w:t xml:space="preserve"> </w:t>
      </w:r>
      <w:r w:rsidR="000B50D1" w:rsidRPr="000B50D1">
        <w:t xml:space="preserve">Darüber hinaus existieren verschiedene Tools zur Überprüfung der Barrierefreiheit, die automatisierte Tests durchführen und Bereiche identifizieren, die verbessert werden müssen. Beispiele hierfür sind </w:t>
      </w:r>
      <w:r w:rsidR="000B50D1" w:rsidRPr="000B50D1">
        <w:lastRenderedPageBreak/>
        <w:t>der WAVE Accessibility Checker von WebAIM und die Liste von Evaluierungstools des W3C.</w:t>
      </w:r>
      <w:r w:rsidR="000B50D1">
        <w:t xml:space="preserve"> </w:t>
      </w:r>
      <w:r w:rsidR="00095DF7" w:rsidRPr="001D2926">
        <w:rPr>
          <w:b/>
          <w:bCs/>
        </w:rPr>
        <w:t>(</w:t>
      </w:r>
      <w:r w:rsidR="00095DF7" w:rsidRPr="001D2926">
        <w:rPr>
          <w:b/>
          <w:bCs/>
        </w:rPr>
        <w:fldChar w:fldCharType="begin"/>
      </w:r>
      <w:r w:rsidR="00095DF7" w:rsidRPr="001D2926">
        <w:rPr>
          <w:b/>
          <w:bCs/>
        </w:rPr>
        <w:instrText xml:space="preserve"> REF _Ref191739203 \r \h </w:instrText>
      </w:r>
      <w:r w:rsidR="001D2926">
        <w:rPr>
          <w:b/>
          <w:bCs/>
        </w:rPr>
        <w:instrText xml:space="preserve"> \* MERGEFORMAT </w:instrText>
      </w:r>
      <w:r w:rsidR="00095DF7" w:rsidRPr="001D2926">
        <w:rPr>
          <w:b/>
          <w:bCs/>
        </w:rPr>
      </w:r>
      <w:r w:rsidR="00095DF7" w:rsidRPr="001D2926">
        <w:rPr>
          <w:b/>
          <w:bCs/>
        </w:rPr>
        <w:fldChar w:fldCharType="separate"/>
      </w:r>
      <w:r w:rsidR="00095DF7" w:rsidRPr="001D2926">
        <w:rPr>
          <w:b/>
          <w:bCs/>
        </w:rPr>
        <w:t>2.2.5</w:t>
      </w:r>
      <w:r w:rsidR="00095DF7" w:rsidRPr="001D2926">
        <w:rPr>
          <w:b/>
          <w:bCs/>
        </w:rPr>
        <w:fldChar w:fldCharType="end"/>
      </w:r>
      <w:r w:rsidR="00095DF7" w:rsidRPr="001D2926">
        <w:rPr>
          <w:b/>
          <w:bCs/>
        </w:rPr>
        <w:t>)</w:t>
      </w:r>
    </w:p>
    <w:p w14:paraId="410C9C01" w14:textId="00721001" w:rsidR="00B46073" w:rsidRPr="002E379C" w:rsidRDefault="00B46073" w:rsidP="00AB52FD">
      <w:pPr>
        <w:pStyle w:val="berschrift4"/>
      </w:pPr>
      <w:r w:rsidRPr="002E379C">
        <w:t>WCAG vs. ADA vs. Section 508</w:t>
      </w:r>
    </w:p>
    <w:p w14:paraId="1C629D77" w14:textId="59A6EB32" w:rsidR="00B46073" w:rsidRDefault="00FE6350" w:rsidP="00AB52FD">
      <w:r w:rsidRPr="00FE6350">
        <w:t>Die Begriffe WCAG, ADA und Section 508 werden oft in Zusammenhang mit digitaler Barrierefreiheit verwendet, sind jedoch unterschiedlich in ihrer Natur und Reichweite:</w:t>
      </w:r>
    </w:p>
    <w:p w14:paraId="79CFE6B1" w14:textId="6FEE8719" w:rsidR="009F7DEA" w:rsidRDefault="009F7DEA" w:rsidP="000B620A">
      <w:pPr>
        <w:pStyle w:val="Listenabsatz"/>
        <w:numPr>
          <w:ilvl w:val="0"/>
          <w:numId w:val="42"/>
        </w:numPr>
      </w:pPr>
      <w:r w:rsidRPr="009F7DEA">
        <w:rPr>
          <w:b/>
          <w:bCs/>
        </w:rPr>
        <w:t>WCAG (Web Content Accessibility Guidelines):</w:t>
      </w:r>
      <w:r>
        <w:t xml:space="preserve"> Ein internationaler Standard</w:t>
      </w:r>
      <w:r w:rsidR="00A24F5C" w:rsidRPr="00A24F5C">
        <w:t xml:space="preserve"> des</w:t>
      </w:r>
      <w:r>
        <w:t xml:space="preserve"> W3C für </w:t>
      </w:r>
      <w:r w:rsidR="00A24F5C" w:rsidRPr="00A24F5C">
        <w:t>digitale</w:t>
      </w:r>
      <w:r>
        <w:t xml:space="preserve"> Barrierefreiheit</w:t>
      </w:r>
      <w:r w:rsidR="00A24F5C" w:rsidRPr="00A24F5C">
        <w:t>.</w:t>
      </w:r>
      <w:r>
        <w:t xml:space="preserve"> Er ist nicht direkt gesetzlich bindend, </w:t>
      </w:r>
      <w:r w:rsidR="00A24F5C" w:rsidRPr="00A24F5C">
        <w:t>dient</w:t>
      </w:r>
      <w:r>
        <w:t xml:space="preserve"> aber </w:t>
      </w:r>
      <w:r w:rsidR="00A24F5C" w:rsidRPr="00A24F5C">
        <w:t>oft</w:t>
      </w:r>
      <w:r>
        <w:t xml:space="preserve"> als Grundlage für gesetzliche Vorgaben.</w:t>
      </w:r>
    </w:p>
    <w:p w14:paraId="42402F2A" w14:textId="6770AC51" w:rsidR="009F7DEA" w:rsidRDefault="009F7DEA" w:rsidP="000B620A">
      <w:pPr>
        <w:pStyle w:val="Listenabsatz"/>
        <w:numPr>
          <w:ilvl w:val="0"/>
          <w:numId w:val="42"/>
        </w:numPr>
      </w:pPr>
      <w:r w:rsidRPr="009F7DEA">
        <w:rPr>
          <w:b/>
          <w:bCs/>
        </w:rPr>
        <w:t>ADA (Americans with Disabilities Act):</w:t>
      </w:r>
      <w:r>
        <w:t xml:space="preserve"> Ein US-</w:t>
      </w:r>
      <w:r w:rsidR="00DF7C1A" w:rsidRPr="00DF7C1A">
        <w:t>Gesetz</w:t>
      </w:r>
      <w:r>
        <w:t>, das Diskriminierung aufgrund von Behinderungen verbietet. Es umfasst auch digitale Inhalte unter Title II (öffentliche Einrichtungen) und Title III (öffentliche Dienstleistungen und private Unternehmen).</w:t>
      </w:r>
    </w:p>
    <w:p w14:paraId="7A9C256D" w14:textId="0808428C" w:rsidR="00FE6350" w:rsidRDefault="009F7DEA" w:rsidP="000B620A">
      <w:pPr>
        <w:pStyle w:val="Listenabsatz"/>
        <w:numPr>
          <w:ilvl w:val="0"/>
          <w:numId w:val="42"/>
        </w:numPr>
      </w:pPr>
      <w:r w:rsidRPr="009F7DEA">
        <w:rPr>
          <w:b/>
          <w:bCs/>
        </w:rPr>
        <w:t>Section 508:</w:t>
      </w:r>
      <w:r>
        <w:t xml:space="preserve"> Eine Ergänzung zum Rehabilitation Act von 1973, die US-Bundesbehörden und </w:t>
      </w:r>
      <w:r w:rsidR="00E50002" w:rsidRPr="00E50002">
        <w:t>ihre</w:t>
      </w:r>
      <w:r>
        <w:t xml:space="preserve"> Auftragnehmer verpflichtet</w:t>
      </w:r>
      <w:r w:rsidR="00E50002" w:rsidRPr="00E50002">
        <w:t>, barrierefreie</w:t>
      </w:r>
      <w:r>
        <w:t xml:space="preserve"> IT-Dienste und -Produkte</w:t>
      </w:r>
      <w:r w:rsidR="00E50002" w:rsidRPr="00E50002">
        <w:t xml:space="preserve"> bereitzustellen</w:t>
      </w:r>
      <w:r>
        <w:t>.</w:t>
      </w:r>
    </w:p>
    <w:p w14:paraId="31409085" w14:textId="605C367E" w:rsidR="009F7DEA" w:rsidRPr="00B46073" w:rsidRDefault="0049275E" w:rsidP="00E02808">
      <w:pPr>
        <w:pStyle w:val="berschrift4"/>
      </w:pPr>
      <w:sdt>
        <w:sdtPr>
          <w:id w:val="-2072577945"/>
          <w:citation/>
        </w:sdtPr>
        <w:sdtContent>
          <w:r w:rsidR="00F55B1A">
            <w:fldChar w:fldCharType="begin"/>
          </w:r>
          <w:r w:rsidR="00F55B1A">
            <w:instrText xml:space="preserve"> CITATION Jon25 \l 3079 </w:instrText>
          </w:r>
          <w:r w:rsidR="00F55B1A">
            <w:fldChar w:fldCharType="separate"/>
          </w:r>
          <w:r w:rsidR="00FF54F6">
            <w:rPr>
              <w:noProof/>
            </w:rPr>
            <w:t>[22]</w:t>
          </w:r>
          <w:r w:rsidR="00F55B1A">
            <w:fldChar w:fldCharType="end"/>
          </w:r>
        </w:sdtContent>
      </w:sdt>
    </w:p>
    <w:p w14:paraId="41D28B31" w14:textId="070FAB7E" w:rsidR="00F40CCF" w:rsidRPr="00F40CCF" w:rsidRDefault="00245E36" w:rsidP="00AB52FD">
      <w:pPr>
        <w:pStyle w:val="berschrift4"/>
      </w:pPr>
      <w:r>
        <w:rPr>
          <w:noProof/>
        </w:rPr>
        <mc:AlternateContent>
          <mc:Choice Requires="wps">
            <w:drawing>
              <wp:anchor distT="0" distB="0" distL="114300" distR="114300" simplePos="0" relativeHeight="251658241" behindDoc="0" locked="0" layoutInCell="1" allowOverlap="1" wp14:anchorId="7A539D60" wp14:editId="2492B9FC">
                <wp:simplePos x="0" y="0"/>
                <wp:positionH relativeFrom="column">
                  <wp:posOffset>4312285</wp:posOffset>
                </wp:positionH>
                <wp:positionV relativeFrom="paragraph">
                  <wp:posOffset>1466215</wp:posOffset>
                </wp:positionV>
                <wp:extent cx="1447800" cy="635"/>
                <wp:effectExtent l="0" t="0" r="0" b="0"/>
                <wp:wrapSquare wrapText="bothSides"/>
                <wp:docPr id="537458413" name="Textfeld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765AFDD" w14:textId="1A09B853" w:rsidR="00245E36" w:rsidRPr="00D9350A" w:rsidRDefault="00245E36" w:rsidP="00245E36">
                            <w:pPr>
                              <w:pStyle w:val="Beschriftung"/>
                              <w:rPr>
                                <w:noProof/>
                                <w:sz w:val="22"/>
                              </w:rPr>
                            </w:pPr>
                            <w:bookmarkStart w:id="30" w:name="_Ref187685938"/>
                            <w:bookmarkStart w:id="31" w:name="_Toc187688974"/>
                            <w:bookmarkStart w:id="32" w:name="_Toc191762677"/>
                            <w:r>
                              <w:t xml:space="preserve">Abbildung </w:t>
                            </w:r>
                            <w:r w:rsidR="00F509F4">
                              <w:fldChar w:fldCharType="begin"/>
                            </w:r>
                            <w:r w:rsidR="00F509F4">
                              <w:instrText xml:space="preserve"> SEQ Abbildung \* ARABIC </w:instrText>
                            </w:r>
                            <w:r w:rsidR="00F509F4">
                              <w:fldChar w:fldCharType="separate"/>
                            </w:r>
                            <w:r w:rsidR="00CA7CBB">
                              <w:rPr>
                                <w:noProof/>
                              </w:rPr>
                              <w:t>3</w:t>
                            </w:r>
                            <w:r w:rsidR="00F509F4">
                              <w:rPr>
                                <w:noProof/>
                              </w:rPr>
                              <w:fldChar w:fldCharType="end"/>
                            </w:r>
                            <w:r>
                              <w:t>: WCAG</w:t>
                            </w:r>
                            <w:r>
                              <w:br/>
                              <w:t>Level AA Seal</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39D60" id="_x0000_t202" coordsize="21600,21600" o:spt="202" path="m,l,21600r21600,l21600,xe">
                <v:stroke joinstyle="miter"/>
                <v:path gradientshapeok="t" o:connecttype="rect"/>
              </v:shapetype>
              <v:shape id="Textfeld 1" o:spid="_x0000_s1026" type="#_x0000_t202" style="position:absolute;left:0;text-align:left;margin-left:339.55pt;margin-top:115.45pt;width:11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PnFQIAADgEAAAOAAAAZHJzL2Uyb0RvYy54bWysU8Fu2zAMvQ/YPwi6L066ri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xkPX159vp5SSlLv5+Cl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" stroked="f">
                <v:textbox style="mso-fit-shape-to-text:t" inset="0,0,0,0">
                  <w:txbxContent>
                    <w:p w14:paraId="5765AFDD" w14:textId="1A09B853" w:rsidR="00245E36" w:rsidRPr="00D9350A" w:rsidRDefault="00245E36" w:rsidP="00245E36">
                      <w:pPr>
                        <w:pStyle w:val="Beschriftung"/>
                        <w:rPr>
                          <w:noProof/>
                          <w:sz w:val="22"/>
                        </w:rPr>
                      </w:pPr>
                      <w:bookmarkStart w:id="33" w:name="_Ref187685938"/>
                      <w:bookmarkStart w:id="34" w:name="_Toc187688974"/>
                      <w:bookmarkStart w:id="35" w:name="_Toc191762677"/>
                      <w:r>
                        <w:t xml:space="preserve">Abbildung </w:t>
                      </w:r>
                      <w:r w:rsidR="00F509F4">
                        <w:fldChar w:fldCharType="begin"/>
                      </w:r>
                      <w:r w:rsidR="00F509F4">
                        <w:instrText xml:space="preserve"> SEQ Abbildung \* ARABIC </w:instrText>
                      </w:r>
                      <w:r w:rsidR="00F509F4">
                        <w:fldChar w:fldCharType="separate"/>
                      </w:r>
                      <w:r w:rsidR="00CA7CBB">
                        <w:rPr>
                          <w:noProof/>
                        </w:rPr>
                        <w:t>3</w:t>
                      </w:r>
                      <w:r w:rsidR="00F509F4">
                        <w:rPr>
                          <w:noProof/>
                        </w:rPr>
                        <w:fldChar w:fldCharType="end"/>
                      </w:r>
                      <w:r>
                        <w:t>: WCAG</w:t>
                      </w:r>
                      <w:r>
                        <w:br/>
                        <w:t>Level AA Seal</w:t>
                      </w:r>
                      <w:bookmarkEnd w:id="33"/>
                      <w:bookmarkEnd w:id="34"/>
                      <w:bookmarkEnd w:id="35"/>
                    </w:p>
                  </w:txbxContent>
                </v:textbox>
                <w10:wrap type="square"/>
              </v:shape>
            </w:pict>
          </mc:Fallback>
        </mc:AlternateContent>
      </w:r>
      <w:r>
        <w:rPr>
          <w:noProof/>
        </w:rPr>
        <w:drawing>
          <wp:anchor distT="0" distB="0" distL="114300" distR="114300" simplePos="0" relativeHeight="251658240" behindDoc="0" locked="0" layoutInCell="1" allowOverlap="1" wp14:anchorId="51774F45" wp14:editId="261DA2AB">
            <wp:simplePos x="0" y="0"/>
            <wp:positionH relativeFrom="margin">
              <wp:align>right</wp:align>
            </wp:positionH>
            <wp:positionV relativeFrom="paragraph">
              <wp:posOffset>8890</wp:posOffset>
            </wp:positionV>
            <wp:extent cx="1447800" cy="1447800"/>
            <wp:effectExtent l="0" t="0" r="0" b="0"/>
            <wp:wrapSquare wrapText="bothSides"/>
            <wp:docPr id="862198678" name="Grafik 3" descr="Ein Bild, das Text, Logo,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8678" name="Grafik 3" descr="Ein Bild, das Text, Logo, Schrift, Symbo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F40CCF" w:rsidRPr="00F40CCF">
        <w:t>Erfolgskriterien und Konformitätslevel</w:t>
      </w:r>
    </w:p>
    <w:p w14:paraId="4532BBA7" w14:textId="7F27FE53" w:rsidR="00F40CCF" w:rsidRPr="00F40CCF" w:rsidRDefault="00F40CCF" w:rsidP="00AB52FD">
      <w:r w:rsidRPr="00F40CCF">
        <w:t xml:space="preserve">Die WCAG definiert Erfolgskriterien, die in drei Konformitätslevel </w:t>
      </w:r>
      <w:r w:rsidR="00235B66" w:rsidRPr="00235B66">
        <w:rPr>
          <w:b/>
          <w:bCs/>
        </w:rPr>
        <w:t>(</w:t>
      </w:r>
      <w:r w:rsidR="00235B66" w:rsidRPr="00235B66">
        <w:rPr>
          <w:b/>
          <w:bCs/>
        </w:rPr>
        <w:fldChar w:fldCharType="begin"/>
      </w:r>
      <w:r w:rsidR="00235B66" w:rsidRPr="00235B66">
        <w:rPr>
          <w:b/>
          <w:bCs/>
        </w:rPr>
        <w:instrText xml:space="preserve"> REF _Ref187685938 \h </w:instrText>
      </w:r>
      <w:r w:rsidR="00235B66">
        <w:rPr>
          <w:b/>
          <w:bCs/>
        </w:rPr>
        <w:instrText xml:space="preserve"> \* MERGEFORMAT </w:instrText>
      </w:r>
      <w:r w:rsidR="00235B66" w:rsidRPr="00235B66">
        <w:rPr>
          <w:b/>
          <w:bCs/>
        </w:rPr>
      </w:r>
      <w:r w:rsidR="00235B66" w:rsidRPr="00235B66">
        <w:rPr>
          <w:b/>
          <w:bCs/>
        </w:rPr>
        <w:fldChar w:fldCharType="separate"/>
      </w:r>
      <w:r w:rsidR="00F509F4" w:rsidRPr="00F509F4">
        <w:rPr>
          <w:b/>
          <w:bCs/>
        </w:rPr>
        <w:t xml:space="preserve">Abbildung </w:t>
      </w:r>
      <w:r w:rsidR="00F509F4" w:rsidRPr="00F509F4">
        <w:rPr>
          <w:b/>
          <w:bCs/>
          <w:noProof/>
        </w:rPr>
        <w:t>1</w:t>
      </w:r>
      <w:r w:rsidR="00F509F4" w:rsidRPr="00F509F4">
        <w:rPr>
          <w:b/>
          <w:bCs/>
        </w:rPr>
        <w:t>: WCAG</w:t>
      </w:r>
      <w:r w:rsidR="00F509F4" w:rsidRPr="00F509F4">
        <w:rPr>
          <w:b/>
          <w:bCs/>
        </w:rPr>
        <w:br/>
        <w:t>Level AA Seal</w:t>
      </w:r>
      <w:r w:rsidR="00235B66" w:rsidRPr="00235B66">
        <w:rPr>
          <w:b/>
          <w:bCs/>
        </w:rPr>
        <w:fldChar w:fldCharType="end"/>
      </w:r>
      <w:r w:rsidR="00235B66" w:rsidRPr="00235B66">
        <w:rPr>
          <w:b/>
          <w:bCs/>
        </w:rPr>
        <w:t>)</w:t>
      </w:r>
      <w:r w:rsidRPr="00F40CCF">
        <w:t xml:space="preserve"> unterteilt sind:</w:t>
      </w:r>
    </w:p>
    <w:p w14:paraId="4655E23D" w14:textId="77777777" w:rsidR="00F40CCF" w:rsidRPr="00F40CCF" w:rsidRDefault="00F40CCF" w:rsidP="000B620A">
      <w:pPr>
        <w:pStyle w:val="Listenabsatz"/>
        <w:numPr>
          <w:ilvl w:val="0"/>
          <w:numId w:val="41"/>
        </w:numPr>
      </w:pPr>
      <w:r w:rsidRPr="009A4246">
        <w:rPr>
          <w:b/>
          <w:bCs/>
        </w:rPr>
        <w:t>Level A:</w:t>
      </w:r>
      <w:r w:rsidRPr="00F40CCF">
        <w:t xml:space="preserve"> Grundlegende Anforderungen an die Barrierefreiheit.</w:t>
      </w:r>
    </w:p>
    <w:p w14:paraId="67D51F91" w14:textId="77777777" w:rsidR="00F40CCF" w:rsidRPr="00F40CCF" w:rsidRDefault="00F40CCF" w:rsidP="000B620A">
      <w:pPr>
        <w:pStyle w:val="Listenabsatz"/>
        <w:numPr>
          <w:ilvl w:val="0"/>
          <w:numId w:val="41"/>
        </w:numPr>
      </w:pPr>
      <w:r w:rsidRPr="009A4246">
        <w:rPr>
          <w:b/>
          <w:bCs/>
        </w:rPr>
        <w:t>Level AA:</w:t>
      </w:r>
      <w:r w:rsidRPr="00F40CCF">
        <w:t xml:space="preserve"> Erweiterte Anforderungen, die häufig als gesetzlicher Standard gelten.</w:t>
      </w:r>
    </w:p>
    <w:p w14:paraId="7628DC9B" w14:textId="77777777" w:rsidR="00F40CCF" w:rsidRPr="00F40CCF" w:rsidRDefault="00F40CCF" w:rsidP="000B620A">
      <w:pPr>
        <w:pStyle w:val="Listenabsatz"/>
        <w:numPr>
          <w:ilvl w:val="0"/>
          <w:numId w:val="41"/>
        </w:numPr>
      </w:pPr>
      <w:r w:rsidRPr="009A4246">
        <w:rPr>
          <w:b/>
          <w:bCs/>
        </w:rPr>
        <w:t>Level AAA:</w:t>
      </w:r>
      <w:r w:rsidRPr="00F40CCF">
        <w:t xml:space="preserve"> Höchste Anforderungen, die nicht immer vollständig umsetzbar sind.</w:t>
      </w:r>
    </w:p>
    <w:p w14:paraId="287EA100" w14:textId="0DCACC88" w:rsidR="00FA528A" w:rsidRDefault="00F40CCF" w:rsidP="00BC44FB">
      <w:r w:rsidRPr="00F40CCF">
        <w:t>Die Richtlinien werden regelmäßig aktualisiert, zuletzt in der Version WCAG 2.1, um neuen technologischen Entwicklungen und Nutzerbedürfnissen Rechnung zu tragen.</w:t>
      </w:r>
    </w:p>
    <w:p w14:paraId="4FB0DE7D" w14:textId="77777777" w:rsidR="00C207D1" w:rsidRPr="003C3B3E" w:rsidRDefault="00C207D1" w:rsidP="00AB52FD">
      <w:pPr>
        <w:pStyle w:val="berschrift4"/>
      </w:pPr>
      <w:r w:rsidRPr="003C3B3E">
        <w:t>Wichtige Organisationen und Tools zur WCAG-Unterstützung</w:t>
      </w:r>
    </w:p>
    <w:p w14:paraId="37F95EE0" w14:textId="2E25CE2D" w:rsidR="00C207D1" w:rsidRDefault="00C207D1" w:rsidP="00AB52FD">
      <w:pPr>
        <w:rPr>
          <w:b/>
          <w:bCs/>
          <w:i/>
          <w:iCs/>
        </w:rPr>
      </w:pPr>
      <w:r w:rsidRPr="00C207D1">
        <w:t>Mehrere Organisationen setzen sich aktiv für die Umsetzung der WCAG-Standards ein</w:t>
      </w:r>
      <w:r w:rsidR="0057240D" w:rsidRPr="0057240D">
        <w:rPr>
          <w:b/>
          <w:bCs/>
          <w:i/>
          <w:iCs/>
        </w:rPr>
        <w:t xml:space="preserve"> und bieten Tools zur Unterstützung</w:t>
      </w:r>
      <w:r w:rsidR="0057240D">
        <w:rPr>
          <w:b/>
          <w:bCs/>
          <w:i/>
          <w:iCs/>
        </w:rPr>
        <w:t>:</w:t>
      </w:r>
    </w:p>
    <w:p w14:paraId="4AD89525" w14:textId="74052CF7" w:rsidR="002F7ACE" w:rsidRDefault="00C207D1" w:rsidP="000B620A">
      <w:pPr>
        <w:pStyle w:val="Listenabsatz"/>
        <w:numPr>
          <w:ilvl w:val="0"/>
          <w:numId w:val="40"/>
        </w:numPr>
        <w:rPr>
          <w:b/>
          <w:i/>
        </w:rPr>
      </w:pPr>
      <w:r w:rsidRPr="0057240D">
        <w:rPr>
          <w:b/>
        </w:rPr>
        <w:t>WebAIM:</w:t>
      </w:r>
      <w:r w:rsidRPr="0057240D">
        <w:t xml:space="preserve"> </w:t>
      </w:r>
      <w:r w:rsidR="003C3244" w:rsidRPr="003C3244">
        <w:t>Diese</w:t>
      </w:r>
      <w:r w:rsidRPr="0057240D">
        <w:t xml:space="preserve"> Organisation</w:t>
      </w:r>
      <w:r w:rsidR="003C3244" w:rsidRPr="003C3244">
        <w:t xml:space="preserve"> bietet</w:t>
      </w:r>
      <w:r w:rsidRPr="0057240D">
        <w:t xml:space="preserve"> Schulungen, Forschung und kostenlose </w:t>
      </w:r>
      <w:r w:rsidR="003C3244" w:rsidRPr="003C3244">
        <w:t>Prüfwerkzeuge</w:t>
      </w:r>
      <w:r w:rsidRPr="0057240D">
        <w:t>, darunter den WAVE Accessibility Checker</w:t>
      </w:r>
      <w:r w:rsidR="00D02787" w:rsidRPr="0057240D">
        <w:t xml:space="preserve"> und </w:t>
      </w:r>
      <w:r w:rsidR="003C3244" w:rsidRPr="003C3244">
        <w:t xml:space="preserve">den </w:t>
      </w:r>
      <w:r w:rsidR="00D02787" w:rsidRPr="0057240D">
        <w:t xml:space="preserve">Contrast </w:t>
      </w:r>
      <w:r w:rsidR="00D02787" w:rsidRPr="00C207D1">
        <w:rPr>
          <w:b/>
          <w:i/>
        </w:rPr>
        <w:t xml:space="preserve">Accessibility </w:t>
      </w:r>
      <w:r w:rsidR="00D02787">
        <w:rPr>
          <w:b/>
          <w:i/>
        </w:rPr>
        <w:t>Checker.</w:t>
      </w:r>
      <w:sdt>
        <w:sdtPr>
          <w:rPr>
            <w:b/>
            <w:i/>
          </w:rPr>
          <w:id w:val="1540854079"/>
          <w:citation/>
        </w:sdtPr>
        <w:sdtContent>
          <w:r w:rsidR="004610A0" w:rsidRPr="0075112E">
            <w:rPr>
              <w:b/>
              <w:i/>
            </w:rPr>
            <w:fldChar w:fldCharType="begin"/>
          </w:r>
          <w:r w:rsidR="004610A0" w:rsidRPr="0075112E">
            <w:rPr>
              <w:b/>
              <w:i/>
            </w:rPr>
            <w:instrText xml:space="preserve">CITATION Web25 \l 3079 </w:instrText>
          </w:r>
          <w:r w:rsidR="004610A0" w:rsidRPr="0075112E">
            <w:rPr>
              <w:b/>
              <w:i/>
            </w:rPr>
            <w:fldChar w:fldCharType="separate"/>
          </w:r>
          <w:r w:rsidR="00FF54F6">
            <w:rPr>
              <w:b/>
              <w:i/>
              <w:noProof/>
            </w:rPr>
            <w:t xml:space="preserve"> </w:t>
          </w:r>
          <w:r w:rsidR="00FF54F6">
            <w:rPr>
              <w:noProof/>
            </w:rPr>
            <w:t>[23]</w:t>
          </w:r>
          <w:r w:rsidR="004610A0" w:rsidRPr="0075112E">
            <w:rPr>
              <w:b/>
              <w:i/>
            </w:rPr>
            <w:fldChar w:fldCharType="end"/>
          </w:r>
        </w:sdtContent>
      </w:sdt>
      <w:sdt>
        <w:sdtPr>
          <w:rPr>
            <w:b/>
            <w:i/>
          </w:rPr>
          <w:id w:val="-1723974063"/>
          <w:citation/>
        </w:sdtPr>
        <w:sdtContent>
          <w:r w:rsidR="004610A0" w:rsidRPr="0075112E">
            <w:rPr>
              <w:b/>
              <w:i/>
            </w:rPr>
            <w:fldChar w:fldCharType="begin"/>
          </w:r>
          <w:r w:rsidR="004610A0" w:rsidRPr="0075112E">
            <w:rPr>
              <w:b/>
              <w:i/>
            </w:rPr>
            <w:instrText xml:space="preserve"> CITATION Wav25 \l 3079 </w:instrText>
          </w:r>
          <w:r w:rsidR="004610A0" w:rsidRPr="0075112E">
            <w:rPr>
              <w:b/>
              <w:i/>
            </w:rPr>
            <w:fldChar w:fldCharType="separate"/>
          </w:r>
          <w:r w:rsidR="00FF54F6">
            <w:rPr>
              <w:b/>
              <w:i/>
              <w:noProof/>
            </w:rPr>
            <w:t xml:space="preserve"> </w:t>
          </w:r>
          <w:r w:rsidR="00FF54F6">
            <w:rPr>
              <w:noProof/>
            </w:rPr>
            <w:t>[24]</w:t>
          </w:r>
          <w:r w:rsidR="004610A0" w:rsidRPr="0075112E">
            <w:rPr>
              <w:b/>
              <w:i/>
            </w:rPr>
            <w:fldChar w:fldCharType="end"/>
          </w:r>
        </w:sdtContent>
      </w:sdt>
    </w:p>
    <w:p w14:paraId="331C308E" w14:textId="786E6109" w:rsidR="002F7ACE" w:rsidRDefault="00EB28BD" w:rsidP="000B620A">
      <w:pPr>
        <w:pStyle w:val="Listenabsatz"/>
        <w:numPr>
          <w:ilvl w:val="0"/>
          <w:numId w:val="40"/>
        </w:numPr>
        <w:rPr>
          <w:b/>
          <w:i/>
        </w:rPr>
      </w:pPr>
      <w:r w:rsidRPr="0057240D">
        <w:rPr>
          <w:b/>
        </w:rPr>
        <w:t>D</w:t>
      </w:r>
      <w:r w:rsidR="00C207D1" w:rsidRPr="0057240D">
        <w:rPr>
          <w:b/>
        </w:rPr>
        <w:t>igital</w:t>
      </w:r>
      <w:r w:rsidRPr="0057240D">
        <w:rPr>
          <w:b/>
        </w:rPr>
        <w:t>A</w:t>
      </w:r>
      <w:r w:rsidR="00C207D1" w:rsidRPr="0057240D">
        <w:rPr>
          <w:b/>
        </w:rPr>
        <w:t>11</w:t>
      </w:r>
      <w:r w:rsidRPr="0057240D">
        <w:rPr>
          <w:b/>
        </w:rPr>
        <w:t>Y</w:t>
      </w:r>
      <w:r w:rsidR="00C207D1" w:rsidRPr="0057240D">
        <w:rPr>
          <w:b/>
        </w:rPr>
        <w:t xml:space="preserve">: </w:t>
      </w:r>
      <w:r w:rsidR="00C207D1" w:rsidRPr="0057240D">
        <w:t xml:space="preserve">Ein Projekt, das sich der kontinuierlichen Verbesserung digitaler Barrierefreiheit </w:t>
      </w:r>
      <w:r w:rsidR="0032010C" w:rsidRPr="0032010C">
        <w:t>widmet</w:t>
      </w:r>
      <w:r w:rsidR="008A4E54" w:rsidRPr="0057240D">
        <w:t xml:space="preserve">. </w:t>
      </w:r>
      <w:sdt>
        <w:sdtPr>
          <w:rPr>
            <w:b/>
            <w:i/>
          </w:rPr>
          <w:id w:val="2066909072"/>
          <w:citation/>
        </w:sdtPr>
        <w:sdtContent>
          <w:r w:rsidR="008A4E54" w:rsidRPr="0075112E">
            <w:rPr>
              <w:b/>
              <w:i/>
            </w:rPr>
            <w:fldChar w:fldCharType="begin"/>
          </w:r>
          <w:r w:rsidR="008A4E54" w:rsidRPr="0075112E">
            <w:rPr>
              <w:b/>
              <w:i/>
            </w:rPr>
            <w:instrText xml:space="preserve"> CITATION Dig25 \l 3079 </w:instrText>
          </w:r>
          <w:r w:rsidR="008A4E54" w:rsidRPr="0075112E">
            <w:rPr>
              <w:b/>
              <w:i/>
            </w:rPr>
            <w:fldChar w:fldCharType="separate"/>
          </w:r>
          <w:r w:rsidR="00FF54F6">
            <w:rPr>
              <w:noProof/>
            </w:rPr>
            <w:t>[25]</w:t>
          </w:r>
          <w:r w:rsidR="008A4E54" w:rsidRPr="0075112E">
            <w:rPr>
              <w:b/>
              <w:i/>
            </w:rPr>
            <w:fldChar w:fldCharType="end"/>
          </w:r>
        </w:sdtContent>
      </w:sdt>
    </w:p>
    <w:p w14:paraId="266199AB" w14:textId="729742AD" w:rsidR="003C3B3E" w:rsidRPr="00E02808" w:rsidRDefault="00C24E2F" w:rsidP="003C3B3E">
      <w:pPr>
        <w:rPr>
          <w:b/>
          <w:i/>
        </w:rPr>
      </w:pPr>
      <w:r w:rsidRPr="00C24E2F">
        <w:t>Neben Prüftools stellen diese</w:t>
      </w:r>
      <w:r w:rsidR="00C207D1" w:rsidRPr="00C207D1">
        <w:rPr>
          <w:b/>
          <w:i/>
        </w:rPr>
        <w:t xml:space="preserve"> Organisationen auch Bildungsressourcen</w:t>
      </w:r>
      <w:r w:rsidRPr="00C24E2F">
        <w:rPr>
          <w:b/>
          <w:i/>
        </w:rPr>
        <w:t xml:space="preserve"> bereit</w:t>
      </w:r>
      <w:r w:rsidR="00C207D1" w:rsidRPr="00C207D1">
        <w:rPr>
          <w:b/>
          <w:i/>
        </w:rPr>
        <w:t xml:space="preserve">, um das Bewusstsein für digitale Inklusion zu </w:t>
      </w:r>
      <w:r w:rsidRPr="00C24E2F">
        <w:rPr>
          <w:b/>
          <w:i/>
        </w:rPr>
        <w:t>fördern</w:t>
      </w:r>
      <w:r w:rsidR="00C207D1" w:rsidRPr="00C207D1">
        <w:rPr>
          <w:b/>
          <w:i/>
        </w:rPr>
        <w:t>.</w:t>
      </w:r>
    </w:p>
    <w:p w14:paraId="4FF790A5" w14:textId="77777777" w:rsidR="003C3B3E" w:rsidRPr="003C3B3E" w:rsidRDefault="003C3B3E" w:rsidP="00AB52FD">
      <w:pPr>
        <w:pStyle w:val="berschrift4"/>
      </w:pPr>
      <w:r w:rsidRPr="003C3B3E">
        <w:t>Mobile Accessibility bei W3C</w:t>
      </w:r>
    </w:p>
    <w:p w14:paraId="6774F90F" w14:textId="0A240BDB" w:rsidR="003C3B3E" w:rsidRPr="003C3B3E" w:rsidRDefault="003C3B3E" w:rsidP="00AB52FD">
      <w:r w:rsidRPr="003C3B3E">
        <w:t xml:space="preserve">Das World Wide Web Consortium (W3C) betrachtet Mobile Accessibility </w:t>
      </w:r>
      <w:r w:rsidR="00054B8F" w:rsidRPr="00054B8F">
        <w:t>nicht</w:t>
      </w:r>
      <w:r w:rsidRPr="003C3B3E">
        <w:t xml:space="preserve"> nur </w:t>
      </w:r>
      <w:r w:rsidR="00054B8F" w:rsidRPr="00054B8F">
        <w:t>für</w:t>
      </w:r>
      <w:r w:rsidRPr="003C3B3E">
        <w:t xml:space="preserve"> </w:t>
      </w:r>
      <w:r w:rsidRPr="003C3B3E">
        <w:lastRenderedPageBreak/>
        <w:t>Smartphones</w:t>
      </w:r>
      <w:r w:rsidR="00054B8F" w:rsidRPr="00054B8F">
        <w:t>, sondern</w:t>
      </w:r>
      <w:r w:rsidRPr="003C3B3E">
        <w:t xml:space="preserve"> für eine Vielzahl von Geräten, darunter:</w:t>
      </w:r>
    </w:p>
    <w:p w14:paraId="01322128" w14:textId="77777777" w:rsidR="003C3B3E" w:rsidRPr="003C3B3E" w:rsidRDefault="003C3B3E" w:rsidP="000B620A">
      <w:pPr>
        <w:pStyle w:val="Listenabsatz"/>
        <w:numPr>
          <w:ilvl w:val="0"/>
          <w:numId w:val="39"/>
        </w:numPr>
      </w:pPr>
      <w:r w:rsidRPr="003C3B3E">
        <w:t>Mobiltelefone und Tablets</w:t>
      </w:r>
    </w:p>
    <w:p w14:paraId="36B35BFC" w14:textId="77777777" w:rsidR="003C3B3E" w:rsidRPr="003C3B3E" w:rsidRDefault="003C3B3E" w:rsidP="000B620A">
      <w:pPr>
        <w:pStyle w:val="Listenabsatz"/>
        <w:numPr>
          <w:ilvl w:val="0"/>
          <w:numId w:val="39"/>
        </w:numPr>
      </w:pPr>
      <w:r w:rsidRPr="003C3B3E">
        <w:t>Digitale Fernseher</w:t>
      </w:r>
    </w:p>
    <w:p w14:paraId="5723D057" w14:textId="77777777" w:rsidR="003C3B3E" w:rsidRPr="003C3B3E" w:rsidRDefault="003C3B3E" w:rsidP="000B620A">
      <w:pPr>
        <w:pStyle w:val="Listenabsatz"/>
        <w:numPr>
          <w:ilvl w:val="0"/>
          <w:numId w:val="39"/>
        </w:numPr>
      </w:pPr>
      <w:r w:rsidRPr="003C3B3E">
        <w:t>Wearables wie Smartwatches</w:t>
      </w:r>
    </w:p>
    <w:p w14:paraId="58C60BA4" w14:textId="77777777" w:rsidR="003C3B3E" w:rsidRPr="003C3B3E" w:rsidRDefault="003C3B3E" w:rsidP="000B620A">
      <w:pPr>
        <w:pStyle w:val="Listenabsatz"/>
        <w:numPr>
          <w:ilvl w:val="0"/>
          <w:numId w:val="39"/>
        </w:numPr>
      </w:pPr>
      <w:r w:rsidRPr="003C3B3E">
        <w:t>Geräte in Fahrzeug-Dashboards oder Flugzeugsitzen</w:t>
      </w:r>
    </w:p>
    <w:p w14:paraId="673BEEAA" w14:textId="200772A6" w:rsidR="003C3B3E" w:rsidRPr="003C3B3E" w:rsidRDefault="003C3B3E" w:rsidP="000B620A">
      <w:pPr>
        <w:pStyle w:val="Listenabsatz"/>
        <w:numPr>
          <w:ilvl w:val="0"/>
          <w:numId w:val="39"/>
        </w:numPr>
      </w:pPr>
      <w:r w:rsidRPr="003C3B3E">
        <w:t>Haushaltsgeräte und andere IoT-Geräte</w:t>
      </w:r>
    </w:p>
    <w:p w14:paraId="013FD284" w14:textId="77777777" w:rsidR="003C3B3E" w:rsidRPr="00AC1504" w:rsidRDefault="003C3B3E" w:rsidP="00AB52FD">
      <w:pPr>
        <w:rPr>
          <w:lang w:val="en-US"/>
        </w:rPr>
      </w:pPr>
      <w:r w:rsidRPr="00AC1504">
        <w:rPr>
          <w:lang w:val="en-US"/>
        </w:rPr>
        <w:t>Die W3C Web Accessibility Initiative (WAI) integriert Mobile Accessibility in ihre Standards:</w:t>
      </w:r>
    </w:p>
    <w:p w14:paraId="087BD4DE" w14:textId="7DA0AB7E" w:rsidR="003C3B3E" w:rsidRPr="003C3B3E" w:rsidRDefault="003C3B3E" w:rsidP="000B620A">
      <w:pPr>
        <w:pStyle w:val="Listenabsatz"/>
        <w:numPr>
          <w:ilvl w:val="0"/>
          <w:numId w:val="38"/>
        </w:numPr>
      </w:pPr>
      <w:r w:rsidRPr="003C3B3E">
        <w:rPr>
          <w:b/>
          <w:bCs/>
        </w:rPr>
        <w:t>WCAG:</w:t>
      </w:r>
      <w:r w:rsidRPr="003C3B3E">
        <w:t xml:space="preserve"> </w:t>
      </w:r>
      <w:r w:rsidR="00054B8F" w:rsidRPr="00054B8F">
        <w:t>Für Webinhalte auf mobilen Geräten</w:t>
      </w:r>
    </w:p>
    <w:p w14:paraId="11A203FF" w14:textId="5F1C84C7" w:rsidR="003C3B3E" w:rsidRPr="003C3B3E" w:rsidRDefault="003C3B3E" w:rsidP="000B620A">
      <w:pPr>
        <w:pStyle w:val="Listenabsatz"/>
        <w:numPr>
          <w:ilvl w:val="0"/>
          <w:numId w:val="38"/>
        </w:numPr>
      </w:pPr>
      <w:r w:rsidRPr="003C3B3E">
        <w:rPr>
          <w:b/>
          <w:bCs/>
        </w:rPr>
        <w:t>UAAG:</w:t>
      </w:r>
      <w:r w:rsidRPr="003C3B3E">
        <w:t xml:space="preserve"> </w:t>
      </w:r>
      <w:r w:rsidR="0055093B" w:rsidRPr="0055093B">
        <w:t>Richtlinien für</w:t>
      </w:r>
      <w:r w:rsidRPr="003C3B3E">
        <w:t xml:space="preserve"> mobile Browser und User Agents</w:t>
      </w:r>
    </w:p>
    <w:p w14:paraId="0F800739" w14:textId="132E4E1E" w:rsidR="003C3B3E" w:rsidRPr="003C3B3E" w:rsidRDefault="003C3B3E" w:rsidP="000B620A">
      <w:pPr>
        <w:pStyle w:val="Listenabsatz"/>
        <w:numPr>
          <w:ilvl w:val="0"/>
          <w:numId w:val="38"/>
        </w:numPr>
      </w:pPr>
      <w:r w:rsidRPr="003C3B3E">
        <w:rPr>
          <w:b/>
          <w:bCs/>
        </w:rPr>
        <w:t>ATAG:</w:t>
      </w:r>
      <w:r w:rsidRPr="003C3B3E">
        <w:t xml:space="preserve"> </w:t>
      </w:r>
      <w:r w:rsidR="00D8276E" w:rsidRPr="00D8276E">
        <w:t>Anforderungen an</w:t>
      </w:r>
      <w:r w:rsidRPr="003C3B3E">
        <w:t xml:space="preserve"> Software zur Erstellung </w:t>
      </w:r>
      <w:r w:rsidR="00D8276E" w:rsidRPr="00D8276E">
        <w:t>barrierefreier Webinhalte</w:t>
      </w:r>
    </w:p>
    <w:p w14:paraId="1C27952F" w14:textId="5E96340F" w:rsidR="003C3B3E" w:rsidRDefault="003C3B3E" w:rsidP="000B620A">
      <w:pPr>
        <w:pStyle w:val="Listenabsatz"/>
        <w:numPr>
          <w:ilvl w:val="0"/>
          <w:numId w:val="38"/>
        </w:numPr>
      </w:pPr>
      <w:r w:rsidRPr="003C3B3E">
        <w:rPr>
          <w:b/>
          <w:bCs/>
        </w:rPr>
        <w:t>WAI-ARIA:</w:t>
      </w:r>
      <w:r w:rsidRPr="003C3B3E">
        <w:t xml:space="preserve"> Methoden zur Verbesserung der Zugänglichkeit dynamischer Inhalte und UI-Steuerelemente.</w:t>
      </w:r>
    </w:p>
    <w:p w14:paraId="4742A6E1" w14:textId="37E4F2B8" w:rsidR="000423D5" w:rsidRPr="003C3B3E" w:rsidRDefault="0049275E" w:rsidP="00AB52FD">
      <w:sdt>
        <w:sdtPr>
          <w:id w:val="-1367291702"/>
          <w:citation/>
        </w:sdtPr>
        <w:sdtContent>
          <w:r w:rsidR="000423D5">
            <w:fldChar w:fldCharType="begin"/>
          </w:r>
          <w:r w:rsidR="000423D5">
            <w:instrText xml:space="preserve"> CITATION Sha24 \l 3079 </w:instrText>
          </w:r>
          <w:r w:rsidR="000423D5">
            <w:fldChar w:fldCharType="separate"/>
          </w:r>
          <w:r w:rsidR="00FF54F6">
            <w:rPr>
              <w:noProof/>
            </w:rPr>
            <w:t>[26]</w:t>
          </w:r>
          <w:r w:rsidR="000423D5">
            <w:fldChar w:fldCharType="end"/>
          </w:r>
        </w:sdtContent>
      </w:sdt>
    </w:p>
    <w:p w14:paraId="6D32583A" w14:textId="4667C32D" w:rsidR="00F40CCF" w:rsidRPr="00F40CCF" w:rsidRDefault="00F40CCF" w:rsidP="00AB52FD">
      <w:pPr>
        <w:pStyle w:val="berschrift4"/>
      </w:pPr>
      <w:r w:rsidRPr="00F40CCF">
        <w:t>Relevanz und Anwendung</w:t>
      </w:r>
    </w:p>
    <w:p w14:paraId="3F6F9EB5" w14:textId="122355F6" w:rsidR="00F40CCF" w:rsidRPr="00F40CCF" w:rsidRDefault="00F40CCF" w:rsidP="00AB52FD">
      <w:r w:rsidRPr="00F40CCF">
        <w:t xml:space="preserve">Die WCAG bilden die Grundlage vieler gesetzlicher </w:t>
      </w:r>
      <w:r w:rsidR="001B5DB3" w:rsidRPr="001B5DB3">
        <w:t>Vorschriften, etwa</w:t>
      </w:r>
      <w:r w:rsidRPr="00F40CCF">
        <w:t xml:space="preserve"> der EU-Richtlinie 2016/2102. Sie sind essenziell für die </w:t>
      </w:r>
      <w:r w:rsidR="001B5DB3" w:rsidRPr="001B5DB3">
        <w:t>Entwicklung</w:t>
      </w:r>
      <w:r w:rsidRPr="00F40CCF">
        <w:t xml:space="preserve"> barrierefreier Websites und digitaler Anwendungen.</w:t>
      </w:r>
    </w:p>
    <w:p w14:paraId="715E315E" w14:textId="26778BA0" w:rsidR="001B14E1" w:rsidRPr="00FB5116" w:rsidRDefault="0049275E" w:rsidP="00F779C2">
      <w:sdt>
        <w:sdtPr>
          <w:id w:val="-1982614553"/>
          <w:citation/>
        </w:sdtPr>
        <w:sdtContent>
          <w:r w:rsidR="00915934">
            <w:fldChar w:fldCharType="begin"/>
          </w:r>
          <w:r w:rsidR="00915934">
            <w:instrText xml:space="preserve"> CITATION Web24 \l 3079 </w:instrText>
          </w:r>
          <w:r w:rsidR="00915934">
            <w:fldChar w:fldCharType="separate"/>
          </w:r>
          <w:r w:rsidR="00FF54F6">
            <w:rPr>
              <w:noProof/>
            </w:rPr>
            <w:t>[27]</w:t>
          </w:r>
          <w:r w:rsidR="00915934">
            <w:fldChar w:fldCharType="end"/>
          </w:r>
        </w:sdtContent>
      </w:sdt>
      <w:sdt>
        <w:sdtPr>
          <w:id w:val="2103458542"/>
          <w:citation/>
        </w:sdtPr>
        <w:sdtContent>
          <w:r w:rsidR="00915934">
            <w:fldChar w:fldCharType="begin"/>
          </w:r>
          <w:r w:rsidR="00915934">
            <w:instrText xml:space="preserve"> CITATION W3C24 \l 3079 </w:instrText>
          </w:r>
          <w:r w:rsidR="00915934">
            <w:fldChar w:fldCharType="separate"/>
          </w:r>
          <w:r w:rsidR="00FF54F6">
            <w:rPr>
              <w:noProof/>
            </w:rPr>
            <w:t xml:space="preserve"> </w:t>
          </w:r>
          <w:r w:rsidR="00FF54F6">
            <w:rPr>
              <w:noProof/>
            </w:rPr>
            <w:t>[21]</w:t>
          </w:r>
          <w:r w:rsidR="00915934">
            <w:fldChar w:fldCharType="end"/>
          </w:r>
        </w:sdtContent>
      </w:sdt>
    </w:p>
    <w:p w14:paraId="25C1038E" w14:textId="0C90D33F" w:rsidR="002845A2" w:rsidRDefault="002B5EC2" w:rsidP="002845A2">
      <w:pPr>
        <w:pStyle w:val="berschrift3"/>
        <w:rPr>
          <w:lang w:val="en-GB"/>
        </w:rPr>
      </w:pPr>
      <w:bookmarkStart w:id="36" w:name="_Ref191738382"/>
      <w:bookmarkStart w:id="37" w:name="_Toc195265527"/>
      <w:r w:rsidRPr="002B5EC2">
        <w:rPr>
          <w:lang w:val="en-GB"/>
        </w:rPr>
        <w:t>EN 301</w:t>
      </w:r>
      <w:r w:rsidR="00FB5116">
        <w:rPr>
          <w:lang w:val="en-GB"/>
        </w:rPr>
        <w:t> </w:t>
      </w:r>
      <w:r w:rsidRPr="002B5EC2">
        <w:rPr>
          <w:lang w:val="en-GB"/>
        </w:rPr>
        <w:t>549</w:t>
      </w:r>
      <w:bookmarkEnd w:id="36"/>
      <w:bookmarkEnd w:id="37"/>
    </w:p>
    <w:p w14:paraId="559A07C6" w14:textId="7A0DE252" w:rsidR="00FE5B67" w:rsidRPr="00FB64D2" w:rsidRDefault="00FB64D2" w:rsidP="00AB52FD">
      <w:r w:rsidRPr="00FB64D2">
        <w:t>Die EN 301 549 ist eine europäische Norm, die Anforderungen an die Barrierefreiheit von Informations- und Kommunikationstechnologie (IKT) definiert. Sie wurde entwickelt, um die Barrierefreiheit von IT-Produkten und -Diensten in der EU zu gewährleisten und unterstützt die Umsetzung der EU-Richtlinie 2016/2102.</w:t>
      </w:r>
    </w:p>
    <w:p w14:paraId="49AE316E" w14:textId="77777777" w:rsidR="00FB64D2" w:rsidRPr="00FB64D2" w:rsidRDefault="00FB64D2" w:rsidP="00AB52FD">
      <w:pPr>
        <w:pStyle w:val="berschrift4"/>
      </w:pPr>
      <w:r w:rsidRPr="00FB64D2">
        <w:t>Zielsetzung und Anwendungsbereich</w:t>
      </w:r>
    </w:p>
    <w:p w14:paraId="3AAB245D" w14:textId="77777777" w:rsidR="00FB64D2" w:rsidRPr="00FB64D2" w:rsidRDefault="00FB64D2" w:rsidP="00AB52FD">
      <w:r w:rsidRPr="00FB64D2">
        <w:t>Die Norm hat das Ziel, sicherzustellen, dass alle IKT-Produkte und -Dienste für Menschen mit Behinderungen zugänglich sind. Sie gilt für:</w:t>
      </w:r>
    </w:p>
    <w:p w14:paraId="529EE56A" w14:textId="77777777" w:rsidR="00FB64D2" w:rsidRPr="00FB64D2" w:rsidRDefault="00FB64D2" w:rsidP="000B620A">
      <w:pPr>
        <w:pStyle w:val="Listenabsatz"/>
        <w:numPr>
          <w:ilvl w:val="0"/>
          <w:numId w:val="37"/>
        </w:numPr>
      </w:pPr>
      <w:r w:rsidRPr="00FB64D2">
        <w:t>Websites und mobile Anwendungen,</w:t>
      </w:r>
    </w:p>
    <w:p w14:paraId="34D40759" w14:textId="77777777" w:rsidR="00FB64D2" w:rsidRPr="00FB64D2" w:rsidRDefault="00FB64D2" w:rsidP="000B620A">
      <w:pPr>
        <w:pStyle w:val="Listenabsatz"/>
        <w:numPr>
          <w:ilvl w:val="0"/>
          <w:numId w:val="37"/>
        </w:numPr>
      </w:pPr>
      <w:r w:rsidRPr="00FB64D2">
        <w:t>Software,</w:t>
      </w:r>
    </w:p>
    <w:p w14:paraId="17DF674E" w14:textId="3EAC9830" w:rsidR="00D71958" w:rsidRPr="00E45E3A" w:rsidRDefault="00FB64D2" w:rsidP="000B620A">
      <w:pPr>
        <w:pStyle w:val="Listenabsatz"/>
        <w:numPr>
          <w:ilvl w:val="0"/>
          <w:numId w:val="37"/>
        </w:numPr>
      </w:pPr>
      <w:r w:rsidRPr="00FB64D2">
        <w:t>Hardware wie Computer, Telefone und Selbstbedienungskioske.</w:t>
      </w:r>
    </w:p>
    <w:p w14:paraId="124D24D1" w14:textId="594BBD51" w:rsidR="00FB64D2" w:rsidRPr="00FB64D2" w:rsidRDefault="00FB64D2" w:rsidP="00AB52FD">
      <w:pPr>
        <w:pStyle w:val="berschrift4"/>
      </w:pPr>
      <w:r w:rsidRPr="00FB64D2">
        <w:t>Hauptinhalte</w:t>
      </w:r>
    </w:p>
    <w:p w14:paraId="348A1CB3" w14:textId="03C5FCD8" w:rsidR="00FB64D2" w:rsidRPr="00FB64D2" w:rsidRDefault="00FB64D2" w:rsidP="00AB52FD">
      <w:r w:rsidRPr="00FB64D2">
        <w:t>Die EN 301 549 basiert auf den WCAG 2.1</w:t>
      </w:r>
      <w:r w:rsidR="008561B9">
        <w:t xml:space="preserve"> </w:t>
      </w:r>
      <w:r w:rsidR="008561B9" w:rsidRPr="0075112E">
        <w:rPr>
          <w:b/>
          <w:bCs/>
        </w:rPr>
        <w:t>(</w:t>
      </w:r>
      <w:r w:rsidR="0075112E" w:rsidRPr="0075112E">
        <w:rPr>
          <w:b/>
          <w:bCs/>
        </w:rPr>
        <w:fldChar w:fldCharType="begin"/>
      </w:r>
      <w:r w:rsidR="0075112E" w:rsidRPr="0075112E">
        <w:rPr>
          <w:b/>
          <w:bCs/>
        </w:rPr>
        <w:instrText xml:space="preserve"> REF _Ref187686911 \r \h </w:instrText>
      </w:r>
      <w:r w:rsidR="0075112E">
        <w:rPr>
          <w:b/>
          <w:bCs/>
        </w:rPr>
        <w:instrText xml:space="preserve"> \* MERGEFORMAT </w:instrText>
      </w:r>
      <w:r w:rsidR="0075112E" w:rsidRPr="0075112E">
        <w:rPr>
          <w:b/>
          <w:bCs/>
        </w:rPr>
      </w:r>
      <w:r w:rsidR="0075112E" w:rsidRPr="0075112E">
        <w:rPr>
          <w:b/>
          <w:bCs/>
        </w:rPr>
        <w:fldChar w:fldCharType="separate"/>
      </w:r>
      <w:r w:rsidR="00F509F4">
        <w:rPr>
          <w:b/>
          <w:bCs/>
        </w:rPr>
        <w:t>2.2.3</w:t>
      </w:r>
      <w:r w:rsidR="0075112E" w:rsidRPr="0075112E">
        <w:rPr>
          <w:b/>
          <w:bCs/>
        </w:rPr>
        <w:fldChar w:fldCharType="end"/>
      </w:r>
      <w:r w:rsidR="008561B9" w:rsidRPr="0075112E">
        <w:rPr>
          <w:b/>
          <w:bCs/>
        </w:rPr>
        <w:t>)</w:t>
      </w:r>
      <w:r w:rsidRPr="00FB64D2">
        <w:t xml:space="preserve"> für Webinhalte und ergänzt diese um technische Anforderungen für:</w:t>
      </w:r>
    </w:p>
    <w:p w14:paraId="317BD067" w14:textId="77777777" w:rsidR="00FB64D2" w:rsidRPr="00FB64D2" w:rsidRDefault="00FB64D2" w:rsidP="000B620A">
      <w:pPr>
        <w:pStyle w:val="Listenabsatz"/>
        <w:numPr>
          <w:ilvl w:val="0"/>
          <w:numId w:val="36"/>
        </w:numPr>
      </w:pPr>
      <w:r w:rsidRPr="00FB64D2">
        <w:rPr>
          <w:b/>
          <w:bCs/>
        </w:rPr>
        <w:t>Hardware:</w:t>
      </w:r>
      <w:r w:rsidRPr="00FB64D2">
        <w:t xml:space="preserve"> Vorgaben für physische Geräte, wie taktile Eingabegeräte oder Braillezeilen.</w:t>
      </w:r>
    </w:p>
    <w:p w14:paraId="75F6BCEE" w14:textId="77777777" w:rsidR="00FB64D2" w:rsidRPr="00FB64D2" w:rsidRDefault="00FB64D2" w:rsidP="000B620A">
      <w:pPr>
        <w:pStyle w:val="Listenabsatz"/>
        <w:numPr>
          <w:ilvl w:val="0"/>
          <w:numId w:val="36"/>
        </w:numPr>
      </w:pPr>
      <w:r w:rsidRPr="00FB64D2">
        <w:rPr>
          <w:b/>
          <w:bCs/>
        </w:rPr>
        <w:t>Software:</w:t>
      </w:r>
      <w:r w:rsidRPr="00FB64D2">
        <w:t xml:space="preserve"> Anforderungen wie Tastaturbedienbarkeit und alternative Textbeschreibungen.</w:t>
      </w:r>
    </w:p>
    <w:p w14:paraId="4D7834CF" w14:textId="418FF13B" w:rsidR="00327F54" w:rsidRDefault="00FB64D2" w:rsidP="000B620A">
      <w:pPr>
        <w:pStyle w:val="Listenabsatz"/>
        <w:numPr>
          <w:ilvl w:val="0"/>
          <w:numId w:val="36"/>
        </w:numPr>
      </w:pPr>
      <w:r w:rsidRPr="00FB64D2">
        <w:rPr>
          <w:b/>
          <w:bCs/>
        </w:rPr>
        <w:t>Dokumentation:</w:t>
      </w:r>
      <w:r w:rsidRPr="00FB64D2">
        <w:t xml:space="preserve"> Verpflichtung zur Bereitstellung barrierefreier Benutzerhandbücher und Supportdienste.</w:t>
      </w:r>
    </w:p>
    <w:p w14:paraId="2914575F" w14:textId="47BF2464" w:rsidR="00327F54" w:rsidRPr="00327F54" w:rsidRDefault="00327F54" w:rsidP="00AB52FD">
      <w:pPr>
        <w:pStyle w:val="berschrift4"/>
      </w:pPr>
      <w:r w:rsidRPr="00327F54">
        <w:lastRenderedPageBreak/>
        <w:t>EU Accessibility Checker</w:t>
      </w:r>
    </w:p>
    <w:p w14:paraId="79AFB4FA" w14:textId="352E54CE" w:rsidR="006F088A" w:rsidRDefault="00386A79" w:rsidP="00AB52FD">
      <w:r w:rsidRPr="00386A79">
        <w:t>Zur Überprüfung der Konformität mit der EN 301 549 stehen spezielle EU Accessibility Checker zur Verfügung. Diese Tools helfen Entwicklern dabei, die Einhaltung der Norm sicherzustellen. Beispiele hierfür sind:</w:t>
      </w:r>
    </w:p>
    <w:p w14:paraId="79F0FC59" w14:textId="3CB5F2EE" w:rsidR="00386A79" w:rsidRDefault="00386A79" w:rsidP="000B620A">
      <w:pPr>
        <w:pStyle w:val="Listenabsatz"/>
        <w:numPr>
          <w:ilvl w:val="0"/>
          <w:numId w:val="35"/>
        </w:numPr>
      </w:pPr>
      <w:r w:rsidRPr="00386A79">
        <w:rPr>
          <w:b/>
          <w:bCs/>
        </w:rPr>
        <w:t>Accessi.org EN 301 549 Checker:</w:t>
      </w:r>
      <w:r w:rsidRPr="00386A79">
        <w:t xml:space="preserve"> Ein Tool zur Bewertung der Barrierefreiheit von Websites gemäß EN 301</w:t>
      </w:r>
      <w:r>
        <w:t> </w:t>
      </w:r>
      <w:r w:rsidRPr="00386A79">
        <w:t>549.</w:t>
      </w:r>
      <w:r w:rsidR="00C937A1">
        <w:t xml:space="preserve"> </w:t>
      </w:r>
      <w:sdt>
        <w:sdtPr>
          <w:id w:val="902109027"/>
          <w:citation/>
        </w:sdtPr>
        <w:sdtContent>
          <w:r w:rsidR="00E259ED">
            <w:fldChar w:fldCharType="begin"/>
          </w:r>
          <w:r w:rsidR="00E259ED">
            <w:instrText xml:space="preserve"> CITATION Doe25 \l 3079 </w:instrText>
          </w:r>
          <w:r w:rsidR="00E259ED">
            <w:fldChar w:fldCharType="separate"/>
          </w:r>
          <w:r w:rsidR="00FF54F6">
            <w:rPr>
              <w:noProof/>
            </w:rPr>
            <w:t>[28]</w:t>
          </w:r>
          <w:r w:rsidR="00E259ED">
            <w:fldChar w:fldCharType="end"/>
          </w:r>
        </w:sdtContent>
      </w:sdt>
    </w:p>
    <w:p w14:paraId="2CEB0960" w14:textId="290223F5" w:rsidR="006F088A" w:rsidRDefault="00C937A1" w:rsidP="000B620A">
      <w:pPr>
        <w:pStyle w:val="Listenabsatz"/>
        <w:numPr>
          <w:ilvl w:val="0"/>
          <w:numId w:val="35"/>
        </w:numPr>
      </w:pPr>
      <w:r w:rsidRPr="00C937A1">
        <w:rPr>
          <w:b/>
          <w:bCs/>
        </w:rPr>
        <w:t>Siteimprove Accessibility Checker:</w:t>
      </w:r>
      <w:r w:rsidRPr="00C937A1">
        <w:t xml:space="preserve"> Ein weiteres Tool zur Überprüfung der Website-Konformität mit europäischen Barrierefreiheitsstandards.</w:t>
      </w:r>
      <w:r>
        <w:t xml:space="preserve"> </w:t>
      </w:r>
      <w:r w:rsidRPr="00C937A1">
        <w:t xml:space="preserve"> </w:t>
      </w:r>
      <w:sdt>
        <w:sdtPr>
          <w:id w:val="-2140558902"/>
          <w:citation/>
        </w:sdtPr>
        <w:sdtContent>
          <w:r>
            <w:fldChar w:fldCharType="begin"/>
          </w:r>
          <w:r>
            <w:instrText xml:space="preserve"> CITATION Web251 \l 3079 </w:instrText>
          </w:r>
          <w:r>
            <w:fldChar w:fldCharType="separate"/>
          </w:r>
          <w:r w:rsidR="00FF54F6">
            <w:rPr>
              <w:noProof/>
            </w:rPr>
            <w:t>[29]</w:t>
          </w:r>
          <w:r>
            <w:fldChar w:fldCharType="end"/>
          </w:r>
        </w:sdtContent>
      </w:sdt>
    </w:p>
    <w:p w14:paraId="3E7F5D6F" w14:textId="095DEFAE" w:rsidR="00705FA4" w:rsidRDefault="00E02808" w:rsidP="00AB52FD">
      <w:pPr>
        <w:pStyle w:val="berschrift4"/>
      </w:pPr>
      <w:r>
        <w:rPr>
          <w:noProof/>
        </w:rPr>
        <w:drawing>
          <wp:anchor distT="0" distB="0" distL="114300" distR="114300" simplePos="0" relativeHeight="251658242" behindDoc="0" locked="0" layoutInCell="1" allowOverlap="1" wp14:anchorId="766B5DFD" wp14:editId="6AC75521">
            <wp:simplePos x="0" y="0"/>
            <wp:positionH relativeFrom="margin">
              <wp:posOffset>4528185</wp:posOffset>
            </wp:positionH>
            <wp:positionV relativeFrom="paragraph">
              <wp:posOffset>11007</wp:posOffset>
            </wp:positionV>
            <wp:extent cx="1332230" cy="1400175"/>
            <wp:effectExtent l="0" t="0" r="1270" b="9525"/>
            <wp:wrapSquare wrapText="bothSides"/>
            <wp:docPr id="1561338192" name="Grafik 4" descr="Ein Bild, das Text, Schrift, Logo,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8192" name="Grafik 4" descr="Ein Bild, das Text, Schrift, Logo, Kreis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2230" cy="1400175"/>
                    </a:xfrm>
                    <a:prstGeom prst="rect">
                      <a:avLst/>
                    </a:prstGeom>
                  </pic:spPr>
                </pic:pic>
              </a:graphicData>
            </a:graphic>
            <wp14:sizeRelH relativeFrom="margin">
              <wp14:pctWidth>0</wp14:pctWidth>
            </wp14:sizeRelH>
            <wp14:sizeRelV relativeFrom="margin">
              <wp14:pctHeight>0</wp14:pctHeight>
            </wp14:sizeRelV>
          </wp:anchor>
        </w:drawing>
      </w:r>
      <w:r w:rsidR="00705FA4">
        <w:t>EN-Seal</w:t>
      </w:r>
    </w:p>
    <w:p w14:paraId="28DDDE91" w14:textId="3E5E060E" w:rsidR="00D71958" w:rsidRPr="00E45E3A" w:rsidRDefault="00D71958" w:rsidP="00E02808">
      <w:r w:rsidRPr="00D71958">
        <w:t xml:space="preserve">Eine Visualisierung der EN 301 549 wird durch das sogenannte </w:t>
      </w:r>
      <w:r w:rsidRPr="00D71958">
        <w:rPr>
          <w:b/>
          <w:bCs/>
        </w:rPr>
        <w:t>EN-Seal</w:t>
      </w:r>
      <w:r w:rsidRPr="00D71958">
        <w:t xml:space="preserve"> veranschaulicht. Dieses Siegel zeigt an, dass ein Produkt oder eine Dienstleistung den Anforderungen dieser Norm entspricht. In </w:t>
      </w:r>
      <w:r w:rsidRPr="00D71958">
        <w:rPr>
          <w:b/>
          <w:bCs/>
        </w:rPr>
        <w:fldChar w:fldCharType="begin"/>
      </w:r>
      <w:r w:rsidRPr="00D71958">
        <w:rPr>
          <w:b/>
          <w:bCs/>
        </w:rPr>
        <w:instrText xml:space="preserve"> REF _Ref187686645 \h  \* MERGEFORMAT </w:instrText>
      </w:r>
      <w:r w:rsidRPr="00D71958">
        <w:rPr>
          <w:b/>
          <w:bCs/>
        </w:rPr>
      </w:r>
      <w:r w:rsidRPr="00D71958">
        <w:rPr>
          <w:b/>
          <w:bCs/>
        </w:rPr>
        <w:fldChar w:fldCharType="separate"/>
      </w:r>
      <w:r w:rsidR="00F509F4" w:rsidRPr="00F509F4">
        <w:rPr>
          <w:b/>
          <w:bCs/>
        </w:rPr>
        <w:t xml:space="preserve">Abbildung </w:t>
      </w:r>
      <w:r w:rsidR="00F509F4" w:rsidRPr="00F509F4">
        <w:rPr>
          <w:b/>
          <w:bCs/>
          <w:noProof/>
        </w:rPr>
        <w:t>2</w:t>
      </w:r>
      <w:r w:rsidR="00F509F4" w:rsidRPr="00F509F4">
        <w:rPr>
          <w:b/>
          <w:bCs/>
        </w:rPr>
        <w:t>: EN 301 549 Seal</w:t>
      </w:r>
      <w:r w:rsidRPr="00D71958">
        <w:rPr>
          <w:b/>
          <w:bCs/>
        </w:rPr>
        <w:fldChar w:fldCharType="end"/>
      </w:r>
      <w:r>
        <w:rPr>
          <w:b/>
          <w:bCs/>
        </w:rPr>
        <w:t xml:space="preserve"> </w:t>
      </w:r>
      <w:r w:rsidRPr="00D71958">
        <w:t>wird ein Beispiel für ein solches EN-Seal dargestellt.</w:t>
      </w:r>
    </w:p>
    <w:p w14:paraId="41508106" w14:textId="0419A34E" w:rsidR="00FB64D2" w:rsidRPr="00AB52FD" w:rsidRDefault="00FB64D2" w:rsidP="00AB52FD">
      <w:pPr>
        <w:pStyle w:val="berschrift4"/>
      </w:pPr>
      <w:r w:rsidRPr="00FB64D2">
        <w:t>Bedeutung</w:t>
      </w:r>
    </w:p>
    <w:p w14:paraId="48729D3E" w14:textId="38B15F24" w:rsidR="00FB64D2" w:rsidRPr="00FB64D2" w:rsidRDefault="00E02808" w:rsidP="00AB52FD">
      <w:r>
        <w:rPr>
          <w:noProof/>
        </w:rPr>
        <mc:AlternateContent>
          <mc:Choice Requires="wps">
            <w:drawing>
              <wp:anchor distT="0" distB="0" distL="114300" distR="114300" simplePos="0" relativeHeight="251658243" behindDoc="0" locked="0" layoutInCell="1" allowOverlap="1" wp14:anchorId="10238BF5" wp14:editId="61048C0C">
                <wp:simplePos x="0" y="0"/>
                <wp:positionH relativeFrom="margin">
                  <wp:align>right</wp:align>
                </wp:positionH>
                <wp:positionV relativeFrom="paragraph">
                  <wp:posOffset>172085</wp:posOffset>
                </wp:positionV>
                <wp:extent cx="1322705" cy="635"/>
                <wp:effectExtent l="0" t="0" r="0" b="0"/>
                <wp:wrapSquare wrapText="bothSides"/>
                <wp:docPr id="250870296" name="Textfeld 1"/>
                <wp:cNvGraphicFramePr/>
                <a:graphic xmlns:a="http://schemas.openxmlformats.org/drawingml/2006/main">
                  <a:graphicData uri="http://schemas.microsoft.com/office/word/2010/wordprocessingShape">
                    <wps:wsp>
                      <wps:cNvSpPr txBox="1"/>
                      <wps:spPr>
                        <a:xfrm>
                          <a:off x="0" y="0"/>
                          <a:ext cx="1322705" cy="635"/>
                        </a:xfrm>
                        <a:prstGeom prst="rect">
                          <a:avLst/>
                        </a:prstGeom>
                        <a:solidFill>
                          <a:prstClr val="white"/>
                        </a:solidFill>
                        <a:ln>
                          <a:noFill/>
                        </a:ln>
                      </wps:spPr>
                      <wps:txbx>
                        <w:txbxContent>
                          <w:p w14:paraId="1450C971" w14:textId="3A473E51" w:rsidR="002436FF" w:rsidRPr="00B05575" w:rsidRDefault="002436FF" w:rsidP="002436FF">
                            <w:pPr>
                              <w:pStyle w:val="Beschriftung"/>
                              <w:rPr>
                                <w:noProof/>
                                <w:sz w:val="22"/>
                              </w:rPr>
                            </w:pPr>
                            <w:bookmarkStart w:id="38" w:name="_Ref187686645"/>
                            <w:bookmarkStart w:id="39" w:name="_Toc187688975"/>
                            <w:bookmarkStart w:id="40" w:name="_Toc191762678"/>
                            <w:r>
                              <w:t xml:space="preserve">Abbildung </w:t>
                            </w:r>
                            <w:r w:rsidR="00F509F4">
                              <w:fldChar w:fldCharType="begin"/>
                            </w:r>
                            <w:r w:rsidR="00F509F4">
                              <w:instrText xml:space="preserve"> SEQ Abbildung \* ARABIC </w:instrText>
                            </w:r>
                            <w:r w:rsidR="00F509F4">
                              <w:fldChar w:fldCharType="separate"/>
                            </w:r>
                            <w:r w:rsidR="00CA7CBB">
                              <w:rPr>
                                <w:noProof/>
                              </w:rPr>
                              <w:t>4</w:t>
                            </w:r>
                            <w:r w:rsidR="00F509F4">
                              <w:rPr>
                                <w:noProof/>
                              </w:rPr>
                              <w:fldChar w:fldCharType="end"/>
                            </w:r>
                            <w:r>
                              <w:t>: EN 301 549 Seal</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38BF5" id="_x0000_s1027" type="#_x0000_t202" style="position:absolute;left:0;text-align:left;margin-left:52.95pt;margin-top:13.55pt;width:104.15pt;height:.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h5GA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eu5vPP02vOJOVurq4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" stroked="f">
                <v:textbox style="mso-fit-shape-to-text:t" inset="0,0,0,0">
                  <w:txbxContent>
                    <w:p w14:paraId="1450C971" w14:textId="3A473E51" w:rsidR="002436FF" w:rsidRPr="00B05575" w:rsidRDefault="002436FF" w:rsidP="002436FF">
                      <w:pPr>
                        <w:pStyle w:val="Beschriftung"/>
                        <w:rPr>
                          <w:noProof/>
                          <w:sz w:val="22"/>
                        </w:rPr>
                      </w:pPr>
                      <w:bookmarkStart w:id="41" w:name="_Ref187686645"/>
                      <w:bookmarkStart w:id="42" w:name="_Toc187688975"/>
                      <w:bookmarkStart w:id="43" w:name="_Toc191762678"/>
                      <w:r>
                        <w:t xml:space="preserve">Abbildung </w:t>
                      </w:r>
                      <w:r w:rsidR="00F509F4">
                        <w:fldChar w:fldCharType="begin"/>
                      </w:r>
                      <w:r w:rsidR="00F509F4">
                        <w:instrText xml:space="preserve"> SEQ Abbildung \* ARABIC </w:instrText>
                      </w:r>
                      <w:r w:rsidR="00F509F4">
                        <w:fldChar w:fldCharType="separate"/>
                      </w:r>
                      <w:r w:rsidR="00CA7CBB">
                        <w:rPr>
                          <w:noProof/>
                        </w:rPr>
                        <w:t>4</w:t>
                      </w:r>
                      <w:r w:rsidR="00F509F4">
                        <w:rPr>
                          <w:noProof/>
                        </w:rPr>
                        <w:fldChar w:fldCharType="end"/>
                      </w:r>
                      <w:r>
                        <w:t>: EN 301 549 Seal</w:t>
                      </w:r>
                      <w:bookmarkEnd w:id="41"/>
                      <w:bookmarkEnd w:id="42"/>
                      <w:bookmarkEnd w:id="43"/>
                    </w:p>
                  </w:txbxContent>
                </v:textbox>
                <w10:wrap type="square" anchorx="margin"/>
              </v:shape>
            </w:pict>
          </mc:Fallback>
        </mc:AlternateContent>
      </w:r>
      <w:r w:rsidR="00FB64D2" w:rsidRPr="00FB64D2">
        <w:t>Die EN 301 549 ist ein zentraler Standard für die barrierefreie Gestaltung von IT-Produkten und wird in Ausschreibungen der öffentlichen Hand häufig als Referenz verwendet. Sie fördert die Inklusion und gewährleistet den Zugang zu digitalen Technologien für alle.</w:t>
      </w:r>
    </w:p>
    <w:p w14:paraId="7E5B8958" w14:textId="25D4BE11" w:rsidR="00E45E3A" w:rsidRPr="00844E95" w:rsidRDefault="0049275E" w:rsidP="00AB52FD">
      <w:sdt>
        <w:sdtPr>
          <w:id w:val="-1963339877"/>
          <w:citation/>
        </w:sdtPr>
        <w:sdtContent>
          <w:r w:rsidR="00493DA8">
            <w:fldChar w:fldCharType="begin"/>
          </w:r>
          <w:r w:rsidR="00493DA8">
            <w:instrText xml:space="preserve"> CITATION Har24 \l 3079 </w:instrText>
          </w:r>
          <w:r w:rsidR="00493DA8">
            <w:fldChar w:fldCharType="separate"/>
          </w:r>
          <w:r w:rsidR="00FF54F6">
            <w:rPr>
              <w:noProof/>
            </w:rPr>
            <w:t>[30]</w:t>
          </w:r>
          <w:r w:rsidR="00493DA8">
            <w:fldChar w:fldCharType="end"/>
          </w:r>
        </w:sdtContent>
      </w:sdt>
      <w:sdt>
        <w:sdtPr>
          <w:id w:val="1056820835"/>
          <w:citation/>
        </w:sdtPr>
        <w:sdtContent>
          <w:r w:rsidR="00493DA8">
            <w:fldChar w:fldCharType="begin"/>
          </w:r>
          <w:r w:rsidR="00493DA8">
            <w:instrText xml:space="preserve"> CITATION Bar25 \l 3079 </w:instrText>
          </w:r>
          <w:r w:rsidR="00493DA8">
            <w:fldChar w:fldCharType="separate"/>
          </w:r>
          <w:r w:rsidR="00FF54F6">
            <w:rPr>
              <w:noProof/>
            </w:rPr>
            <w:t xml:space="preserve"> </w:t>
          </w:r>
          <w:r w:rsidR="00FF54F6">
            <w:rPr>
              <w:noProof/>
            </w:rPr>
            <w:t>[31]</w:t>
          </w:r>
          <w:r w:rsidR="00493DA8">
            <w:fldChar w:fldCharType="end"/>
          </w:r>
        </w:sdtContent>
      </w:sdt>
    </w:p>
    <w:p w14:paraId="48131427" w14:textId="637740BA" w:rsidR="00783DE9" w:rsidRDefault="009736B4" w:rsidP="00783DE9">
      <w:pPr>
        <w:pStyle w:val="berschrift3"/>
        <w:rPr>
          <w:lang w:val="en-GB"/>
        </w:rPr>
      </w:pPr>
      <w:bookmarkStart w:id="44" w:name="_Ref191739203"/>
      <w:bookmarkStart w:id="45" w:name="_Toc195265528"/>
      <w:r>
        <w:rPr>
          <w:lang w:val="en-GB"/>
        </w:rPr>
        <w:t>Accessi</w:t>
      </w:r>
      <w:r w:rsidR="00541C22">
        <w:rPr>
          <w:lang w:val="en-GB"/>
        </w:rPr>
        <w:t>bility Checklists und Testing Tools</w:t>
      </w:r>
      <w:bookmarkEnd w:id="44"/>
      <w:bookmarkEnd w:id="45"/>
    </w:p>
    <w:p w14:paraId="1DCCEB85" w14:textId="497D486B" w:rsidR="005F24FA" w:rsidRPr="00453367" w:rsidRDefault="00A12C88" w:rsidP="00AB52FD">
      <w:r w:rsidRPr="00A12C88">
        <w:t xml:space="preserve">Die Barrierefreiheit digitaler Anwendungen ist ein zentraler </w:t>
      </w:r>
      <w:r w:rsidR="00A54693" w:rsidRPr="00A54693">
        <w:t>Bestandteil der modernen</w:t>
      </w:r>
      <w:r w:rsidRPr="00A12C88">
        <w:t xml:space="preserve"> Softwareentwicklung. Sie </w:t>
      </w:r>
      <w:r w:rsidR="00A54693" w:rsidRPr="00A54693">
        <w:t>gewährleistet</w:t>
      </w:r>
      <w:r w:rsidRPr="00A12C88">
        <w:t>, dass alle Nutzer</w:t>
      </w:r>
      <w:r w:rsidR="0009075D">
        <w:t xml:space="preserve">innen und </w:t>
      </w:r>
      <w:r w:rsidRPr="00A12C88">
        <w:t xml:space="preserve">Nutzer, einschließlich </w:t>
      </w:r>
      <w:r w:rsidR="00A54693" w:rsidRPr="00A54693">
        <w:t>Menschen</w:t>
      </w:r>
      <w:r w:rsidRPr="00A12C88">
        <w:t xml:space="preserve"> mit Behinderungen, </w:t>
      </w:r>
      <w:r w:rsidR="00A54693" w:rsidRPr="00A54693">
        <w:t>uneingeschränkt auf</w:t>
      </w:r>
      <w:r w:rsidRPr="00A12C88">
        <w:t xml:space="preserve"> Funktionen und Informationen </w:t>
      </w:r>
      <w:r w:rsidR="00A54693" w:rsidRPr="00A54693">
        <w:t>zugreifen können.</w:t>
      </w:r>
      <w:r w:rsidRPr="00A12C88">
        <w:t xml:space="preserve"> Accessibility-Checklisten und Testing-Tools </w:t>
      </w:r>
      <w:r w:rsidR="00A54693" w:rsidRPr="00A54693">
        <w:t>sind dabei essenziell, da</w:t>
      </w:r>
      <w:r w:rsidRPr="00A12C88">
        <w:t xml:space="preserve"> sie </w:t>
      </w:r>
      <w:r w:rsidR="00A54693" w:rsidRPr="00A54693">
        <w:t xml:space="preserve">die Einhaltung von </w:t>
      </w:r>
      <w:r w:rsidRPr="00A12C88">
        <w:t xml:space="preserve">Standards wie </w:t>
      </w:r>
      <w:r w:rsidR="00A54693" w:rsidRPr="00A54693">
        <w:t xml:space="preserve">den </w:t>
      </w:r>
      <w:r w:rsidRPr="00A12C88">
        <w:t xml:space="preserve">WCAG </w:t>
      </w:r>
      <w:r>
        <w:t>(</w:t>
      </w:r>
      <w:r w:rsidRPr="00A12C88">
        <w:rPr>
          <w:b/>
          <w:bCs/>
        </w:rPr>
        <w:fldChar w:fldCharType="begin"/>
      </w:r>
      <w:r w:rsidRPr="00A12C88">
        <w:rPr>
          <w:b/>
          <w:bCs/>
        </w:rPr>
        <w:instrText xml:space="preserve"> REF _Ref187686911 \h </w:instrText>
      </w:r>
      <w:r>
        <w:rPr>
          <w:b/>
          <w:bCs/>
        </w:rPr>
        <w:instrText xml:space="preserve"> \* MERGEFORMAT </w:instrText>
      </w:r>
      <w:r w:rsidRPr="00A12C88">
        <w:rPr>
          <w:b/>
          <w:bCs/>
        </w:rPr>
      </w:r>
      <w:r w:rsidRPr="00A12C88">
        <w:rPr>
          <w:b/>
          <w:bCs/>
        </w:rPr>
        <w:fldChar w:fldCharType="separate"/>
      </w:r>
      <w:r w:rsidR="00F509F4" w:rsidRPr="00F509F4">
        <w:rPr>
          <w:b/>
          <w:bCs/>
        </w:rPr>
        <w:t>WCAG (Web Content Accessibility Guidelines)</w:t>
      </w:r>
      <w:r w:rsidRPr="00A12C88">
        <w:rPr>
          <w:b/>
          <w:bCs/>
        </w:rPr>
        <w:fldChar w:fldCharType="end"/>
      </w:r>
      <w:r>
        <w:t>)</w:t>
      </w:r>
      <w:r w:rsidRPr="00A12C88">
        <w:t xml:space="preserve"> überprüfen und sicherstellen.</w:t>
      </w:r>
    </w:p>
    <w:p w14:paraId="4FEF8D25" w14:textId="4838A3E5" w:rsidR="00247C9C" w:rsidRDefault="00247C9C" w:rsidP="00247C9C">
      <w:pPr>
        <w:pStyle w:val="Beschriftung"/>
        <w:keepNext/>
      </w:pPr>
      <w:bookmarkStart w:id="46" w:name="_Ref191752344"/>
      <w:r>
        <w:t xml:space="preserve">Tabelle </w:t>
      </w:r>
      <w:r w:rsidR="00F509F4">
        <w:fldChar w:fldCharType="begin"/>
      </w:r>
      <w:r w:rsidR="00F509F4">
        <w:instrText xml:space="preserve"> SEQ Tabelle \* ARABIC </w:instrText>
      </w:r>
      <w:r w:rsidR="00F509F4">
        <w:fldChar w:fldCharType="separate"/>
      </w:r>
      <w:r w:rsidR="00F509F4">
        <w:rPr>
          <w:noProof/>
        </w:rPr>
        <w:t>1</w:t>
      </w:r>
      <w:r w:rsidR="00F509F4">
        <w:rPr>
          <w:noProof/>
        </w:rPr>
        <w:fldChar w:fldCharType="end"/>
      </w:r>
      <w:r>
        <w:t xml:space="preserve">: </w:t>
      </w:r>
      <w:r w:rsidRPr="00B82B70">
        <w:t>Vergleich von Tools zur Überprüfung der Barrierefreiheit</w:t>
      </w:r>
      <w:bookmarkEnd w:id="46"/>
    </w:p>
    <w:tbl>
      <w:tblPr>
        <w:tblStyle w:val="Tabellenraster"/>
        <w:tblW w:w="9658" w:type="dxa"/>
        <w:tblInd w:w="-5" w:type="dxa"/>
        <w:tblLayout w:type="fixed"/>
        <w:tblLook w:val="04A0" w:firstRow="1" w:lastRow="0" w:firstColumn="1" w:lastColumn="0" w:noHBand="0" w:noVBand="1"/>
      </w:tblPr>
      <w:tblGrid>
        <w:gridCol w:w="2127"/>
        <w:gridCol w:w="2126"/>
        <w:gridCol w:w="1701"/>
        <w:gridCol w:w="2268"/>
        <w:gridCol w:w="1436"/>
      </w:tblGrid>
      <w:tr w:rsidR="0087723B" w14:paraId="7716F050" w14:textId="2C626458" w:rsidTr="00C65D8D">
        <w:trPr>
          <w:trHeight w:val="535"/>
        </w:trPr>
        <w:tc>
          <w:tcPr>
            <w:tcW w:w="2127" w:type="dxa"/>
            <w:shd w:val="clear" w:color="auto" w:fill="E5DFEC" w:themeFill="accent4" w:themeFillTint="33"/>
          </w:tcPr>
          <w:p w14:paraId="3AB746D6" w14:textId="625CA15A" w:rsidR="0087723B" w:rsidRDefault="0087723B" w:rsidP="008E0266">
            <w:pPr>
              <w:spacing w:line="240" w:lineRule="auto"/>
            </w:pPr>
            <w:r>
              <w:t>Tool</w:t>
            </w:r>
          </w:p>
        </w:tc>
        <w:tc>
          <w:tcPr>
            <w:tcW w:w="2126" w:type="dxa"/>
            <w:shd w:val="clear" w:color="auto" w:fill="E5DFEC" w:themeFill="accent4" w:themeFillTint="33"/>
          </w:tcPr>
          <w:p w14:paraId="24254DB5" w14:textId="70414B72" w:rsidR="0087723B" w:rsidRDefault="0087723B" w:rsidP="008E0266">
            <w:pPr>
              <w:spacing w:line="240" w:lineRule="auto"/>
            </w:pPr>
            <w:r>
              <w:t>Beschreibung</w:t>
            </w:r>
          </w:p>
        </w:tc>
        <w:tc>
          <w:tcPr>
            <w:tcW w:w="1701" w:type="dxa"/>
            <w:shd w:val="clear" w:color="auto" w:fill="E5DFEC" w:themeFill="accent4" w:themeFillTint="33"/>
          </w:tcPr>
          <w:p w14:paraId="4622DF56" w14:textId="516A3757" w:rsidR="0087723B" w:rsidRDefault="0087723B" w:rsidP="008E0266">
            <w:pPr>
              <w:spacing w:line="240" w:lineRule="auto"/>
            </w:pPr>
            <w:r>
              <w:t>Vorteile</w:t>
            </w:r>
          </w:p>
        </w:tc>
        <w:tc>
          <w:tcPr>
            <w:tcW w:w="2268" w:type="dxa"/>
            <w:shd w:val="clear" w:color="auto" w:fill="E5DFEC" w:themeFill="accent4" w:themeFillTint="33"/>
          </w:tcPr>
          <w:p w14:paraId="42DEC421" w14:textId="09B663ED" w:rsidR="0087723B" w:rsidRDefault="0087723B" w:rsidP="008E0266">
            <w:pPr>
              <w:spacing w:line="240" w:lineRule="auto"/>
            </w:pPr>
            <w:r>
              <w:t>Nachteile</w:t>
            </w:r>
          </w:p>
        </w:tc>
        <w:tc>
          <w:tcPr>
            <w:tcW w:w="1436" w:type="dxa"/>
            <w:shd w:val="clear" w:color="auto" w:fill="E5DFEC" w:themeFill="accent4" w:themeFillTint="33"/>
          </w:tcPr>
          <w:p w14:paraId="55B0551D" w14:textId="09F31C99" w:rsidR="0087723B" w:rsidRDefault="0087723B" w:rsidP="008E0266">
            <w:pPr>
              <w:spacing w:line="240" w:lineRule="auto"/>
            </w:pPr>
            <w:r>
              <w:t>URL</w:t>
            </w:r>
          </w:p>
        </w:tc>
      </w:tr>
      <w:tr w:rsidR="0087723B" w14:paraId="303AB2D7" w14:textId="52F1711F" w:rsidTr="00C65D8D">
        <w:trPr>
          <w:trHeight w:val="1990"/>
        </w:trPr>
        <w:tc>
          <w:tcPr>
            <w:tcW w:w="2127" w:type="dxa"/>
          </w:tcPr>
          <w:p w14:paraId="460E3475" w14:textId="6129DB1D" w:rsidR="0087723B" w:rsidRDefault="0087723B" w:rsidP="008E0266">
            <w:pPr>
              <w:spacing w:line="240" w:lineRule="auto"/>
            </w:pPr>
            <w:r>
              <w:t>Accessibility Scanner (Android)</w:t>
            </w:r>
          </w:p>
        </w:tc>
        <w:tc>
          <w:tcPr>
            <w:tcW w:w="2126" w:type="dxa"/>
          </w:tcPr>
          <w:p w14:paraId="29FF4F09" w14:textId="281490FB" w:rsidR="0087723B" w:rsidRDefault="004F3F01" w:rsidP="008E0266">
            <w:pPr>
              <w:spacing w:line="240" w:lineRule="auto"/>
            </w:pPr>
            <w:r w:rsidRPr="004F3F01">
              <w:t>Google-App zur Analyse von UI-Elementen und Barrierefreiheitsproblemen in Android-Apps</w:t>
            </w:r>
          </w:p>
        </w:tc>
        <w:tc>
          <w:tcPr>
            <w:tcW w:w="1701" w:type="dxa"/>
          </w:tcPr>
          <w:p w14:paraId="4287E0A4" w14:textId="625272FF" w:rsidR="0087723B" w:rsidRDefault="0087723B" w:rsidP="008E0266">
            <w:pPr>
              <w:spacing w:line="240" w:lineRule="auto"/>
            </w:pPr>
            <w:r>
              <w:t>Einfach zu bedienen</w:t>
            </w:r>
            <w:r w:rsidR="004F3F01" w:rsidRPr="004F3F01">
              <w:t>, erkennt</w:t>
            </w:r>
            <w:r>
              <w:t xml:space="preserve"> Textgröße, Kontrast und Touch-Ziele</w:t>
            </w:r>
            <w:r w:rsidR="004F3F01" w:rsidRPr="004F3F01">
              <w:t>, kostenlos</w:t>
            </w:r>
          </w:p>
        </w:tc>
        <w:tc>
          <w:tcPr>
            <w:tcW w:w="2268" w:type="dxa"/>
          </w:tcPr>
          <w:p w14:paraId="71C1BB48" w14:textId="664DDFDB" w:rsidR="0087723B" w:rsidRDefault="0087723B" w:rsidP="008E0266">
            <w:pPr>
              <w:spacing w:line="240" w:lineRule="auto"/>
            </w:pPr>
            <w:r w:rsidRPr="00EA530E">
              <w:t>Nur für Android</w:t>
            </w:r>
            <w:r w:rsidR="004F3F01" w:rsidRPr="004F3F01">
              <w:t>, eingeschränkt</w:t>
            </w:r>
            <w:r w:rsidRPr="00EA530E">
              <w:t xml:space="preserve"> bei komplexen Designs</w:t>
            </w:r>
          </w:p>
        </w:tc>
        <w:tc>
          <w:tcPr>
            <w:tcW w:w="1436" w:type="dxa"/>
          </w:tcPr>
          <w:p w14:paraId="4F0484E1" w14:textId="6927A64D" w:rsidR="0087723B" w:rsidRDefault="004F3F01" w:rsidP="008E0266">
            <w:pPr>
              <w:spacing w:line="240" w:lineRule="auto"/>
              <w:rPr>
                <w:color w:val="4F81BD" w:themeColor="accent1"/>
                <w:u w:val="single"/>
              </w:rPr>
            </w:pPr>
            <w:hyperlink r:id="rId29" w:history="1">
              <w:r>
                <w:rPr>
                  <w:rStyle w:val="Hyperlink"/>
                </w:rPr>
                <w:t xml:space="preserve">Google PlayStore </w:t>
              </w:r>
              <w:r w:rsidR="00F81884">
                <w:rPr>
                  <w:rStyle w:val="Hyperlink"/>
                </w:rPr>
                <w:t>Download</w:t>
              </w:r>
            </w:hyperlink>
          </w:p>
          <w:p w14:paraId="138D96E5" w14:textId="499D6AEB" w:rsidR="00BB3AD8" w:rsidRPr="00BB3AD8" w:rsidRDefault="0049275E" w:rsidP="008E0266">
            <w:pPr>
              <w:spacing w:line="240" w:lineRule="auto"/>
            </w:pPr>
            <w:sdt>
              <w:sdtPr>
                <w:id w:val="266748109"/>
                <w:citation/>
              </w:sdtPr>
              <w:sdtContent>
                <w:r w:rsidR="00BB3AD8">
                  <w:fldChar w:fldCharType="begin"/>
                </w:r>
                <w:r w:rsidR="00BB3AD8">
                  <w:instrText xml:space="preserve"> CITATION Acc23 \l 3079 </w:instrText>
                </w:r>
                <w:r w:rsidR="00BB3AD8">
                  <w:fldChar w:fldCharType="separate"/>
                </w:r>
                <w:r w:rsidR="00FF54F6">
                  <w:rPr>
                    <w:noProof/>
                  </w:rPr>
                  <w:t>[32]</w:t>
                </w:r>
                <w:r w:rsidR="00BB3AD8">
                  <w:fldChar w:fldCharType="end"/>
                </w:r>
              </w:sdtContent>
            </w:sdt>
            <w:sdt>
              <w:sdtPr>
                <w:id w:val="2061666056"/>
                <w:citation/>
              </w:sdtPr>
              <w:sdtContent>
                <w:r w:rsidR="00BB3AD8">
                  <w:fldChar w:fldCharType="begin"/>
                </w:r>
                <w:r w:rsidR="00BB3AD8">
                  <w:instrText xml:space="preserve"> CITATION Get25 \l 3079 </w:instrText>
                </w:r>
                <w:r w:rsidR="00BB3AD8">
                  <w:fldChar w:fldCharType="separate"/>
                </w:r>
                <w:r w:rsidR="00FF54F6">
                  <w:rPr>
                    <w:noProof/>
                  </w:rPr>
                  <w:t xml:space="preserve"> </w:t>
                </w:r>
                <w:r w:rsidR="00FF54F6">
                  <w:rPr>
                    <w:noProof/>
                  </w:rPr>
                  <w:t>[33]</w:t>
                </w:r>
                <w:r w:rsidR="00BB3AD8">
                  <w:fldChar w:fldCharType="end"/>
                </w:r>
              </w:sdtContent>
            </w:sdt>
          </w:p>
        </w:tc>
      </w:tr>
      <w:tr w:rsidR="0087723B" w:rsidRPr="0080206E" w14:paraId="61A06250" w14:textId="59C0654E" w:rsidTr="00C65D8D">
        <w:trPr>
          <w:trHeight w:val="1253"/>
        </w:trPr>
        <w:tc>
          <w:tcPr>
            <w:tcW w:w="2127" w:type="dxa"/>
          </w:tcPr>
          <w:p w14:paraId="56EBBB58" w14:textId="4D4AF3F7" w:rsidR="0087723B" w:rsidRPr="00144C80" w:rsidRDefault="0087723B" w:rsidP="008E0266">
            <w:pPr>
              <w:spacing w:line="240" w:lineRule="auto"/>
              <w:rPr>
                <w:lang w:val="en-US"/>
              </w:rPr>
            </w:pPr>
            <w:r w:rsidRPr="00AA213D">
              <w:rPr>
                <w:lang w:val="en-GB"/>
              </w:rPr>
              <w:t>Accessibility Insights (Android/iOS/W</w:t>
            </w:r>
            <w:r>
              <w:rPr>
                <w:lang w:val="en-GB"/>
              </w:rPr>
              <w:t>indows)</w:t>
            </w:r>
          </w:p>
        </w:tc>
        <w:tc>
          <w:tcPr>
            <w:tcW w:w="2126" w:type="dxa"/>
          </w:tcPr>
          <w:p w14:paraId="2C7F059F" w14:textId="17D87691" w:rsidR="0087723B" w:rsidRPr="0080206E" w:rsidRDefault="00AF7C05" w:rsidP="008E0266">
            <w:pPr>
              <w:spacing w:line="240" w:lineRule="auto"/>
            </w:pPr>
            <w:r w:rsidRPr="00AF7C05">
              <w:t>Plattform</w:t>
            </w:r>
            <w:r>
              <w:t>-</w:t>
            </w:r>
            <w:r w:rsidRPr="00AF7C05">
              <w:t>übergreifendes Tool für automatische und manuelle Barriere</w:t>
            </w:r>
            <w:r>
              <w:t>-</w:t>
            </w:r>
            <w:r w:rsidRPr="00AF7C05">
              <w:t>freiheitstests</w:t>
            </w:r>
          </w:p>
        </w:tc>
        <w:tc>
          <w:tcPr>
            <w:tcW w:w="1701" w:type="dxa"/>
          </w:tcPr>
          <w:p w14:paraId="200778C2" w14:textId="1F7C05F8" w:rsidR="0087723B" w:rsidRPr="0080206E" w:rsidRDefault="0087723B" w:rsidP="008E0266">
            <w:pPr>
              <w:spacing w:line="240" w:lineRule="auto"/>
            </w:pPr>
            <w:r w:rsidRPr="0080206E">
              <w:t>Umfassend für verschiedene Plattformen</w:t>
            </w:r>
            <w:r w:rsidR="00ED5B46" w:rsidRPr="00ED5B46">
              <w:t xml:space="preserve">, </w:t>
            </w:r>
            <w:r w:rsidRPr="0080206E">
              <w:t>Schritt-für-Schritt-Anleitungen</w:t>
            </w:r>
          </w:p>
        </w:tc>
        <w:tc>
          <w:tcPr>
            <w:tcW w:w="2268" w:type="dxa"/>
          </w:tcPr>
          <w:p w14:paraId="59B075B4" w14:textId="0F024B3D" w:rsidR="0087723B" w:rsidRPr="0080206E" w:rsidRDefault="0087723B" w:rsidP="008E0266">
            <w:pPr>
              <w:spacing w:line="240" w:lineRule="auto"/>
            </w:pPr>
            <w:r w:rsidRPr="0080206E">
              <w:t xml:space="preserve">Nicht mobil-exklusiv, Desktop-Tools oft </w:t>
            </w:r>
            <w:r w:rsidR="000C03F2" w:rsidRPr="000C03F2">
              <w:t>leistungsfähiger</w:t>
            </w:r>
          </w:p>
        </w:tc>
        <w:tc>
          <w:tcPr>
            <w:tcW w:w="1436" w:type="dxa"/>
          </w:tcPr>
          <w:p w14:paraId="25DED9F6" w14:textId="380C875F" w:rsidR="0087723B" w:rsidRDefault="000C03F2" w:rsidP="008E0266">
            <w:pPr>
              <w:spacing w:line="240" w:lineRule="auto"/>
            </w:pPr>
            <w:hyperlink r:id="rId30" w:history="1">
              <w:r>
                <w:rPr>
                  <w:rStyle w:val="Hyperlink"/>
                </w:rPr>
                <w:t>Accessibility Insights Download</w:t>
              </w:r>
            </w:hyperlink>
          </w:p>
          <w:p w14:paraId="44FB4B0F" w14:textId="0652F7DA" w:rsidR="00A6012C" w:rsidRPr="0080206E" w:rsidRDefault="0049275E" w:rsidP="008E0266">
            <w:pPr>
              <w:spacing w:line="240" w:lineRule="auto"/>
            </w:pPr>
            <w:sdt>
              <w:sdtPr>
                <w:id w:val="183025657"/>
                <w:citation/>
              </w:sdtPr>
              <w:sdtContent>
                <w:r w:rsidR="00A6012C">
                  <w:fldChar w:fldCharType="begin"/>
                </w:r>
                <w:r w:rsidR="00A6012C">
                  <w:instrText xml:space="preserve"> CITATION Acc251 \l 3079 </w:instrText>
                </w:r>
                <w:r w:rsidR="00A6012C">
                  <w:fldChar w:fldCharType="separate"/>
                </w:r>
                <w:r w:rsidR="00FF54F6">
                  <w:rPr>
                    <w:noProof/>
                  </w:rPr>
                  <w:t>[34]</w:t>
                </w:r>
                <w:r w:rsidR="00A6012C">
                  <w:fldChar w:fldCharType="end"/>
                </w:r>
              </w:sdtContent>
            </w:sdt>
          </w:p>
        </w:tc>
      </w:tr>
      <w:tr w:rsidR="0087723B" w:rsidRPr="0080206E" w14:paraId="62D86609" w14:textId="1299F68B" w:rsidTr="00C65D8D">
        <w:trPr>
          <w:trHeight w:val="1117"/>
        </w:trPr>
        <w:tc>
          <w:tcPr>
            <w:tcW w:w="2127" w:type="dxa"/>
          </w:tcPr>
          <w:p w14:paraId="60E894CA" w14:textId="21619F8E" w:rsidR="0087723B" w:rsidRPr="0080206E" w:rsidRDefault="0087723B" w:rsidP="008E0266">
            <w:pPr>
              <w:spacing w:line="240" w:lineRule="auto"/>
            </w:pPr>
            <w:r w:rsidRPr="00D21FBD">
              <w:lastRenderedPageBreak/>
              <w:t>Lighthouse</w:t>
            </w:r>
            <w:r>
              <w:t xml:space="preserve"> (Android/</w:t>
            </w:r>
            <w:r w:rsidR="001C5A81">
              <w:t xml:space="preserve"> </w:t>
            </w:r>
            <w:r>
              <w:t>Chrome)</w:t>
            </w:r>
          </w:p>
        </w:tc>
        <w:tc>
          <w:tcPr>
            <w:tcW w:w="2126" w:type="dxa"/>
          </w:tcPr>
          <w:p w14:paraId="55A101A4" w14:textId="6F91AE1F" w:rsidR="0087723B" w:rsidRPr="0080206E" w:rsidRDefault="0087723B" w:rsidP="008E0266">
            <w:pPr>
              <w:spacing w:line="240" w:lineRule="auto"/>
            </w:pPr>
            <w:r w:rsidRPr="00017EE2">
              <w:t xml:space="preserve">Google-Tool zur </w:t>
            </w:r>
            <w:r w:rsidR="00E878FF" w:rsidRPr="00E878FF">
              <w:t>Analyse von Web-App-</w:t>
            </w:r>
            <w:r w:rsidRPr="00017EE2">
              <w:t>Performance und Accessibility</w:t>
            </w:r>
          </w:p>
        </w:tc>
        <w:tc>
          <w:tcPr>
            <w:tcW w:w="1701" w:type="dxa"/>
          </w:tcPr>
          <w:p w14:paraId="1CC8DEE0" w14:textId="1A9DBFB9" w:rsidR="0087723B" w:rsidRPr="0080206E" w:rsidRDefault="0087723B" w:rsidP="008E0266">
            <w:pPr>
              <w:spacing w:line="240" w:lineRule="auto"/>
            </w:pPr>
            <w:r w:rsidRPr="00246ADD">
              <w:t>Kostenlos</w:t>
            </w:r>
            <w:r w:rsidR="004840A3" w:rsidRPr="004840A3">
              <w:t>, gut integriert</w:t>
            </w:r>
            <w:r w:rsidRPr="00246ADD">
              <w:t xml:space="preserve"> in Chrome DevTool</w:t>
            </w:r>
            <w:r>
              <w:t>s</w:t>
            </w:r>
            <w:r w:rsidR="004840A3" w:rsidRPr="004840A3">
              <w:t>, unterstützt</w:t>
            </w:r>
            <w:r w:rsidRPr="00246ADD">
              <w:t xml:space="preserve"> PWA-Analyse</w:t>
            </w:r>
          </w:p>
        </w:tc>
        <w:tc>
          <w:tcPr>
            <w:tcW w:w="2268" w:type="dxa"/>
          </w:tcPr>
          <w:p w14:paraId="611AF93C" w14:textId="7E450A3F" w:rsidR="0087723B" w:rsidRPr="0080206E" w:rsidRDefault="0087723B" w:rsidP="008E0266">
            <w:pPr>
              <w:spacing w:line="240" w:lineRule="auto"/>
            </w:pPr>
            <w:r w:rsidRPr="007F2297">
              <w:t xml:space="preserve">Keine native App, </w:t>
            </w:r>
            <w:r w:rsidR="00044063" w:rsidRPr="00044063">
              <w:t>eingeschränkt</w:t>
            </w:r>
            <w:r w:rsidRPr="007F2297">
              <w:t xml:space="preserve"> für iOS-spezifische Probleme</w:t>
            </w:r>
          </w:p>
        </w:tc>
        <w:tc>
          <w:tcPr>
            <w:tcW w:w="1436" w:type="dxa"/>
          </w:tcPr>
          <w:p w14:paraId="6405828E" w14:textId="16FD0AA0" w:rsidR="0087723B" w:rsidRDefault="00F81884" w:rsidP="008E0266">
            <w:pPr>
              <w:spacing w:line="240" w:lineRule="auto"/>
            </w:pPr>
            <w:hyperlink r:id="rId31" w:history="1">
              <w:r>
                <w:rPr>
                  <w:rStyle w:val="Hyperlink"/>
                </w:rPr>
                <w:t>Lighthouse Chrome Download</w:t>
              </w:r>
            </w:hyperlink>
          </w:p>
          <w:p w14:paraId="3793F389" w14:textId="4E8307A8" w:rsidR="00036081" w:rsidRPr="007F2297" w:rsidRDefault="0049275E" w:rsidP="008E0266">
            <w:pPr>
              <w:spacing w:line="240" w:lineRule="auto"/>
            </w:pPr>
            <w:sdt>
              <w:sdtPr>
                <w:id w:val="-1382781867"/>
                <w:citation/>
              </w:sdtPr>
              <w:sdtContent>
                <w:r w:rsidR="00036081">
                  <w:fldChar w:fldCharType="begin"/>
                </w:r>
                <w:r w:rsidR="00036081">
                  <w:instrText xml:space="preserve"> CITATION Lig24 \l 3079 </w:instrText>
                </w:r>
                <w:r w:rsidR="00036081">
                  <w:fldChar w:fldCharType="separate"/>
                </w:r>
                <w:r w:rsidR="00FF54F6">
                  <w:rPr>
                    <w:noProof/>
                  </w:rPr>
                  <w:t>[35]</w:t>
                </w:r>
                <w:r w:rsidR="00036081">
                  <w:fldChar w:fldCharType="end"/>
                </w:r>
              </w:sdtContent>
            </w:sdt>
            <w:sdt>
              <w:sdtPr>
                <w:id w:val="2140219415"/>
                <w:citation/>
              </w:sdtPr>
              <w:sdtContent>
                <w:r w:rsidR="00510C6E">
                  <w:fldChar w:fldCharType="begin"/>
                </w:r>
                <w:r w:rsidR="00510C6E">
                  <w:instrText xml:space="preserve"> CITATION Int16 \l 3079 </w:instrText>
                </w:r>
                <w:r w:rsidR="00510C6E">
                  <w:fldChar w:fldCharType="separate"/>
                </w:r>
                <w:r w:rsidR="00FF54F6">
                  <w:rPr>
                    <w:noProof/>
                  </w:rPr>
                  <w:t xml:space="preserve"> </w:t>
                </w:r>
                <w:r w:rsidR="00FF54F6">
                  <w:rPr>
                    <w:noProof/>
                  </w:rPr>
                  <w:t>[36]</w:t>
                </w:r>
                <w:r w:rsidR="00510C6E">
                  <w:fldChar w:fldCharType="end"/>
                </w:r>
              </w:sdtContent>
            </w:sdt>
          </w:p>
        </w:tc>
      </w:tr>
      <w:tr w:rsidR="0087723B" w:rsidRPr="006E4112" w14:paraId="11173558" w14:textId="04EAF62B" w:rsidTr="00C65D8D">
        <w:trPr>
          <w:trHeight w:val="1550"/>
        </w:trPr>
        <w:tc>
          <w:tcPr>
            <w:tcW w:w="2127" w:type="dxa"/>
          </w:tcPr>
          <w:p w14:paraId="22CF4F0C" w14:textId="0E1E9C7C" w:rsidR="00057779" w:rsidRPr="00057779" w:rsidRDefault="00057779" w:rsidP="008E0266">
            <w:pPr>
              <w:spacing w:line="240" w:lineRule="auto"/>
              <w:rPr>
                <w:lang w:val="en-GB"/>
              </w:rPr>
            </w:pPr>
            <w:r w:rsidRPr="00057779">
              <w:rPr>
                <w:lang w:val="en-GB"/>
              </w:rPr>
              <w:t>Colour Contrast Analyser (CCA)</w:t>
            </w:r>
            <w:r>
              <w:rPr>
                <w:lang w:val="en-GB"/>
              </w:rPr>
              <w:t xml:space="preserve"> (Windows/</w:t>
            </w:r>
            <w:r w:rsidR="001C5A81">
              <w:rPr>
                <w:lang w:val="en-GB"/>
              </w:rPr>
              <w:t xml:space="preserve"> </w:t>
            </w:r>
            <w:r>
              <w:rPr>
                <w:lang w:val="en-GB"/>
              </w:rPr>
              <w:t>Mac)</w:t>
            </w:r>
          </w:p>
        </w:tc>
        <w:tc>
          <w:tcPr>
            <w:tcW w:w="2126" w:type="dxa"/>
          </w:tcPr>
          <w:p w14:paraId="061848CB" w14:textId="069F1661" w:rsidR="0087723B" w:rsidRPr="006E4112" w:rsidRDefault="00513C67" w:rsidP="008E0266">
            <w:pPr>
              <w:spacing w:line="240" w:lineRule="auto"/>
            </w:pPr>
            <w:r w:rsidRPr="00513C67">
              <w:t>Prüft</w:t>
            </w:r>
            <w:r w:rsidR="0087723B" w:rsidRPr="005B7A09">
              <w:t xml:space="preserve"> Farbkontraste gemäß WCAG-Richtlinien</w:t>
            </w:r>
          </w:p>
        </w:tc>
        <w:tc>
          <w:tcPr>
            <w:tcW w:w="1701" w:type="dxa"/>
          </w:tcPr>
          <w:p w14:paraId="6CAD4785" w14:textId="36FB2946" w:rsidR="0087723B" w:rsidRPr="006E4112" w:rsidRDefault="00D45194" w:rsidP="008E0266">
            <w:pPr>
              <w:spacing w:line="240" w:lineRule="auto"/>
            </w:pPr>
            <w:r w:rsidRPr="00D45194">
              <w:t>Einfache Kontrast- und Lesbarkeits</w:t>
            </w:r>
            <w:r>
              <w:t>-</w:t>
            </w:r>
            <w:r w:rsidRPr="00D45194">
              <w:t>prüfung</w:t>
            </w:r>
          </w:p>
        </w:tc>
        <w:tc>
          <w:tcPr>
            <w:tcW w:w="2268" w:type="dxa"/>
          </w:tcPr>
          <w:p w14:paraId="4E9DA6DC" w14:textId="4145F02B" w:rsidR="0087723B" w:rsidRPr="006E4112" w:rsidRDefault="0087723B" w:rsidP="008E0266">
            <w:pPr>
              <w:spacing w:line="240" w:lineRule="auto"/>
            </w:pPr>
            <w:r w:rsidRPr="005B7A09">
              <w:t>Beschränkt auf Farbkontrast, keine umfassende Accessibility-Analyse</w:t>
            </w:r>
          </w:p>
        </w:tc>
        <w:tc>
          <w:tcPr>
            <w:tcW w:w="1436" w:type="dxa"/>
          </w:tcPr>
          <w:p w14:paraId="1378D777" w14:textId="7DBF75EA" w:rsidR="0087723B" w:rsidRDefault="00F81884" w:rsidP="008E0266">
            <w:pPr>
              <w:spacing w:line="240" w:lineRule="auto"/>
            </w:pPr>
            <w:hyperlink r:id="rId32" w:history="1">
              <w:r>
                <w:rPr>
                  <w:rStyle w:val="Hyperlink"/>
                </w:rPr>
                <w:t>CCA Downloader</w:t>
              </w:r>
            </w:hyperlink>
          </w:p>
          <w:p w14:paraId="44F283C5" w14:textId="696F62B9" w:rsidR="00057779" w:rsidRPr="005B7A09" w:rsidRDefault="0049275E" w:rsidP="008E0266">
            <w:pPr>
              <w:keepNext/>
              <w:spacing w:line="240" w:lineRule="auto"/>
            </w:pPr>
            <w:sdt>
              <w:sdtPr>
                <w:id w:val="-1836454839"/>
                <w:citation/>
              </w:sdtPr>
              <w:sdtContent>
                <w:r w:rsidR="00057779">
                  <w:fldChar w:fldCharType="begin"/>
                </w:r>
                <w:r w:rsidR="00057779">
                  <w:instrText xml:space="preserve"> CITATION Col25 \l 3079 </w:instrText>
                </w:r>
                <w:r w:rsidR="00057779">
                  <w:fldChar w:fldCharType="separate"/>
                </w:r>
                <w:r w:rsidR="00FF54F6">
                  <w:rPr>
                    <w:noProof/>
                  </w:rPr>
                  <w:t>[37]</w:t>
                </w:r>
                <w:r w:rsidR="00057779">
                  <w:fldChar w:fldCharType="end"/>
                </w:r>
              </w:sdtContent>
            </w:sdt>
          </w:p>
        </w:tc>
      </w:tr>
    </w:tbl>
    <w:p w14:paraId="32F8F789" w14:textId="74174E01" w:rsidR="00F4387C" w:rsidRDefault="00F4387C" w:rsidP="00AB52FD">
      <w:pPr>
        <w:pStyle w:val="berschrift4"/>
      </w:pPr>
      <w:commentRangeStart w:id="47"/>
      <w:r>
        <w:t>Flutter Accessibility Guidelines</w:t>
      </w:r>
      <w:r w:rsidR="009813CD">
        <w:t xml:space="preserve"> </w:t>
      </w:r>
      <w:commentRangeEnd w:id="47"/>
      <w:r w:rsidR="007F11DF">
        <w:rPr>
          <w:rStyle w:val="Kommentarzeichen"/>
          <w:rFonts w:eastAsia="Arial Unicode MS" w:cs="Times New Roman"/>
          <w:b w:val="0"/>
          <w:bCs w:val="0"/>
          <w:i w:val="0"/>
          <w:iCs w:val="0"/>
        </w:rPr>
        <w:commentReference w:id="47"/>
      </w:r>
    </w:p>
    <w:p w14:paraId="264DA1B5" w14:textId="164A29E8" w:rsidR="00C65D8D" w:rsidRPr="006E4112" w:rsidRDefault="00F4387C" w:rsidP="00494940">
      <w:r>
        <w:t>Flutter, als plattformunabhängiges Framework, bietet eigene Flutter Accessibility Guidelines, um die Barrierefreiheit von mobilen Anwendungen zu verbessern. Diese Guidelines helfen Entwicklern, native WCAG- und EN 301 549-konforme mobile Anwendungen zu erstellen.</w:t>
      </w:r>
      <w:r w:rsidR="009813CD">
        <w:t xml:space="preserve"> </w:t>
      </w:r>
      <w:r w:rsidR="009813CD" w:rsidRPr="009813CD">
        <w:rPr>
          <w:b/>
          <w:bCs/>
        </w:rPr>
        <w:t>(</w:t>
      </w:r>
      <w:r w:rsidR="009813CD" w:rsidRPr="009813CD">
        <w:rPr>
          <w:b/>
          <w:bCs/>
        </w:rPr>
        <w:fldChar w:fldCharType="begin"/>
      </w:r>
      <w:r w:rsidR="009813CD" w:rsidRPr="009813CD">
        <w:rPr>
          <w:b/>
          <w:bCs/>
        </w:rPr>
        <w:instrText xml:space="preserve"> REF _Ref191600637 \r \h </w:instrText>
      </w:r>
      <w:r w:rsidR="009813CD">
        <w:rPr>
          <w:b/>
          <w:bCs/>
        </w:rPr>
        <w:instrText xml:space="preserve"> \* MERGEFORMAT </w:instrText>
      </w:r>
      <w:r w:rsidR="009813CD" w:rsidRPr="009813CD">
        <w:rPr>
          <w:b/>
          <w:bCs/>
        </w:rPr>
      </w:r>
      <w:r w:rsidR="009813CD" w:rsidRPr="009813CD">
        <w:rPr>
          <w:b/>
          <w:bCs/>
        </w:rPr>
        <w:fldChar w:fldCharType="separate"/>
      </w:r>
      <w:r w:rsidR="00F509F4">
        <w:rPr>
          <w:b/>
          <w:bCs/>
        </w:rPr>
        <w:t>2.2.7</w:t>
      </w:r>
      <w:r w:rsidR="009813CD" w:rsidRPr="009813CD">
        <w:rPr>
          <w:b/>
          <w:bCs/>
        </w:rPr>
        <w:fldChar w:fldCharType="end"/>
      </w:r>
      <w:r w:rsidR="009813CD" w:rsidRPr="009813CD">
        <w:rPr>
          <w:b/>
          <w:bCs/>
        </w:rPr>
        <w:t>)</w:t>
      </w:r>
      <w:r w:rsidRPr="009813CD">
        <w:rPr>
          <w:b/>
          <w:bCs/>
        </w:rPr>
        <w:t xml:space="preserve">  </w:t>
      </w:r>
      <w:sdt>
        <w:sdtPr>
          <w:id w:val="-617687441"/>
          <w:citation/>
        </w:sdtPr>
        <w:sdtContent>
          <w:r w:rsidR="004A77ED">
            <w:fldChar w:fldCharType="begin"/>
          </w:r>
          <w:r w:rsidR="002B0DCD">
            <w:instrText xml:space="preserve">CITATION Acc25 \l 3079 </w:instrText>
          </w:r>
          <w:r w:rsidR="004A77ED">
            <w:fldChar w:fldCharType="separate"/>
          </w:r>
          <w:r w:rsidR="00FF54F6">
            <w:rPr>
              <w:noProof/>
            </w:rPr>
            <w:t>[38]</w:t>
          </w:r>
          <w:r w:rsidR="004A77ED">
            <w:fldChar w:fldCharType="end"/>
          </w:r>
        </w:sdtContent>
      </w:sdt>
    </w:p>
    <w:p w14:paraId="167F88BC" w14:textId="697408F7" w:rsidR="00D969CA" w:rsidRPr="00844E95" w:rsidRDefault="00205F18" w:rsidP="00362D27">
      <w:pPr>
        <w:pStyle w:val="berschrift3"/>
      </w:pPr>
      <w:bookmarkStart w:id="48" w:name="_Toc195265529"/>
      <w:r>
        <w:t>Plattformunabhängige Mobile-App Entwicklung</w:t>
      </w:r>
      <w:bookmarkEnd w:id="48"/>
    </w:p>
    <w:p w14:paraId="20E8FA59" w14:textId="46465D8E" w:rsidR="00C65D8D" w:rsidRDefault="00EF0904" w:rsidP="001070CC">
      <w:r w:rsidRPr="00EF0904">
        <w:t>Plattformunabhängige Ansätze zur Mobile-App-Entwicklung ermöglichen die Erstellung von Anwendungen, die auf mehreren Betriebssystemen</w:t>
      </w:r>
      <w:r w:rsidR="00D56E21">
        <w:t>,</w:t>
      </w:r>
      <w:r w:rsidRPr="00EF0904">
        <w:t xml:space="preserve"> wie iOS und Android laufen. Dies spart Entwicklungsressourcen und ermöglicht eine breitere Zielgruppenansprache</w:t>
      </w:r>
      <w:r>
        <w:t xml:space="preserve">. </w:t>
      </w:r>
      <w:sdt>
        <w:sdtPr>
          <w:id w:val="284399434"/>
          <w:citation/>
        </w:sdtPr>
        <w:sdtEndPr/>
        <w:sdtContent>
          <w:r w:rsidR="00EA71E1">
            <w:fldChar w:fldCharType="begin"/>
          </w:r>
          <w:r w:rsidR="00EA71E1">
            <w:instrText xml:space="preserve"> CITATION Flu25 \l 3079 </w:instrText>
          </w:r>
          <w:r w:rsidR="00EA71E1">
            <w:fldChar w:fldCharType="separate"/>
          </w:r>
          <w:r w:rsidR="00FF54F6">
            <w:rPr>
              <w:noProof/>
            </w:rPr>
            <w:t>[39]</w:t>
          </w:r>
          <w:r w:rsidR="00EA71E1">
            <w:fldChar w:fldCharType="end"/>
          </w:r>
        </w:sdtContent>
      </w:sdt>
      <w:r w:rsidR="006014A3">
        <w:t xml:space="preserve"> </w:t>
      </w:r>
    </w:p>
    <w:p w14:paraId="30B786B5" w14:textId="639BB029" w:rsidR="00D3184D" w:rsidRPr="00D3184D" w:rsidRDefault="00D3184D" w:rsidP="00AB52FD">
      <w:pPr>
        <w:pStyle w:val="berschrift4"/>
      </w:pPr>
      <w:r w:rsidRPr="00D3184D">
        <w:t>Vorteile und Herausforderungen plattformunabhängiger Ansätze</w:t>
      </w:r>
    </w:p>
    <w:p w14:paraId="1B07D0E9" w14:textId="4E411356" w:rsidR="00D3184D" w:rsidRPr="00D3184D" w:rsidRDefault="00D3184D" w:rsidP="00AB52FD">
      <w:pPr>
        <w:pStyle w:val="berschrift4"/>
      </w:pPr>
      <w:r w:rsidRPr="00D3184D">
        <w:t>Vorteile:</w:t>
      </w:r>
    </w:p>
    <w:p w14:paraId="15E63458" w14:textId="528578F7" w:rsidR="00D3184D" w:rsidRDefault="00D3184D" w:rsidP="000B620A">
      <w:pPr>
        <w:pStyle w:val="Listenabsatz"/>
        <w:numPr>
          <w:ilvl w:val="0"/>
          <w:numId w:val="33"/>
        </w:numPr>
      </w:pPr>
      <w:r w:rsidRPr="00FC25C2">
        <w:rPr>
          <w:b/>
        </w:rPr>
        <w:t>Kostenreduktion:</w:t>
      </w:r>
      <w:r>
        <w:t xml:space="preserve"> Eine Codebasis </w:t>
      </w:r>
      <w:r w:rsidR="00FC25C2" w:rsidRPr="00FC25C2">
        <w:t>senkt</w:t>
      </w:r>
      <w:r>
        <w:t xml:space="preserve"> Entwicklungs- und Wartungskosten</w:t>
      </w:r>
    </w:p>
    <w:p w14:paraId="3B72C233" w14:textId="073D6784" w:rsidR="00D3184D" w:rsidRDefault="00D3184D" w:rsidP="000B620A">
      <w:pPr>
        <w:pStyle w:val="Listenabsatz"/>
        <w:numPr>
          <w:ilvl w:val="0"/>
          <w:numId w:val="33"/>
        </w:numPr>
      </w:pPr>
      <w:r w:rsidRPr="00B10310">
        <w:rPr>
          <w:b/>
        </w:rPr>
        <w:t>Zeiteffizienz:</w:t>
      </w:r>
      <w:r>
        <w:t xml:space="preserve"> Schnellere Markteinführung durch parallele Entwicklung für mehrere Plattformen</w:t>
      </w:r>
    </w:p>
    <w:p w14:paraId="3E2C1687" w14:textId="1DC8445D" w:rsidR="00D3184D" w:rsidRDefault="00D3184D" w:rsidP="000B620A">
      <w:pPr>
        <w:pStyle w:val="Listenabsatz"/>
        <w:numPr>
          <w:ilvl w:val="0"/>
          <w:numId w:val="33"/>
        </w:numPr>
      </w:pPr>
      <w:r w:rsidRPr="00346FEE">
        <w:rPr>
          <w:b/>
        </w:rPr>
        <w:t>Konsistentes Design:</w:t>
      </w:r>
      <w:r>
        <w:t xml:space="preserve"> Einheitliche Nutzererfahrung auf </w:t>
      </w:r>
      <w:r w:rsidR="00346FEE" w:rsidRPr="00346FEE">
        <w:t>verschiedenen</w:t>
      </w:r>
      <w:r>
        <w:t xml:space="preserve"> Geräten</w:t>
      </w:r>
    </w:p>
    <w:p w14:paraId="0DC94DB8" w14:textId="3B0F041C" w:rsidR="00D3184D" w:rsidRPr="00D3184D" w:rsidRDefault="00D3184D" w:rsidP="00AB52FD">
      <w:pPr>
        <w:pStyle w:val="berschrift4"/>
      </w:pPr>
      <w:r w:rsidRPr="00D3184D">
        <w:t>Herausforderungen:</w:t>
      </w:r>
    </w:p>
    <w:p w14:paraId="7EB73367" w14:textId="0115FAE9" w:rsidR="00D3184D" w:rsidRDefault="00D3184D" w:rsidP="000B620A">
      <w:pPr>
        <w:pStyle w:val="Listenabsatz"/>
        <w:numPr>
          <w:ilvl w:val="0"/>
          <w:numId w:val="34"/>
        </w:numPr>
      </w:pPr>
      <w:r w:rsidRPr="0089788A">
        <w:rPr>
          <w:b/>
        </w:rPr>
        <w:t>Leistungseinbußen:</w:t>
      </w:r>
      <w:r>
        <w:t xml:space="preserve"> Frameworks</w:t>
      </w:r>
      <w:r w:rsidR="009E1093">
        <w:t>,</w:t>
      </w:r>
      <w:r>
        <w:t xml:space="preserve"> wie React Native oder Flutter</w:t>
      </w:r>
      <w:r w:rsidR="009E1093">
        <w:t>,</w:t>
      </w:r>
      <w:r>
        <w:t xml:space="preserve"> sind </w:t>
      </w:r>
      <w:r w:rsidR="0089788A" w:rsidRPr="0089788A">
        <w:t>oft langsamer als native</w:t>
      </w:r>
      <w:r>
        <w:t xml:space="preserve"> Apps</w:t>
      </w:r>
    </w:p>
    <w:p w14:paraId="553BF306" w14:textId="617735ED" w:rsidR="00D3184D" w:rsidRDefault="00D3184D" w:rsidP="000B620A">
      <w:pPr>
        <w:pStyle w:val="Listenabsatz"/>
        <w:numPr>
          <w:ilvl w:val="0"/>
          <w:numId w:val="34"/>
        </w:numPr>
      </w:pPr>
      <w:r w:rsidRPr="006E560C">
        <w:rPr>
          <w:b/>
        </w:rPr>
        <w:t>Plattformspezifische Anpassungen:</w:t>
      </w:r>
      <w:r>
        <w:t xml:space="preserve"> Trotz einheitlicher Codebasis sind </w:t>
      </w:r>
      <w:r w:rsidR="006E560C" w:rsidRPr="006E560C">
        <w:t>individuelle</w:t>
      </w:r>
      <w:r>
        <w:t xml:space="preserve"> Modifikationen </w:t>
      </w:r>
      <w:r w:rsidR="006E560C" w:rsidRPr="006E560C">
        <w:t>nötig</w:t>
      </w:r>
    </w:p>
    <w:p w14:paraId="4E1C26F4" w14:textId="1006FB68" w:rsidR="00EF0904" w:rsidRPr="00844E95" w:rsidRDefault="00D3184D" w:rsidP="000B620A">
      <w:pPr>
        <w:pStyle w:val="Listenabsatz"/>
        <w:numPr>
          <w:ilvl w:val="0"/>
          <w:numId w:val="34"/>
        </w:numPr>
      </w:pPr>
      <w:r w:rsidRPr="00D92683">
        <w:rPr>
          <w:b/>
        </w:rPr>
        <w:t>Eingeschränkte Nutzung nativer Funktionen:</w:t>
      </w:r>
      <w:r>
        <w:t xml:space="preserve"> Manche APIs oder Hardware-</w:t>
      </w:r>
      <w:r w:rsidR="00D92683" w:rsidRPr="00D92683">
        <w:t>Features</w:t>
      </w:r>
      <w:r>
        <w:t xml:space="preserve"> sind </w:t>
      </w:r>
      <w:r w:rsidR="00D92683" w:rsidRPr="00D92683">
        <w:t>schwerer integrierbar</w:t>
      </w:r>
    </w:p>
    <w:p w14:paraId="7763834D" w14:textId="68A0D174" w:rsidR="005F24FA" w:rsidRPr="003221BF" w:rsidRDefault="0049275E" w:rsidP="00AB52FD">
      <w:sdt>
        <w:sdtPr>
          <w:id w:val="-1290814200"/>
          <w:citation/>
        </w:sdtPr>
        <w:sdtContent>
          <w:r w:rsidR="008B0272">
            <w:fldChar w:fldCharType="begin"/>
          </w:r>
          <w:r w:rsidR="008B0272">
            <w:instrText xml:space="preserve"> CITATION Flu25 \l 3079 </w:instrText>
          </w:r>
          <w:r w:rsidR="008B0272">
            <w:fldChar w:fldCharType="separate"/>
          </w:r>
          <w:r w:rsidR="00FF54F6">
            <w:rPr>
              <w:noProof/>
            </w:rPr>
            <w:t>[39]</w:t>
          </w:r>
          <w:r w:rsidR="008B0272">
            <w:fldChar w:fldCharType="end"/>
          </w:r>
        </w:sdtContent>
      </w:sdt>
      <w:r w:rsidR="008B0272">
        <w:t xml:space="preserve"> </w:t>
      </w:r>
      <w:sdt>
        <w:sdtPr>
          <w:id w:val="-636496106"/>
          <w:citation/>
        </w:sdtPr>
        <w:sdtContent>
          <w:r w:rsidR="008B0272">
            <w:fldChar w:fldCharType="begin"/>
          </w:r>
          <w:r w:rsidR="008B0272">
            <w:instrText xml:space="preserve"> CITATION Rea25 \l 3079 </w:instrText>
          </w:r>
          <w:r w:rsidR="008B0272">
            <w:fldChar w:fldCharType="separate"/>
          </w:r>
          <w:r w:rsidR="00FF54F6">
            <w:rPr>
              <w:noProof/>
            </w:rPr>
            <w:t>[40]</w:t>
          </w:r>
          <w:r w:rsidR="008B0272">
            <w:fldChar w:fldCharType="end"/>
          </w:r>
        </w:sdtContent>
      </w:sdt>
    </w:p>
    <w:p w14:paraId="70B75EE0" w14:textId="5CF466F9" w:rsidR="004A1622" w:rsidRDefault="004A1622" w:rsidP="004A1622">
      <w:pPr>
        <w:pStyle w:val="Beschriftung"/>
        <w:keepNext/>
      </w:pPr>
      <w:r>
        <w:t xml:space="preserve">Tabelle </w:t>
      </w:r>
      <w:r w:rsidR="00F509F4">
        <w:fldChar w:fldCharType="begin"/>
      </w:r>
      <w:r w:rsidR="00F509F4">
        <w:instrText xml:space="preserve"> SEQ Tabelle \* ARABIC </w:instrText>
      </w:r>
      <w:r w:rsidR="00F509F4">
        <w:fldChar w:fldCharType="separate"/>
      </w:r>
      <w:r w:rsidR="00F509F4">
        <w:rPr>
          <w:noProof/>
        </w:rPr>
        <w:t>2</w:t>
      </w:r>
      <w:r w:rsidR="00F509F4">
        <w:rPr>
          <w:noProof/>
        </w:rPr>
        <w:fldChar w:fldCharType="end"/>
      </w:r>
      <w:r>
        <w:t xml:space="preserve">: </w:t>
      </w:r>
      <w:r w:rsidRPr="00782E34">
        <w:t>Frameworkübersicht</w:t>
      </w:r>
    </w:p>
    <w:tbl>
      <w:tblPr>
        <w:tblStyle w:val="Tabellenraster"/>
        <w:tblW w:w="9401" w:type="dxa"/>
        <w:tblInd w:w="-5" w:type="dxa"/>
        <w:tblLayout w:type="fixed"/>
        <w:tblLook w:val="04A0" w:firstRow="1" w:lastRow="0" w:firstColumn="1" w:lastColumn="0" w:noHBand="0" w:noVBand="1"/>
      </w:tblPr>
      <w:tblGrid>
        <w:gridCol w:w="1611"/>
        <w:gridCol w:w="2928"/>
        <w:gridCol w:w="1902"/>
        <w:gridCol w:w="2960"/>
      </w:tblGrid>
      <w:tr w:rsidR="004D6AA6" w14:paraId="2F770971" w14:textId="77777777" w:rsidTr="00D879BB">
        <w:trPr>
          <w:trHeight w:val="532"/>
        </w:trPr>
        <w:tc>
          <w:tcPr>
            <w:tcW w:w="1611" w:type="dxa"/>
            <w:shd w:val="clear" w:color="auto" w:fill="E5DFEC" w:themeFill="accent4" w:themeFillTint="33"/>
          </w:tcPr>
          <w:p w14:paraId="2E826236" w14:textId="605D3642" w:rsidR="004D6AA6" w:rsidRDefault="003221BF" w:rsidP="00C4425B">
            <w:r>
              <w:t>Framework</w:t>
            </w:r>
          </w:p>
        </w:tc>
        <w:tc>
          <w:tcPr>
            <w:tcW w:w="2928" w:type="dxa"/>
            <w:shd w:val="clear" w:color="auto" w:fill="E5DFEC" w:themeFill="accent4" w:themeFillTint="33"/>
          </w:tcPr>
          <w:p w14:paraId="5AFE8A2E" w14:textId="568FF588" w:rsidR="004D6AA6" w:rsidRDefault="003221BF" w:rsidP="00C4425B">
            <w:r>
              <w:t>Beschreibung</w:t>
            </w:r>
          </w:p>
        </w:tc>
        <w:tc>
          <w:tcPr>
            <w:tcW w:w="1902" w:type="dxa"/>
            <w:shd w:val="clear" w:color="auto" w:fill="E5DFEC" w:themeFill="accent4" w:themeFillTint="33"/>
          </w:tcPr>
          <w:p w14:paraId="7207FB5F" w14:textId="437C443D" w:rsidR="004D6AA6" w:rsidRDefault="003221BF" w:rsidP="00C4425B">
            <w:r>
              <w:t>Programmier</w:t>
            </w:r>
            <w:r w:rsidR="0089598D">
              <w:t>-</w:t>
            </w:r>
            <w:r>
              <w:t>sprache</w:t>
            </w:r>
          </w:p>
        </w:tc>
        <w:tc>
          <w:tcPr>
            <w:tcW w:w="2960" w:type="dxa"/>
            <w:shd w:val="clear" w:color="auto" w:fill="E5DFEC" w:themeFill="accent4" w:themeFillTint="33"/>
          </w:tcPr>
          <w:p w14:paraId="37436499" w14:textId="69D8F997" w:rsidR="004D6AA6" w:rsidRDefault="003221BF" w:rsidP="00C4425B">
            <w:r>
              <w:t>Besonderheiten</w:t>
            </w:r>
          </w:p>
        </w:tc>
      </w:tr>
      <w:tr w:rsidR="004D6AA6" w14:paraId="764CEE71" w14:textId="77777777" w:rsidTr="00D879BB">
        <w:trPr>
          <w:trHeight w:val="1141"/>
        </w:trPr>
        <w:tc>
          <w:tcPr>
            <w:tcW w:w="1611" w:type="dxa"/>
          </w:tcPr>
          <w:p w14:paraId="04B1EEF3" w14:textId="738D9FCB" w:rsidR="004D6AA6" w:rsidRDefault="003221BF" w:rsidP="00C4425B">
            <w:r>
              <w:t>Flutter</w:t>
            </w:r>
          </w:p>
        </w:tc>
        <w:tc>
          <w:tcPr>
            <w:tcW w:w="2928" w:type="dxa"/>
          </w:tcPr>
          <w:p w14:paraId="39288AEA" w14:textId="3D75A3D1" w:rsidR="004D6AA6" w:rsidRDefault="007F26F2" w:rsidP="00C4425B">
            <w:r w:rsidRPr="007F26F2">
              <w:t>Google-Framework mit eigener Rendering-Engine</w:t>
            </w:r>
          </w:p>
        </w:tc>
        <w:tc>
          <w:tcPr>
            <w:tcW w:w="1902" w:type="dxa"/>
          </w:tcPr>
          <w:p w14:paraId="6365F40B" w14:textId="2B09E6F6" w:rsidR="004D6AA6" w:rsidRDefault="007F26F2" w:rsidP="00C4425B">
            <w:r>
              <w:t>Dart</w:t>
            </w:r>
          </w:p>
        </w:tc>
        <w:tc>
          <w:tcPr>
            <w:tcW w:w="2960" w:type="dxa"/>
          </w:tcPr>
          <w:p w14:paraId="59503D4F" w14:textId="5D8591AB" w:rsidR="004D6AA6" w:rsidRDefault="007F26F2" w:rsidP="00C4425B">
            <w:r w:rsidRPr="007F26F2">
              <w:t>Hoch performant, umfassende Widgets</w:t>
            </w:r>
          </w:p>
        </w:tc>
      </w:tr>
      <w:tr w:rsidR="004D6AA6" w14:paraId="24F5D409" w14:textId="77777777" w:rsidTr="00D879BB">
        <w:trPr>
          <w:trHeight w:val="1315"/>
        </w:trPr>
        <w:tc>
          <w:tcPr>
            <w:tcW w:w="1611" w:type="dxa"/>
          </w:tcPr>
          <w:p w14:paraId="006450BA" w14:textId="5BA38860" w:rsidR="004D6AA6" w:rsidRDefault="003221BF" w:rsidP="00C4425B">
            <w:r>
              <w:lastRenderedPageBreak/>
              <w:t>React Native</w:t>
            </w:r>
          </w:p>
        </w:tc>
        <w:tc>
          <w:tcPr>
            <w:tcW w:w="2928" w:type="dxa"/>
          </w:tcPr>
          <w:p w14:paraId="2379A3CC" w14:textId="4F69221D" w:rsidR="004D6AA6" w:rsidRPr="00144C80" w:rsidRDefault="007272F5" w:rsidP="00C4425B">
            <w:pPr>
              <w:rPr>
                <w:lang w:val="en-US"/>
              </w:rPr>
            </w:pPr>
            <w:r w:rsidRPr="007272F5">
              <w:rPr>
                <w:lang w:val="en-GB"/>
              </w:rPr>
              <w:t>Facebook-Framework für hybride Apps</w:t>
            </w:r>
          </w:p>
        </w:tc>
        <w:tc>
          <w:tcPr>
            <w:tcW w:w="1902" w:type="dxa"/>
          </w:tcPr>
          <w:p w14:paraId="0C8D93BE" w14:textId="51CD9705" w:rsidR="004D6AA6" w:rsidRDefault="007F26F2" w:rsidP="00C4425B">
            <w:r>
              <w:t>Java</w:t>
            </w:r>
          </w:p>
        </w:tc>
        <w:tc>
          <w:tcPr>
            <w:tcW w:w="2960" w:type="dxa"/>
          </w:tcPr>
          <w:tbl>
            <w:tblPr>
              <w:tblW w:w="18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78"/>
            </w:tblGrid>
            <w:tr w:rsidR="007272F5" w:rsidRPr="007272F5" w14:paraId="397EE6BD" w14:textId="77777777" w:rsidTr="00D879BB">
              <w:trPr>
                <w:trHeight w:val="1129"/>
                <w:tblCellSpacing w:w="15" w:type="dxa"/>
              </w:trPr>
              <w:tc>
                <w:tcPr>
                  <w:tcW w:w="1818" w:type="dxa"/>
                  <w:vAlign w:val="center"/>
                  <w:hideMark/>
                </w:tcPr>
                <w:p w14:paraId="20B421BC" w14:textId="44C72A45" w:rsidR="007272F5" w:rsidRPr="007272F5" w:rsidRDefault="007272F5" w:rsidP="007272F5">
                  <w:r w:rsidRPr="007272F5">
                    <w:t>Hohe Community-Unterstützung</w:t>
                  </w:r>
                </w:p>
              </w:tc>
            </w:tr>
          </w:tbl>
          <w:p w14:paraId="5466B866" w14:textId="77777777" w:rsidR="007272F5" w:rsidRPr="007272F5" w:rsidRDefault="007272F5" w:rsidP="007272F5">
            <w:pPr>
              <w:rPr>
                <w:vanish/>
              </w:rPr>
            </w:pPr>
          </w:p>
          <w:tbl>
            <w:tblPr>
              <w:tblW w:w="1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7272F5" w:rsidRPr="007272F5" w14:paraId="07F9E670" w14:textId="77777777" w:rsidTr="00D879BB">
              <w:trPr>
                <w:trHeight w:hRule="exact" w:val="12"/>
                <w:tblCellSpacing w:w="15" w:type="dxa"/>
              </w:trPr>
              <w:tc>
                <w:tcPr>
                  <w:tcW w:w="53" w:type="dxa"/>
                  <w:vAlign w:val="center"/>
                  <w:hideMark/>
                </w:tcPr>
                <w:p w14:paraId="03BD15CC" w14:textId="77777777" w:rsidR="007272F5" w:rsidRPr="007272F5" w:rsidRDefault="007272F5" w:rsidP="007272F5"/>
              </w:tc>
            </w:tr>
          </w:tbl>
          <w:p w14:paraId="2E699E97" w14:textId="77777777" w:rsidR="004D6AA6" w:rsidRDefault="004D6AA6" w:rsidP="00C4425B"/>
        </w:tc>
      </w:tr>
      <w:tr w:rsidR="004D6AA6" w14:paraId="4579869B" w14:textId="77777777" w:rsidTr="00D879BB">
        <w:trPr>
          <w:trHeight w:val="856"/>
        </w:trPr>
        <w:tc>
          <w:tcPr>
            <w:tcW w:w="1611" w:type="dxa"/>
          </w:tcPr>
          <w:p w14:paraId="05D41432" w14:textId="48ADCF9B" w:rsidR="004D6AA6" w:rsidRDefault="00022717" w:rsidP="00C4425B">
            <w:r w:rsidRPr="00022717">
              <w:t>Xamarin</w:t>
            </w:r>
          </w:p>
        </w:tc>
        <w:tc>
          <w:tcPr>
            <w:tcW w:w="2928" w:type="dxa"/>
          </w:tcPr>
          <w:p w14:paraId="34177B1C" w14:textId="5FA264EC" w:rsidR="004D6AA6" w:rsidRDefault="00022717" w:rsidP="00C4425B">
            <w:r w:rsidRPr="00022717">
              <w:t>Microsoft-Lösung für C#-basierte Apps</w:t>
            </w:r>
          </w:p>
        </w:tc>
        <w:tc>
          <w:tcPr>
            <w:tcW w:w="1902" w:type="dxa"/>
          </w:tcPr>
          <w:p w14:paraId="03DABCD0" w14:textId="536888D6" w:rsidR="004D6AA6" w:rsidRDefault="00022717" w:rsidP="00C4425B">
            <w:r>
              <w:t>C#</w:t>
            </w:r>
          </w:p>
        </w:tc>
        <w:tc>
          <w:tcPr>
            <w:tcW w:w="2960" w:type="dxa"/>
          </w:tcPr>
          <w:p w14:paraId="798A30A8" w14:textId="2AD6FC2E" w:rsidR="004D6AA6" w:rsidRDefault="00022717" w:rsidP="005F24FA">
            <w:pPr>
              <w:keepNext/>
            </w:pPr>
            <w:r w:rsidRPr="00022717">
              <w:t>Gute Integration mit .NET</w:t>
            </w:r>
          </w:p>
        </w:tc>
      </w:tr>
    </w:tbl>
    <w:p w14:paraId="4845BF9B" w14:textId="7D365E0B" w:rsidR="007C27E4" w:rsidRDefault="0049275E" w:rsidP="00494940">
      <w:pPr>
        <w:ind w:firstLine="709"/>
      </w:pPr>
      <w:sdt>
        <w:sdtPr>
          <w:id w:val="-450552128"/>
          <w:citation/>
        </w:sdtPr>
        <w:sdtContent>
          <w:r w:rsidR="00F8345D">
            <w:fldChar w:fldCharType="begin"/>
          </w:r>
          <w:r w:rsidR="00F8345D">
            <w:instrText xml:space="preserve"> CITATION Flu25 \l 3079 </w:instrText>
          </w:r>
          <w:r w:rsidR="00F8345D">
            <w:fldChar w:fldCharType="separate"/>
          </w:r>
          <w:r w:rsidR="00FF54F6">
            <w:rPr>
              <w:noProof/>
            </w:rPr>
            <w:t>[39]</w:t>
          </w:r>
          <w:r w:rsidR="00F8345D">
            <w:fldChar w:fldCharType="end"/>
          </w:r>
        </w:sdtContent>
      </w:sdt>
      <w:r w:rsidR="00F8345D" w:rsidRPr="00F8345D">
        <w:t xml:space="preserve"> </w:t>
      </w:r>
      <w:sdt>
        <w:sdtPr>
          <w:id w:val="-495955443"/>
          <w:citation/>
        </w:sdtPr>
        <w:sdtContent>
          <w:r w:rsidR="00F8345D">
            <w:fldChar w:fldCharType="begin"/>
          </w:r>
          <w:r w:rsidR="00F8345D">
            <w:instrText xml:space="preserve"> CITATION Rea25 \l 3079 </w:instrText>
          </w:r>
          <w:r w:rsidR="00F8345D">
            <w:fldChar w:fldCharType="separate"/>
          </w:r>
          <w:r w:rsidR="00FF54F6">
            <w:rPr>
              <w:noProof/>
            </w:rPr>
            <w:t>[40]</w:t>
          </w:r>
          <w:r w:rsidR="00F8345D">
            <w:fldChar w:fldCharType="end"/>
          </w:r>
        </w:sdtContent>
      </w:sdt>
      <w:r w:rsidR="00F8345D" w:rsidRPr="00F8345D">
        <w:t xml:space="preserve"> </w:t>
      </w:r>
      <w:sdt>
        <w:sdtPr>
          <w:id w:val="-1187668929"/>
          <w:citation/>
        </w:sdtPr>
        <w:sdtContent>
          <w:r w:rsidR="00F8345D">
            <w:fldChar w:fldCharType="begin"/>
          </w:r>
          <w:r w:rsidR="00F8345D">
            <w:instrText xml:space="preserve"> CITATION Xam25 \l 3079 </w:instrText>
          </w:r>
          <w:r w:rsidR="00F8345D">
            <w:fldChar w:fldCharType="separate"/>
          </w:r>
          <w:r w:rsidR="00FF54F6">
            <w:rPr>
              <w:noProof/>
            </w:rPr>
            <w:t>[41]</w:t>
          </w:r>
          <w:r w:rsidR="00F8345D">
            <w:fldChar w:fldCharType="end"/>
          </w:r>
        </w:sdtContent>
      </w:sdt>
    </w:p>
    <w:p w14:paraId="6567C60E" w14:textId="77777777" w:rsidR="00680A95" w:rsidRPr="00680A95" w:rsidRDefault="00680A95" w:rsidP="00AB52FD">
      <w:pPr>
        <w:pStyle w:val="berschrift4"/>
      </w:pPr>
      <w:r w:rsidRPr="00680A95">
        <w:t>Design System Theorie</w:t>
      </w:r>
    </w:p>
    <w:p w14:paraId="0BA9C468" w14:textId="2CD3C3E4" w:rsidR="00A8068C" w:rsidRDefault="00B418CC" w:rsidP="00AB52FD">
      <w:r w:rsidRPr="00B418CC">
        <w:t>Ein konsistentes Designsystem ist ein zentraler Bestandteil plattformunabhängiger Entwicklung. Es dient dazu, wiederverwendbare Komponenten, visuelle Richtlinien und einheitliche Interaktionsmuster zu definieren. Laut Nielsen Norman Group unterscheidet sich ein Designsystem von reinen Style Guides durch die Integration von Code-Komponenten und einer aktiven Governance-Struktur.</w:t>
      </w:r>
      <w:r w:rsidR="0023522B">
        <w:t xml:space="preserve"> </w:t>
      </w:r>
      <w:sdt>
        <w:sdtPr>
          <w:id w:val="649636299"/>
          <w:citation/>
        </w:sdtPr>
        <w:sdtContent>
          <w:r w:rsidR="006F4D87">
            <w:fldChar w:fldCharType="begin"/>
          </w:r>
          <w:r w:rsidR="006F4D87">
            <w:instrText xml:space="preserve"> CITATION Gor24 \l 3079 </w:instrText>
          </w:r>
          <w:r w:rsidR="006F4D87">
            <w:fldChar w:fldCharType="separate"/>
          </w:r>
          <w:r w:rsidR="00FF54F6">
            <w:rPr>
              <w:noProof/>
            </w:rPr>
            <w:t>[42]</w:t>
          </w:r>
          <w:r w:rsidR="006F4D87">
            <w:fldChar w:fldCharType="end"/>
          </w:r>
        </w:sdtContent>
      </w:sdt>
      <w:r w:rsidR="00FC398A">
        <w:t xml:space="preserve"> </w:t>
      </w:r>
      <w:sdt>
        <w:sdtPr>
          <w:id w:val="-1547745778"/>
          <w:citation/>
        </w:sdtPr>
        <w:sdtContent>
          <w:r w:rsidR="0001657F">
            <w:fldChar w:fldCharType="begin"/>
          </w:r>
          <w:r w:rsidR="0001657F">
            <w:instrText xml:space="preserve"> CITATION Xam25 \l 3079 </w:instrText>
          </w:r>
          <w:r w:rsidR="0001657F">
            <w:fldChar w:fldCharType="separate"/>
          </w:r>
          <w:r w:rsidR="00FF54F6">
            <w:rPr>
              <w:noProof/>
            </w:rPr>
            <w:t>[41]</w:t>
          </w:r>
          <w:r w:rsidR="0001657F">
            <w:fldChar w:fldCharType="end"/>
          </w:r>
        </w:sdtContent>
      </w:sdt>
    </w:p>
    <w:p w14:paraId="4BBBBAE5" w14:textId="0B1A684E" w:rsidR="0089190C" w:rsidRPr="00844E95" w:rsidRDefault="00160D8E" w:rsidP="00494940">
      <w:r w:rsidRPr="00160D8E">
        <w:t>Plattformunabhängige Mobile-App-Entwicklung bietet erhebliche Vorteile in Bezug auf Effizienz und Reichweite, birgt jedoch Herausforderungen in der Umsetzung. Die Wahl des geeigneten Frameworks und die Nutzung eines Designsystems sind entscheidend für den Erfolg solcher Projekte</w:t>
      </w:r>
      <w:r>
        <w:t>.</w:t>
      </w:r>
    </w:p>
    <w:p w14:paraId="433C26F0" w14:textId="15D55582" w:rsidR="000853EA" w:rsidRDefault="00C90EAA" w:rsidP="000853EA">
      <w:pPr>
        <w:pStyle w:val="berschrift3"/>
      </w:pPr>
      <w:bookmarkStart w:id="49" w:name="_Ref191600637"/>
      <w:bookmarkStart w:id="50" w:name="_Toc195265530"/>
      <w:r>
        <w:t>Flutter</w:t>
      </w:r>
      <w:r w:rsidR="000853EA" w:rsidRPr="000853EA">
        <w:t xml:space="preserve"> </w:t>
      </w:r>
      <w:r>
        <w:t>für</w:t>
      </w:r>
      <w:r w:rsidR="000853EA" w:rsidRPr="000853EA">
        <w:t xml:space="preserve"> </w:t>
      </w:r>
      <w:r>
        <w:t>plattformunabhängige</w:t>
      </w:r>
      <w:r w:rsidR="000853EA" w:rsidRPr="000853EA">
        <w:t xml:space="preserve"> </w:t>
      </w:r>
      <w:r>
        <w:t>Entwicklungen</w:t>
      </w:r>
      <w:bookmarkEnd w:id="49"/>
      <w:bookmarkEnd w:id="50"/>
    </w:p>
    <w:p w14:paraId="19263D93" w14:textId="273CCC81" w:rsidR="00A65882" w:rsidRDefault="009813CD" w:rsidP="00494940">
      <w:r w:rsidRPr="009813CD">
        <w:t>Flutter ist ein Open-Source-Framework von Google, das es Entwicklern ermöglicht, plattformübergreifende Anwendungen mit einer einzigen Codebasis zu erstellen. Es bietet umfangreiche Unterstützung für die Entwicklung barrierefreier Apps, indem es Entwicklern ermöglicht, Anwendungen zu erstellen, die den Anforderungen von Nutzer</w:t>
      </w:r>
      <w:r w:rsidR="005E0AE9">
        <w:t xml:space="preserve">innen und </w:t>
      </w:r>
      <w:r w:rsidRPr="009813CD">
        <w:t>Nutzern mit unterschiedlichen Fähigkeiten gerecht werden.</w:t>
      </w:r>
    </w:p>
    <w:p w14:paraId="185216D5" w14:textId="77777777" w:rsidR="0082103D" w:rsidRPr="0082103D" w:rsidRDefault="0082103D" w:rsidP="00AB52FD">
      <w:pPr>
        <w:pStyle w:val="berschrift4"/>
      </w:pPr>
      <w:r w:rsidRPr="0082103D">
        <w:t>Vorteile bei der Nutzung von Flutter für barrierefreie Apps</w:t>
      </w:r>
    </w:p>
    <w:p w14:paraId="5B04B1B9" w14:textId="663C9CD3" w:rsidR="0082103D" w:rsidRDefault="0082103D" w:rsidP="000B620A">
      <w:pPr>
        <w:pStyle w:val="Listenabsatz"/>
        <w:numPr>
          <w:ilvl w:val="0"/>
          <w:numId w:val="32"/>
        </w:numPr>
      </w:pPr>
      <w:r w:rsidRPr="00914626">
        <w:rPr>
          <w:b/>
          <w:bCs/>
        </w:rPr>
        <w:t xml:space="preserve">Integrierte Barrierefreiheitsfunktionen: </w:t>
      </w:r>
      <w:r>
        <w:t>Unterstützung für Screenreader, anpassbare Schriftgrößen und -kontraste</w:t>
      </w:r>
      <w:r w:rsidR="008862FD">
        <w:t>,</w:t>
      </w:r>
      <w:r>
        <w:t xml:space="preserve"> sowie Navigationshilfen</w:t>
      </w:r>
      <w:r w:rsidR="008862FD" w:rsidRPr="008862FD">
        <w:t xml:space="preserve"> sind </w:t>
      </w:r>
      <w:r w:rsidR="008862FD">
        <w:t xml:space="preserve">in Flutter </w:t>
      </w:r>
      <w:r w:rsidR="008862FD" w:rsidRPr="008862FD">
        <w:t>direkt verfügbar</w:t>
      </w:r>
      <w:r>
        <w:t>.</w:t>
      </w:r>
    </w:p>
    <w:p w14:paraId="7C2AB052" w14:textId="612D779E" w:rsidR="0082103D" w:rsidRDefault="0082103D" w:rsidP="000B620A">
      <w:pPr>
        <w:pStyle w:val="Listenabsatz"/>
        <w:numPr>
          <w:ilvl w:val="0"/>
          <w:numId w:val="32"/>
        </w:numPr>
      </w:pPr>
      <w:r w:rsidRPr="00914626">
        <w:rPr>
          <w:b/>
          <w:bCs/>
        </w:rPr>
        <w:t>Einheitliche Codebasis:</w:t>
      </w:r>
      <w:r>
        <w:t xml:space="preserve"> </w:t>
      </w:r>
      <w:r w:rsidR="007467D6" w:rsidRPr="007467D6">
        <w:t>Eine</w:t>
      </w:r>
      <w:r>
        <w:t xml:space="preserve"> einzige Codebasis für iOS und Android erleichtert die konsistente </w:t>
      </w:r>
      <w:r w:rsidR="007467D6" w:rsidRPr="007467D6">
        <w:t>Umsetzung</w:t>
      </w:r>
      <w:r>
        <w:t xml:space="preserve"> von Barrierefreiheitsstandards.</w:t>
      </w:r>
    </w:p>
    <w:p w14:paraId="445E8089" w14:textId="7EADA0E5" w:rsidR="00EB31AE" w:rsidRDefault="0082103D" w:rsidP="000B620A">
      <w:pPr>
        <w:pStyle w:val="Listenabsatz"/>
        <w:numPr>
          <w:ilvl w:val="0"/>
          <w:numId w:val="32"/>
        </w:numPr>
      </w:pPr>
      <w:r w:rsidRPr="00914626">
        <w:rPr>
          <w:b/>
          <w:bCs/>
        </w:rPr>
        <w:t>Hohe Leistung:</w:t>
      </w:r>
      <w:r>
        <w:t xml:space="preserve"> </w:t>
      </w:r>
      <w:r w:rsidR="007467D6" w:rsidRPr="007467D6">
        <w:t>Die native</w:t>
      </w:r>
      <w:r>
        <w:t xml:space="preserve"> Kompilierung </w:t>
      </w:r>
      <w:r w:rsidR="007467D6" w:rsidRPr="007467D6">
        <w:t>sorgt für</w:t>
      </w:r>
      <w:r>
        <w:t xml:space="preserve"> eine </w:t>
      </w:r>
      <w:r w:rsidR="007467D6" w:rsidRPr="007467D6">
        <w:t>gute</w:t>
      </w:r>
      <w:r>
        <w:t xml:space="preserve"> Performance, was besonders für assistive Technologien wie Screenreader </w:t>
      </w:r>
      <w:r w:rsidR="007467D6" w:rsidRPr="007467D6">
        <w:t>vorteilhaft</w:t>
      </w:r>
      <w:r>
        <w:t xml:space="preserve"> ist.</w:t>
      </w:r>
    </w:p>
    <w:p w14:paraId="794442F7" w14:textId="251385B1" w:rsidR="00282035" w:rsidRPr="00282035" w:rsidRDefault="00282035" w:rsidP="00AB52FD">
      <w:pPr>
        <w:pStyle w:val="berschrift4"/>
      </w:pPr>
      <w:r w:rsidRPr="00282035">
        <w:t>Einschränkungen bei der Nutzung von Flutter für barrierefreie Apps</w:t>
      </w:r>
    </w:p>
    <w:p w14:paraId="3EB2D317" w14:textId="7949089C" w:rsidR="00282035" w:rsidRDefault="00282035" w:rsidP="000B620A">
      <w:pPr>
        <w:pStyle w:val="Listenabsatz"/>
        <w:numPr>
          <w:ilvl w:val="0"/>
          <w:numId w:val="44"/>
        </w:numPr>
      </w:pPr>
      <w:r w:rsidRPr="00914626">
        <w:rPr>
          <w:b/>
          <w:bCs/>
        </w:rPr>
        <w:t>Plattformabhängige Unterschiede:</w:t>
      </w:r>
      <w:r>
        <w:t xml:space="preserve"> Unterschiede in der Barrierefreiheitsunterstützung zwischen iOS und Android </w:t>
      </w:r>
      <w:r w:rsidR="00715F36" w:rsidRPr="00715F36">
        <w:t>erfordern</w:t>
      </w:r>
      <w:r>
        <w:t xml:space="preserve"> zusätzliche Anpassungen.</w:t>
      </w:r>
    </w:p>
    <w:p w14:paraId="09202F36" w14:textId="55E8B4CD" w:rsidR="00282035" w:rsidRDefault="00282035" w:rsidP="000B620A">
      <w:pPr>
        <w:pStyle w:val="Listenabsatz"/>
        <w:numPr>
          <w:ilvl w:val="0"/>
          <w:numId w:val="44"/>
        </w:numPr>
      </w:pPr>
      <w:r w:rsidRPr="00914626">
        <w:rPr>
          <w:b/>
          <w:bCs/>
        </w:rPr>
        <w:t>Lernkurve:</w:t>
      </w:r>
      <w:r>
        <w:t xml:space="preserve"> Entwickler müssen sich zunächst mit Dart und den spezifischen Barrierefreiheitsfunktionen von Flutter vertraut machen.</w:t>
      </w:r>
    </w:p>
    <w:p w14:paraId="0E3826F3" w14:textId="17A269D1" w:rsidR="0082103D" w:rsidRDefault="00282035" w:rsidP="000B620A">
      <w:pPr>
        <w:pStyle w:val="Listenabsatz"/>
        <w:numPr>
          <w:ilvl w:val="0"/>
          <w:numId w:val="44"/>
        </w:numPr>
      </w:pPr>
      <w:r w:rsidRPr="00914626">
        <w:rPr>
          <w:b/>
          <w:bCs/>
        </w:rPr>
        <w:t>Community-Unterstützung:</w:t>
      </w:r>
      <w:r>
        <w:t xml:space="preserve"> Obwohl </w:t>
      </w:r>
      <w:r w:rsidR="00A77256" w:rsidRPr="00A77256">
        <w:t>wachsend, sind spezielle</w:t>
      </w:r>
      <w:r>
        <w:t xml:space="preserve"> Ressourcen </w:t>
      </w:r>
      <w:r w:rsidR="00A77256" w:rsidRPr="00A77256">
        <w:t>und</w:t>
      </w:r>
      <w:r>
        <w:t xml:space="preserve"> Plugins für bestimmte Barrierefreiheitsanforderungen </w:t>
      </w:r>
      <w:r w:rsidR="00A77256" w:rsidRPr="00A77256">
        <w:t xml:space="preserve">noch </w:t>
      </w:r>
      <w:r>
        <w:t>begrenzt.</w:t>
      </w:r>
    </w:p>
    <w:p w14:paraId="5E7C44AF" w14:textId="5C7507AA" w:rsidR="006D4D33" w:rsidRPr="00844E95" w:rsidRDefault="0049275E" w:rsidP="00494940">
      <w:sdt>
        <w:sdtPr>
          <w:id w:val="1672595393"/>
          <w:citation/>
        </w:sdtPr>
        <w:sdtContent>
          <w:r w:rsidR="002B0DCD">
            <w:fldChar w:fldCharType="begin"/>
          </w:r>
          <w:r w:rsidR="002B0DCD">
            <w:instrText xml:space="preserve">CITATION Acc25 \l 3079 </w:instrText>
          </w:r>
          <w:r w:rsidR="002B0DCD">
            <w:fldChar w:fldCharType="separate"/>
          </w:r>
          <w:r w:rsidR="00FF54F6">
            <w:rPr>
              <w:noProof/>
            </w:rPr>
            <w:t>[38]</w:t>
          </w:r>
          <w:r w:rsidR="002B0DCD">
            <w:fldChar w:fldCharType="end"/>
          </w:r>
        </w:sdtContent>
      </w:sdt>
      <w:r w:rsidR="002B0DCD" w:rsidRPr="002B0DCD">
        <w:t xml:space="preserve"> </w:t>
      </w:r>
      <w:sdt>
        <w:sdtPr>
          <w:id w:val="1299654995"/>
          <w:citation/>
        </w:sdtPr>
        <w:sdtContent>
          <w:r w:rsidR="002B0DCD">
            <w:fldChar w:fldCharType="begin"/>
          </w:r>
          <w:r w:rsidR="002B0DCD">
            <w:instrText xml:space="preserve"> CITATION Flu25 \l 3079 </w:instrText>
          </w:r>
          <w:r w:rsidR="002B0DCD">
            <w:fldChar w:fldCharType="separate"/>
          </w:r>
          <w:r w:rsidR="00FF54F6">
            <w:rPr>
              <w:noProof/>
            </w:rPr>
            <w:t>[39]</w:t>
          </w:r>
          <w:r w:rsidR="002B0DCD">
            <w:fldChar w:fldCharType="end"/>
          </w:r>
        </w:sdtContent>
      </w:sdt>
    </w:p>
    <w:p w14:paraId="2DC19810" w14:textId="4AF7F17E" w:rsidR="000853EA" w:rsidRPr="000853EA" w:rsidRDefault="00C90EAA" w:rsidP="000853EA">
      <w:pPr>
        <w:pStyle w:val="berschrift3"/>
      </w:pPr>
      <w:bookmarkStart w:id="51" w:name="_Toc195265531"/>
      <w:r w:rsidRPr="00A06C6C">
        <w:lastRenderedPageBreak/>
        <w:t>T</w:t>
      </w:r>
      <w:r>
        <w:t>ensorflow</w:t>
      </w:r>
      <w:r w:rsidRPr="00A06C6C">
        <w:t xml:space="preserve"> </w:t>
      </w:r>
      <w:r w:rsidR="00E00F27">
        <w:t>Lite</w:t>
      </w:r>
      <w:r w:rsidR="00E00F27" w:rsidRPr="00A06C6C">
        <w:t xml:space="preserve"> </w:t>
      </w:r>
      <w:r>
        <w:t>für</w:t>
      </w:r>
      <w:r w:rsidR="00A06C6C" w:rsidRPr="00A06C6C">
        <w:t xml:space="preserve"> </w:t>
      </w:r>
      <w:r>
        <w:t>Machine</w:t>
      </w:r>
      <w:r w:rsidR="00A06C6C" w:rsidRPr="00A06C6C">
        <w:t xml:space="preserve"> </w:t>
      </w:r>
      <w:r>
        <w:t>Learning</w:t>
      </w:r>
      <w:r w:rsidR="00A06C6C" w:rsidRPr="00A06C6C">
        <w:t xml:space="preserve"> </w:t>
      </w:r>
      <w:r>
        <w:t>auf</w:t>
      </w:r>
      <w:r w:rsidR="00A06C6C" w:rsidRPr="00A06C6C">
        <w:t xml:space="preserve"> </w:t>
      </w:r>
      <w:r>
        <w:t>Mobilen</w:t>
      </w:r>
      <w:r w:rsidR="00A06C6C" w:rsidRPr="00A06C6C">
        <w:t xml:space="preserve"> </w:t>
      </w:r>
      <w:r>
        <w:t>Geräten</w:t>
      </w:r>
      <w:bookmarkEnd w:id="51"/>
    </w:p>
    <w:p w14:paraId="151E36CA" w14:textId="5AFFA8EA" w:rsidR="000F6451" w:rsidRDefault="0042152B" w:rsidP="00494940">
      <w:r w:rsidRPr="0042152B">
        <w:t>TensorFlow Lite (TFLite) ist ein Open-Source-Framework für maschinelles Lernen auf Geräten mit begrenzten Ressourcen</w:t>
      </w:r>
      <w:r w:rsidR="00CE08D0" w:rsidRPr="00CE08D0">
        <w:t>.</w:t>
      </w:r>
      <w:r w:rsidRPr="0042152B">
        <w:t xml:space="preserve"> Es ermöglicht die </w:t>
      </w:r>
      <w:r w:rsidR="00CE08D0" w:rsidRPr="00CE08D0">
        <w:t xml:space="preserve">lokale </w:t>
      </w:r>
      <w:r w:rsidRPr="0042152B">
        <w:t xml:space="preserve">Ausführung von Modellen auf mobilen, eingebetteten und IoT-Geräten, wodurch Latenzzeiten reduziert und </w:t>
      </w:r>
      <w:r w:rsidR="00CE08D0" w:rsidRPr="00CE08D0">
        <w:t>eine dauerhafte</w:t>
      </w:r>
      <w:r w:rsidRPr="0042152B">
        <w:t xml:space="preserve"> Internetverbindung </w:t>
      </w:r>
      <w:r w:rsidR="00CE08D0" w:rsidRPr="00CE08D0">
        <w:t>überflüssig wird.</w:t>
      </w:r>
      <w:r w:rsidRPr="0042152B">
        <w:t xml:space="preserve"> TFLite unterstützt Android, iOS und Embedded Linux und bietet Hardware-Beschleunigung für </w:t>
      </w:r>
      <w:r w:rsidR="00CE08D0" w:rsidRPr="00CE08D0">
        <w:t xml:space="preserve">eine </w:t>
      </w:r>
      <w:r w:rsidRPr="0042152B">
        <w:t>optimierte Leistung.</w:t>
      </w:r>
      <w:r>
        <w:t xml:space="preserve"> </w:t>
      </w:r>
      <w:sdt>
        <w:sdtPr>
          <w:id w:val="-944002328"/>
          <w:citation/>
        </w:sdtPr>
        <w:sdtContent>
          <w:r>
            <w:fldChar w:fldCharType="begin"/>
          </w:r>
          <w:r>
            <w:instrText xml:space="preserve"> CITATION AGu24 \l 3079 </w:instrText>
          </w:r>
          <w:r>
            <w:fldChar w:fldCharType="separate"/>
          </w:r>
          <w:r w:rsidR="00FF54F6">
            <w:rPr>
              <w:noProof/>
            </w:rPr>
            <w:t>[43]</w:t>
          </w:r>
          <w:r>
            <w:fldChar w:fldCharType="end"/>
          </w:r>
        </w:sdtContent>
      </w:sdt>
    </w:p>
    <w:p w14:paraId="380CC88C" w14:textId="15486382" w:rsidR="00914626" w:rsidRPr="00914626" w:rsidRDefault="00914626" w:rsidP="00AB52FD">
      <w:pPr>
        <w:pStyle w:val="berschrift4"/>
      </w:pPr>
      <w:r w:rsidRPr="00914626">
        <w:t>Grundlagen und Vorteile der Verwendung von TFLite auf mobilen Geräten</w:t>
      </w:r>
    </w:p>
    <w:p w14:paraId="2B427BE8" w14:textId="09EB96C2" w:rsidR="00914626" w:rsidRDefault="00914626" w:rsidP="000B620A">
      <w:pPr>
        <w:pStyle w:val="Listenabsatz"/>
        <w:numPr>
          <w:ilvl w:val="0"/>
          <w:numId w:val="45"/>
        </w:numPr>
      </w:pPr>
      <w:r w:rsidRPr="00914626">
        <w:rPr>
          <w:b/>
          <w:bCs/>
        </w:rPr>
        <w:t xml:space="preserve">On-Device Inferenz: </w:t>
      </w:r>
      <w:r>
        <w:t>Machine-Learning-</w:t>
      </w:r>
      <w:r w:rsidR="00885324" w:rsidRPr="00885324">
        <w:t>Modelle laufen</w:t>
      </w:r>
      <w:r>
        <w:t xml:space="preserve"> direkt auf dem Gerät, ohne </w:t>
      </w:r>
      <w:r w:rsidR="00885324" w:rsidRPr="00885324">
        <w:t>Serververbindung, was geringere</w:t>
      </w:r>
      <w:r>
        <w:t xml:space="preserve"> Latenzzeiten und </w:t>
      </w:r>
      <w:r w:rsidR="00885324" w:rsidRPr="00885324">
        <w:t>eine schnellere</w:t>
      </w:r>
      <w:r>
        <w:t xml:space="preserve"> Reaktionsfähigkeit </w:t>
      </w:r>
      <w:r w:rsidR="00885324" w:rsidRPr="00885324">
        <w:t>ermöglicht</w:t>
      </w:r>
      <w:r>
        <w:t xml:space="preserve">. </w:t>
      </w:r>
      <w:sdt>
        <w:sdtPr>
          <w:id w:val="-749742023"/>
          <w:citation/>
        </w:sdtPr>
        <w:sdtContent>
          <w:r w:rsidR="00185123">
            <w:fldChar w:fldCharType="begin"/>
          </w:r>
          <w:r w:rsidR="00185123">
            <w:instrText xml:space="preserve"> CITATION Ten21 \l 3079 </w:instrText>
          </w:r>
          <w:r w:rsidR="00185123">
            <w:fldChar w:fldCharType="separate"/>
          </w:r>
          <w:r w:rsidR="00FF54F6">
            <w:rPr>
              <w:noProof/>
            </w:rPr>
            <w:t>[44]</w:t>
          </w:r>
          <w:r w:rsidR="00185123">
            <w:fldChar w:fldCharType="end"/>
          </w:r>
        </w:sdtContent>
      </w:sdt>
    </w:p>
    <w:p w14:paraId="293F95AB" w14:textId="00F41234" w:rsidR="00914626" w:rsidRDefault="00914626" w:rsidP="000B620A">
      <w:pPr>
        <w:pStyle w:val="Listenabsatz"/>
        <w:numPr>
          <w:ilvl w:val="0"/>
          <w:numId w:val="45"/>
        </w:numPr>
      </w:pPr>
      <w:r w:rsidRPr="00914626">
        <w:rPr>
          <w:b/>
          <w:bCs/>
        </w:rPr>
        <w:t>Ressourceneffizienz:</w:t>
      </w:r>
      <w:r>
        <w:t xml:space="preserve"> </w:t>
      </w:r>
      <w:r w:rsidR="00885324" w:rsidRPr="00885324">
        <w:t>Optimiert für leistungsbegrenzte Geräte, unterstützt TFLite Smartphones, Mikrocontroller und IoT-Gerät</w:t>
      </w:r>
      <w:r w:rsidR="00885324">
        <w:t>e</w:t>
      </w:r>
      <w:r>
        <w:t xml:space="preserve">. </w:t>
      </w:r>
    </w:p>
    <w:p w14:paraId="6095B046" w14:textId="1319DBEB" w:rsidR="00B00A0C" w:rsidRDefault="00914626" w:rsidP="000B620A">
      <w:pPr>
        <w:pStyle w:val="Listenabsatz"/>
        <w:numPr>
          <w:ilvl w:val="0"/>
          <w:numId w:val="45"/>
        </w:numPr>
      </w:pPr>
      <w:r w:rsidRPr="00914626">
        <w:rPr>
          <w:b/>
          <w:bCs/>
        </w:rPr>
        <w:t>Personalisierung:</w:t>
      </w:r>
      <w:r>
        <w:t xml:space="preserve"> On-Device Training </w:t>
      </w:r>
      <w:r w:rsidR="00885324" w:rsidRPr="00885324">
        <w:t xml:space="preserve">ermöglicht </w:t>
      </w:r>
      <w:r>
        <w:t xml:space="preserve">die </w:t>
      </w:r>
      <w:r w:rsidR="00885324" w:rsidRPr="00885324">
        <w:t>Anpassung von Modellen an individuelle Nutzerbedürfnisse</w:t>
      </w:r>
      <w:r>
        <w:t xml:space="preserve">, ohne persönliche Daten </w:t>
      </w:r>
      <w:r w:rsidR="00885324" w:rsidRPr="00885324">
        <w:t>zu übertragen</w:t>
      </w:r>
      <w:r>
        <w:t>.</w:t>
      </w:r>
    </w:p>
    <w:p w14:paraId="115589BC" w14:textId="27D66784" w:rsidR="00B00A0C" w:rsidRPr="00B00A0C" w:rsidRDefault="00B00A0C" w:rsidP="00AB52FD">
      <w:pPr>
        <w:pStyle w:val="berschrift4"/>
        <w:rPr>
          <w:b w:val="0"/>
          <w:bCs w:val="0"/>
          <w:i w:val="0"/>
          <w:iCs w:val="0"/>
        </w:rPr>
      </w:pPr>
      <w:r w:rsidRPr="00B00A0C">
        <w:t xml:space="preserve">Grundlagen der Navigation blinder und sehbeeinträchtigter Personen durch Hinderniserkennung </w:t>
      </w:r>
      <w:r w:rsidR="0030293B">
        <w:rPr>
          <w:b w:val="0"/>
          <w:bCs w:val="0"/>
          <w:i w:val="0"/>
          <w:iCs w:val="0"/>
        </w:rPr>
        <w:t>per</w:t>
      </w:r>
      <w:r w:rsidRPr="00B00A0C">
        <w:rPr>
          <w:b w:val="0"/>
          <w:bCs w:val="0"/>
          <w:i w:val="0"/>
          <w:iCs w:val="0"/>
        </w:rPr>
        <w:t xml:space="preserve"> Drohne</w:t>
      </w:r>
    </w:p>
    <w:p w14:paraId="072566AB" w14:textId="2DCBCCF7" w:rsidR="00B00A0C" w:rsidRDefault="00B00A0C" w:rsidP="00AD38CE">
      <w:r>
        <w:t xml:space="preserve">Der Einsatz von Drohnen zur Unterstützung blinder und sehbeeinträchtigter Personen gewinnt an Bedeutung. Durch </w:t>
      </w:r>
      <w:r w:rsidR="001030AE" w:rsidRPr="001030AE">
        <w:t>Hinderniserkennungssysteme sammeln sie</w:t>
      </w:r>
      <w:r>
        <w:t xml:space="preserve"> Umgebungsinformationen und </w:t>
      </w:r>
      <w:r w:rsidR="001030AE" w:rsidRPr="001030AE">
        <w:t xml:space="preserve">übermitteln diese </w:t>
      </w:r>
      <w:r>
        <w:t xml:space="preserve">in Echtzeit an </w:t>
      </w:r>
      <w:r w:rsidR="00AB52FD">
        <w:t>die</w:t>
      </w:r>
      <w:r>
        <w:t xml:space="preserve"> Nutzer</w:t>
      </w:r>
      <w:r w:rsidR="005E0AE9">
        <w:t>innen und</w:t>
      </w:r>
      <w:r>
        <w:t xml:space="preserve"> Nutzer.</w:t>
      </w:r>
    </w:p>
    <w:p w14:paraId="7CEA26C8" w14:textId="3D7B6398" w:rsidR="00B00A0C" w:rsidRDefault="001030AE" w:rsidP="00AD38CE">
      <w:r w:rsidRPr="001030AE">
        <w:t>Mögliche UI-Funktione</w:t>
      </w:r>
      <w:r w:rsidR="00B00A0C">
        <w:t>n:</w:t>
      </w:r>
    </w:p>
    <w:p w14:paraId="2765AD53" w14:textId="726AFD62" w:rsidR="00B00A0C" w:rsidRPr="00B00A0C" w:rsidRDefault="00B00A0C" w:rsidP="000B620A">
      <w:pPr>
        <w:pStyle w:val="Listenabsatz"/>
        <w:numPr>
          <w:ilvl w:val="0"/>
          <w:numId w:val="49"/>
        </w:numPr>
      </w:pPr>
      <w:r w:rsidRPr="00B00A0C">
        <w:rPr>
          <w:b/>
          <w:bCs/>
        </w:rPr>
        <w:t>Echtzeit-Audiofeedback:</w:t>
      </w:r>
      <w:r w:rsidRPr="00B00A0C">
        <w:t xml:space="preserve"> Die Drohne erkennt Hindernisse und gibt über eine App akustische</w:t>
      </w:r>
      <w:r w:rsidR="004F32A4">
        <w:t>/haptische</w:t>
      </w:r>
      <w:r w:rsidRPr="00B00A0C">
        <w:t xml:space="preserve"> Signale </w:t>
      </w:r>
      <w:r w:rsidR="00ED6157" w:rsidRPr="00ED6157">
        <w:t>zur</w:t>
      </w:r>
      <w:r w:rsidRPr="00B00A0C">
        <w:t xml:space="preserve"> Richtung und Entfernung von Objekten.</w:t>
      </w:r>
    </w:p>
    <w:p w14:paraId="44567802" w14:textId="29296082" w:rsidR="00B00A0C" w:rsidRPr="00B00A0C" w:rsidRDefault="00B00A0C" w:rsidP="000B620A">
      <w:pPr>
        <w:pStyle w:val="Listenabsatz"/>
        <w:numPr>
          <w:ilvl w:val="0"/>
          <w:numId w:val="49"/>
        </w:numPr>
      </w:pPr>
      <w:r w:rsidRPr="00B00A0C">
        <w:rPr>
          <w:b/>
          <w:bCs/>
        </w:rPr>
        <w:t>Haptisches Feedback:</w:t>
      </w:r>
      <w:r w:rsidRPr="00B00A0C">
        <w:t xml:space="preserve"> Zusätzlich zu Audiohinweisen kann die App </w:t>
      </w:r>
      <w:r w:rsidR="00487CB2" w:rsidRPr="00487CB2">
        <w:t xml:space="preserve">durch </w:t>
      </w:r>
      <w:r w:rsidR="00487CB2" w:rsidRPr="00F9545E">
        <w:t>Vibrationen</w:t>
      </w:r>
      <w:r w:rsidRPr="00B00A0C">
        <w:t xml:space="preserve"> vor unmittelbaren Gefahren warnen.</w:t>
      </w:r>
    </w:p>
    <w:p w14:paraId="6AC17590" w14:textId="1F7477A4" w:rsidR="00B00A0C" w:rsidRDefault="00B00A0C" w:rsidP="000B620A">
      <w:pPr>
        <w:pStyle w:val="Listenabsatz"/>
        <w:numPr>
          <w:ilvl w:val="0"/>
          <w:numId w:val="49"/>
        </w:numPr>
      </w:pPr>
      <w:r w:rsidRPr="00B00A0C">
        <w:rPr>
          <w:b/>
          <w:bCs/>
        </w:rPr>
        <w:t>Intuitive Steuerung:</w:t>
      </w:r>
      <w:r w:rsidRPr="00B00A0C">
        <w:t xml:space="preserve"> </w:t>
      </w:r>
      <w:r w:rsidR="00F9545E" w:rsidRPr="00F9545E">
        <w:t>Eine barrierefreie UI mit großen Schaltflächen und Sprachsteuerung ermöglicht eine einfache Navigation der Drohne</w:t>
      </w:r>
      <w:r w:rsidRPr="00B00A0C">
        <w:t>.</w:t>
      </w:r>
    </w:p>
    <w:p w14:paraId="31EE3952" w14:textId="72AA08C9" w:rsidR="003A7338" w:rsidRPr="00661BEB" w:rsidRDefault="00B00A0C" w:rsidP="00494940">
      <w:r>
        <w:t xml:space="preserve">Die </w:t>
      </w:r>
      <w:r w:rsidR="00F9545E" w:rsidRPr="00F9545E">
        <w:t>Entwicklung dieser</w:t>
      </w:r>
      <w:r>
        <w:t xml:space="preserve"> Funktionen erfordert eine enge Zusammenarbeit mit der Zielgruppe, um </w:t>
      </w:r>
      <w:r w:rsidR="00F9545E" w:rsidRPr="00F9545E">
        <w:t xml:space="preserve">eine optimale Nutzerfreundlichkeit und praktische Anwendbarkeit </w:t>
      </w:r>
      <w:r>
        <w:t>sicherzustellen.</w:t>
      </w:r>
    </w:p>
    <w:p w14:paraId="39A63E0D" w14:textId="51D9D63E" w:rsidR="00482DEC" w:rsidRDefault="00482DEC" w:rsidP="00482DEC">
      <w:pPr>
        <w:pStyle w:val="berschrift2"/>
      </w:pPr>
      <w:bookmarkStart w:id="52" w:name="_Ref191738452"/>
      <w:bookmarkStart w:id="53" w:name="_Toc195265532"/>
      <w:r>
        <w:t>Konzept</w:t>
      </w:r>
      <w:bookmarkEnd w:id="52"/>
      <w:bookmarkEnd w:id="53"/>
    </w:p>
    <w:p w14:paraId="160F3C8B" w14:textId="107EDDFF" w:rsidR="00B1042C" w:rsidRPr="00132FB1" w:rsidRDefault="00132FB1" w:rsidP="00B1042C">
      <w:pPr>
        <w:pStyle w:val="berschrift3"/>
      </w:pPr>
      <w:bookmarkStart w:id="54" w:name="_Ref191599593"/>
      <w:bookmarkStart w:id="55" w:name="_Ref191599614"/>
      <w:bookmarkStart w:id="56" w:name="_Toc195265533"/>
      <w:r w:rsidRPr="00132FB1">
        <w:t>Anforderungen an die mobile App</w:t>
      </w:r>
      <w:bookmarkEnd w:id="54"/>
      <w:bookmarkEnd w:id="55"/>
      <w:bookmarkEnd w:id="56"/>
    </w:p>
    <w:p w14:paraId="5454D40E" w14:textId="0EE6274F" w:rsidR="001F4FFC" w:rsidRDefault="001F4FFC" w:rsidP="00AD38CE">
      <w:pPr>
        <w:pStyle w:val="berschrift4"/>
      </w:pPr>
      <w:r>
        <w:t>Arten von Anforderungen</w:t>
      </w:r>
    </w:p>
    <w:p w14:paraId="597B81F9" w14:textId="3A74AA6D" w:rsidR="00A47564" w:rsidRPr="005F24FA" w:rsidRDefault="007B6E02" w:rsidP="00AD38CE">
      <w:r w:rsidRPr="007B6E02">
        <w:t>Die Anforderungen an die mobile Applikation lassen sich in funktionale und nicht-funktionale Anforderungen unterteilen. Dabei werden die Anforderungen durch konkrete Personas, User Journeys und eine Featureliste illustriert</w:t>
      </w:r>
      <w:r w:rsidR="001F4FFC">
        <w:t>:</w:t>
      </w:r>
    </w:p>
    <w:p w14:paraId="77BE65E6" w14:textId="16D08B45" w:rsidR="00A47564" w:rsidRPr="005F24FA" w:rsidRDefault="00A47564" w:rsidP="00AD38CE">
      <w:pPr>
        <w:rPr>
          <w:i/>
          <w:iCs/>
          <w:u w:val="single"/>
        </w:rPr>
      </w:pPr>
      <w:r w:rsidRPr="005F24FA">
        <w:rPr>
          <w:i/>
          <w:iCs/>
          <w:u w:val="single"/>
        </w:rPr>
        <w:t>Funktionale Anforderungen:</w:t>
      </w:r>
    </w:p>
    <w:p w14:paraId="7537C235" w14:textId="2C224C3B" w:rsidR="00A47564" w:rsidRPr="00A47564" w:rsidRDefault="00A47564" w:rsidP="00AD38CE">
      <w:r w:rsidRPr="00A47564">
        <w:t xml:space="preserve">Diese Anforderungen beziehen sich auf die spezifischen Funktionen, die </w:t>
      </w:r>
      <w:r w:rsidR="000B7D7D">
        <w:t>Nimbus</w:t>
      </w:r>
      <w:r w:rsidRPr="00A47564">
        <w:t xml:space="preserve"> bereitstellen </w:t>
      </w:r>
      <w:r w:rsidR="000B7D7D">
        <w:t>sollte</w:t>
      </w:r>
      <w:r w:rsidRPr="00A47564">
        <w:t>, um den Nutzerbedürfnissen gerecht zu werden. Dazu gehören:</w:t>
      </w:r>
    </w:p>
    <w:p w14:paraId="668D3ACC" w14:textId="7080DEB5" w:rsidR="00A05E7C" w:rsidRDefault="00A05E7C" w:rsidP="000B620A">
      <w:pPr>
        <w:pStyle w:val="Listenabsatz"/>
        <w:numPr>
          <w:ilvl w:val="0"/>
          <w:numId w:val="50"/>
        </w:numPr>
        <w:rPr>
          <w:highlight w:val="yellow"/>
        </w:rPr>
      </w:pPr>
      <w:r>
        <w:rPr>
          <w:highlight w:val="yellow"/>
        </w:rPr>
        <w:t>Showcase Modus</w:t>
      </w:r>
    </w:p>
    <w:p w14:paraId="00F97527" w14:textId="77777777" w:rsidR="00A47564" w:rsidRPr="009D4EE1" w:rsidRDefault="00A47564" w:rsidP="000B620A">
      <w:pPr>
        <w:pStyle w:val="Listenabsatz"/>
        <w:numPr>
          <w:ilvl w:val="0"/>
          <w:numId w:val="50"/>
        </w:numPr>
        <w:rPr>
          <w:highlight w:val="yellow"/>
          <w:rPrChange w:id="57" w:author="Kowatsch, Janina" w:date="2025-03-24T13:23:00Z" w16du:dateUtc="2025-03-24T12:23:00Z">
            <w:rPr/>
          </w:rPrChange>
        </w:rPr>
      </w:pPr>
      <w:r w:rsidRPr="009D4EE1">
        <w:rPr>
          <w:highlight w:val="yellow"/>
          <w:rPrChange w:id="58" w:author="Kowatsch, Janina" w:date="2025-03-24T13:23:00Z" w16du:dateUtc="2025-03-24T12:23:00Z">
            <w:rPr/>
          </w:rPrChange>
        </w:rPr>
        <w:lastRenderedPageBreak/>
        <w:t>Sprachsteuerung zur einfachen Bedienung</w:t>
      </w:r>
    </w:p>
    <w:p w14:paraId="16934034" w14:textId="77777777" w:rsidR="00AF67F3" w:rsidRDefault="001B3820" w:rsidP="000B620A">
      <w:pPr>
        <w:pStyle w:val="Listenabsatz"/>
        <w:numPr>
          <w:ilvl w:val="0"/>
          <w:numId w:val="50"/>
        </w:numPr>
      </w:pPr>
      <w:r>
        <w:t>O</w:t>
      </w:r>
      <w:r w:rsidR="00A47564" w:rsidRPr="00A47564">
        <w:t xml:space="preserve">ptimierte </w:t>
      </w:r>
      <w:r w:rsidR="00CC06A8">
        <w:t>Benutzerführung</w:t>
      </w:r>
      <w:r w:rsidR="009666CE">
        <w:t xml:space="preserve"> von sehbeeinträchtigten Menschen</w:t>
      </w:r>
      <w:r>
        <w:t xml:space="preserve"> durch Einhaltung von Standards</w:t>
      </w:r>
    </w:p>
    <w:p w14:paraId="52FE08A4" w14:textId="4A47B5E2" w:rsidR="00A47564" w:rsidRPr="00A47564" w:rsidRDefault="00A47564" w:rsidP="000B620A">
      <w:pPr>
        <w:pStyle w:val="Listenabsatz"/>
        <w:numPr>
          <w:ilvl w:val="0"/>
          <w:numId w:val="50"/>
        </w:numPr>
      </w:pPr>
      <w:r w:rsidRPr="00A47564">
        <w:t xml:space="preserve">Screenreader-Unterstützung </w:t>
      </w:r>
      <w:r w:rsidR="00AF67F3" w:rsidRPr="00A47564">
        <w:t xml:space="preserve">durch </w:t>
      </w:r>
      <w:r w:rsidR="00AF67F3">
        <w:t xml:space="preserve">TalkBack </w:t>
      </w:r>
      <w:r w:rsidRPr="00A47564">
        <w:t xml:space="preserve">und Voice-Over </w:t>
      </w:r>
    </w:p>
    <w:p w14:paraId="489AF924" w14:textId="53A5C047" w:rsidR="00AF67F3" w:rsidRDefault="00AF67F3" w:rsidP="000B620A">
      <w:pPr>
        <w:pStyle w:val="Listenabsatz"/>
        <w:numPr>
          <w:ilvl w:val="0"/>
          <w:numId w:val="50"/>
        </w:numPr>
      </w:pPr>
      <w:r w:rsidRPr="00A47564">
        <w:t xml:space="preserve">Integration </w:t>
      </w:r>
      <w:r w:rsidR="004930D3">
        <w:t>der</w:t>
      </w:r>
      <w:r w:rsidRPr="00A47564">
        <w:t xml:space="preserve"> </w:t>
      </w:r>
      <w:r w:rsidRPr="000531EE">
        <w:rPr>
          <w:vanish/>
        </w:rPr>
        <w:t>Texterkennung zur Vorlesefunktion</w:t>
      </w:r>
      <w:r>
        <w:t>Hinderniserkennung</w:t>
      </w:r>
      <w:r w:rsidR="004930D3">
        <w:t xml:space="preserve"> aus Drohne</w:t>
      </w:r>
      <w:r w:rsidR="00464767">
        <w:t xml:space="preserve"> (Kamera)</w:t>
      </w:r>
      <w:r w:rsidR="004930D3">
        <w:t xml:space="preserve"> und KI</w:t>
      </w:r>
      <w:r w:rsidR="00464767">
        <w:t xml:space="preserve"> (Erkennung)</w:t>
      </w:r>
      <w:r>
        <w:t xml:space="preserve"> in das UI.</w:t>
      </w:r>
    </w:p>
    <w:p w14:paraId="32A1A2A8" w14:textId="656E03F7" w:rsidR="00A47564" w:rsidRPr="00A47564" w:rsidRDefault="00BD1DD3" w:rsidP="000B620A">
      <w:pPr>
        <w:pStyle w:val="Listenabsatz"/>
        <w:numPr>
          <w:ilvl w:val="0"/>
          <w:numId w:val="50"/>
        </w:numPr>
      </w:pPr>
      <w:r>
        <w:t xml:space="preserve">Barrierefreie </w:t>
      </w:r>
      <w:r w:rsidR="00A47564" w:rsidRPr="00A47564">
        <w:t xml:space="preserve">Navigationshilfe </w:t>
      </w:r>
      <w:r w:rsidR="00662B62">
        <w:t xml:space="preserve">mittels Drohne </w:t>
      </w:r>
      <w:r w:rsidR="00A47564" w:rsidRPr="00A47564">
        <w:t xml:space="preserve">für </w:t>
      </w:r>
      <w:r w:rsidR="00662B62">
        <w:t>tägliche</w:t>
      </w:r>
      <w:r w:rsidR="00A47564" w:rsidRPr="00A47564">
        <w:t xml:space="preserve"> Wege</w:t>
      </w:r>
    </w:p>
    <w:p w14:paraId="188E3CCD" w14:textId="77777777" w:rsidR="00A47564" w:rsidRPr="005F24FA" w:rsidRDefault="00A47564" w:rsidP="00AD38CE">
      <w:pPr>
        <w:rPr>
          <w:i/>
          <w:iCs/>
          <w:u w:val="single"/>
        </w:rPr>
      </w:pPr>
      <w:r w:rsidRPr="005F24FA">
        <w:rPr>
          <w:i/>
          <w:iCs/>
          <w:u w:val="single"/>
        </w:rPr>
        <w:t>Nicht-funktionale Anforderungen:</w:t>
      </w:r>
    </w:p>
    <w:p w14:paraId="7CFFB259" w14:textId="4D683834" w:rsidR="00A47564" w:rsidRPr="00A47564" w:rsidRDefault="00A47564" w:rsidP="000B620A">
      <w:pPr>
        <w:pStyle w:val="Listenabsatz"/>
        <w:numPr>
          <w:ilvl w:val="0"/>
          <w:numId w:val="51"/>
        </w:numPr>
      </w:pPr>
      <w:r w:rsidRPr="00A47564">
        <w:t>Diese Anforderungen betreffen die Qualitätseigenschaften der Anwendung, insbesondere im Bereich der Barrierefreiheit:</w:t>
      </w:r>
    </w:p>
    <w:p w14:paraId="1344D4BB" w14:textId="4F4B62D7" w:rsidR="00A47564" w:rsidRPr="00A47564" w:rsidRDefault="00A47564" w:rsidP="000B620A">
      <w:pPr>
        <w:pStyle w:val="Listenabsatz"/>
        <w:numPr>
          <w:ilvl w:val="0"/>
          <w:numId w:val="51"/>
        </w:numPr>
      </w:pPr>
      <w:r w:rsidRPr="00A47564">
        <w:t>Hohe Benutzerfreundlichkeit und intuitive Bedienung</w:t>
      </w:r>
    </w:p>
    <w:p w14:paraId="25B20B5D" w14:textId="38F24899" w:rsidR="00A47564" w:rsidRPr="00A47564" w:rsidRDefault="00A47564" w:rsidP="000B620A">
      <w:pPr>
        <w:pStyle w:val="Listenabsatz"/>
        <w:numPr>
          <w:ilvl w:val="0"/>
          <w:numId w:val="51"/>
        </w:numPr>
      </w:pPr>
      <w:r w:rsidRPr="00A47564">
        <w:t>Barrierefreiheit nach WCAG-Richtlinien</w:t>
      </w:r>
    </w:p>
    <w:p w14:paraId="2D043AC8" w14:textId="4DC0A5C7" w:rsidR="00A47564" w:rsidRPr="00A47564" w:rsidRDefault="00A47564" w:rsidP="000B620A">
      <w:pPr>
        <w:pStyle w:val="Listenabsatz"/>
        <w:numPr>
          <w:ilvl w:val="0"/>
          <w:numId w:val="51"/>
        </w:numPr>
      </w:pPr>
      <w:r w:rsidRPr="00A47564">
        <w:t>Geringe Latenzzeiten bei Sprachbefehlen</w:t>
      </w:r>
    </w:p>
    <w:p w14:paraId="619F70F6" w14:textId="1A3CF1BE" w:rsidR="00A47564" w:rsidRPr="00A47564" w:rsidRDefault="00A47564" w:rsidP="000B620A">
      <w:pPr>
        <w:pStyle w:val="Listenabsatz"/>
        <w:numPr>
          <w:ilvl w:val="0"/>
          <w:numId w:val="51"/>
        </w:numPr>
      </w:pPr>
      <w:r w:rsidRPr="00A47564">
        <w:t>Datenschutzkonforme Verarbeitung sensibler Nutzerdaten</w:t>
      </w:r>
    </w:p>
    <w:p w14:paraId="300ED438" w14:textId="6EAD9308" w:rsidR="005F24FA" w:rsidRDefault="00337681" w:rsidP="00494940">
      <w:r w:rsidRPr="00337681">
        <w:t>Die Anforderungen an die mobile App lassen sich durch verschiedene Methoden definieren, darunter Personas, User Journeys und eine Featureliste. Diese helfen dabei, die Bedürfnisse und Herausforderungen der Zielgruppen zu identifizieren und gezielt Lösungen zu entwickeln.</w:t>
      </w:r>
      <w:bookmarkStart w:id="59" w:name="_Ref191554869"/>
    </w:p>
    <w:p w14:paraId="25284597" w14:textId="4F4F4B76" w:rsidR="00A55990" w:rsidRPr="00A55990" w:rsidRDefault="00A55990" w:rsidP="00AD38CE">
      <w:pPr>
        <w:pStyle w:val="berschrift4"/>
      </w:pPr>
      <w:r w:rsidRPr="00A55990">
        <w:t>Beispiel für eine Persona</w:t>
      </w:r>
      <w:bookmarkEnd w:id="59"/>
    </w:p>
    <w:p w14:paraId="15026961" w14:textId="77777777" w:rsidR="00A55990" w:rsidRPr="00A4680D" w:rsidRDefault="00A55990" w:rsidP="00AD38CE">
      <w:r w:rsidRPr="00A4680D">
        <w:t>Persona 1: Anna, 25 Jahre, vollblind</w:t>
      </w:r>
    </w:p>
    <w:p w14:paraId="18917892" w14:textId="77777777" w:rsidR="00A55990" w:rsidRPr="00A4680D" w:rsidRDefault="00A55990" w:rsidP="00AD38CE">
      <w:r w:rsidRPr="00A4680D">
        <w:t>Hintergrund: Anna wurde mit einer genetischen Erkrankung geboren, die zu vollständiger Blindheit führte. Sie hat nie Licht oder Farben gesehen.</w:t>
      </w:r>
    </w:p>
    <w:p w14:paraId="1FCB33B6" w14:textId="77777777" w:rsidR="00A55990" w:rsidRDefault="00A55990" w:rsidP="00AD38CE">
      <w:r w:rsidRPr="00A4680D">
        <w:t>Grad der Blindheit</w:t>
      </w:r>
      <w:r>
        <w:t>: Vollständig blind (Amaurose), keine Lichtwahrnehmung.</w:t>
      </w:r>
    </w:p>
    <w:p w14:paraId="518B8935" w14:textId="77777777" w:rsidR="00A55990" w:rsidRDefault="00A55990" w:rsidP="00AD38CE">
      <w:r>
        <w:t>Betroffene Bereiche: Gesamtes Auge, keine optische Reizverarbeitung.</w:t>
      </w:r>
    </w:p>
    <w:p w14:paraId="711BAA04" w14:textId="77777777" w:rsidR="00A55990" w:rsidRDefault="00A55990" w:rsidP="00AD38CE">
      <w:r>
        <w:t>Herausforderungen:</w:t>
      </w:r>
    </w:p>
    <w:p w14:paraId="4D564DA5" w14:textId="77777777" w:rsidR="00A55990" w:rsidRDefault="00A55990" w:rsidP="000B620A">
      <w:pPr>
        <w:pStyle w:val="Listenabsatz"/>
        <w:numPr>
          <w:ilvl w:val="0"/>
          <w:numId w:val="52"/>
        </w:numPr>
      </w:pPr>
      <w:r>
        <w:t>Orientierung in neuen Umgebungen</w:t>
      </w:r>
    </w:p>
    <w:p w14:paraId="02ED85E4" w14:textId="77777777" w:rsidR="00A55990" w:rsidRDefault="00A55990" w:rsidP="000B620A">
      <w:pPr>
        <w:pStyle w:val="Listenabsatz"/>
        <w:numPr>
          <w:ilvl w:val="0"/>
          <w:numId w:val="52"/>
        </w:numPr>
      </w:pPr>
      <w:r>
        <w:t>Nutzung von Technologie ohne taktile oder auditive Unterstützung</w:t>
      </w:r>
    </w:p>
    <w:p w14:paraId="6D363239" w14:textId="77777777" w:rsidR="00A55990" w:rsidRDefault="00A55990" w:rsidP="000B620A">
      <w:pPr>
        <w:pStyle w:val="Listenabsatz"/>
        <w:numPr>
          <w:ilvl w:val="0"/>
          <w:numId w:val="52"/>
        </w:numPr>
      </w:pPr>
      <w:r>
        <w:t>Zugang zu gedruckten Informationen</w:t>
      </w:r>
    </w:p>
    <w:p w14:paraId="5331AFF7" w14:textId="77777777" w:rsidR="00A55990" w:rsidRDefault="00A55990" w:rsidP="00AD38CE">
      <w:r>
        <w:t>Bedürfnisse:</w:t>
      </w:r>
    </w:p>
    <w:p w14:paraId="34387FDB" w14:textId="77777777" w:rsidR="00A55990" w:rsidRDefault="00A55990" w:rsidP="000B620A">
      <w:pPr>
        <w:pStyle w:val="Listenabsatz"/>
        <w:numPr>
          <w:ilvl w:val="0"/>
          <w:numId w:val="53"/>
        </w:numPr>
      </w:pPr>
      <w:r>
        <w:t>Braille-Displays und -Bücher</w:t>
      </w:r>
    </w:p>
    <w:p w14:paraId="768DC853" w14:textId="77777777" w:rsidR="00A55990" w:rsidRDefault="00A55990" w:rsidP="000B620A">
      <w:pPr>
        <w:pStyle w:val="Listenabsatz"/>
        <w:numPr>
          <w:ilvl w:val="0"/>
          <w:numId w:val="53"/>
        </w:numPr>
      </w:pPr>
      <w:r>
        <w:t>Sprachgesteuerte Assistenten und Screenreader</w:t>
      </w:r>
    </w:p>
    <w:p w14:paraId="7F0532F6" w14:textId="1BC2EED1" w:rsidR="00A4680D" w:rsidRDefault="00A55990" w:rsidP="000B620A">
      <w:pPr>
        <w:pStyle w:val="Listenabsatz"/>
        <w:numPr>
          <w:ilvl w:val="0"/>
          <w:numId w:val="53"/>
        </w:numPr>
      </w:pPr>
      <w:r>
        <w:t>Mobilitätstraining mit einem Blindenstock oder Blindenhund</w:t>
      </w:r>
    </w:p>
    <w:p w14:paraId="5C07BA8A" w14:textId="28D7135B" w:rsidR="00E8457E" w:rsidRDefault="00E8457E" w:rsidP="00AD38CE">
      <w:pPr>
        <w:pStyle w:val="berschrift4"/>
      </w:pPr>
      <w:r>
        <w:t>User Journey: Anna nutzt die App zur Navigation in einer neuen Umgebung</w:t>
      </w:r>
    </w:p>
    <w:p w14:paraId="2F3CFE2F" w14:textId="77777777" w:rsidR="00E8457E" w:rsidRDefault="00E8457E" w:rsidP="000B620A">
      <w:pPr>
        <w:pStyle w:val="Listenabsatz"/>
        <w:numPr>
          <w:ilvl w:val="0"/>
          <w:numId w:val="54"/>
        </w:numPr>
      </w:pPr>
      <w:r w:rsidRPr="00E8457E">
        <w:rPr>
          <w:b/>
          <w:bCs/>
        </w:rPr>
        <w:t>Einstieg:</w:t>
      </w:r>
      <w:r>
        <w:t xml:space="preserve"> Anna startet die App per Sprachbefehl und aktiviert die Navigation.</w:t>
      </w:r>
    </w:p>
    <w:p w14:paraId="7035450A" w14:textId="278A8A32" w:rsidR="00E8457E" w:rsidRDefault="00E8457E" w:rsidP="000B620A">
      <w:pPr>
        <w:pStyle w:val="Listenabsatz"/>
        <w:numPr>
          <w:ilvl w:val="0"/>
          <w:numId w:val="54"/>
        </w:numPr>
      </w:pPr>
      <w:r w:rsidRPr="00E8457E">
        <w:rPr>
          <w:b/>
          <w:bCs/>
        </w:rPr>
        <w:t>Zielsetzung:</w:t>
      </w:r>
      <w:r>
        <w:t xml:space="preserve"> Sie gibt ihr Ziel durch Sprachsteuerung ein, z. B. "Bring mich zur HTL Donaustadt".</w:t>
      </w:r>
    </w:p>
    <w:p w14:paraId="6174A9BA" w14:textId="2DC149CE" w:rsidR="00E8457E" w:rsidRDefault="00E8457E" w:rsidP="000B620A">
      <w:pPr>
        <w:pStyle w:val="Listenabsatz"/>
        <w:numPr>
          <w:ilvl w:val="0"/>
          <w:numId w:val="54"/>
        </w:numPr>
      </w:pPr>
      <w:r w:rsidRPr="00E8457E">
        <w:rPr>
          <w:b/>
          <w:bCs/>
        </w:rPr>
        <w:t>Feedback:</w:t>
      </w:r>
      <w:r>
        <w:t xml:space="preserve"> Die App informiert sie per Sprachrückmeldung über den besten Weg und besondere Hindernisse.</w:t>
      </w:r>
    </w:p>
    <w:p w14:paraId="47C6E885" w14:textId="1462BA7E" w:rsidR="00A56755" w:rsidRDefault="00A56755" w:rsidP="000B620A">
      <w:pPr>
        <w:pStyle w:val="Listenabsatz"/>
        <w:numPr>
          <w:ilvl w:val="0"/>
          <w:numId w:val="54"/>
        </w:numPr>
      </w:pPr>
      <w:r w:rsidRPr="00A56755">
        <w:rPr>
          <w:b/>
          <w:bCs/>
        </w:rPr>
        <w:lastRenderedPageBreak/>
        <w:t>Interaktion:</w:t>
      </w:r>
      <w:r w:rsidRPr="00A56755">
        <w:t xml:space="preserve"> Falls sie </w:t>
      </w:r>
      <w:r>
        <w:t>ein zusätzliches Ziel auswählen wollen</w:t>
      </w:r>
      <w:r w:rsidRPr="00A56755">
        <w:t>, kann sie durch</w:t>
      </w:r>
      <w:r w:rsidR="00E459A2">
        <w:t xml:space="preserve"> </w:t>
      </w:r>
      <w:r w:rsidR="00F76D63">
        <w:t>einen Klick hinzugefügt werden</w:t>
      </w:r>
      <w:r w:rsidRPr="00A56755">
        <w:t>.</w:t>
      </w:r>
    </w:p>
    <w:p w14:paraId="32563BE5" w14:textId="53CF55B1" w:rsidR="00513711" w:rsidRDefault="00E8457E" w:rsidP="000B620A">
      <w:pPr>
        <w:pStyle w:val="Listenabsatz"/>
        <w:numPr>
          <w:ilvl w:val="0"/>
          <w:numId w:val="54"/>
        </w:numPr>
      </w:pPr>
      <w:r w:rsidRPr="00E8457E">
        <w:rPr>
          <w:b/>
          <w:bCs/>
        </w:rPr>
        <w:t>Ankunft:</w:t>
      </w:r>
      <w:r>
        <w:t xml:space="preserve"> Die App signalisiert durch einen haptischen oder akustischen Hinweis, dass sie ihr Ziel erreicht hat.</w:t>
      </w:r>
    </w:p>
    <w:p w14:paraId="18C0CFFB" w14:textId="6D0716A7" w:rsidR="00513711" w:rsidRDefault="00513711" w:rsidP="00AD38CE">
      <w:pPr>
        <w:pStyle w:val="berschrift4"/>
      </w:pPr>
      <w:r>
        <w:t>Featureliste der App</w:t>
      </w:r>
    </w:p>
    <w:p w14:paraId="2D887BCF" w14:textId="2552306A" w:rsidR="00513711" w:rsidRDefault="00513711" w:rsidP="000B620A">
      <w:pPr>
        <w:pStyle w:val="Listenabsatz"/>
        <w:numPr>
          <w:ilvl w:val="0"/>
          <w:numId w:val="55"/>
        </w:numPr>
      </w:pPr>
      <w:r>
        <w:t>Sprachsteuerung für alle Funktionen</w:t>
      </w:r>
    </w:p>
    <w:p w14:paraId="43C2764E" w14:textId="0E6AE410" w:rsidR="00513711" w:rsidRPr="00463568" w:rsidRDefault="00513711" w:rsidP="000B620A">
      <w:pPr>
        <w:pStyle w:val="Listenabsatz"/>
        <w:numPr>
          <w:ilvl w:val="0"/>
          <w:numId w:val="55"/>
        </w:numPr>
        <w:rPr>
          <w:lang w:val="en-GB"/>
        </w:rPr>
      </w:pPr>
      <w:r w:rsidRPr="00463568">
        <w:rPr>
          <w:lang w:val="en-GB"/>
        </w:rPr>
        <w:t>Integration mit gängigen Screenreadern (z. B. VoiceOver</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_Ref191602984 \h  \* MERGEFORMAT </w:instrText>
      </w:r>
      <w:r w:rsidR="00463568" w:rsidRPr="00AD38CE">
        <w:rPr>
          <w:b/>
        </w:rPr>
      </w:r>
      <w:r w:rsidR="00463568" w:rsidRPr="00463568">
        <w:rPr>
          <w:b/>
          <w:bCs/>
        </w:rPr>
        <w:fldChar w:fldCharType="separate"/>
      </w:r>
      <w:r w:rsidR="00F509F4" w:rsidRPr="00F509F4">
        <w:rPr>
          <w:b/>
          <w:bCs/>
          <w:lang w:val="en-GB"/>
        </w:rPr>
        <w:t>iOS - VoiceOver</w:t>
      </w:r>
      <w:r w:rsidR="00463568" w:rsidRPr="00463568">
        <w:rPr>
          <w:b/>
          <w:bCs/>
        </w:rPr>
        <w:fldChar w:fldCharType="end"/>
      </w:r>
      <w:r w:rsidR="00463568" w:rsidRPr="00463568">
        <w:rPr>
          <w:b/>
          <w:bCs/>
          <w:lang w:val="en-GB"/>
        </w:rPr>
        <w:t>)</w:t>
      </w:r>
      <w:r w:rsidRPr="00463568">
        <w:rPr>
          <w:lang w:val="en-GB"/>
        </w:rPr>
        <w:t>, TalkBack</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_Ref191603008 \h  \* MERGEFORMAT </w:instrText>
      </w:r>
      <w:r w:rsidR="00463568" w:rsidRPr="00AD38CE">
        <w:rPr>
          <w:b/>
        </w:rPr>
      </w:r>
      <w:r w:rsidR="00463568" w:rsidRPr="00463568">
        <w:rPr>
          <w:b/>
          <w:bCs/>
        </w:rPr>
        <w:fldChar w:fldCharType="separate"/>
      </w:r>
      <w:r w:rsidR="00F509F4" w:rsidRPr="00F509F4">
        <w:rPr>
          <w:b/>
          <w:bCs/>
          <w:lang w:val="en-GB"/>
        </w:rPr>
        <w:t>Android - TalkBack</w:t>
      </w:r>
      <w:r w:rsidR="00463568" w:rsidRPr="00463568">
        <w:rPr>
          <w:b/>
          <w:bCs/>
        </w:rPr>
        <w:fldChar w:fldCharType="end"/>
      </w:r>
      <w:r w:rsidR="00463568" w:rsidRPr="00463568">
        <w:rPr>
          <w:b/>
          <w:bCs/>
          <w:lang w:val="en-GB"/>
        </w:rPr>
        <w:t>)</w:t>
      </w:r>
      <w:r w:rsidRPr="00463568">
        <w:rPr>
          <w:lang w:val="en-GB"/>
        </w:rPr>
        <w:t>)</w:t>
      </w:r>
    </w:p>
    <w:p w14:paraId="68DB7A46" w14:textId="3B9CA38F" w:rsidR="00513711" w:rsidRDefault="00513711" w:rsidP="000B620A">
      <w:pPr>
        <w:pStyle w:val="Listenabsatz"/>
        <w:numPr>
          <w:ilvl w:val="0"/>
          <w:numId w:val="55"/>
        </w:numPr>
      </w:pPr>
      <w:r>
        <w:t>KI-gestützte Objekterkennung und Umgebungserkennung</w:t>
      </w:r>
    </w:p>
    <w:p w14:paraId="47E08F25" w14:textId="538EC6BD" w:rsidR="00513711" w:rsidRDefault="00513711" w:rsidP="000B620A">
      <w:pPr>
        <w:pStyle w:val="Listenabsatz"/>
        <w:numPr>
          <w:ilvl w:val="0"/>
          <w:numId w:val="55"/>
        </w:numPr>
      </w:pPr>
      <w:r>
        <w:t>Navigation mit akustischer und haptischer Rückmeldung</w:t>
      </w:r>
    </w:p>
    <w:p w14:paraId="1808F86A" w14:textId="77DD385E" w:rsidR="00513711" w:rsidRDefault="00513711" w:rsidP="000B620A">
      <w:pPr>
        <w:pStyle w:val="Listenabsatz"/>
        <w:numPr>
          <w:ilvl w:val="0"/>
          <w:numId w:val="55"/>
        </w:numPr>
      </w:pPr>
      <w:r>
        <w:t>Automatische Anpassung der Benutzeroberfläche an Barrierefreiheitsstandards</w:t>
      </w:r>
    </w:p>
    <w:p w14:paraId="3A119FFE" w14:textId="59B9DA04" w:rsidR="00513711" w:rsidRDefault="00513711" w:rsidP="000B620A">
      <w:pPr>
        <w:pStyle w:val="Listenabsatz"/>
        <w:numPr>
          <w:ilvl w:val="0"/>
          <w:numId w:val="55"/>
        </w:numPr>
      </w:pPr>
      <w:r>
        <w:t>Datenschutzfreundliche Verarbeitung sensibler Nutzerdaten</w:t>
      </w:r>
    </w:p>
    <w:p w14:paraId="615A48D2" w14:textId="505A889A" w:rsidR="00E8457E" w:rsidRDefault="00513711" w:rsidP="00AD38CE">
      <w:r>
        <w:t>Diese Anforderungen und Konzepte stellen sicher, dass d</w:t>
      </w:r>
      <w:r w:rsidR="000B7D7D">
        <w:t xml:space="preserve">ie Nimbus-App </w:t>
      </w:r>
      <w:r>
        <w:t>optimal auf die Bedürfnisse von blinden und sehbehinderten Menschen zugeschnitten ist und eine intuitive Nutzung ermöglicht.</w:t>
      </w:r>
    </w:p>
    <w:p w14:paraId="56D05F10" w14:textId="3311ED90" w:rsidR="00332F35" w:rsidRPr="0046496D" w:rsidRDefault="0046496D" w:rsidP="00332F35">
      <w:pPr>
        <w:pStyle w:val="berschrift3"/>
      </w:pPr>
      <w:bookmarkStart w:id="60" w:name="_Toc195265534"/>
      <w:r w:rsidRPr="0046496D">
        <w:t>Aufbau und Struktur der App</w:t>
      </w:r>
      <w:bookmarkEnd w:id="60"/>
    </w:p>
    <w:p w14:paraId="40C17512" w14:textId="3146120D" w:rsidR="00732EB5" w:rsidRDefault="00732EB5" w:rsidP="00AD38CE">
      <w:pPr>
        <w:pStyle w:val="berschrift4"/>
      </w:pPr>
      <w:r>
        <w:t>Design System</w:t>
      </w:r>
    </w:p>
    <w:p w14:paraId="35C0890C" w14:textId="1DFFEA31" w:rsidR="00732EB5" w:rsidRDefault="00732EB5" w:rsidP="00AD38CE">
      <w:r>
        <w:t>Ein konsistentes Design System ist essenziell, um eine klare, barrierefreie und intuitive Benutzererfahrung zu gewährleisten. Wichtige Prinzipien:</w:t>
      </w:r>
    </w:p>
    <w:p w14:paraId="2C279787" w14:textId="22DCBB9B" w:rsidR="00732EB5" w:rsidRDefault="00732EB5" w:rsidP="000B620A">
      <w:pPr>
        <w:pStyle w:val="Listenabsatz"/>
        <w:numPr>
          <w:ilvl w:val="0"/>
          <w:numId w:val="56"/>
        </w:numPr>
      </w:pPr>
      <w:r w:rsidRPr="00732EB5">
        <w:rPr>
          <w:b/>
          <w:bCs/>
        </w:rPr>
        <w:t>Farbschema:</w:t>
      </w:r>
      <w:r>
        <w:t xml:space="preserve"> Kontrastreiche Farben mit anpassbarer Schriftgröße</w:t>
      </w:r>
    </w:p>
    <w:p w14:paraId="6D4887F2" w14:textId="43444915" w:rsidR="00732EB5" w:rsidRDefault="00732EB5" w:rsidP="000B620A">
      <w:pPr>
        <w:pStyle w:val="Listenabsatz"/>
        <w:numPr>
          <w:ilvl w:val="0"/>
          <w:numId w:val="56"/>
        </w:numPr>
      </w:pPr>
      <w:r w:rsidRPr="00732EB5">
        <w:rPr>
          <w:b/>
          <w:bCs/>
        </w:rPr>
        <w:t>Schriftart:</w:t>
      </w:r>
      <w:r>
        <w:t xml:space="preserve"> Gut lesbare, serifenlose Schriftarten</w:t>
      </w:r>
    </w:p>
    <w:p w14:paraId="5A8FF2FA" w14:textId="4D064AE5" w:rsidR="00732EB5" w:rsidRDefault="00732EB5" w:rsidP="000B620A">
      <w:pPr>
        <w:pStyle w:val="Listenabsatz"/>
        <w:numPr>
          <w:ilvl w:val="0"/>
          <w:numId w:val="56"/>
        </w:numPr>
      </w:pPr>
      <w:r w:rsidRPr="00732EB5">
        <w:rPr>
          <w:b/>
          <w:bCs/>
        </w:rPr>
        <w:t>Interaktive Elemente:</w:t>
      </w:r>
      <w:r>
        <w:t xml:space="preserve"> Große, leicht anklickbare Buttons</w:t>
      </w:r>
    </w:p>
    <w:p w14:paraId="65C7F6DD" w14:textId="5C4DF5B1" w:rsidR="00732EB5" w:rsidRDefault="00732EB5" w:rsidP="000B620A">
      <w:pPr>
        <w:pStyle w:val="Listenabsatz"/>
        <w:numPr>
          <w:ilvl w:val="0"/>
          <w:numId w:val="56"/>
        </w:numPr>
      </w:pPr>
      <w:r w:rsidRPr="00732EB5">
        <w:rPr>
          <w:b/>
          <w:bCs/>
        </w:rPr>
        <w:t>Nutzung von Piktogrammen:</w:t>
      </w:r>
      <w:r>
        <w:t xml:space="preserve"> Zusätzliche visuelle Unterstützung für Benutzer mit Sehschwächen</w:t>
      </w:r>
    </w:p>
    <w:p w14:paraId="63946B63" w14:textId="30D2D4DE" w:rsidR="00732EB5" w:rsidRDefault="00732EB5" w:rsidP="00AD38CE">
      <w:pPr>
        <w:pStyle w:val="berschrift4"/>
      </w:pPr>
      <w:r>
        <w:t>Benutzerführung</w:t>
      </w:r>
    </w:p>
    <w:p w14:paraId="2C30732B" w14:textId="73D46023" w:rsidR="00732EB5" w:rsidRDefault="00732EB5" w:rsidP="003A0DA5">
      <w:r>
        <w:t xml:space="preserve">Die App ist in verschiedene </w:t>
      </w:r>
      <w:r w:rsidR="005444D0">
        <w:t>B</w:t>
      </w:r>
      <w:r>
        <w:t>ildschirme unterteilt, die miteinander verknüpft sind:</w:t>
      </w:r>
    </w:p>
    <w:p w14:paraId="0E6B5620" w14:textId="7C286957" w:rsidR="00732EB5" w:rsidRPr="00DD35D6" w:rsidRDefault="00732EB5" w:rsidP="003A0DA5">
      <w:pPr>
        <w:rPr>
          <w:i/>
          <w:iCs/>
        </w:rPr>
      </w:pPr>
      <w:r w:rsidRPr="00DD35D6">
        <w:rPr>
          <w:i/>
          <w:iCs/>
        </w:rPr>
        <w:t>Startbildschirm</w:t>
      </w:r>
    </w:p>
    <w:p w14:paraId="45213393" w14:textId="3A755D94" w:rsidR="00732EB5" w:rsidRPr="00895BAB" w:rsidRDefault="00732EB5" w:rsidP="000B620A">
      <w:pPr>
        <w:pStyle w:val="Listenabsatz"/>
        <w:numPr>
          <w:ilvl w:val="0"/>
          <w:numId w:val="57"/>
        </w:numPr>
      </w:pPr>
      <w:r w:rsidRPr="00895BAB">
        <w:t>Begrüßung und Auswahl der gewünschten Funktion (Navigation, Showcase)</w:t>
      </w:r>
    </w:p>
    <w:p w14:paraId="4896E392" w14:textId="31D63854" w:rsidR="00895BAB" w:rsidRDefault="00732EB5" w:rsidP="000B620A">
      <w:pPr>
        <w:pStyle w:val="Listenabsatz"/>
        <w:numPr>
          <w:ilvl w:val="0"/>
          <w:numId w:val="57"/>
        </w:numPr>
      </w:pPr>
      <w:r w:rsidRPr="00895BAB">
        <w:t>Direktzugriff auf zuletzt verwendete Funktionen</w:t>
      </w:r>
    </w:p>
    <w:p w14:paraId="3B04109A" w14:textId="642AAA2C" w:rsidR="0029357E" w:rsidRDefault="0029357E" w:rsidP="0029357E">
      <w:r>
        <w:rPr>
          <w:noProof/>
        </w:rPr>
        <w:lastRenderedPageBreak/>
        <w:drawing>
          <wp:inline distT="0" distB="0" distL="0" distR="0" wp14:anchorId="1124A82E" wp14:editId="560EE056">
            <wp:extent cx="1251464" cy="2443276"/>
            <wp:effectExtent l="0" t="0" r="6350" b="0"/>
            <wp:docPr id="285518337" name="Grafik 6" descr="Ein Bild, das Elektronik, Text, Gerät, Hand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8337" name="Grafik 6" descr="Ein Bild, das Elektronik, Text, Gerät, Handy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51464" cy="2443276"/>
                    </a:xfrm>
                    <a:prstGeom prst="rect">
                      <a:avLst/>
                    </a:prstGeom>
                    <a:noFill/>
                  </pic:spPr>
                </pic:pic>
              </a:graphicData>
            </a:graphic>
          </wp:inline>
        </w:drawing>
      </w:r>
      <w:r>
        <w:tab/>
      </w:r>
      <w:r>
        <w:tab/>
      </w:r>
    </w:p>
    <w:p w14:paraId="797CDD25" w14:textId="47B157A5" w:rsidR="0029357E" w:rsidRDefault="0029357E" w:rsidP="006D7E66">
      <w:pPr>
        <w:pStyle w:val="Beschriftung"/>
        <w:jc w:val="both"/>
      </w:pPr>
      <w:r>
        <w:t xml:space="preserve">Abbildung </w:t>
      </w:r>
      <w:r>
        <w:fldChar w:fldCharType="begin"/>
      </w:r>
      <w:r>
        <w:instrText xml:space="preserve"> SEQ Abbildung \* ARABIC </w:instrText>
      </w:r>
      <w:r>
        <w:fldChar w:fldCharType="separate"/>
      </w:r>
      <w:r>
        <w:rPr>
          <w:noProof/>
        </w:rPr>
        <w:t>5</w:t>
      </w:r>
      <w:r>
        <w:rPr>
          <w:noProof/>
        </w:rPr>
        <w:fldChar w:fldCharType="end"/>
      </w:r>
      <w:r>
        <w:t xml:space="preserve">: </w:t>
      </w:r>
      <w:r w:rsidRPr="00FF1D74">
        <w:t>Startbildschirm</w:t>
      </w:r>
      <w:r>
        <w:t xml:space="preserve"> -</w:t>
      </w:r>
      <w:r w:rsidRPr="00FF1D74">
        <w:t xml:space="preserve"> Darstellung der Hauptfunktionen</w:t>
      </w:r>
    </w:p>
    <w:p w14:paraId="7EAC77FF" w14:textId="05C9AE5C" w:rsidR="00732EB5" w:rsidRPr="00DD35D6" w:rsidRDefault="00732EB5" w:rsidP="003A0DA5">
      <w:pPr>
        <w:rPr>
          <w:i/>
          <w:iCs/>
        </w:rPr>
      </w:pPr>
      <w:r w:rsidRPr="00DD35D6">
        <w:rPr>
          <w:i/>
          <w:iCs/>
        </w:rPr>
        <w:t>Einstellungen</w:t>
      </w:r>
    </w:p>
    <w:p w14:paraId="289A3C3B" w14:textId="19BA563B" w:rsidR="00732EB5" w:rsidRDefault="00732EB5" w:rsidP="000B620A">
      <w:pPr>
        <w:pStyle w:val="Listenabsatz"/>
        <w:numPr>
          <w:ilvl w:val="0"/>
          <w:numId w:val="58"/>
        </w:numPr>
      </w:pPr>
      <w:r>
        <w:t>Konto- und Spra</w:t>
      </w:r>
      <w:r w:rsidR="00DD35D6">
        <w:t>c</w:t>
      </w:r>
      <w:r>
        <w:t>heinstellungen</w:t>
      </w:r>
    </w:p>
    <w:p w14:paraId="2C3C6845" w14:textId="62B2827B" w:rsidR="00732EB5" w:rsidRDefault="00732EB5" w:rsidP="000B620A">
      <w:pPr>
        <w:pStyle w:val="Listenabsatz"/>
        <w:numPr>
          <w:ilvl w:val="0"/>
          <w:numId w:val="58"/>
        </w:numPr>
      </w:pPr>
      <w:r>
        <w:t>Anpassung der Kontrasteinstellungen für Barrierefreiheit</w:t>
      </w:r>
    </w:p>
    <w:p w14:paraId="3A3228F8" w14:textId="77777777" w:rsidR="00732EB5" w:rsidRDefault="00732EB5" w:rsidP="000B620A">
      <w:pPr>
        <w:pStyle w:val="Listenabsatz"/>
        <w:numPr>
          <w:ilvl w:val="0"/>
          <w:numId w:val="58"/>
        </w:numPr>
      </w:pPr>
      <w:r>
        <w:t>Benachrichtigungs- und Datenschutzeinstellungen</w:t>
      </w:r>
    </w:p>
    <w:p w14:paraId="4AC31366" w14:textId="18E59281" w:rsidR="006D7E66" w:rsidRDefault="006D7E66" w:rsidP="006D7E66">
      <w:r>
        <w:rPr>
          <w:noProof/>
        </w:rPr>
        <w:drawing>
          <wp:inline distT="0" distB="0" distL="0" distR="0" wp14:anchorId="0500BAC0" wp14:editId="1532B9CE">
            <wp:extent cx="1265529" cy="2489724"/>
            <wp:effectExtent l="0" t="0" r="0" b="6350"/>
            <wp:docPr id="313402811" name="Grafik 8" descr="Ein Bild, das Text, Screenshot, Smartph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2811" name="Grafik 8" descr="Ein Bild, das Text, Screenshot, Smartphone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8948" cy="2535798"/>
                    </a:xfrm>
                    <a:prstGeom prst="rect">
                      <a:avLst/>
                    </a:prstGeom>
                    <a:noFill/>
                  </pic:spPr>
                </pic:pic>
              </a:graphicData>
            </a:graphic>
          </wp:inline>
        </w:drawing>
      </w:r>
    </w:p>
    <w:p w14:paraId="202AF3D6" w14:textId="4852DB77" w:rsidR="006D7E66" w:rsidRDefault="006D7E66" w:rsidP="006D7E66">
      <w:pPr>
        <w:pStyle w:val="Beschriftung"/>
        <w:jc w:val="both"/>
      </w:pPr>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r w:rsidRPr="00063EEA">
        <w:t>Einstellungsbildschirm</w:t>
      </w:r>
      <w:r>
        <w:t xml:space="preserve"> -</w:t>
      </w:r>
      <w:r w:rsidRPr="00063EEA">
        <w:t xml:space="preserve"> Optionen zur Anpassung der Benutzerführung und Barrierefreiheit</w:t>
      </w:r>
    </w:p>
    <w:p w14:paraId="3C15AB81" w14:textId="6FB03447" w:rsidR="00732EB5" w:rsidRPr="00874394" w:rsidRDefault="00732EB5" w:rsidP="003A0DA5">
      <w:pPr>
        <w:rPr>
          <w:b/>
          <w:bCs/>
          <w:i/>
          <w:iCs/>
        </w:rPr>
      </w:pPr>
      <w:r w:rsidRPr="009D1236">
        <w:rPr>
          <w:i/>
          <w:iCs/>
        </w:rPr>
        <w:t>Navigationsbildschirm</w:t>
      </w:r>
    </w:p>
    <w:p w14:paraId="7E649EC2" w14:textId="2444D976" w:rsidR="00732EB5" w:rsidRPr="009D1236" w:rsidRDefault="00732EB5" w:rsidP="000B620A">
      <w:pPr>
        <w:pStyle w:val="Listenabsatz"/>
        <w:numPr>
          <w:ilvl w:val="0"/>
          <w:numId w:val="59"/>
        </w:numPr>
      </w:pPr>
      <w:r w:rsidRPr="009D1236">
        <w:t>Zieleingabe per Sprache oder manuelle Auswahl</w:t>
      </w:r>
    </w:p>
    <w:p w14:paraId="1D5D3895" w14:textId="030B19C7" w:rsidR="00732EB5" w:rsidRPr="009D1236" w:rsidRDefault="00732EB5" w:rsidP="000B620A">
      <w:pPr>
        <w:pStyle w:val="Listenabsatz"/>
        <w:numPr>
          <w:ilvl w:val="0"/>
          <w:numId w:val="59"/>
        </w:numPr>
      </w:pPr>
      <w:r w:rsidRPr="009D1236">
        <w:t>Auswahl zwischen vordefinierten Routen oder freier Navigation</w:t>
      </w:r>
    </w:p>
    <w:p w14:paraId="53C97F76" w14:textId="4C12FF78" w:rsidR="00732EB5" w:rsidRPr="009D1236" w:rsidRDefault="00732EB5" w:rsidP="000B620A">
      <w:pPr>
        <w:pStyle w:val="Listenabsatz"/>
        <w:numPr>
          <w:ilvl w:val="0"/>
          <w:numId w:val="59"/>
        </w:numPr>
      </w:pPr>
      <w:r w:rsidRPr="009D1236">
        <w:t>Live-Sprachanweisungen zur Navigation</w:t>
      </w:r>
    </w:p>
    <w:p w14:paraId="4EDB8690" w14:textId="7AA2548F" w:rsidR="00DD35D6" w:rsidRDefault="00732EB5" w:rsidP="000B620A">
      <w:pPr>
        <w:pStyle w:val="Listenabsatz"/>
        <w:numPr>
          <w:ilvl w:val="0"/>
          <w:numId w:val="59"/>
        </w:numPr>
      </w:pPr>
      <w:r w:rsidRPr="009D1236">
        <w:t>Haptische Signale bei Hindernissen</w:t>
      </w:r>
    </w:p>
    <w:p w14:paraId="7C5EE509" w14:textId="77777777" w:rsidR="006D7E66" w:rsidRDefault="006D7E66" w:rsidP="006D7E66">
      <w:r>
        <w:rPr>
          <w:noProof/>
        </w:rPr>
        <w:lastRenderedPageBreak/>
        <w:drawing>
          <wp:inline distT="0" distB="0" distL="0" distR="0" wp14:anchorId="218B50CB" wp14:editId="336BB33C">
            <wp:extent cx="1324051" cy="2584994"/>
            <wp:effectExtent l="0" t="0" r="0" b="6350"/>
            <wp:docPr id="1740953876" name="Grafik 9" descr="Ein Bild, das Text, Handy, Screenshot, mobiles 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3876" name="Grafik 9" descr="Ein Bild, das Text, Handy, Screenshot, mobiles Gerät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2192" cy="2620411"/>
                    </a:xfrm>
                    <a:prstGeom prst="rect">
                      <a:avLst/>
                    </a:prstGeom>
                    <a:noFill/>
                  </pic:spPr>
                </pic:pic>
              </a:graphicData>
            </a:graphic>
          </wp:inline>
        </w:drawing>
      </w:r>
      <w:r>
        <w:tab/>
      </w:r>
      <w:r>
        <w:rPr>
          <w:noProof/>
        </w:rPr>
        <w:drawing>
          <wp:inline distT="0" distB="0" distL="0" distR="0" wp14:anchorId="414CC98F" wp14:editId="0B60A1FA">
            <wp:extent cx="1309421" cy="2591009"/>
            <wp:effectExtent l="0" t="0" r="5080" b="0"/>
            <wp:docPr id="667608442" name="Grafik 11" descr="Ein Bild, das Text, Handy, Gerä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8442" name="Grafik 11" descr="Ein Bild, das Text, Handy, Gerät, Screenshot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4325" cy="2640287"/>
                    </a:xfrm>
                    <a:prstGeom prst="rect">
                      <a:avLst/>
                    </a:prstGeom>
                    <a:noFill/>
                  </pic:spPr>
                </pic:pic>
              </a:graphicData>
            </a:graphic>
          </wp:inline>
        </w:drawing>
      </w:r>
      <w:r>
        <w:tab/>
      </w:r>
    </w:p>
    <w:p w14:paraId="24AB7D9C" w14:textId="18FE4D4E" w:rsidR="006D7E66" w:rsidRDefault="006D7E66" w:rsidP="006D7E66">
      <w:pPr>
        <w:pStyle w:val="Beschriftung"/>
        <w:jc w:val="both"/>
      </w:pPr>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r w:rsidRPr="00C77950">
        <w:t>Navigationsbildschir</w:t>
      </w:r>
      <w:r>
        <w:t>m</w:t>
      </w:r>
    </w:p>
    <w:p w14:paraId="6043A846" w14:textId="6EF54D00" w:rsidR="00732EB5" w:rsidRPr="00874394" w:rsidRDefault="00732EB5" w:rsidP="003A0DA5">
      <w:pPr>
        <w:rPr>
          <w:i/>
          <w:iCs/>
        </w:rPr>
      </w:pPr>
      <w:r w:rsidRPr="00874394">
        <w:rPr>
          <w:i/>
          <w:iCs/>
        </w:rPr>
        <w:t>Showcase-Bildschirm</w:t>
      </w:r>
    </w:p>
    <w:p w14:paraId="49E7A8A2" w14:textId="55CCA0AA" w:rsidR="00732EB5" w:rsidRDefault="00732EB5" w:rsidP="000B620A">
      <w:pPr>
        <w:pStyle w:val="Listenabsatz"/>
        <w:numPr>
          <w:ilvl w:val="0"/>
          <w:numId w:val="60"/>
        </w:numPr>
      </w:pPr>
      <w:r>
        <w:t>Auswahl verschiedener Flugmanöver für die Drohne</w:t>
      </w:r>
    </w:p>
    <w:p w14:paraId="2E11324E" w14:textId="038942A1" w:rsidR="009D1236" w:rsidRDefault="00732EB5" w:rsidP="000B620A">
      <w:pPr>
        <w:pStyle w:val="Listenabsatz"/>
        <w:numPr>
          <w:ilvl w:val="0"/>
          <w:numId w:val="60"/>
        </w:numPr>
      </w:pPr>
      <w:r>
        <w:t>Visualisierung der einzelnen Manöver</w:t>
      </w:r>
    </w:p>
    <w:p w14:paraId="552BEA8A" w14:textId="1182A98A" w:rsidR="005E1267" w:rsidRDefault="005E1267" w:rsidP="003A0DA5">
      <w:r>
        <w:rPr>
          <w:noProof/>
        </w:rPr>
        <w:drawing>
          <wp:inline distT="0" distB="0" distL="0" distR="0" wp14:anchorId="5CAEC3C3" wp14:editId="602E66A5">
            <wp:extent cx="1183865" cy="2333548"/>
            <wp:effectExtent l="0" t="0" r="0" b="0"/>
            <wp:docPr id="2001346644" name="Grafik 10" descr="Ein Bild, das Handy, Screenshot, Gerä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6644" name="Grafik 10" descr="Ein Bild, das Handy, Screenshot, Gerät, Text enthält.&#10;&#10;KI-generierte Inhalte können fehlerhaft sei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0263" cy="2365871"/>
                    </a:xfrm>
                    <a:prstGeom prst="rect">
                      <a:avLst/>
                    </a:prstGeom>
                    <a:noFill/>
                  </pic:spPr>
                </pic:pic>
              </a:graphicData>
            </a:graphic>
          </wp:inline>
        </w:drawing>
      </w:r>
    </w:p>
    <w:p w14:paraId="41D19562" w14:textId="33D7BB9C" w:rsidR="00490E1C" w:rsidRDefault="009941C1" w:rsidP="003A0DA5">
      <w:pPr>
        <w:pStyle w:val="Beschriftung"/>
        <w:jc w:val="both"/>
      </w:pPr>
      <w:bookmarkStart w:id="61" w:name="_Ref191683218"/>
      <w:bookmarkStart w:id="62" w:name="_Toc191762682"/>
      <w:r>
        <w:t xml:space="preserve">Abbildung </w:t>
      </w:r>
      <w:r w:rsidR="00F509F4">
        <w:fldChar w:fldCharType="begin"/>
      </w:r>
      <w:r w:rsidR="00F509F4">
        <w:instrText xml:space="preserve"> SEQ Abbildung \* ARABIC </w:instrText>
      </w:r>
      <w:r w:rsidR="00F509F4">
        <w:fldChar w:fldCharType="separate"/>
      </w:r>
      <w:r w:rsidR="00CA7CBB">
        <w:rPr>
          <w:noProof/>
        </w:rPr>
        <w:t>8</w:t>
      </w:r>
      <w:r w:rsidR="00F509F4">
        <w:rPr>
          <w:noProof/>
        </w:rPr>
        <w:fldChar w:fldCharType="end"/>
      </w:r>
      <w:r>
        <w:t>:</w:t>
      </w:r>
      <w:r w:rsidR="005E1267">
        <w:t xml:space="preserve"> </w:t>
      </w:r>
      <w:r w:rsidRPr="00B34ED9">
        <w:t>Showcase-Bildschirm</w:t>
      </w:r>
      <w:r>
        <w:t xml:space="preserve"> -</w:t>
      </w:r>
      <w:r w:rsidRPr="00B34ED9">
        <w:t xml:space="preserve"> Übersicht der Flugmanöver</w:t>
      </w:r>
      <w:bookmarkEnd w:id="61"/>
      <w:bookmarkEnd w:id="62"/>
    </w:p>
    <w:p w14:paraId="60EB4AE6" w14:textId="7C1B8D78" w:rsidR="00732EB5" w:rsidRDefault="00732EB5" w:rsidP="00494940">
      <w:r>
        <w:t xml:space="preserve">Diese Screens und </w:t>
      </w:r>
      <w:r w:rsidR="009D1236">
        <w:t>mein</w:t>
      </w:r>
      <w:r>
        <w:t xml:space="preserve"> Design </w:t>
      </w:r>
      <w:r w:rsidR="009D1236">
        <w:t>sollten im besten Fall</w:t>
      </w:r>
      <w:r>
        <w:t xml:space="preserve"> visuell und konzeptionell mit den Anforderungen </w:t>
      </w:r>
      <w:r w:rsidRPr="009D1236">
        <w:rPr>
          <w:b/>
          <w:bCs/>
        </w:rPr>
        <w:t>(</w:t>
      </w:r>
      <w:r w:rsidR="009D1236" w:rsidRPr="009D1236">
        <w:rPr>
          <w:b/>
          <w:bCs/>
        </w:rPr>
        <w:fldChar w:fldCharType="begin"/>
      </w:r>
      <w:r w:rsidR="009D1236" w:rsidRPr="009D1236">
        <w:rPr>
          <w:b/>
          <w:bCs/>
        </w:rPr>
        <w:instrText xml:space="preserve"> REF _Ref191599593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2.3.1</w:t>
      </w:r>
      <w:r w:rsidR="009D1236" w:rsidRPr="009D1236">
        <w:rPr>
          <w:b/>
          <w:bCs/>
        </w:rPr>
        <w:fldChar w:fldCharType="end"/>
      </w:r>
      <w:r w:rsidRPr="009D1236">
        <w:rPr>
          <w:b/>
          <w:bCs/>
        </w:rPr>
        <w:t>)</w:t>
      </w:r>
      <w:r>
        <w:t xml:space="preserve"> und den Schnittstellen </w:t>
      </w:r>
      <w:r w:rsidRPr="009D1236">
        <w:rPr>
          <w:b/>
          <w:bCs/>
        </w:rPr>
        <w:t>(</w:t>
      </w:r>
      <w:r w:rsidR="009D1236" w:rsidRPr="009D1236">
        <w:rPr>
          <w:b/>
          <w:bCs/>
        </w:rPr>
        <w:fldChar w:fldCharType="begin"/>
      </w:r>
      <w:r w:rsidR="009D1236" w:rsidRPr="009D1236">
        <w:rPr>
          <w:b/>
          <w:bCs/>
        </w:rPr>
        <w:instrText xml:space="preserve"> REF _Ref191682573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2.3.3</w:t>
      </w:r>
      <w:r w:rsidR="009D1236" w:rsidRPr="009D1236">
        <w:rPr>
          <w:b/>
          <w:bCs/>
        </w:rPr>
        <w:fldChar w:fldCharType="end"/>
      </w:r>
      <w:r w:rsidRPr="009D1236">
        <w:rPr>
          <w:b/>
          <w:bCs/>
        </w:rPr>
        <w:t>)</w:t>
      </w:r>
      <w:r>
        <w:t xml:space="preserve"> abgestimmt sein, um ein stimmiges Gesamtbild zu ergeben.</w:t>
      </w:r>
    </w:p>
    <w:p w14:paraId="09F939CC" w14:textId="6D823286" w:rsidR="00B1042C" w:rsidRDefault="007B70C9" w:rsidP="00B1042C">
      <w:pPr>
        <w:pStyle w:val="berschrift3"/>
      </w:pPr>
      <w:bookmarkStart w:id="63" w:name="_Ref191682573"/>
      <w:bookmarkStart w:id="64" w:name="_Toc195265535"/>
      <w:r w:rsidRPr="007B70C9">
        <w:t>Schnittstellen</w:t>
      </w:r>
      <w:bookmarkEnd w:id="63"/>
      <w:bookmarkEnd w:id="64"/>
    </w:p>
    <w:p w14:paraId="7344AF51" w14:textId="5DC65F59" w:rsidR="000A45C8" w:rsidRDefault="000A45C8" w:rsidP="00835AC1">
      <w:pPr>
        <w:pStyle w:val="Listenabsatz"/>
        <w:numPr>
          <w:ilvl w:val="0"/>
          <w:numId w:val="2"/>
        </w:numPr>
      </w:pPr>
      <w:r w:rsidRPr="000A45C8">
        <w:t>Kurze/grobe Beschreibungen der Schnittstellen und wichtigsten Entscheidungen, vllt auch teilweise tabellarisch darstellen und Text eher nicht-technisch halten -&gt; die technischen Aspekte kommen dann bei den anderen beiden DA-Teilen - du bereitest hier nur den Rahmen / die Schnittstellen vor und hältst diesen Rahmen im Zuge des DA-Projektes zusammen</w:t>
      </w:r>
    </w:p>
    <w:p w14:paraId="72B91907" w14:textId="1DC5CC1A" w:rsidR="000A45C8" w:rsidRDefault="000A45C8" w:rsidP="00835AC1">
      <w:pPr>
        <w:pStyle w:val="Listenabsatz"/>
        <w:numPr>
          <w:ilvl w:val="0"/>
          <w:numId w:val="2"/>
        </w:numPr>
      </w:pPr>
      <w:r w:rsidRPr="000A45C8">
        <w:t xml:space="preserve">Beschreibung, Entscheidungen und Konzept Navigationsprotokoll "App zu Benutzer" (Benutzernavigation durch App, Navigationshinweise: Bereitstellung von Informationen/Hinweisen/Warnungen zu Zielen, Orientierungspunkten, Richtungen </w:t>
      </w:r>
      <w:r w:rsidRPr="000A45C8">
        <w:lastRenderedPageBreak/>
        <w:t>und Entfernungen)</w:t>
      </w:r>
    </w:p>
    <w:p w14:paraId="064EB9BC" w14:textId="48B25D6F" w:rsidR="000A45C8" w:rsidRDefault="000A45C8" w:rsidP="00835AC1">
      <w:pPr>
        <w:pStyle w:val="Listenabsatz"/>
        <w:numPr>
          <w:ilvl w:val="0"/>
          <w:numId w:val="2"/>
        </w:numPr>
      </w:pPr>
      <w:r w:rsidRPr="000A45C8">
        <w:t>Beschreibung und Entscheidungen "App zu Drohne" (App mit Drohne verbinden)</w:t>
      </w:r>
    </w:p>
    <w:p w14:paraId="64630CE6" w14:textId="05E88585" w:rsidR="000A45C8" w:rsidRDefault="000A45C8" w:rsidP="00835AC1">
      <w:pPr>
        <w:pStyle w:val="Listenabsatz"/>
        <w:numPr>
          <w:ilvl w:val="0"/>
          <w:numId w:val="2"/>
        </w:numPr>
      </w:pPr>
      <w:r w:rsidRPr="000A45C8">
        <w:t>Beschreibung und Entscheidungen "App zu KI-Funktion" (App mit KI-Funktion verbinden)</w:t>
      </w:r>
    </w:p>
    <w:p w14:paraId="30B75D28" w14:textId="378A28AC" w:rsidR="007C0BEC" w:rsidRDefault="000A45C8" w:rsidP="007C0BEC">
      <w:pPr>
        <w:pStyle w:val="Listenabsatz"/>
        <w:numPr>
          <w:ilvl w:val="0"/>
          <w:numId w:val="2"/>
        </w:numPr>
      </w:pPr>
      <w:r w:rsidRPr="000A45C8">
        <w:t>Beschreibung und Entscheidungen "App zu Backend" (App mit Backend für User- und Datenmanagement verbinden, nahtlose Integration der verschiedenen Typen von Daten zwischen App und Backend, hier klar und kurz beschreiben, welche Daten zu speichern sind)</w:t>
      </w:r>
    </w:p>
    <w:p w14:paraId="75769540" w14:textId="497759E0" w:rsidR="005D55D6" w:rsidRPr="007C0BEC" w:rsidRDefault="00D1053B" w:rsidP="00E96898">
      <w:pPr>
        <w:pStyle w:val="berschrift3"/>
      </w:pPr>
      <w:bookmarkStart w:id="65" w:name="_Toc195265536"/>
      <w:r w:rsidRPr="007C0BEC">
        <w:t>Maßnahmen</w:t>
      </w:r>
      <w:r w:rsidR="007C0BEC" w:rsidRPr="007C0BEC">
        <w:t xml:space="preserve"> in Flutter für Accessibility</w:t>
      </w:r>
      <w:bookmarkEnd w:id="65"/>
    </w:p>
    <w:p w14:paraId="59C5A980" w14:textId="34D3AAB2" w:rsidR="008E13AB" w:rsidRDefault="008E13AB" w:rsidP="003A0DA5">
      <w:r>
        <w:t>Um eine barrierefreie Nutzung der App zu gewährleisten, wurden im Entwicklungsprozess spezifische Maßnahmen in Flutter implementiert. Dazu gehören:</w:t>
      </w:r>
    </w:p>
    <w:p w14:paraId="395363B9" w14:textId="393BA297" w:rsidR="008E13AB" w:rsidRDefault="008E13AB" w:rsidP="000B620A">
      <w:pPr>
        <w:pStyle w:val="Listenabsatz"/>
        <w:numPr>
          <w:ilvl w:val="0"/>
          <w:numId w:val="61"/>
        </w:numPr>
      </w:pPr>
      <w:r>
        <w:t xml:space="preserve">Verwendung von Semantik-Widgets zur Unterstützung von Screenreadern, wie VoiceOver </w:t>
      </w:r>
      <w:r w:rsidRPr="002F7D9A">
        <w:t>(</w:t>
      </w:r>
      <w:r w:rsidR="002F7D9A" w:rsidRPr="002F7D9A">
        <w:fldChar w:fldCharType="begin"/>
      </w:r>
      <w:r w:rsidR="002F7D9A" w:rsidRPr="002F7D9A">
        <w:instrText xml:space="preserve"> REF _Ref191602984 \h </w:instrText>
      </w:r>
      <w:r w:rsidR="002F7D9A">
        <w:instrText xml:space="preserve"> \* MERGEFORMAT </w:instrText>
      </w:r>
      <w:r w:rsidR="002F7D9A" w:rsidRPr="002F7D9A">
        <w:fldChar w:fldCharType="separate"/>
      </w:r>
      <w:r w:rsidR="00F509F4" w:rsidRPr="00F509F4">
        <w:t>iOS - VoiceOver</w:t>
      </w:r>
      <w:r w:rsidR="002F7D9A" w:rsidRPr="002F7D9A">
        <w:fldChar w:fldCharType="end"/>
      </w:r>
      <w:r w:rsidRPr="002F7D9A">
        <w:t>)</w:t>
      </w:r>
      <w:r>
        <w:t xml:space="preserve"> und TalkBack </w:t>
      </w:r>
      <w:r w:rsidRPr="002F7D9A">
        <w:t>(</w:t>
      </w:r>
      <w:r w:rsidR="002F7D9A" w:rsidRPr="002F7D9A">
        <w:fldChar w:fldCharType="begin"/>
      </w:r>
      <w:r w:rsidR="002F7D9A" w:rsidRPr="002F7D9A">
        <w:instrText xml:space="preserve"> REF _Ref191603008 \h </w:instrText>
      </w:r>
      <w:r w:rsidR="002F7D9A">
        <w:instrText xml:space="preserve"> \* MERGEFORMAT </w:instrText>
      </w:r>
      <w:r w:rsidR="002F7D9A" w:rsidRPr="002F7D9A">
        <w:fldChar w:fldCharType="separate"/>
      </w:r>
      <w:r w:rsidR="00F509F4" w:rsidRPr="00F509F4">
        <w:t>Android - TalkBack</w:t>
      </w:r>
      <w:r w:rsidR="002F7D9A" w:rsidRPr="002F7D9A">
        <w:fldChar w:fldCharType="end"/>
      </w:r>
      <w:r w:rsidRPr="002F7D9A">
        <w:t xml:space="preserve">) </w:t>
      </w:r>
    </w:p>
    <w:p w14:paraId="498B14D4" w14:textId="77777777" w:rsidR="002B578F" w:rsidRDefault="002B578F" w:rsidP="000E1F0B">
      <w:r w:rsidRPr="002B578F">
        <w:rPr>
          <w:noProof/>
        </w:rPr>
        <w:drawing>
          <wp:inline distT="0" distB="0" distL="0" distR="0" wp14:anchorId="34C5429F" wp14:editId="1110EC66">
            <wp:extent cx="3899139" cy="1778276"/>
            <wp:effectExtent l="0" t="0" r="6350" b="0"/>
            <wp:docPr id="1836106764"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6764" name="Grafik 1" descr="Ein Bild, das Text, Screenshot, Schrift, Software enthält.&#10;&#10;KI-generierte Inhalte können fehlerhaft sein."/>
                    <pic:cNvPicPr/>
                  </pic:nvPicPr>
                  <pic:blipFill>
                    <a:blip r:embed="rId38"/>
                    <a:stretch>
                      <a:fillRect/>
                    </a:stretch>
                  </pic:blipFill>
                  <pic:spPr>
                    <a:xfrm>
                      <a:off x="0" y="0"/>
                      <a:ext cx="3920323" cy="1787937"/>
                    </a:xfrm>
                    <a:prstGeom prst="rect">
                      <a:avLst/>
                    </a:prstGeom>
                  </pic:spPr>
                </pic:pic>
              </a:graphicData>
            </a:graphic>
          </wp:inline>
        </w:drawing>
      </w:r>
    </w:p>
    <w:p w14:paraId="0F090DBF" w14:textId="30AD5E42" w:rsidR="002B578F" w:rsidRDefault="002B578F" w:rsidP="000E1F0B">
      <w:pPr>
        <w:pStyle w:val="Beschriftung"/>
        <w:jc w:val="both"/>
      </w:pPr>
      <w:bookmarkStart w:id="66" w:name="_Toc191762683"/>
      <w:r>
        <w:t xml:space="preserve">Abbildung </w:t>
      </w:r>
      <w:r w:rsidR="00F509F4">
        <w:fldChar w:fldCharType="begin"/>
      </w:r>
      <w:r w:rsidR="00F509F4">
        <w:instrText xml:space="preserve"> SEQ Abbildung \* ARABIC </w:instrText>
      </w:r>
      <w:r w:rsidR="00F509F4">
        <w:fldChar w:fldCharType="separate"/>
      </w:r>
      <w:r w:rsidR="00CA7CBB">
        <w:rPr>
          <w:noProof/>
        </w:rPr>
        <w:t>9</w:t>
      </w:r>
      <w:r w:rsidR="00F509F4">
        <w:rPr>
          <w:noProof/>
        </w:rPr>
        <w:fldChar w:fldCharType="end"/>
      </w:r>
      <w:r>
        <w:t>: Semantik-Widget in Flutter</w:t>
      </w:r>
      <w:bookmarkEnd w:id="66"/>
    </w:p>
    <w:p w14:paraId="6F8C7040" w14:textId="131466F5" w:rsidR="008E13AB" w:rsidRDefault="008E13AB" w:rsidP="000B620A">
      <w:pPr>
        <w:pStyle w:val="Listenabsatz"/>
        <w:numPr>
          <w:ilvl w:val="0"/>
          <w:numId w:val="61"/>
        </w:numPr>
      </w:pPr>
      <w:r>
        <w:t>Anpassbar</w:t>
      </w:r>
      <w:r w:rsidR="002B578F">
        <w:t>e</w:t>
      </w:r>
      <w:r>
        <w:t xml:space="preserve"> Schriftgrößen und Kontrasteinstellungen gemäß den WCAG-Richtlinien</w:t>
      </w:r>
    </w:p>
    <w:p w14:paraId="3F5A912C" w14:textId="77777777" w:rsidR="00FF0CAB" w:rsidRDefault="00FF0CAB" w:rsidP="000E1F0B">
      <w:r>
        <w:rPr>
          <w:noProof/>
        </w:rPr>
        <w:drawing>
          <wp:inline distT="0" distB="0" distL="0" distR="0" wp14:anchorId="7C6A5164" wp14:editId="3E913AFE">
            <wp:extent cx="3950898" cy="2597973"/>
            <wp:effectExtent l="0" t="0" r="0" b="0"/>
            <wp:docPr id="58660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4698" cy="2613623"/>
                    </a:xfrm>
                    <a:prstGeom prst="rect">
                      <a:avLst/>
                    </a:prstGeom>
                    <a:noFill/>
                  </pic:spPr>
                </pic:pic>
              </a:graphicData>
            </a:graphic>
          </wp:inline>
        </w:drawing>
      </w:r>
    </w:p>
    <w:p w14:paraId="5529B432" w14:textId="44C71226" w:rsidR="00C84AD3" w:rsidRDefault="00FF0CAB" w:rsidP="000E1F0B">
      <w:pPr>
        <w:pStyle w:val="Beschriftung"/>
        <w:jc w:val="both"/>
      </w:pPr>
      <w:bookmarkStart w:id="67" w:name="_Toc191762684"/>
      <w:r>
        <w:t xml:space="preserve">Abbildung </w:t>
      </w:r>
      <w:r w:rsidR="00F509F4">
        <w:fldChar w:fldCharType="begin"/>
      </w:r>
      <w:r w:rsidR="00F509F4">
        <w:instrText xml:space="preserve"> SEQ Abbildung \* ARABIC </w:instrText>
      </w:r>
      <w:r w:rsidR="00F509F4">
        <w:fldChar w:fldCharType="separate"/>
      </w:r>
      <w:r w:rsidR="00CA7CBB">
        <w:rPr>
          <w:noProof/>
        </w:rPr>
        <w:t>10</w:t>
      </w:r>
      <w:r w:rsidR="00F509F4">
        <w:rPr>
          <w:noProof/>
        </w:rPr>
        <w:fldChar w:fldCharType="end"/>
      </w:r>
      <w:r>
        <w:t>: Kontrasteinstellungen</w:t>
      </w:r>
      <w:bookmarkEnd w:id="67"/>
    </w:p>
    <w:p w14:paraId="200486A6" w14:textId="286DE86E" w:rsidR="008E13AB" w:rsidRDefault="008E13AB" w:rsidP="000B620A">
      <w:pPr>
        <w:pStyle w:val="Listenabsatz"/>
        <w:numPr>
          <w:ilvl w:val="0"/>
          <w:numId w:val="61"/>
        </w:numPr>
      </w:pPr>
      <w:r>
        <w:t>Haptische und akustische Rückmeldungen für wichtige Interaktionen, um Nutzer</w:t>
      </w:r>
      <w:r w:rsidR="00EF15B2">
        <w:t xml:space="preserve">innen und </w:t>
      </w:r>
      <w:r>
        <w:t>Nutzer mit Sehbeeinträchtigungen zu unterstützen</w:t>
      </w:r>
    </w:p>
    <w:p w14:paraId="5FBD2350" w14:textId="77777777" w:rsidR="00260955" w:rsidRDefault="00260955" w:rsidP="000E1F0B">
      <w:pPr>
        <w:keepNext/>
        <w:tabs>
          <w:tab w:val="left" w:pos="1140"/>
        </w:tabs>
        <w:spacing w:line="240" w:lineRule="auto"/>
      </w:pPr>
      <w:r>
        <w:rPr>
          <w:noProof/>
        </w:rPr>
        <w:lastRenderedPageBreak/>
        <w:drawing>
          <wp:inline distT="0" distB="0" distL="0" distR="0" wp14:anchorId="00882B54" wp14:editId="3FDF1138">
            <wp:extent cx="3959524" cy="1346146"/>
            <wp:effectExtent l="0" t="0" r="3175" b="6985"/>
            <wp:docPr id="6963260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9892" cy="1356470"/>
                    </a:xfrm>
                    <a:prstGeom prst="rect">
                      <a:avLst/>
                    </a:prstGeom>
                    <a:noFill/>
                  </pic:spPr>
                </pic:pic>
              </a:graphicData>
            </a:graphic>
          </wp:inline>
        </w:drawing>
      </w:r>
    </w:p>
    <w:p w14:paraId="6179CC82" w14:textId="70870C8A" w:rsidR="00FF0CAB" w:rsidRDefault="00260955" w:rsidP="000E1F0B">
      <w:pPr>
        <w:pStyle w:val="Beschriftung"/>
        <w:jc w:val="both"/>
      </w:pPr>
      <w:bookmarkStart w:id="68" w:name="_Toc191762685"/>
      <w:r>
        <w:t xml:space="preserve">Abbildung </w:t>
      </w:r>
      <w:r w:rsidR="00F509F4">
        <w:fldChar w:fldCharType="begin"/>
      </w:r>
      <w:r w:rsidR="00F509F4">
        <w:instrText xml:space="preserve"> SEQ Abbildung \* ARABIC </w:instrText>
      </w:r>
      <w:r w:rsidR="00F509F4">
        <w:fldChar w:fldCharType="separate"/>
      </w:r>
      <w:r w:rsidR="00CA7CBB">
        <w:rPr>
          <w:noProof/>
        </w:rPr>
        <w:t>11</w:t>
      </w:r>
      <w:r w:rsidR="00F509F4">
        <w:rPr>
          <w:noProof/>
        </w:rPr>
        <w:fldChar w:fldCharType="end"/>
      </w:r>
      <w:r>
        <w:t>: Haptische Rückmeldungen</w:t>
      </w:r>
      <w:bookmarkEnd w:id="68"/>
    </w:p>
    <w:p w14:paraId="7FD546FC" w14:textId="5407218B" w:rsidR="00476DE6" w:rsidRPr="00662325" w:rsidRDefault="008E13AB" w:rsidP="000B620A">
      <w:pPr>
        <w:pStyle w:val="Listenabsatz"/>
        <w:numPr>
          <w:ilvl w:val="0"/>
          <w:numId w:val="61"/>
        </w:numPr>
        <w:rPr>
          <w:lang w:val="en-GB"/>
        </w:rPr>
      </w:pPr>
      <w:r w:rsidRPr="002F7D9A">
        <w:rPr>
          <w:lang w:val="en-GB"/>
        </w:rPr>
        <w:t xml:space="preserve">Testen mit Accessibility-Tools </w:t>
      </w:r>
      <w:r w:rsidRPr="000E1F0B">
        <w:rPr>
          <w:lang w:val="en-GB"/>
        </w:rPr>
        <w:t>(</w:t>
      </w:r>
      <w:r w:rsidR="00AD4647" w:rsidRPr="000E1F0B">
        <w:rPr>
          <w:lang w:val="en-GB"/>
        </w:rPr>
        <w:fldChar w:fldCharType="begin"/>
      </w:r>
      <w:r w:rsidR="00AD4647" w:rsidRPr="000E1F0B">
        <w:rPr>
          <w:lang w:val="en-GB"/>
        </w:rPr>
        <w:instrText xml:space="preserve"> REF _Ref191739203 \h  \* MERGEFORMAT </w:instrText>
      </w:r>
      <w:r w:rsidR="00AD4647" w:rsidRPr="00AD4647">
        <w:rPr>
          <w:lang w:val="en-GB"/>
        </w:rPr>
      </w:r>
      <w:r w:rsidR="00AD4647" w:rsidRPr="000E1F0B">
        <w:rPr>
          <w:lang w:val="en-GB"/>
        </w:rPr>
        <w:fldChar w:fldCharType="separate"/>
      </w:r>
      <w:r w:rsidR="00F509F4" w:rsidRPr="000E1F0B">
        <w:rPr>
          <w:lang w:val="en-GB"/>
        </w:rPr>
        <w:t>Accessibility Checklists und Testing Tools</w:t>
      </w:r>
      <w:r w:rsidR="00AD4647" w:rsidRPr="000E1F0B">
        <w:rPr>
          <w:lang w:val="en-GB"/>
        </w:rPr>
        <w:fldChar w:fldCharType="end"/>
      </w:r>
      <w:r w:rsidRPr="000E1F0B">
        <w:rPr>
          <w:lang w:val="en-GB"/>
        </w:rPr>
        <w:t>)</w:t>
      </w:r>
    </w:p>
    <w:p w14:paraId="0DA3F227" w14:textId="77777777" w:rsidR="002F784B" w:rsidRDefault="002F784B" w:rsidP="002F784B">
      <w:pPr>
        <w:pStyle w:val="berschrift2"/>
      </w:pPr>
      <w:bookmarkStart w:id="69" w:name="_Ref191738464"/>
      <w:bookmarkStart w:id="70" w:name="_Toc195265537"/>
      <w:r>
        <w:t>Herausforderungen der Umsetzung</w:t>
      </w:r>
      <w:bookmarkEnd w:id="69"/>
      <w:bookmarkEnd w:id="70"/>
    </w:p>
    <w:p w14:paraId="4AF2CECB" w14:textId="0C6F25F9" w:rsidR="007C06CF" w:rsidRDefault="007C06CF" w:rsidP="00E212CD">
      <w:pPr>
        <w:pStyle w:val="berschrift3"/>
      </w:pPr>
      <w:bookmarkStart w:id="71" w:name="_Toc195265538"/>
      <w:r>
        <w:t>Barrierefreiheit in den Screens</w:t>
      </w:r>
      <w:bookmarkEnd w:id="71"/>
    </w:p>
    <w:p w14:paraId="39F71A43" w14:textId="07315C96" w:rsidR="00710653" w:rsidRPr="00141F82" w:rsidRDefault="0093121A" w:rsidP="000E1F0B">
      <w:r w:rsidRPr="0093121A">
        <w:t>Die Umsetzung barrierefreier Interfaces stellt sowohl technische als auch gestalterische Anforderungen. Screenreader-Kompatibilität muss gewährleistet sein, damit sehbeeinträchtigte Nutzer</w:t>
      </w:r>
      <w:r w:rsidR="00EF15B2">
        <w:t xml:space="preserve">innen und </w:t>
      </w:r>
      <w:r w:rsidRPr="0093121A">
        <w:t>Nutzer die App nutzen können. Praktische Beispiele zeigen, wie Bedienelemente und Inhalte für Screenreader optimiert werden können. Eine besondere Herausforderung besteht in der barrierefreien Darstellung von Sensorinformationen der Drohne. Hier müssen alternative Darstellungsformen, beispielsweise akustische Signale oder haptisches Feedback, entwickelt werden, um die Informationen für alle Nutzer</w:t>
      </w:r>
      <w:r w:rsidR="00EF15B2">
        <w:t xml:space="preserve">innen und </w:t>
      </w:r>
      <w:r w:rsidRPr="0093121A">
        <w:t>Nutzer zugänglich zu machen.</w:t>
      </w:r>
    </w:p>
    <w:p w14:paraId="084E0794" w14:textId="32065EAF" w:rsidR="00AF199D" w:rsidRDefault="00AC5DF6" w:rsidP="000E1F0B">
      <w:r w:rsidRPr="00C719AB">
        <w:rPr>
          <w:b/>
          <w:bCs/>
        </w:rPr>
        <w:fldChar w:fldCharType="begin"/>
      </w:r>
      <w:r w:rsidRPr="00C719AB">
        <w:rPr>
          <w:b/>
          <w:bCs/>
        </w:rPr>
        <w:instrText xml:space="preserve"> REF _Ref191751647 \h </w:instrText>
      </w:r>
      <w:r w:rsidR="00C719AB">
        <w:rPr>
          <w:b/>
          <w:bCs/>
        </w:rPr>
        <w:instrText xml:space="preserve"> \* MERGEFORMAT </w:instrText>
      </w:r>
      <w:r w:rsidRPr="00C719AB">
        <w:rPr>
          <w:b/>
          <w:bCs/>
        </w:rPr>
      </w:r>
      <w:r w:rsidRPr="00C719AB">
        <w:rPr>
          <w:b/>
          <w:bCs/>
        </w:rPr>
        <w:fldChar w:fldCharType="separate"/>
      </w:r>
      <w:r w:rsidR="00F509F4" w:rsidRPr="00F509F4">
        <w:rPr>
          <w:b/>
          <w:bCs/>
        </w:rPr>
        <w:t xml:space="preserve">Abbildung </w:t>
      </w:r>
      <w:r w:rsidR="00F509F4" w:rsidRPr="00F509F4">
        <w:rPr>
          <w:b/>
          <w:bCs/>
          <w:noProof/>
        </w:rPr>
        <w:t>10</w:t>
      </w:r>
      <w:r w:rsidR="00F509F4" w:rsidRPr="00F509F4">
        <w:rPr>
          <w:b/>
          <w:bCs/>
        </w:rPr>
        <w:t>: Kompatibilität</w:t>
      </w:r>
      <w:r w:rsidRPr="00C719AB">
        <w:rPr>
          <w:b/>
          <w:bCs/>
        </w:rPr>
        <w:fldChar w:fldCharType="end"/>
      </w:r>
      <w:r w:rsidRPr="00C719AB">
        <w:rPr>
          <w:b/>
          <w:bCs/>
        </w:rPr>
        <w:t xml:space="preserve"> </w:t>
      </w:r>
      <w:r w:rsidR="00C719AB" w:rsidRPr="00C719AB">
        <w:t xml:space="preserve">zeigt die Implementierung eines barrierefreien Buttons mithilfe des Semantics-Widgets. Durch das Label erhält das Element eine Beschreibung, die vom Screenreader vorgelesen wird. Diese Methode verbessert die Zugänglichkeit und sollte für alle interaktiven UI-Elemente angewendet werden. </w:t>
      </w:r>
      <w:r>
        <w:fldChar w:fldCharType="begin"/>
      </w:r>
      <w:r>
        <w:instrText xml:space="preserve"> REF _Ref191751621 \h </w:instrText>
      </w:r>
      <w:r w:rsidR="000E1F0B">
        <w:instrText xml:space="preserve"> \* MERGEFORMAT </w:instrText>
      </w:r>
      <w:r>
        <w:fldChar w:fldCharType="separate"/>
      </w:r>
      <w:r w:rsidR="00F509F4">
        <w:t xml:space="preserve">Abbildung </w:t>
      </w:r>
      <w:r w:rsidR="00F509F4">
        <w:rPr>
          <w:noProof/>
        </w:rPr>
        <w:t>10</w:t>
      </w:r>
      <w:r w:rsidR="00F509F4">
        <w:t xml:space="preserve">: </w:t>
      </w:r>
      <w:r>
        <w:fldChar w:fldCharType="end"/>
      </w:r>
    </w:p>
    <w:p w14:paraId="4568490C" w14:textId="77777777" w:rsidR="00C47050" w:rsidRDefault="00C47050" w:rsidP="000E1F0B">
      <w:pPr>
        <w:keepNext/>
      </w:pPr>
      <w:r w:rsidRPr="00C47050">
        <w:rPr>
          <w:noProof/>
        </w:rPr>
        <w:lastRenderedPageBreak/>
        <w:drawing>
          <wp:inline distT="0" distB="0" distL="0" distR="0" wp14:anchorId="16B602EF" wp14:editId="39990B89">
            <wp:extent cx="4494363" cy="4182220"/>
            <wp:effectExtent l="0" t="0" r="1905" b="8890"/>
            <wp:docPr id="289952354"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2354" name="Grafik 1" descr="Ein Bild, das Text, Elektronik, Screenshot, Software enthält.&#10;&#10;KI-generierte Inhalte können fehlerhaft sein."/>
                    <pic:cNvPicPr/>
                  </pic:nvPicPr>
                  <pic:blipFill>
                    <a:blip r:embed="rId41"/>
                    <a:stretch>
                      <a:fillRect/>
                    </a:stretch>
                  </pic:blipFill>
                  <pic:spPr>
                    <a:xfrm>
                      <a:off x="0" y="0"/>
                      <a:ext cx="4499826" cy="4187303"/>
                    </a:xfrm>
                    <a:prstGeom prst="rect">
                      <a:avLst/>
                    </a:prstGeom>
                  </pic:spPr>
                </pic:pic>
              </a:graphicData>
            </a:graphic>
          </wp:inline>
        </w:drawing>
      </w:r>
    </w:p>
    <w:p w14:paraId="3A48FD82" w14:textId="75A760C4" w:rsidR="0093121A" w:rsidRPr="00167D35" w:rsidRDefault="00C47050" w:rsidP="00494940">
      <w:pPr>
        <w:pStyle w:val="Beschriftung"/>
        <w:jc w:val="both"/>
      </w:pPr>
      <w:bookmarkStart w:id="72" w:name="_Ref191751621"/>
      <w:bookmarkStart w:id="73" w:name="_Ref191751647"/>
      <w:bookmarkStart w:id="74" w:name="_Toc191762686"/>
      <w:r>
        <w:t xml:space="preserve">Abbildung </w:t>
      </w:r>
      <w:r w:rsidR="00F509F4">
        <w:fldChar w:fldCharType="begin"/>
      </w:r>
      <w:r w:rsidR="00F509F4">
        <w:instrText xml:space="preserve"> SEQ Abbildung \* ARABIC </w:instrText>
      </w:r>
      <w:r w:rsidR="00F509F4">
        <w:fldChar w:fldCharType="separate"/>
      </w:r>
      <w:r w:rsidR="00CA7CBB">
        <w:rPr>
          <w:noProof/>
        </w:rPr>
        <w:t>12</w:t>
      </w:r>
      <w:r w:rsidR="00F509F4">
        <w:rPr>
          <w:noProof/>
        </w:rPr>
        <w:fldChar w:fldCharType="end"/>
      </w:r>
      <w:r>
        <w:t xml:space="preserve">: </w:t>
      </w:r>
      <w:bookmarkEnd w:id="72"/>
      <w:r w:rsidR="00AC5DF6">
        <w:t>Kompatibilität</w:t>
      </w:r>
      <w:bookmarkEnd w:id="73"/>
      <w:bookmarkEnd w:id="74"/>
    </w:p>
    <w:p w14:paraId="658D829B" w14:textId="555D3045" w:rsidR="002F784B" w:rsidRDefault="00AA7451" w:rsidP="00E212CD">
      <w:pPr>
        <w:pStyle w:val="berschrift3"/>
      </w:pPr>
      <w:bookmarkStart w:id="75" w:name="_Toc195265539"/>
      <w:r>
        <w:t>Plattformunabhängig</w:t>
      </w:r>
      <w:r w:rsidR="007D22EB">
        <w:t>e</w:t>
      </w:r>
      <w:r>
        <w:t xml:space="preserve"> </w:t>
      </w:r>
      <w:r w:rsidR="00DB1615">
        <w:t>Nimbus</w:t>
      </w:r>
      <w:r w:rsidR="007D22EB">
        <w:t>-App</w:t>
      </w:r>
      <w:bookmarkEnd w:id="75"/>
    </w:p>
    <w:p w14:paraId="25503DB3" w14:textId="7D6E7D89" w:rsidR="00167D35" w:rsidRDefault="00DB31DD" w:rsidP="00494940">
      <w:r w:rsidRPr="00DB31DD">
        <w:t>Die Entwicklung einer plattformunabhängigen App erfordert eine durchdachte Konfiguration und Umsetzung. Es müssen klare Schritte definiert werden, um eine reibungslose Entwicklung und Anpassung an verschiedene Betriebssysteme sicherzustellen. Dabei spielen die Schnittstellen zu Hardware- und Firmware-Komponenten eine wesentliche Rolle. Diese Komponenten aus</w:t>
      </w:r>
      <w:r>
        <w:t xml:space="preserve"> </w:t>
      </w:r>
      <w:r w:rsidR="00167D35" w:rsidRPr="00167D35">
        <w:rPr>
          <w:b/>
          <w:bCs/>
        </w:rPr>
        <w:fldChar w:fldCharType="begin"/>
      </w:r>
      <w:r w:rsidR="00167D35" w:rsidRPr="00167D35">
        <w:rPr>
          <w:b/>
          <w:bCs/>
        </w:rPr>
        <w:instrText xml:space="preserve"> REF _Ref191682573 \h </w:instrText>
      </w:r>
      <w:r w:rsidR="00167D35">
        <w:rPr>
          <w:b/>
          <w:bCs/>
        </w:rPr>
        <w:instrText xml:space="preserve"> \* MERGEFORMAT </w:instrText>
      </w:r>
      <w:r w:rsidR="00167D35" w:rsidRPr="00167D35">
        <w:rPr>
          <w:b/>
          <w:bCs/>
        </w:rPr>
      </w:r>
      <w:r w:rsidR="00167D35" w:rsidRPr="00167D35">
        <w:rPr>
          <w:b/>
          <w:bCs/>
        </w:rPr>
        <w:fldChar w:fldCharType="separate"/>
      </w:r>
      <w:r w:rsidR="00F509F4" w:rsidRPr="00F509F4">
        <w:rPr>
          <w:b/>
          <w:bCs/>
        </w:rPr>
        <w:t>Schnittstellen</w:t>
      </w:r>
      <w:r w:rsidR="00167D35" w:rsidRPr="00167D35">
        <w:rPr>
          <w:b/>
          <w:bCs/>
        </w:rPr>
        <w:fldChar w:fldCharType="end"/>
      </w:r>
      <w:r w:rsidRPr="00DB31DD">
        <w:t xml:space="preserve"> stellen verschiedene APIs bereit, die in die App integriert werden müssen. Die Herausforderung besteht darin, eine einheitliche Schnittstelle zu schaffen, die sowohl mit der Hardware als auch mit den plattformspezifischen Anforderungen kompatibel ist.</w:t>
      </w:r>
    </w:p>
    <w:p w14:paraId="5765276B" w14:textId="7F5EF487" w:rsidR="00B4676A" w:rsidRDefault="002758CA" w:rsidP="00B47695">
      <w:pPr>
        <w:pStyle w:val="berschrift3"/>
      </w:pPr>
      <w:bookmarkStart w:id="76" w:name="_Toc195265540"/>
      <w:r>
        <w:t>Überprüfung der Barrierefreiheit</w:t>
      </w:r>
      <w:bookmarkEnd w:id="76"/>
    </w:p>
    <w:p w14:paraId="3F5E50A2" w14:textId="7216127F" w:rsidR="00167D35" w:rsidRDefault="00167D35" w:rsidP="000E1F0B">
      <w:r w:rsidRPr="00167D35">
        <w:t>Zur Sicherstellung der Barrierefreiheit können spezialisierte Prüftools eingesetzt werden, die die App hinsichtlich ihrer Nutzerfreundlichkeit für Menschen mit Beeinträchtigungen analysieren. Diese Tools identifizieren Schwachstellen und liefern konkrete Verbesserungsvorschläge. Die größte Herausforderung liegt darin, gefundene Mängel effizient zu beheben und eine durchgängige barrierefreie Nutzung sicherzustellen. Neben automatisierten Checks ist auch eine manuelle Evaluation durch Betroffene sinnvoll, um praxisnahe Optimierungen vorzunehmen.</w:t>
      </w:r>
    </w:p>
    <w:p w14:paraId="3B44A439" w14:textId="5D2821B3" w:rsidR="00DB3B45" w:rsidRDefault="00CE3139" w:rsidP="000E1F0B">
      <w:r w:rsidRPr="00CE3139">
        <w:t>Für die Analyse wurde die Accessibility Scanner-App aus dem Google Play Store verwendet</w:t>
      </w:r>
      <w:r>
        <w:t xml:space="preserve"> </w:t>
      </w:r>
      <w:r w:rsidRPr="00CE3139">
        <w:rPr>
          <w:b/>
          <w:bCs/>
        </w:rPr>
        <w:t>(</w:t>
      </w:r>
      <w:r w:rsidRPr="00CE3139">
        <w:rPr>
          <w:b/>
          <w:bCs/>
        </w:rPr>
        <w:fldChar w:fldCharType="begin"/>
      </w:r>
      <w:r w:rsidRPr="00CE3139">
        <w:rPr>
          <w:b/>
          <w:bCs/>
        </w:rPr>
        <w:instrText xml:space="preserve"> REF _Ref191752344 \h </w:instrText>
      </w:r>
      <w:r>
        <w:rPr>
          <w:b/>
          <w:bCs/>
        </w:rPr>
        <w:instrText xml:space="preserve"> \* MERGEFORMAT </w:instrText>
      </w:r>
      <w:r w:rsidRPr="00CE3139">
        <w:rPr>
          <w:b/>
          <w:bCs/>
        </w:rPr>
      </w:r>
      <w:r w:rsidRPr="00CE3139">
        <w:rPr>
          <w:b/>
          <w:bCs/>
        </w:rPr>
        <w:fldChar w:fldCharType="separate"/>
      </w:r>
      <w:r w:rsidR="00F509F4" w:rsidRPr="00F509F4">
        <w:rPr>
          <w:b/>
          <w:bCs/>
        </w:rPr>
        <w:t xml:space="preserve">Tabelle </w:t>
      </w:r>
      <w:r w:rsidR="00F509F4" w:rsidRPr="00F509F4">
        <w:rPr>
          <w:b/>
          <w:bCs/>
          <w:noProof/>
        </w:rPr>
        <w:t>1</w:t>
      </w:r>
      <w:r w:rsidR="00F509F4" w:rsidRPr="00F509F4">
        <w:rPr>
          <w:b/>
          <w:bCs/>
        </w:rPr>
        <w:t>: Vergleich von Tools zur Überprüfung der Barrierefreiheit</w:t>
      </w:r>
      <w:r w:rsidRPr="00CE3139">
        <w:rPr>
          <w:b/>
          <w:bCs/>
        </w:rPr>
        <w:fldChar w:fldCharType="end"/>
      </w:r>
      <w:r w:rsidRPr="00CE3139">
        <w:rPr>
          <w:b/>
          <w:bCs/>
        </w:rPr>
        <w:t>)</w:t>
      </w:r>
      <w:r>
        <w:t xml:space="preserve">. </w:t>
      </w:r>
      <w:r w:rsidR="00C03616" w:rsidRPr="00C03616">
        <w:rPr>
          <w:b/>
          <w:bCs/>
        </w:rPr>
        <w:fldChar w:fldCharType="begin"/>
      </w:r>
      <w:r w:rsidR="00C03616" w:rsidRPr="00C03616">
        <w:rPr>
          <w:b/>
          <w:bCs/>
        </w:rPr>
        <w:instrText xml:space="preserve"> REF _Ref191752540 \h </w:instrText>
      </w:r>
      <w:r w:rsidR="00C03616">
        <w:rPr>
          <w:b/>
          <w:bCs/>
        </w:rPr>
        <w:instrText xml:space="preserve"> \* MERGEFORMAT </w:instrText>
      </w:r>
      <w:r w:rsidR="00C03616" w:rsidRPr="00C03616">
        <w:rPr>
          <w:b/>
          <w:bCs/>
        </w:rPr>
      </w:r>
      <w:r w:rsidR="00C03616" w:rsidRPr="00C03616">
        <w:rPr>
          <w:b/>
          <w:bCs/>
        </w:rPr>
        <w:fldChar w:fldCharType="separate"/>
      </w:r>
      <w:r w:rsidR="00F509F4" w:rsidRPr="00F509F4">
        <w:rPr>
          <w:b/>
          <w:bCs/>
        </w:rPr>
        <w:t xml:space="preserve">Abbildung </w:t>
      </w:r>
      <w:r w:rsidR="00F509F4" w:rsidRPr="00F509F4">
        <w:rPr>
          <w:b/>
          <w:bCs/>
          <w:noProof/>
        </w:rPr>
        <w:t>11</w:t>
      </w:r>
      <w:r w:rsidR="00F509F4" w:rsidRPr="00F509F4">
        <w:rPr>
          <w:b/>
          <w:bCs/>
        </w:rPr>
        <w:t>: Login im Accessibility Scanner</w:t>
      </w:r>
      <w:r w:rsidR="00C03616" w:rsidRPr="00C03616">
        <w:rPr>
          <w:b/>
          <w:bCs/>
        </w:rPr>
        <w:fldChar w:fldCharType="end"/>
      </w:r>
      <w:r w:rsidRPr="00CE3139">
        <w:t xml:space="preserve"> zeigt die Login-Oberfläche der Nimbus-App</w:t>
      </w:r>
      <w:r w:rsidR="00E44656" w:rsidRPr="00E44656">
        <w:t xml:space="preserve"> mit</w:t>
      </w:r>
      <w:r w:rsidRPr="00CE3139">
        <w:t xml:space="preserve"> interaktiven Links wie "Forgot Password?" und "Sign Up". </w:t>
      </w:r>
      <w:r w:rsidR="00E44656" w:rsidRPr="00E44656">
        <w:t xml:space="preserve">Der Accessibility Scanner erkennt </w:t>
      </w:r>
      <w:r w:rsidR="00E44656" w:rsidRPr="00E44656">
        <w:lastRenderedPageBreak/>
        <w:t xml:space="preserve">Optimierungspotenzial bei der Touch-Zielgröße. Besonders der „Forgot Password?“-Button </w:t>
      </w:r>
      <w:r w:rsidR="00E44656" w:rsidRPr="00C03616">
        <w:rPr>
          <w:b/>
          <w:bCs/>
        </w:rPr>
        <w:t>(</w:t>
      </w:r>
      <w:r w:rsidR="006F1078" w:rsidRPr="006F1078">
        <w:rPr>
          <w:b/>
          <w:bCs/>
        </w:rPr>
        <w:fldChar w:fldCharType="begin"/>
      </w:r>
      <w:r w:rsidR="006F1078" w:rsidRPr="006F1078">
        <w:rPr>
          <w:b/>
          <w:bCs/>
        </w:rPr>
        <w:instrText xml:space="preserve"> REF _Ref191752631 \h  \* MERGEFORMAT </w:instrText>
      </w:r>
      <w:r w:rsidR="006F1078" w:rsidRPr="006F1078">
        <w:rPr>
          <w:b/>
          <w:bCs/>
        </w:rPr>
      </w:r>
      <w:r w:rsidR="006F1078" w:rsidRPr="006F1078">
        <w:rPr>
          <w:b/>
          <w:bCs/>
        </w:rPr>
        <w:fldChar w:fldCharType="separate"/>
      </w:r>
      <w:r w:rsidR="00F509F4" w:rsidRPr="00F509F4">
        <w:rPr>
          <w:b/>
          <w:bCs/>
        </w:rPr>
        <w:t xml:space="preserve">Abbildung </w:t>
      </w:r>
      <w:r w:rsidR="00F509F4" w:rsidRPr="00F509F4">
        <w:rPr>
          <w:b/>
          <w:bCs/>
          <w:noProof/>
        </w:rPr>
        <w:t>12</w:t>
      </w:r>
      <w:r w:rsidR="00F509F4" w:rsidRPr="00F509F4">
        <w:rPr>
          <w:b/>
          <w:bCs/>
        </w:rPr>
        <w:t>: Scanner Empfehlung</w:t>
      </w:r>
      <w:r w:rsidR="006F1078" w:rsidRPr="006F1078">
        <w:rPr>
          <w:b/>
          <w:bCs/>
        </w:rPr>
        <w:fldChar w:fldCharType="end"/>
      </w:r>
      <w:r w:rsidR="00E44656" w:rsidRPr="00C03616">
        <w:rPr>
          <w:b/>
          <w:bCs/>
        </w:rPr>
        <w:t>)</w:t>
      </w:r>
      <w:r w:rsidR="00E44656" w:rsidRPr="00E44656">
        <w:t xml:space="preserve"> ist zu klein, was die Bedienbarkeit für motorisch eingeschränkte Nutzer</w:t>
      </w:r>
      <w:r w:rsidR="00EF15B2">
        <w:t xml:space="preserve">innen und </w:t>
      </w:r>
      <w:r w:rsidR="00E44656" w:rsidRPr="00E44656">
        <w:t>Nutzer erschwert. Die empfohlene Lösung besteht darin</w:t>
      </w:r>
      <w:r w:rsidR="00EC10B2" w:rsidRPr="00EC10B2">
        <w:t xml:space="preserve">, die Touch-Fläche durch </w:t>
      </w:r>
      <w:r w:rsidR="00E44656" w:rsidRPr="00E44656">
        <w:t>größeres</w:t>
      </w:r>
      <w:r w:rsidR="00EC10B2" w:rsidRPr="00EC10B2">
        <w:t xml:space="preserve"> Padding oder Tap-Gesten-Erkennung in Flutter </w:t>
      </w:r>
      <w:r w:rsidR="00E44656" w:rsidRPr="00E44656">
        <w:t>zu vergrößern</w:t>
      </w:r>
      <w:r w:rsidR="00EC10B2" w:rsidRPr="00EC10B2">
        <w:t>.</w:t>
      </w:r>
    </w:p>
    <w:p w14:paraId="7CF8D30C" w14:textId="77777777" w:rsidR="00C03616" w:rsidRDefault="00DE1269" w:rsidP="000E1F0B">
      <w:r>
        <w:rPr>
          <w:noProof/>
        </w:rPr>
        <w:drawing>
          <wp:inline distT="0" distB="0" distL="0" distR="0" wp14:anchorId="120E09A3" wp14:editId="23251630">
            <wp:extent cx="1639019" cy="3212418"/>
            <wp:effectExtent l="0" t="0" r="0" b="7620"/>
            <wp:docPr id="211722406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460" b="9438"/>
                    <a:stretch/>
                  </pic:blipFill>
                  <pic:spPr bwMode="auto">
                    <a:xfrm>
                      <a:off x="0" y="0"/>
                      <a:ext cx="1658857" cy="3251300"/>
                    </a:xfrm>
                    <a:prstGeom prst="rect">
                      <a:avLst/>
                    </a:prstGeom>
                    <a:noFill/>
                    <a:ln>
                      <a:noFill/>
                    </a:ln>
                    <a:extLst>
                      <a:ext uri="{53640926-AAD7-44D8-BBD7-CCE9431645EC}">
                        <a14:shadowObscured xmlns:a14="http://schemas.microsoft.com/office/drawing/2010/main"/>
                      </a:ext>
                    </a:extLst>
                  </pic:spPr>
                </pic:pic>
              </a:graphicData>
            </a:graphic>
          </wp:inline>
        </w:drawing>
      </w:r>
    </w:p>
    <w:p w14:paraId="31567473" w14:textId="0D32BA84" w:rsidR="00EC10B2" w:rsidRPr="006F1078" w:rsidRDefault="00C03616" w:rsidP="000E1F0B">
      <w:pPr>
        <w:pStyle w:val="Beschriftung"/>
        <w:jc w:val="both"/>
        <w:rPr>
          <w:lang w:val="en-GB"/>
        </w:rPr>
      </w:pPr>
      <w:bookmarkStart w:id="77" w:name="_Ref191752540"/>
      <w:bookmarkStart w:id="78" w:name="_Toc191762687"/>
      <w:r w:rsidRPr="006F1078">
        <w:rPr>
          <w:lang w:val="en-GB"/>
        </w:rPr>
        <w:t xml:space="preserve">Abbildung </w:t>
      </w:r>
      <w:r>
        <w:fldChar w:fldCharType="begin"/>
      </w:r>
      <w:r w:rsidRPr="006F1078">
        <w:rPr>
          <w:lang w:val="en-GB"/>
        </w:rPr>
        <w:instrText xml:space="preserve"> SEQ Abbildung \* ARABIC </w:instrText>
      </w:r>
      <w:r>
        <w:fldChar w:fldCharType="separate"/>
      </w:r>
      <w:r w:rsidR="00CA7CBB">
        <w:rPr>
          <w:noProof/>
          <w:lang w:val="en-GB"/>
        </w:rPr>
        <w:t>13</w:t>
      </w:r>
      <w:r>
        <w:fldChar w:fldCharType="end"/>
      </w:r>
      <w:r w:rsidRPr="006F1078">
        <w:rPr>
          <w:lang w:val="en-GB"/>
        </w:rPr>
        <w:t>: Login im Accessibility Scanner</w:t>
      </w:r>
      <w:bookmarkEnd w:id="77"/>
      <w:bookmarkEnd w:id="78"/>
    </w:p>
    <w:p w14:paraId="616709B9" w14:textId="77777777" w:rsidR="006F1078" w:rsidRDefault="006F1078" w:rsidP="000E1F0B">
      <w:r>
        <w:rPr>
          <w:noProof/>
        </w:rPr>
        <w:drawing>
          <wp:inline distT="0" distB="0" distL="0" distR="0" wp14:anchorId="048467C3" wp14:editId="417E3E34">
            <wp:extent cx="1708925" cy="2346385"/>
            <wp:effectExtent l="0" t="0" r="5715" b="0"/>
            <wp:docPr id="18125486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123" b="5763"/>
                    <a:stretch/>
                  </pic:blipFill>
                  <pic:spPr bwMode="auto">
                    <a:xfrm>
                      <a:off x="0" y="0"/>
                      <a:ext cx="1726174" cy="2370069"/>
                    </a:xfrm>
                    <a:prstGeom prst="rect">
                      <a:avLst/>
                    </a:prstGeom>
                    <a:noFill/>
                    <a:ln>
                      <a:noFill/>
                    </a:ln>
                    <a:extLst>
                      <a:ext uri="{53640926-AAD7-44D8-BBD7-CCE9431645EC}">
                        <a14:shadowObscured xmlns:a14="http://schemas.microsoft.com/office/drawing/2010/main"/>
                      </a:ext>
                    </a:extLst>
                  </pic:spPr>
                </pic:pic>
              </a:graphicData>
            </a:graphic>
          </wp:inline>
        </w:drawing>
      </w:r>
    </w:p>
    <w:p w14:paraId="0F252F5F" w14:textId="4664511C" w:rsidR="00C03616" w:rsidRDefault="006F1078" w:rsidP="00494940">
      <w:pPr>
        <w:pStyle w:val="Beschriftung"/>
        <w:jc w:val="both"/>
      </w:pPr>
      <w:bookmarkStart w:id="79" w:name="_Ref191752631"/>
      <w:bookmarkStart w:id="80" w:name="_Toc191762688"/>
      <w:r>
        <w:t xml:space="preserve">Abbildung </w:t>
      </w:r>
      <w:r w:rsidR="00F509F4">
        <w:fldChar w:fldCharType="begin"/>
      </w:r>
      <w:r w:rsidR="00F509F4">
        <w:instrText xml:space="preserve"> SEQ Abbildung \* ARABIC </w:instrText>
      </w:r>
      <w:r w:rsidR="00F509F4">
        <w:fldChar w:fldCharType="separate"/>
      </w:r>
      <w:r w:rsidR="00CA7CBB">
        <w:rPr>
          <w:noProof/>
        </w:rPr>
        <w:t>14</w:t>
      </w:r>
      <w:r w:rsidR="00F509F4">
        <w:rPr>
          <w:noProof/>
        </w:rPr>
        <w:fldChar w:fldCharType="end"/>
      </w:r>
      <w:r>
        <w:t>: Scanner Empfehlung</w:t>
      </w:r>
      <w:bookmarkEnd w:id="79"/>
      <w:bookmarkEnd w:id="80"/>
    </w:p>
    <w:p w14:paraId="5AC89E30" w14:textId="12EAB3B9" w:rsidR="00671E41" w:rsidRDefault="00F631B1" w:rsidP="003B1D2D">
      <w:pPr>
        <w:pStyle w:val="berschrift3"/>
      </w:pPr>
      <w:bookmarkStart w:id="81" w:name="_Toc195265541"/>
      <w:r>
        <w:t>Herausforderungen</w:t>
      </w:r>
      <w:r w:rsidR="003B1D2D" w:rsidRPr="003B1D2D">
        <w:t xml:space="preserve"> </w:t>
      </w:r>
      <w:r>
        <w:t>bei</w:t>
      </w:r>
      <w:r w:rsidR="003B1D2D" w:rsidRPr="003B1D2D">
        <w:t xml:space="preserve"> </w:t>
      </w:r>
      <w:r>
        <w:t>der</w:t>
      </w:r>
      <w:r w:rsidR="003B1D2D" w:rsidRPr="003B1D2D">
        <w:t xml:space="preserve"> F</w:t>
      </w:r>
      <w:r>
        <w:t>lutter</w:t>
      </w:r>
      <w:r w:rsidR="003B1D2D" w:rsidRPr="003B1D2D">
        <w:t>-I</w:t>
      </w:r>
      <w:r>
        <w:t>ntegration</w:t>
      </w:r>
      <w:bookmarkEnd w:id="81"/>
    </w:p>
    <w:p w14:paraId="4D5F0DDF" w14:textId="5FD0C265" w:rsidR="00497D05" w:rsidRDefault="00EC0AD1" w:rsidP="000E1F0B">
      <w:r w:rsidRPr="00EC0AD1">
        <w:t>Die Integration von Flutter als Entwicklungsframework bringt spezifische Herausforderungen mit sich. Die plattformübergreifende Entwicklung muss sicherstellen, dass alle Funktionen auf verschiedenen Endgeräten einheitlich und performant laufen. Dabei treten unter anderem Inkompatibilitäten mit nativen APIs und individuellen Geräteanforderungen auf. Diese Schwachstellen müssen identifiziert und durch gezielte Anpassungen in der Implementierung behoben werden, um eine konsistente Nutzererfahrung zu gewährleisten.</w:t>
      </w:r>
    </w:p>
    <w:p w14:paraId="3414E21A" w14:textId="33787D44" w:rsidR="00167D35" w:rsidRPr="008263A8" w:rsidRDefault="00497D05" w:rsidP="000E1F0B">
      <w:r>
        <w:t xml:space="preserve">Da ich selbst nur ein Android-Smartphone besitze, musste ich eine Möglichkeit finden, die App </w:t>
      </w:r>
      <w:r>
        <w:lastRenderedPageBreak/>
        <w:t>unter iOS zu testen. Besonders für barrierefreie Anwendungen ist dies essenziell, da viele blinde und sehbeeinträchtigte Nutzer</w:t>
      </w:r>
      <w:r w:rsidR="00EF15B2">
        <w:t xml:space="preserve">innen und </w:t>
      </w:r>
      <w:r>
        <w:t>Nutzer eher iPhones als Android-Geräte verwenden. Um dies zu simulieren, habe ich in Flutter das DevicePreview-</w:t>
      </w:r>
      <w:r w:rsidR="00086184">
        <w:t>Dependency</w:t>
      </w:r>
      <w:r>
        <w:t xml:space="preserve"> </w:t>
      </w:r>
      <w:r w:rsidR="00DD63AF" w:rsidRPr="00DD63AF">
        <w:rPr>
          <w:b/>
          <w:bCs/>
        </w:rPr>
        <w:t>(</w:t>
      </w:r>
      <w:r w:rsidR="00DD63AF" w:rsidRPr="00DD63AF">
        <w:rPr>
          <w:b/>
          <w:bCs/>
        </w:rPr>
        <w:fldChar w:fldCharType="begin"/>
      </w:r>
      <w:r w:rsidR="00DD63AF" w:rsidRPr="00DD63AF">
        <w:rPr>
          <w:b/>
          <w:bCs/>
        </w:rPr>
        <w:instrText xml:space="preserve"> REF _Ref191753845 \h </w:instrText>
      </w:r>
      <w:r w:rsidR="00DD63AF">
        <w:rPr>
          <w:b/>
          <w:bCs/>
        </w:rPr>
        <w:instrText xml:space="preserve"> \* MERGEFORMAT </w:instrText>
      </w:r>
      <w:r w:rsidR="00DD63AF" w:rsidRPr="00DD63AF">
        <w:rPr>
          <w:b/>
          <w:bCs/>
        </w:rPr>
      </w:r>
      <w:r w:rsidR="00DD63AF" w:rsidRPr="00DD63AF">
        <w:rPr>
          <w:b/>
          <w:bCs/>
        </w:rPr>
        <w:fldChar w:fldCharType="separate"/>
      </w:r>
      <w:r w:rsidR="00F509F4" w:rsidRPr="00F509F4">
        <w:rPr>
          <w:b/>
          <w:bCs/>
        </w:rPr>
        <w:t xml:space="preserve">Abbildung </w:t>
      </w:r>
      <w:r w:rsidR="00F509F4" w:rsidRPr="00F509F4">
        <w:rPr>
          <w:b/>
          <w:bCs/>
          <w:noProof/>
        </w:rPr>
        <w:t>13</w:t>
      </w:r>
      <w:r w:rsidR="00F509F4" w:rsidRPr="00F509F4">
        <w:rPr>
          <w:b/>
          <w:bCs/>
        </w:rPr>
        <w:t>: DevicePreview-Snippet</w:t>
      </w:r>
      <w:r w:rsidR="00DD63AF" w:rsidRPr="00DD63AF">
        <w:rPr>
          <w:b/>
          <w:bCs/>
        </w:rPr>
        <w:fldChar w:fldCharType="end"/>
      </w:r>
      <w:r w:rsidR="00DD63AF" w:rsidRPr="00DD63AF">
        <w:rPr>
          <w:b/>
          <w:bCs/>
        </w:rPr>
        <w:t>)</w:t>
      </w:r>
      <w:r w:rsidRPr="00DD63AF">
        <w:rPr>
          <w:b/>
          <w:bCs/>
        </w:rPr>
        <w:t xml:space="preserve"> </w:t>
      </w:r>
      <w:r>
        <w:t>genutzt. Mit dem folgenden Code konnte ich ein virtuelles iPhone simulieren:</w:t>
      </w:r>
    </w:p>
    <w:p w14:paraId="0ABE8C3C" w14:textId="77777777" w:rsidR="00DD63AF" w:rsidRDefault="00DD63AF" w:rsidP="000E1F0B">
      <w:r w:rsidRPr="00DD63AF">
        <w:rPr>
          <w:noProof/>
        </w:rPr>
        <w:drawing>
          <wp:inline distT="0" distB="0" distL="0" distR="0" wp14:anchorId="219B2CDE" wp14:editId="467E8476">
            <wp:extent cx="2760453" cy="1141795"/>
            <wp:effectExtent l="0" t="0" r="1905" b="1270"/>
            <wp:docPr id="2051456321" name="Grafik 1" descr="Ein Bild, das Text, Screenshot, Visitenkar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6321" name="Grafik 1" descr="Ein Bild, das Text, Screenshot, Visitenkarte, Schrift enthält.&#10;&#10;KI-generierte Inhalte können fehlerhaft sein."/>
                    <pic:cNvPicPr/>
                  </pic:nvPicPr>
                  <pic:blipFill>
                    <a:blip r:embed="rId44"/>
                    <a:stretch>
                      <a:fillRect/>
                    </a:stretch>
                  </pic:blipFill>
                  <pic:spPr>
                    <a:xfrm>
                      <a:off x="0" y="0"/>
                      <a:ext cx="2780419" cy="1150053"/>
                    </a:xfrm>
                    <a:prstGeom prst="rect">
                      <a:avLst/>
                    </a:prstGeom>
                  </pic:spPr>
                </pic:pic>
              </a:graphicData>
            </a:graphic>
          </wp:inline>
        </w:drawing>
      </w:r>
    </w:p>
    <w:p w14:paraId="16C83823" w14:textId="7D2DAE2F" w:rsidR="00477E76" w:rsidRPr="003F6AA1" w:rsidRDefault="00DD63AF" w:rsidP="000E1F0B">
      <w:pPr>
        <w:pStyle w:val="Beschriftung"/>
        <w:jc w:val="both"/>
        <w:rPr>
          <w:lang w:val="de-DE"/>
        </w:rPr>
      </w:pPr>
      <w:bookmarkStart w:id="82" w:name="_Ref191753845"/>
      <w:bookmarkStart w:id="83" w:name="_Toc191762689"/>
      <w:r>
        <w:t xml:space="preserve">Abbildung </w:t>
      </w:r>
      <w:r w:rsidR="00F509F4">
        <w:fldChar w:fldCharType="begin"/>
      </w:r>
      <w:r w:rsidR="00F509F4">
        <w:instrText xml:space="preserve"> SEQ Abbildung \* ARABIC </w:instrText>
      </w:r>
      <w:r w:rsidR="00F509F4">
        <w:fldChar w:fldCharType="separate"/>
      </w:r>
      <w:r w:rsidR="00CA7CBB">
        <w:rPr>
          <w:noProof/>
        </w:rPr>
        <w:t>15</w:t>
      </w:r>
      <w:r w:rsidR="00F509F4">
        <w:rPr>
          <w:noProof/>
        </w:rPr>
        <w:fldChar w:fldCharType="end"/>
      </w:r>
      <w:r>
        <w:t>: DevicePreview-Snippet</w:t>
      </w:r>
      <w:bookmarkEnd w:id="82"/>
      <w:bookmarkEnd w:id="83"/>
    </w:p>
    <w:p w14:paraId="257C567E" w14:textId="407285FA" w:rsidR="00DD63AF" w:rsidRDefault="00772545" w:rsidP="000E1F0B">
      <w:r w:rsidRPr="00772545">
        <w:rPr>
          <w:b/>
          <w:bCs/>
        </w:rPr>
        <w:fldChar w:fldCharType="begin"/>
      </w:r>
      <w:r w:rsidRPr="00772545">
        <w:rPr>
          <w:b/>
          <w:bCs/>
        </w:rPr>
        <w:instrText xml:space="preserve"> REF _Ref191753928 \h </w:instrText>
      </w:r>
      <w:r>
        <w:rPr>
          <w:b/>
          <w:bCs/>
        </w:rPr>
        <w:instrText xml:space="preserve"> \* MERGEFORMAT </w:instrText>
      </w:r>
      <w:r w:rsidRPr="00772545">
        <w:rPr>
          <w:b/>
          <w:bCs/>
        </w:rPr>
      </w:r>
      <w:r w:rsidRPr="00772545">
        <w:rPr>
          <w:b/>
          <w:bCs/>
        </w:rPr>
        <w:fldChar w:fldCharType="separate"/>
      </w:r>
      <w:r w:rsidR="00F509F4" w:rsidRPr="00F509F4">
        <w:rPr>
          <w:b/>
          <w:bCs/>
        </w:rPr>
        <w:t xml:space="preserve">Abbildung </w:t>
      </w:r>
      <w:r w:rsidR="00F509F4" w:rsidRPr="00F509F4">
        <w:rPr>
          <w:b/>
          <w:bCs/>
          <w:noProof/>
        </w:rPr>
        <w:t>14</w:t>
      </w:r>
      <w:r w:rsidR="00F509F4" w:rsidRPr="00F509F4">
        <w:rPr>
          <w:b/>
          <w:bCs/>
        </w:rPr>
        <w:t>: DevicePreview in der App</w:t>
      </w:r>
      <w:r w:rsidRPr="00772545">
        <w:rPr>
          <w:b/>
          <w:bCs/>
        </w:rPr>
        <w:fldChar w:fldCharType="end"/>
      </w:r>
      <w:r w:rsidRPr="00772545">
        <w:rPr>
          <w:b/>
          <w:bCs/>
        </w:rPr>
        <w:t xml:space="preserve"> </w:t>
      </w:r>
      <w:r w:rsidR="007067F0" w:rsidRPr="007067F0">
        <w:t xml:space="preserve">zeigt, wie ich mithilfe von DevicePreview verschiedene iPhone-Modelle direkt in meiner Entwicklungsumgebung auswählen </w:t>
      </w:r>
      <w:r>
        <w:t>kann</w:t>
      </w:r>
      <w:r w:rsidR="007067F0" w:rsidRPr="007067F0">
        <w:t>. Dies ermöglichte mir, die Benutzeroberfläche unter iOS zu testen, ohne ein physisches Apple-Gerät zu benötigen.</w:t>
      </w:r>
    </w:p>
    <w:p w14:paraId="23B1027E" w14:textId="77777777" w:rsidR="00772545" w:rsidRDefault="00772545" w:rsidP="000E1F0B">
      <w:r>
        <w:rPr>
          <w:noProof/>
        </w:rPr>
        <w:drawing>
          <wp:inline distT="0" distB="0" distL="0" distR="0" wp14:anchorId="52351AA6" wp14:editId="6036116E">
            <wp:extent cx="1578634" cy="1708261"/>
            <wp:effectExtent l="0" t="0" r="2540" b="6350"/>
            <wp:docPr id="21318833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943" b="7832"/>
                    <a:stretch/>
                  </pic:blipFill>
                  <pic:spPr bwMode="auto">
                    <a:xfrm>
                      <a:off x="0" y="0"/>
                      <a:ext cx="1603751" cy="1735441"/>
                    </a:xfrm>
                    <a:prstGeom prst="rect">
                      <a:avLst/>
                    </a:prstGeom>
                    <a:noFill/>
                    <a:ln>
                      <a:noFill/>
                    </a:ln>
                    <a:extLst>
                      <a:ext uri="{53640926-AAD7-44D8-BBD7-CCE9431645EC}">
                        <a14:shadowObscured xmlns:a14="http://schemas.microsoft.com/office/drawing/2010/main"/>
                      </a:ext>
                    </a:extLst>
                  </pic:spPr>
                </pic:pic>
              </a:graphicData>
            </a:graphic>
          </wp:inline>
        </w:drawing>
      </w:r>
    </w:p>
    <w:p w14:paraId="1FA8D962" w14:textId="00703D06" w:rsidR="00EC0AD1" w:rsidRPr="00494940" w:rsidRDefault="00772545" w:rsidP="00494940">
      <w:pPr>
        <w:pStyle w:val="Beschriftung"/>
        <w:jc w:val="both"/>
      </w:pPr>
      <w:bookmarkStart w:id="84" w:name="_Ref191753928"/>
      <w:bookmarkStart w:id="85" w:name="_Toc191762690"/>
      <w:r>
        <w:t xml:space="preserve">Abbildung </w:t>
      </w:r>
      <w:r w:rsidR="00F509F4">
        <w:fldChar w:fldCharType="begin"/>
      </w:r>
      <w:r w:rsidR="00F509F4">
        <w:instrText xml:space="preserve"> SEQ Abbildung \* ARABIC </w:instrText>
      </w:r>
      <w:r w:rsidR="00F509F4">
        <w:fldChar w:fldCharType="separate"/>
      </w:r>
      <w:r w:rsidR="00CA7CBB">
        <w:rPr>
          <w:noProof/>
        </w:rPr>
        <w:t>16</w:t>
      </w:r>
      <w:r w:rsidR="00F509F4">
        <w:rPr>
          <w:noProof/>
        </w:rPr>
        <w:fldChar w:fldCharType="end"/>
      </w:r>
      <w:r>
        <w:t>: DevicePreview in der App</w:t>
      </w:r>
      <w:bookmarkEnd w:id="84"/>
      <w:bookmarkEnd w:id="85"/>
    </w:p>
    <w:p w14:paraId="1B917E56" w14:textId="4BD2394A" w:rsidR="003B1D2D" w:rsidRDefault="00F631B1" w:rsidP="003B1D2D">
      <w:pPr>
        <w:pStyle w:val="berschrift3"/>
      </w:pPr>
      <w:bookmarkStart w:id="86" w:name="_Toc195265542"/>
      <w:r w:rsidRPr="00A06C6C">
        <w:t>T</w:t>
      </w:r>
      <w:r>
        <w:t>ensorflow</w:t>
      </w:r>
      <w:r w:rsidRPr="00A06C6C">
        <w:t xml:space="preserve"> </w:t>
      </w:r>
      <w:r w:rsidR="00E00F27">
        <w:t>Lite</w:t>
      </w:r>
      <w:r w:rsidR="00E00F27" w:rsidRPr="00A06C6C">
        <w:t xml:space="preserve"> </w:t>
      </w:r>
      <w:r>
        <w:t>und</w:t>
      </w:r>
      <w:r w:rsidR="003B1D2D" w:rsidRPr="003B1D2D">
        <w:t xml:space="preserve"> </w:t>
      </w:r>
      <w:r>
        <w:t>Barrierefreiheit</w:t>
      </w:r>
      <w:bookmarkEnd w:id="86"/>
    </w:p>
    <w:p w14:paraId="651AD16E" w14:textId="53B3E960" w:rsidR="00907E33" w:rsidRDefault="00317E43" w:rsidP="000B620A">
      <w:pPr>
        <w:pStyle w:val="Listenabsatz"/>
        <w:numPr>
          <w:ilvl w:val="0"/>
          <w:numId w:val="61"/>
        </w:numPr>
      </w:pPr>
      <w:r w:rsidRPr="00317E43">
        <w:t>Schwierigkeiten bei der Integration von ML-Modellen und deren Accessibility</w:t>
      </w:r>
    </w:p>
    <w:p w14:paraId="5330CACB" w14:textId="4E16D55A" w:rsidR="00317E43" w:rsidRDefault="005E1E3B" w:rsidP="000B620A">
      <w:pPr>
        <w:pStyle w:val="Listenabsatz"/>
        <w:numPr>
          <w:ilvl w:val="0"/>
          <w:numId w:val="61"/>
        </w:numPr>
      </w:pPr>
      <w:r w:rsidRPr="005E1E3B">
        <w:t>Wie wird sichergestellt, dass ML-Funktionen wie Hinderniserkennung oder autonome Steuerung reibungslos zwischen App und Drohne funktionieren?</w:t>
      </w:r>
    </w:p>
    <w:p w14:paraId="00D8563E" w14:textId="77777777" w:rsidR="002F784B" w:rsidRPr="002F784B" w:rsidRDefault="002F784B" w:rsidP="002F784B">
      <w:pPr>
        <w:pStyle w:val="berschrift2"/>
      </w:pPr>
      <w:bookmarkStart w:id="87" w:name="_Toc195265543"/>
      <w:r>
        <w:t>Fazit und Ausblick</w:t>
      </w:r>
      <w:bookmarkEnd w:id="87"/>
    </w:p>
    <w:p w14:paraId="3854B533" w14:textId="3854389D" w:rsidR="001F6C6D" w:rsidRDefault="00A069AD" w:rsidP="00494940">
      <w:r>
        <w:t>Diese</w:t>
      </w:r>
      <w:r w:rsidR="0085286D">
        <w:t xml:space="preserve">s Kapitel </w:t>
      </w:r>
      <w:r>
        <w:t xml:space="preserve">untersucht die Entwicklung einer barrierefreien Drohnensteuerungs-App und beantwortet die zentrale Forschungsfrage: Wie kann eine mobile Anwendung entwickelt werden, die barrierefrei und intuitiv steuerbar ist? Die Analyse von WCAG </w:t>
      </w:r>
      <w:r w:rsidR="0085286D" w:rsidRPr="0085286D">
        <w:rPr>
          <w:b/>
          <w:bCs/>
        </w:rPr>
        <w:fldChar w:fldCharType="begin"/>
      </w:r>
      <w:r w:rsidR="0085286D" w:rsidRPr="0085286D">
        <w:rPr>
          <w:b/>
          <w:bCs/>
        </w:rPr>
        <w:instrText xml:space="preserve"> REF _Ref187686911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2.2.3</w:t>
      </w:r>
      <w:r w:rsidR="0085286D" w:rsidRPr="0085286D">
        <w:rPr>
          <w:b/>
          <w:bCs/>
        </w:rPr>
        <w:fldChar w:fldCharType="end"/>
      </w:r>
      <w:r>
        <w:t xml:space="preserve"> und EN 301</w:t>
      </w:r>
      <w:r w:rsidR="0085286D">
        <w:t> </w:t>
      </w:r>
      <w:r>
        <w:t>549</w:t>
      </w:r>
      <w:r w:rsidR="0085286D">
        <w:t xml:space="preserve"> </w:t>
      </w:r>
      <w:r w:rsidR="0085286D" w:rsidRPr="0085286D">
        <w:rPr>
          <w:b/>
          <w:bCs/>
        </w:rPr>
        <w:fldChar w:fldCharType="begin"/>
      </w:r>
      <w:r w:rsidR="0085286D" w:rsidRPr="0085286D">
        <w:rPr>
          <w:b/>
          <w:bCs/>
        </w:rPr>
        <w:instrText xml:space="preserve"> REF _Ref191738382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2.2.4</w:t>
      </w:r>
      <w:r w:rsidR="0085286D" w:rsidRPr="0085286D">
        <w:rPr>
          <w:b/>
          <w:bCs/>
        </w:rPr>
        <w:fldChar w:fldCharType="end"/>
      </w:r>
      <w:r>
        <w:t xml:space="preserve"> zeigte, dass Barrierefreiheit mehr als technische Anpassungen erfordert – essenziell sind klare UI/UX-Prinzipien, Screenreader-Kompatibilität, haptisches Feedback und optimierte Navigation. Flutter ermöglichte eine plattformübergreifende Umsetzung, stellt jedoch Herausforderungen dar.</w:t>
      </w:r>
    </w:p>
    <w:p w14:paraId="62021D4C" w14:textId="2E647184" w:rsidR="00A069AD" w:rsidRDefault="00A069AD" w:rsidP="00A069AD">
      <w:pPr>
        <w:pStyle w:val="berschrift3"/>
      </w:pPr>
      <w:bookmarkStart w:id="88" w:name="_Toc195265544"/>
      <w:r>
        <w:t>Reflexion</w:t>
      </w:r>
      <w:bookmarkEnd w:id="88"/>
    </w:p>
    <w:p w14:paraId="062AD3F0" w14:textId="2A8A73FD" w:rsidR="00A069AD" w:rsidRDefault="00A069AD" w:rsidP="000E1F0B">
      <w:r>
        <w:t xml:space="preserve">Technische Herausforderungen ergaben sich durch Unterschiede in der Barrierefreiheitsunterstützung von iOS und Android. Durch DevicePreview konnte die App </w:t>
      </w:r>
      <w:r>
        <w:lastRenderedPageBreak/>
        <w:t xml:space="preserve">dennoch für </w:t>
      </w:r>
      <w:r w:rsidR="004032F3">
        <w:t>iOS</w:t>
      </w:r>
      <w:r>
        <w:t>-</w:t>
      </w:r>
      <w:r w:rsidR="000E1F0B" w:rsidRPr="000E1F0B">
        <w:t xml:space="preserve"> </w:t>
      </w:r>
      <w:r>
        <w:t>Nutzer</w:t>
      </w:r>
      <w:r w:rsidR="00EF15B2">
        <w:t xml:space="preserve">innen und </w:t>
      </w:r>
      <w:r>
        <w:t>Nutzer simuliert werden. Zudem musste eine Lösung zur barrierefreien Visualisierung von Sensorinformationen gefunden werden – hier erwies sich haptisches</w:t>
      </w:r>
      <w:r w:rsidR="004032F3">
        <w:t>/</w:t>
      </w:r>
      <w:r>
        <w:t>akustisches Feedback als praktikabel.</w:t>
      </w:r>
    </w:p>
    <w:p w14:paraId="458DF99B" w14:textId="76BAC932" w:rsidR="001F6C6D" w:rsidRDefault="00A069AD" w:rsidP="00494940">
      <w:r>
        <w:t>Barrierefreiheit ist ein kontinuierlicher Prozess. Regelmäßige Nutzer</w:t>
      </w:r>
      <w:r w:rsidR="00EF15B2">
        <w:t xml:space="preserve">innen und </w:t>
      </w:r>
      <w:r>
        <w:t>Nutzer-Tests, der Einsatz von Accessibility-Tools und die Zusammenarbeit mit der Zielgruppe sind entscheidend.</w:t>
      </w:r>
    </w:p>
    <w:p w14:paraId="267E5859" w14:textId="6CBB40D0" w:rsidR="00A069AD" w:rsidRDefault="00A069AD" w:rsidP="004032F3">
      <w:pPr>
        <w:pStyle w:val="berschrift3"/>
      </w:pPr>
      <w:bookmarkStart w:id="89" w:name="_Toc195265545"/>
      <w:r>
        <w:t>Ausblick</w:t>
      </w:r>
      <w:bookmarkEnd w:id="89"/>
    </w:p>
    <w:p w14:paraId="3DB5CC7F" w14:textId="1F71BF8F" w:rsidR="00B1042C" w:rsidRPr="00B1042C" w:rsidRDefault="00A069AD" w:rsidP="00876308">
      <w:r>
        <w:t>Für die Zukunft bieten sich KI-gestützte Hinderniserkennung, eine adaptive UI, die sich dynamisch anpasst, und weitere Usability-Tests mit der Zielgruppe an. Die Ergebnisse dieser Arbeit bilden eine Grundlage für weiterführende Entwicklungen, um die App noch inklusiver zu gestalten.</w:t>
      </w:r>
    </w:p>
    <w:p w14:paraId="7AF069C8" w14:textId="7F4E147C" w:rsidR="003E6907" w:rsidRDefault="00A100B5" w:rsidP="003E6907">
      <w:pPr>
        <w:pStyle w:val="berschrift1"/>
      </w:pPr>
      <w:bookmarkStart w:id="90" w:name="_Toc195265546"/>
      <w:r>
        <w:lastRenderedPageBreak/>
        <w:t xml:space="preserve">Einsatz von Künstlicher </w:t>
      </w:r>
      <w:r w:rsidR="000F555C">
        <w:t>I</w:t>
      </w:r>
      <w:r>
        <w:t>ntelligen</w:t>
      </w:r>
      <w:r w:rsidR="008C23F3">
        <w:t xml:space="preserve">z in </w:t>
      </w:r>
      <w:r w:rsidR="000F555C">
        <w:t>D</w:t>
      </w:r>
      <w:r w:rsidR="008C23F3">
        <w:t xml:space="preserve">rohnen zur </w:t>
      </w:r>
      <w:r w:rsidR="000F555C">
        <w:t>H</w:t>
      </w:r>
      <w:r w:rsidR="008C23F3">
        <w:t>inderniserkennung für sehbeeinträchti</w:t>
      </w:r>
      <w:r w:rsidR="00B6278A">
        <w:t>g</w:t>
      </w:r>
      <w:r w:rsidR="008C23F3">
        <w:t xml:space="preserve">te </w:t>
      </w:r>
      <w:r w:rsidR="000F555C">
        <w:t>P</w:t>
      </w:r>
      <w:r w:rsidR="008C23F3">
        <w:t>ersonen</w:t>
      </w:r>
      <w:bookmarkEnd w:id="90"/>
    </w:p>
    <w:p w14:paraId="0B18AFCA" w14:textId="06303B33" w:rsidR="00460227" w:rsidRDefault="003E4740" w:rsidP="00460227">
      <w:pPr>
        <w:pStyle w:val="Verfasserin"/>
      </w:pPr>
      <w:r>
        <w:t>Maximilian LANGER</w:t>
      </w:r>
    </w:p>
    <w:p w14:paraId="6E764F9F" w14:textId="77777777" w:rsidR="00466BE4" w:rsidRDefault="00466BE4" w:rsidP="00466BE4">
      <w:pPr>
        <w:pStyle w:val="berschrift2"/>
      </w:pPr>
      <w:bookmarkStart w:id="91" w:name="_Toc195265547"/>
      <w:commentRangeStart w:id="92"/>
      <w:r>
        <w:t>Einführung</w:t>
      </w:r>
      <w:commentRangeEnd w:id="92"/>
      <w:r w:rsidR="001F15EB">
        <w:rPr>
          <w:rStyle w:val="Kommentarzeichen"/>
          <w:rFonts w:eastAsia="Arial Unicode MS"/>
          <w:b w:val="0"/>
          <w:bCs w:val="0"/>
          <w:caps w:val="0"/>
          <w:kern w:val="1"/>
        </w:rPr>
        <w:commentReference w:id="92"/>
      </w:r>
      <w:bookmarkEnd w:id="91"/>
    </w:p>
    <w:p w14:paraId="7184DCE2" w14:textId="4A08BC7F" w:rsidR="001B2675" w:rsidRPr="001B2675" w:rsidRDefault="001B2675" w:rsidP="001B2675">
      <w:pPr>
        <w:rPr>
          <w:lang w:val="de-DE"/>
        </w:rPr>
      </w:pPr>
      <w:r w:rsidRPr="001B2675">
        <w:rPr>
          <w:lang w:val="de-DE"/>
        </w:rPr>
        <w:t xml:space="preserve">Die Integration von </w:t>
      </w:r>
      <w:r w:rsidR="00F11C91">
        <w:rPr>
          <w:lang w:val="de-DE"/>
        </w:rPr>
        <w:t>K</w:t>
      </w:r>
      <w:r w:rsidRPr="001B2675">
        <w:rPr>
          <w:lang w:val="de-DE"/>
        </w:rPr>
        <w:t xml:space="preserve">ünstlicher Intelligenz (KI) in Drohnensysteme hat in den letzten Jahren eine </w:t>
      </w:r>
      <w:commentRangeStart w:id="93"/>
      <w:r w:rsidRPr="001B2675">
        <w:rPr>
          <w:lang w:val="de-DE"/>
        </w:rPr>
        <w:t>enorme Entwicklung durchlaufen</w:t>
      </w:r>
      <w:commentRangeEnd w:id="93"/>
      <w:r w:rsidR="009C0ACE">
        <w:rPr>
          <w:rStyle w:val="Kommentarzeichen"/>
        </w:rPr>
        <w:commentReference w:id="93"/>
      </w:r>
      <w:r w:rsidRPr="001B2675">
        <w:rPr>
          <w:lang w:val="de-DE"/>
        </w:rPr>
        <w:t>.</w:t>
      </w:r>
      <w:r w:rsidR="00913283" w:rsidRPr="00913283">
        <w:t xml:space="preserve"> </w:t>
      </w:r>
      <w:r w:rsidR="00913283" w:rsidRPr="00913283">
        <w:rPr>
          <w:lang w:val="de-DE"/>
        </w:rPr>
        <w:t>Allein zwischen 2020 und 2023 hat sich die Rechenleistung von KI-Systemen für Drohnen vervierfacht, und der globale Markt für KI-gesteuerte Drohnen soll bis 2030 auf über 28 Milliarden US-Dollar wachsen.</w:t>
      </w:r>
      <w:r w:rsidRPr="001B2675">
        <w:rPr>
          <w:lang w:val="de-DE"/>
        </w:rPr>
        <w:t xml:space="preserve"> Mit Fortschritten in der Rechenleistung, den Algorithmen des maschinellen Lernens und der Verfügbarkeit großer Mengen an Trainingsdaten ist es heute möglich, Drohnen mit Fähigkeiten auszustatten, die früher undenkbar waren. Besonders vielversprechend ist der Einsatz solcher Technologien zur Unterstützung von sehbeeinträchtigten Personen. Dieser Ansatz verfolgt nicht nur einen technologischen Fortschritt, sondern auch eine gesellschaftliche Vision</w:t>
      </w:r>
      <w:r w:rsidR="008E1FEF">
        <w:rPr>
          <w:lang w:val="de-DE"/>
        </w:rPr>
        <w:t>.</w:t>
      </w:r>
      <w:sdt>
        <w:sdtPr>
          <w:rPr>
            <w:lang w:val="de-DE"/>
          </w:rPr>
          <w:id w:val="-805623354"/>
          <w:citation/>
        </w:sdtPr>
        <w:sdtEndPr/>
        <w:sdtContent>
          <w:r w:rsidR="00052CA5">
            <w:rPr>
              <w:lang w:val="de-DE"/>
            </w:rPr>
            <w:fldChar w:fldCharType="begin"/>
          </w:r>
          <w:r w:rsidR="00052CA5">
            <w:rPr>
              <w:lang w:val="de-DE"/>
            </w:rPr>
            <w:instrText xml:space="preserve"> CITATION sta25 \l 1031 </w:instrText>
          </w:r>
          <w:r w:rsidR="00052CA5">
            <w:rPr>
              <w:lang w:val="de-DE"/>
            </w:rPr>
            <w:fldChar w:fldCharType="separate"/>
          </w:r>
          <w:r w:rsidR="00FF54F6">
            <w:rPr>
              <w:noProof/>
              <w:lang w:val="de-DE"/>
            </w:rPr>
            <w:t xml:space="preserve"> </w:t>
          </w:r>
          <w:r w:rsidR="00FF54F6">
            <w:rPr>
              <w:noProof/>
              <w:lang w:val="de-DE"/>
            </w:rPr>
            <w:t>[45]</w:t>
          </w:r>
          <w:r w:rsidR="00052CA5">
            <w:rPr>
              <w:lang w:val="de-DE"/>
            </w:rPr>
            <w:fldChar w:fldCharType="end"/>
          </w:r>
        </w:sdtContent>
      </w:sdt>
      <w:sdt>
        <w:sdtPr>
          <w:rPr>
            <w:lang w:val="de-DE"/>
          </w:rPr>
          <w:id w:val="-1657832585"/>
          <w:citation/>
        </w:sdtPr>
        <w:sdtEndPr/>
        <w:sdtContent>
          <w:r w:rsidR="00052CA5">
            <w:rPr>
              <w:lang w:val="de-DE"/>
            </w:rPr>
            <w:fldChar w:fldCharType="begin"/>
          </w:r>
          <w:r w:rsidR="00052CA5">
            <w:rPr>
              <w:lang w:val="de-DE"/>
            </w:rPr>
            <w:instrText xml:space="preserve"> CITATION gra25 \l 1031 </w:instrText>
          </w:r>
          <w:r w:rsidR="00052CA5">
            <w:rPr>
              <w:lang w:val="de-DE"/>
            </w:rPr>
            <w:fldChar w:fldCharType="separate"/>
          </w:r>
          <w:r w:rsidR="00FF54F6">
            <w:rPr>
              <w:noProof/>
              <w:lang w:val="de-DE"/>
            </w:rPr>
            <w:t xml:space="preserve"> </w:t>
          </w:r>
          <w:r w:rsidR="00FF54F6">
            <w:rPr>
              <w:noProof/>
              <w:lang w:val="de-DE"/>
            </w:rPr>
            <w:t>[46]</w:t>
          </w:r>
          <w:r w:rsidR="00052CA5">
            <w:rPr>
              <w:lang w:val="de-DE"/>
            </w:rPr>
            <w:fldChar w:fldCharType="end"/>
          </w:r>
        </w:sdtContent>
      </w:sdt>
      <w:r w:rsidR="00365D1E">
        <w:rPr>
          <w:lang w:val="de-DE"/>
        </w:rPr>
        <w:fldChar w:fldCharType="begin"/>
      </w:r>
      <w:r w:rsidR="00365D1E">
        <w:rPr>
          <w:lang w:val="de-DE"/>
        </w:rPr>
        <w:instrText xml:space="preserve"> CITATION sta251 \l 1031 </w:instrText>
      </w:r>
      <w:r w:rsidR="00365D1E">
        <w:rPr>
          <w:lang w:val="de-DE"/>
        </w:rPr>
        <w:fldChar w:fldCharType="separate"/>
      </w:r>
      <w:r w:rsidR="00FF54F6">
        <w:rPr>
          <w:noProof/>
          <w:lang w:val="de-DE"/>
        </w:rPr>
        <w:t xml:space="preserve"> </w:t>
      </w:r>
      <w:r w:rsidR="00FF54F6">
        <w:rPr>
          <w:noProof/>
          <w:lang w:val="de-DE"/>
        </w:rPr>
        <w:t>[47]</w:t>
      </w:r>
      <w:r w:rsidR="00365D1E">
        <w:rPr>
          <w:lang w:val="de-DE"/>
        </w:rPr>
        <w:fldChar w:fldCharType="end"/>
      </w:r>
    </w:p>
    <w:p w14:paraId="111AC118" w14:textId="12ECD263" w:rsidR="001B2675" w:rsidRPr="001B2675" w:rsidRDefault="001B2675" w:rsidP="001B2675">
      <w:pPr>
        <w:rPr>
          <w:lang w:val="de-DE"/>
        </w:rPr>
      </w:pPr>
      <w:r w:rsidRPr="001B2675">
        <w:rPr>
          <w:lang w:val="de-DE"/>
        </w:rPr>
        <w:t>Durch Hinderniserkennung und Navigationshilfen, die auf hochentwickelten KI-Systemen basieren, wird die Mobilität und Sicherheit d</w:t>
      </w:r>
      <w:r w:rsidR="00A36D7E">
        <w:rPr>
          <w:lang w:val="de-DE"/>
        </w:rPr>
        <w:t>er Zielgruppe</w:t>
      </w:r>
      <w:r w:rsidRPr="001B2675">
        <w:rPr>
          <w:lang w:val="de-DE"/>
        </w:rPr>
        <w:t xml:space="preserve"> signifikant verbessert. Solche Systeme können dabei helfen, alltägliche Hürden zu überwinden und </w:t>
      </w:r>
      <w:r w:rsidR="00AD5841">
        <w:rPr>
          <w:lang w:val="de-DE"/>
        </w:rPr>
        <w:t xml:space="preserve">sich durch </w:t>
      </w:r>
      <w:r w:rsidRPr="001B2675">
        <w:rPr>
          <w:lang w:val="de-DE"/>
        </w:rPr>
        <w:t xml:space="preserve">komplexe Umgebungen </w:t>
      </w:r>
      <w:r w:rsidR="00B3572A">
        <w:rPr>
          <w:lang w:val="de-DE"/>
        </w:rPr>
        <w:t>(</w:t>
      </w:r>
      <w:r w:rsidR="00B27826">
        <w:rPr>
          <w:lang w:val="de-DE"/>
        </w:rPr>
        <w:t>im Freien</w:t>
      </w:r>
      <w:r w:rsidR="00B3572A">
        <w:rPr>
          <w:lang w:val="de-DE"/>
        </w:rPr>
        <w:t xml:space="preserve"> und </w:t>
      </w:r>
      <w:r w:rsidR="00B27826">
        <w:rPr>
          <w:lang w:val="de-DE"/>
        </w:rPr>
        <w:t>in Gebäuden</w:t>
      </w:r>
      <w:r w:rsidR="00B3572A">
        <w:rPr>
          <w:lang w:val="de-DE"/>
        </w:rPr>
        <w:t>)</w:t>
      </w:r>
      <w:r w:rsidRPr="001B2675">
        <w:rPr>
          <w:lang w:val="de-DE"/>
        </w:rPr>
        <w:t xml:space="preserve"> zu </w:t>
      </w:r>
      <w:r w:rsidR="00B3572A">
        <w:rPr>
          <w:lang w:val="de-DE"/>
        </w:rPr>
        <w:t>bewegen</w:t>
      </w:r>
      <w:r w:rsidR="00B27826">
        <w:rPr>
          <w:lang w:val="de-DE"/>
        </w:rPr>
        <w:t xml:space="preserve">, um mehr Unabhängigkeit </w:t>
      </w:r>
      <w:r w:rsidR="008F1AF9">
        <w:rPr>
          <w:lang w:val="de-DE"/>
        </w:rPr>
        <w:t>im Alltag zu erreichen</w:t>
      </w:r>
      <w:r w:rsidRPr="001B2675">
        <w:rPr>
          <w:lang w:val="de-DE"/>
        </w:rPr>
        <w:t xml:space="preserve">. Die drohnenbasierte Assistenz </w:t>
      </w:r>
      <w:r w:rsidR="00E84A3A">
        <w:rPr>
          <w:lang w:val="de-DE"/>
        </w:rPr>
        <w:t>soll</w:t>
      </w:r>
      <w:r w:rsidRPr="001B2675">
        <w:rPr>
          <w:lang w:val="de-DE"/>
        </w:rPr>
        <w:t xml:space="preserve"> eine innovative und kosteneffiziente </w:t>
      </w:r>
      <w:r w:rsidR="003070DF">
        <w:rPr>
          <w:lang w:val="de-DE"/>
        </w:rPr>
        <w:t>Erweiterung</w:t>
      </w:r>
      <w:r w:rsidRPr="001B2675">
        <w:rPr>
          <w:lang w:val="de-DE"/>
        </w:rPr>
        <w:t xml:space="preserve"> zu bestehenden </w:t>
      </w:r>
      <w:r w:rsidR="00907C09">
        <w:rPr>
          <w:lang w:val="de-DE"/>
        </w:rPr>
        <w:t>Hilfsmittel</w:t>
      </w:r>
      <w:r w:rsidRPr="001B2675">
        <w:rPr>
          <w:lang w:val="de-DE"/>
        </w:rPr>
        <w:t xml:space="preserve"> wie Blindenhunden oder Bodenleitsystemen</w:t>
      </w:r>
      <w:r w:rsidR="00E84A3A">
        <w:rPr>
          <w:lang w:val="de-DE"/>
        </w:rPr>
        <w:t xml:space="preserve"> bieten</w:t>
      </w:r>
      <w:r w:rsidRPr="001B2675">
        <w:rPr>
          <w:lang w:val="de-DE"/>
        </w:rPr>
        <w:t xml:space="preserve">, die in </w:t>
      </w:r>
      <w:r w:rsidR="008868CE">
        <w:rPr>
          <w:lang w:val="de-DE"/>
        </w:rPr>
        <w:t>manchen</w:t>
      </w:r>
      <w:r w:rsidRPr="001B2675">
        <w:rPr>
          <w:lang w:val="de-DE"/>
        </w:rPr>
        <w:t xml:space="preserve"> Szenarien Einschränkungen aufweisen.</w:t>
      </w:r>
    </w:p>
    <w:p w14:paraId="2E669122" w14:textId="4CDF44F3" w:rsidR="009E43D4" w:rsidRPr="001B2675" w:rsidRDefault="009E43D4" w:rsidP="001B2675">
      <w:pPr>
        <w:rPr>
          <w:lang w:val="de-DE"/>
        </w:rPr>
      </w:pPr>
      <w:commentRangeStart w:id="94"/>
      <w:r w:rsidRPr="00BF69C5">
        <w:rPr>
          <w:lang w:val="de-DE"/>
        </w:rPr>
        <w:t>Der technologische</w:t>
      </w:r>
      <w:commentRangeEnd w:id="94"/>
      <w:r>
        <w:rPr>
          <w:rStyle w:val="Kommentarzeichen"/>
        </w:rPr>
        <w:commentReference w:id="94"/>
      </w:r>
      <w:r w:rsidRPr="00BF69C5">
        <w:rPr>
          <w:lang w:val="de-DE"/>
        </w:rPr>
        <w:t xml:space="preserve"> Fortschritt hat nicht nur die Entwicklung kompakter und leistungsfähiger Hardware ermöglicht, sondern auch den Einsatz von Algorithmen des maschinellen Lernens zur Analyse und Verarbeitung von Umgebungsdaten revolutioniert. Durch die Kombination von Sensoren, Kameras und fortschrittlicher Software können Drohnen heute Aufgaben wie die Erkennung und Umgehung von Hindernissen autonom ausführen. Diese Fähigkeit wird insbesondere für sehbeeinträchtigte Personen von unschätzbarem Wert sein, da sie eine sicherere und selbstbestimmtere Teilnahme am öffentlichen Leben ermöglicht.</w:t>
      </w:r>
    </w:p>
    <w:p w14:paraId="6FFE4F84" w14:textId="61BA522A" w:rsidR="00DA07C1" w:rsidRPr="00DA07C1" w:rsidRDefault="00DA07C1" w:rsidP="00DA07C1">
      <w:pPr>
        <w:rPr>
          <w:lang w:val="de-DE"/>
        </w:rPr>
      </w:pPr>
      <w:commentRangeStart w:id="95"/>
      <w:commentRangeStart w:id="96"/>
      <w:r w:rsidRPr="00DA07C1">
        <w:rPr>
          <w:lang w:val="de-DE"/>
        </w:rPr>
        <w:t>In</w:t>
      </w:r>
      <w:commentRangeEnd w:id="95"/>
      <w:r w:rsidR="00AC27E6">
        <w:rPr>
          <w:rStyle w:val="Kommentarzeichen"/>
        </w:rPr>
        <w:commentReference w:id="95"/>
      </w:r>
      <w:commentRangeEnd w:id="96"/>
      <w:r w:rsidR="00987577">
        <w:rPr>
          <w:rStyle w:val="Kommentarzeichen"/>
        </w:rPr>
        <w:commentReference w:id="96"/>
      </w:r>
      <w:r w:rsidRPr="00DA07C1">
        <w:rPr>
          <w:lang w:val="de-DE"/>
        </w:rPr>
        <w:t xml:space="preserve"> </w:t>
      </w:r>
      <w:r w:rsidR="00E8434D">
        <w:rPr>
          <w:lang w:val="de-DE"/>
        </w:rPr>
        <w:t xml:space="preserve">dieser </w:t>
      </w:r>
      <w:r w:rsidR="002430EF" w:rsidRPr="002430EF">
        <w:rPr>
          <w:lang w:val="de-DE"/>
        </w:rPr>
        <w:t>Arbeit</w:t>
      </w:r>
      <w:r w:rsidRPr="00DA07C1">
        <w:rPr>
          <w:lang w:val="de-DE"/>
        </w:rPr>
        <w:t xml:space="preserve"> werden</w:t>
      </w:r>
      <w:r w:rsidR="001B2675" w:rsidRPr="001B2675">
        <w:rPr>
          <w:lang w:val="de-DE"/>
        </w:rPr>
        <w:t xml:space="preserve"> sowohl die theoretischen Grundlagen als auch </w:t>
      </w:r>
      <w:r w:rsidRPr="00DA07C1">
        <w:rPr>
          <w:lang w:val="de-DE"/>
        </w:rPr>
        <w:t xml:space="preserve">die praktischen </w:t>
      </w:r>
      <w:r w:rsidR="001B2675" w:rsidRPr="001B2675">
        <w:rPr>
          <w:lang w:val="de-DE"/>
        </w:rPr>
        <w:t xml:space="preserve">Anwendungen </w:t>
      </w:r>
      <w:r w:rsidRPr="00DA07C1">
        <w:rPr>
          <w:lang w:val="de-DE"/>
        </w:rPr>
        <w:t xml:space="preserve">der </w:t>
      </w:r>
      <w:r w:rsidR="001B2675" w:rsidRPr="001B2675">
        <w:rPr>
          <w:lang w:val="de-DE"/>
        </w:rPr>
        <w:t>Technologien</w:t>
      </w:r>
      <w:r w:rsidRPr="00DA07C1">
        <w:rPr>
          <w:lang w:val="de-DE"/>
        </w:rPr>
        <w:t xml:space="preserve"> eingehend untersucht. </w:t>
      </w:r>
      <w:r w:rsidR="002430EF">
        <w:rPr>
          <w:lang w:val="de-DE"/>
        </w:rPr>
        <w:fldChar w:fldCharType="begin"/>
      </w:r>
      <w:r w:rsidR="002430EF">
        <w:rPr>
          <w:lang w:val="de-DE"/>
        </w:rPr>
        <w:instrText xml:space="preserve"> REF _Ref194323448 \r \h </w:instrText>
      </w:r>
      <w:r w:rsidR="002430EF">
        <w:rPr>
          <w:lang w:val="de-DE"/>
        </w:rPr>
      </w:r>
      <w:r w:rsidR="002430EF">
        <w:rPr>
          <w:lang w:val="de-DE"/>
        </w:rPr>
        <w:fldChar w:fldCharType="separate"/>
      </w:r>
      <w:r w:rsidR="002430EF">
        <w:rPr>
          <w:lang w:val="de-DE"/>
        </w:rPr>
        <w:t>3.2</w:t>
      </w:r>
      <w:r w:rsidR="002430EF">
        <w:rPr>
          <w:lang w:val="de-DE"/>
        </w:rPr>
        <w:fldChar w:fldCharType="end"/>
      </w:r>
      <w:r w:rsidR="002430EF">
        <w:rPr>
          <w:lang w:val="de-DE"/>
        </w:rPr>
        <w:t xml:space="preserve"> </w:t>
      </w:r>
      <w:r w:rsidR="002430EF" w:rsidRPr="002430EF">
        <w:rPr>
          <w:lang w:val="de-DE"/>
        </w:rPr>
        <w:t xml:space="preserve">analysiert zunächst die technischen Voraussetzungen für KI-Integration in Drohnen. </w:t>
      </w:r>
      <w:r w:rsidR="00423680">
        <w:rPr>
          <w:lang w:val="de-DE"/>
        </w:rPr>
        <w:fldChar w:fldCharType="begin"/>
      </w:r>
      <w:r w:rsidR="00423680">
        <w:rPr>
          <w:lang w:val="de-DE"/>
        </w:rPr>
        <w:instrText xml:space="preserve"> REF _Ref194323590 \r \h </w:instrText>
      </w:r>
      <w:r w:rsidR="00423680">
        <w:rPr>
          <w:lang w:val="de-DE"/>
        </w:rPr>
      </w:r>
      <w:r w:rsidR="00423680">
        <w:rPr>
          <w:lang w:val="de-DE"/>
        </w:rPr>
        <w:fldChar w:fldCharType="separate"/>
      </w:r>
      <w:r w:rsidR="00423680">
        <w:rPr>
          <w:lang w:val="de-DE"/>
        </w:rPr>
        <w:t>3.3</w:t>
      </w:r>
      <w:r w:rsidR="00423680">
        <w:rPr>
          <w:lang w:val="de-DE"/>
        </w:rPr>
        <w:fldChar w:fldCharType="end"/>
      </w:r>
      <w:r w:rsidR="002430EF" w:rsidRPr="002430EF">
        <w:rPr>
          <w:lang w:val="de-DE"/>
        </w:rPr>
        <w:t xml:space="preserve"> widmet sich de</w:t>
      </w:r>
      <w:r w:rsidR="00423680">
        <w:rPr>
          <w:lang w:val="de-DE"/>
        </w:rPr>
        <w:t xml:space="preserve">n getroffen Entscheidungen, welche wichtig sind für die </w:t>
      </w:r>
      <w:r w:rsidR="002430EF" w:rsidRPr="002430EF">
        <w:rPr>
          <w:lang w:val="de-DE"/>
        </w:rPr>
        <w:t>praktischen Implementierung</w:t>
      </w:r>
      <w:r w:rsidR="00423680">
        <w:rPr>
          <w:lang w:val="de-DE"/>
        </w:rPr>
        <w:t>.</w:t>
      </w:r>
    </w:p>
    <w:p w14:paraId="4A6E5F74" w14:textId="21ED508F" w:rsidR="001B2675" w:rsidRPr="001B2675" w:rsidRDefault="00DA07C1" w:rsidP="001B2675">
      <w:pPr>
        <w:rPr>
          <w:lang w:val="de-DE"/>
        </w:rPr>
      </w:pPr>
      <w:r w:rsidRPr="00DA07C1">
        <w:rPr>
          <w:lang w:val="de-DE"/>
        </w:rPr>
        <w:t>Zentrale Aspekte dieser Untersuchung umfassen die technische</w:t>
      </w:r>
      <w:r w:rsidR="001B2675" w:rsidRPr="001B2675">
        <w:rPr>
          <w:lang w:val="de-DE"/>
        </w:rPr>
        <w:t xml:space="preserve"> Machbarkeit, </w:t>
      </w:r>
      <w:r w:rsidRPr="00DA07C1">
        <w:rPr>
          <w:lang w:val="de-DE"/>
        </w:rPr>
        <w:t xml:space="preserve">die </w:t>
      </w:r>
      <w:r w:rsidR="001B2675" w:rsidRPr="001B2675">
        <w:rPr>
          <w:lang w:val="de-DE"/>
        </w:rPr>
        <w:t xml:space="preserve">Integration </w:t>
      </w:r>
      <w:r w:rsidRPr="00DA07C1">
        <w:rPr>
          <w:lang w:val="de-DE"/>
        </w:rPr>
        <w:t>von</w:t>
      </w:r>
      <w:r w:rsidR="001B2675" w:rsidRPr="001B2675">
        <w:rPr>
          <w:lang w:val="de-DE"/>
        </w:rPr>
        <w:t xml:space="preserve"> Softwarekomponenten </w:t>
      </w:r>
      <w:r w:rsidRPr="00DA07C1">
        <w:rPr>
          <w:lang w:val="de-DE"/>
        </w:rPr>
        <w:t>sowie die kontinuierliche</w:t>
      </w:r>
      <w:r w:rsidR="001B2675" w:rsidRPr="001B2675">
        <w:rPr>
          <w:lang w:val="de-DE"/>
        </w:rPr>
        <w:t xml:space="preserve"> Optimierung </w:t>
      </w:r>
      <w:r w:rsidRPr="00DA07C1">
        <w:rPr>
          <w:lang w:val="de-DE"/>
        </w:rPr>
        <w:t>der</w:t>
      </w:r>
      <w:r w:rsidR="001B2675" w:rsidRPr="001B2675">
        <w:rPr>
          <w:lang w:val="de-DE"/>
        </w:rPr>
        <w:t xml:space="preserve"> Algorithmen, um </w:t>
      </w:r>
      <w:r w:rsidRPr="00DA07C1">
        <w:rPr>
          <w:lang w:val="de-DE"/>
        </w:rPr>
        <w:t>höchste</w:t>
      </w:r>
      <w:r w:rsidR="001B2675" w:rsidRPr="001B2675">
        <w:rPr>
          <w:lang w:val="de-DE"/>
        </w:rPr>
        <w:t xml:space="preserve"> Funktionalität und Zuverlässigkeit zu gewährleisten. </w:t>
      </w:r>
      <w:r w:rsidRPr="00DA07C1">
        <w:rPr>
          <w:lang w:val="de-DE"/>
        </w:rPr>
        <w:t>Ein besonderes Augenmerk liegt darauf</w:t>
      </w:r>
      <w:r w:rsidR="001B2675" w:rsidRPr="001B2675">
        <w:rPr>
          <w:lang w:val="de-DE"/>
        </w:rPr>
        <w:t xml:space="preserve">, die wissenschaftlichen und technologischen </w:t>
      </w:r>
      <w:r w:rsidRPr="00DA07C1">
        <w:rPr>
          <w:lang w:val="de-DE"/>
        </w:rPr>
        <w:t>Grundlagen</w:t>
      </w:r>
      <w:r w:rsidR="001B2675" w:rsidRPr="001B2675">
        <w:rPr>
          <w:lang w:val="de-DE"/>
        </w:rPr>
        <w:t xml:space="preserve"> dieser Innovationen umfassend </w:t>
      </w:r>
      <w:r w:rsidRPr="00DA07C1">
        <w:rPr>
          <w:lang w:val="de-DE"/>
        </w:rPr>
        <w:t>zu dokumentieren</w:t>
      </w:r>
      <w:r w:rsidR="001B2675" w:rsidRPr="001B2675">
        <w:rPr>
          <w:lang w:val="de-DE"/>
        </w:rPr>
        <w:t xml:space="preserve"> und deren </w:t>
      </w:r>
      <w:r w:rsidRPr="00DA07C1">
        <w:rPr>
          <w:lang w:val="de-DE"/>
        </w:rPr>
        <w:t>potenziellen Beitrag zur gesellschaftlichen Verbesserung aufzuzeigen</w:t>
      </w:r>
      <w:r w:rsidR="001B2675" w:rsidRPr="001B2675">
        <w:rPr>
          <w:lang w:val="de-DE"/>
        </w:rPr>
        <w:t>.</w:t>
      </w:r>
    </w:p>
    <w:p w14:paraId="6E4D3AD4" w14:textId="26534626" w:rsidR="00466BE4" w:rsidRDefault="00466BE4" w:rsidP="00466BE4">
      <w:pPr>
        <w:pStyle w:val="berschrift2"/>
      </w:pPr>
      <w:bookmarkStart w:id="97" w:name="_Ref194323448"/>
      <w:bookmarkStart w:id="98" w:name="_Toc195265548"/>
      <w:r>
        <w:lastRenderedPageBreak/>
        <w:t>T</w:t>
      </w:r>
      <w:r w:rsidR="0026275E">
        <w:t>heoretische Grundlagen</w:t>
      </w:r>
      <w:bookmarkEnd w:id="97"/>
      <w:bookmarkEnd w:id="98"/>
    </w:p>
    <w:p w14:paraId="1FF31B05" w14:textId="47CDE561" w:rsidR="00466BE4" w:rsidRDefault="00CA1AE1" w:rsidP="001C3335">
      <w:pPr>
        <w:pStyle w:val="berschrift3"/>
      </w:pPr>
      <w:bookmarkStart w:id="99" w:name="_Toc195265549"/>
      <w:r>
        <w:rPr>
          <w:caps w:val="0"/>
        </w:rPr>
        <w:t>K</w:t>
      </w:r>
      <w:r w:rsidRPr="001C3335">
        <w:rPr>
          <w:caps w:val="0"/>
        </w:rPr>
        <w:t xml:space="preserve">ünstliche </w:t>
      </w:r>
      <w:r>
        <w:rPr>
          <w:caps w:val="0"/>
        </w:rPr>
        <w:t>I</w:t>
      </w:r>
      <w:r w:rsidRPr="001C3335">
        <w:rPr>
          <w:caps w:val="0"/>
        </w:rPr>
        <w:t xml:space="preserve">ntelligenz und </w:t>
      </w:r>
      <w:r>
        <w:rPr>
          <w:caps w:val="0"/>
        </w:rPr>
        <w:t>M</w:t>
      </w:r>
      <w:r w:rsidRPr="001C3335">
        <w:rPr>
          <w:caps w:val="0"/>
        </w:rPr>
        <w:t xml:space="preserve">aschinelles </w:t>
      </w:r>
      <w:r w:rsidR="004860F4">
        <w:rPr>
          <w:caps w:val="0"/>
        </w:rPr>
        <w:t>L</w:t>
      </w:r>
      <w:r w:rsidRPr="001C3335">
        <w:rPr>
          <w:caps w:val="0"/>
        </w:rPr>
        <w:t>ernen</w:t>
      </w:r>
      <w:commentRangeStart w:id="100"/>
      <w:commentRangeEnd w:id="100"/>
      <w:r w:rsidR="005D5D49">
        <w:rPr>
          <w:rStyle w:val="Kommentarzeichen"/>
          <w:rFonts w:eastAsia="Arial Unicode MS"/>
          <w:b w:val="0"/>
          <w:bCs w:val="0"/>
          <w:caps w:val="0"/>
          <w:kern w:val="1"/>
        </w:rPr>
        <w:commentReference w:id="100"/>
      </w:r>
      <w:bookmarkEnd w:id="99"/>
    </w:p>
    <w:p w14:paraId="30FCF825" w14:textId="7E0FDC45" w:rsidR="00490B67" w:rsidRPr="00490B67" w:rsidRDefault="00490B67" w:rsidP="00490B67">
      <w:pPr>
        <w:rPr>
          <w:lang w:val="de-DE"/>
        </w:rPr>
      </w:pPr>
      <w:commentRangeStart w:id="101"/>
      <w:r w:rsidRPr="00F81827">
        <w:rPr>
          <w:b/>
          <w:bCs/>
          <w:lang w:val="de-DE"/>
        </w:rPr>
        <w:t>Künstliche Intelligenz</w:t>
      </w:r>
      <w:commentRangeEnd w:id="101"/>
      <w:r w:rsidR="00123EB9">
        <w:rPr>
          <w:rStyle w:val="Kommentarzeichen"/>
        </w:rPr>
        <w:commentReference w:id="101"/>
      </w:r>
      <w:r w:rsidRPr="00F81827">
        <w:rPr>
          <w:b/>
          <w:bCs/>
          <w:lang w:val="de-DE"/>
        </w:rPr>
        <w:t xml:space="preserve"> (KI)</w:t>
      </w:r>
      <w:r w:rsidRPr="00490B67">
        <w:rPr>
          <w:lang w:val="de-DE"/>
        </w:rPr>
        <w:t xml:space="preserve"> </w:t>
      </w:r>
      <w:commentRangeStart w:id="102"/>
      <w:r w:rsidR="007B13F8" w:rsidRPr="007B13F8">
        <w:rPr>
          <w:lang w:val="de-DE"/>
        </w:rPr>
        <w:t>bezeichnet</w:t>
      </w:r>
      <w:commentRangeEnd w:id="102"/>
      <w:r w:rsidR="005D5D49">
        <w:rPr>
          <w:rStyle w:val="Kommentarzeichen"/>
        </w:rPr>
        <w:commentReference w:id="102"/>
      </w:r>
      <w:r w:rsidR="007B13F8" w:rsidRPr="007B13F8">
        <w:rPr>
          <w:lang w:val="de-DE"/>
        </w:rPr>
        <w:t xml:space="preserve"> </w:t>
      </w:r>
      <w:r w:rsidR="00BE518B" w:rsidRPr="00BE518B">
        <w:rPr>
          <w:lang w:val="de-DE"/>
        </w:rPr>
        <w:t xml:space="preserve">Technologien, die es Maschinen ermöglichen, menschenähnliche Intelligenzleistungen zu erbringen. Dabei handelt es sich um Systeme, die nicht nur vordefinierte Aufgaben ausführen, sondern eigenständig lernen, Probleme analysieren und Entscheidungen treffen können. KI umfasst Fähigkeiten wie das Verstehen natürlicher Sprache, das Erkennen komplexer Muster in großen Datenmengen und das Lösen von Problemen in dynamischen Umgebungen. Ein zentrales Merkmal moderner KI-Systeme ist ihre Fähigkeit, aus Erfahrungen zu lernen und sich an neue, unvorhergesehene Situationen anzupassen, ohne für jedes mögliche Szenario explizit programmiert worden zu sein. Diese Eigenschaft zeigt sich besonders in fortschrittlichen Anwendungen wie intelligenten Chatbots, die nicht nur festgelegte Antworten wiedergeben, sondern den Kontext von Gesprächen verstehen und natürlich wirkende Dialoge führen können. KI findet heute in zahlreichen Bereichen Anwendung, von medizinischen Diagnosesystemen, die Ärzte bei der Erkennung von Krankheiten unterstützen, bis hin zu autonomen Fahrzeugen, die in Echtzeit komplexe Verkehrssituationen bewältigen müssen. </w:t>
      </w:r>
      <w:sdt>
        <w:sdtPr>
          <w:rPr>
            <w:lang w:val="de-DE"/>
          </w:rPr>
          <w:id w:val="-846405513"/>
          <w:citation/>
        </w:sdtPr>
        <w:sdtEnd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FF54F6">
            <w:rPr>
              <w:noProof/>
              <w:lang w:val="de-DE"/>
            </w:rPr>
            <w:t>[48]</w:t>
          </w:r>
          <w:r w:rsidR="009C2FB0">
            <w:rPr>
              <w:lang w:val="de-DE"/>
            </w:rPr>
            <w:fldChar w:fldCharType="end"/>
          </w:r>
        </w:sdtContent>
      </w:sdt>
      <w:sdt>
        <w:sdtPr>
          <w:rPr>
            <w:lang w:val="de-DE"/>
          </w:rPr>
          <w:id w:val="-1412846038"/>
          <w:citation/>
        </w:sdtPr>
        <w:sdtEnd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FF54F6">
            <w:rPr>
              <w:noProof/>
              <w:lang w:val="de-DE"/>
            </w:rPr>
            <w:t xml:space="preserve"> </w:t>
          </w:r>
          <w:r w:rsidR="00FF54F6">
            <w:rPr>
              <w:noProof/>
              <w:lang w:val="de-DE"/>
            </w:rPr>
            <w:t>[49]</w:t>
          </w:r>
          <w:r w:rsidR="009C2FB0">
            <w:rPr>
              <w:lang w:val="de-DE"/>
            </w:rPr>
            <w:fldChar w:fldCharType="end"/>
          </w:r>
        </w:sdtContent>
      </w:sdt>
      <w:r w:rsidR="004B4466">
        <w:rPr>
          <w:lang w:val="de-DE"/>
        </w:rPr>
        <w:t xml:space="preserve"> </w:t>
      </w:r>
      <w:sdt>
        <w:sdtPr>
          <w:rPr>
            <w:lang w:val="de-DE"/>
          </w:rPr>
          <w:id w:val="967471407"/>
          <w:citation/>
        </w:sdtPr>
        <w:sdtEnd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FF54F6">
            <w:rPr>
              <w:noProof/>
              <w:lang w:val="de-DE"/>
            </w:rPr>
            <w:t>[50]</w:t>
          </w:r>
          <w:r w:rsidR="004B4466">
            <w:rPr>
              <w:lang w:val="de-DE"/>
            </w:rPr>
            <w:fldChar w:fldCharType="end"/>
          </w:r>
        </w:sdtContent>
      </w:sdt>
      <w:sdt>
        <w:sdtPr>
          <w:rPr>
            <w:lang w:val="de-DE"/>
          </w:rPr>
          <w:id w:val="-898276876"/>
          <w:citation/>
        </w:sdtPr>
        <w:sdtEnd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FF54F6">
            <w:rPr>
              <w:noProof/>
              <w:lang w:val="de-DE"/>
            </w:rPr>
            <w:t xml:space="preserve"> </w:t>
          </w:r>
          <w:r w:rsidR="00FF54F6">
            <w:rPr>
              <w:noProof/>
              <w:lang w:val="de-DE"/>
            </w:rPr>
            <w:t>[51]</w:t>
          </w:r>
          <w:r w:rsidR="008E7C4F">
            <w:rPr>
              <w:lang w:val="de-DE"/>
            </w:rPr>
            <w:fldChar w:fldCharType="end"/>
          </w:r>
        </w:sdtContent>
      </w:sdt>
      <w:sdt>
        <w:sdtPr>
          <w:rPr>
            <w:lang w:val="de-DE"/>
          </w:rPr>
          <w:id w:val="-1156842381"/>
          <w:citation/>
        </w:sdtPr>
        <w:sdtEnd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FF54F6">
            <w:rPr>
              <w:noProof/>
              <w:lang w:val="de-DE"/>
            </w:rPr>
            <w:t xml:space="preserve"> </w:t>
          </w:r>
          <w:r w:rsidR="00FF54F6">
            <w:rPr>
              <w:noProof/>
              <w:lang w:val="de-DE"/>
            </w:rPr>
            <w:t>[52]</w:t>
          </w:r>
          <w:r w:rsidR="0039335B">
            <w:rPr>
              <w:lang w:val="de-DE"/>
            </w:rPr>
            <w:fldChar w:fldCharType="end"/>
          </w:r>
        </w:sdtContent>
      </w:sdt>
    </w:p>
    <w:p w14:paraId="6B9F00E7" w14:textId="0F228FB4" w:rsidR="005D4A05" w:rsidRDefault="00097E56" w:rsidP="00097E56">
      <w:pPr>
        <w:rPr>
          <w:lang w:val="de-DE"/>
        </w:rPr>
      </w:pPr>
      <w:r w:rsidRPr="00290D84">
        <w:rPr>
          <w:b/>
          <w:bCs/>
          <w:lang w:val="de-DE"/>
        </w:rPr>
        <w:t>Maschinelle Lernen (ML</w:t>
      </w:r>
      <w:r w:rsidR="00490B67" w:rsidRPr="00290D84">
        <w:rPr>
          <w:b/>
          <w:bCs/>
          <w:lang w:val="de-DE"/>
        </w:rPr>
        <w:t>)</w:t>
      </w:r>
      <w:r w:rsidR="00C23455">
        <w:rPr>
          <w:lang w:val="de-DE"/>
        </w:rPr>
        <w:t xml:space="preserve"> </w:t>
      </w:r>
      <w:r w:rsidR="00F17F3F" w:rsidRPr="00F17F3F">
        <w:rPr>
          <w:lang w:val="de-DE"/>
        </w:rPr>
        <w:t xml:space="preserve">stellt einen zentralen Teilbereich der KI dar, der sich speziell mit der Entwicklung von Algorithmen beschäftigt, die aus Daten lernen können. Im Gegensatz zu traditioneller Programmierung, bei jeder Schritt explizit codiert wird, ermöglicht ML Systemen, ihre Leistung durch Erfahrung zu verbessern. Dies geschieht durch das Erkennen von Mustern und statistischen Zusammenhängen in Trainingsdaten. Supervised Learning-Algorithmen lernen beispielsweise aus gekennzeichneten Beispielen, während Unsupervised Learning-Algorithmen eigenständig Strukturen in unmarkierten Daten entdecken. Besondere Bedeutung hat Deep Learning erlangt, bei dem künstliche neuronale Netze mit vielen Schichten besonders komplexe Muster erkennen können. Praktische Anwendungen reichen von personalisierten Produktempfehlungen im E-Commerce über die Früherkennung von Krankheiten in der Medizin bis hin zu prädiktiven Wartungssystemen in der Industrie. Der Erfolg von ML hängt entscheidend von der Qualität und Menge der verfügbaren Daten sowie von der Wahl des geeigneten Algorithmus ab. </w:t>
      </w:r>
      <w:sdt>
        <w:sdtPr>
          <w:rPr>
            <w:lang w:val="de-DE"/>
          </w:rPr>
          <w:id w:val="-1715725007"/>
          <w:citation/>
        </w:sdtPr>
        <w:sdtEnd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FF54F6">
            <w:rPr>
              <w:noProof/>
              <w:lang w:val="de-DE"/>
            </w:rPr>
            <w:t>[48]</w:t>
          </w:r>
          <w:r w:rsidR="009C2FB0">
            <w:rPr>
              <w:lang w:val="de-DE"/>
            </w:rPr>
            <w:fldChar w:fldCharType="end"/>
          </w:r>
        </w:sdtContent>
      </w:sdt>
      <w:sdt>
        <w:sdtPr>
          <w:rPr>
            <w:lang w:val="de-DE"/>
          </w:rPr>
          <w:id w:val="796254119"/>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FF54F6">
            <w:rPr>
              <w:noProof/>
              <w:lang w:val="de-DE"/>
            </w:rPr>
            <w:t xml:space="preserve"> </w:t>
          </w:r>
          <w:r w:rsidR="00FF54F6">
            <w:rPr>
              <w:noProof/>
              <w:lang w:val="de-DE"/>
            </w:rPr>
            <w:t>[49]</w:t>
          </w:r>
          <w:r w:rsidR="009C2FB0">
            <w:rPr>
              <w:lang w:val="de-DE"/>
            </w:rPr>
            <w:fldChar w:fldCharType="end"/>
          </w:r>
        </w:sdtContent>
      </w:sdt>
      <w:sdt>
        <w:sdtPr>
          <w:rPr>
            <w:lang w:val="de-DE"/>
          </w:rPr>
          <w:id w:val="435719886"/>
          <w:citation/>
        </w:sdtPr>
        <w:sdtEnd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FF54F6">
            <w:rPr>
              <w:noProof/>
              <w:lang w:val="de-DE"/>
            </w:rPr>
            <w:t xml:space="preserve"> </w:t>
          </w:r>
          <w:r w:rsidR="00FF54F6">
            <w:rPr>
              <w:noProof/>
              <w:lang w:val="de-DE"/>
            </w:rPr>
            <w:t>[50]</w:t>
          </w:r>
          <w:r w:rsidR="004B4466">
            <w:rPr>
              <w:lang w:val="de-DE"/>
            </w:rPr>
            <w:fldChar w:fldCharType="end"/>
          </w:r>
        </w:sdtContent>
      </w:sdt>
      <w:sdt>
        <w:sdtPr>
          <w:rPr>
            <w:lang w:val="de-DE"/>
          </w:rPr>
          <w:id w:val="-310554359"/>
          <w:citation/>
        </w:sdtPr>
        <w:sdtEnd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FF54F6">
            <w:rPr>
              <w:noProof/>
              <w:lang w:val="de-DE"/>
            </w:rPr>
            <w:t xml:space="preserve"> </w:t>
          </w:r>
          <w:r w:rsidR="00FF54F6">
            <w:rPr>
              <w:noProof/>
              <w:lang w:val="de-DE"/>
            </w:rPr>
            <w:t>[51]</w:t>
          </w:r>
          <w:r w:rsidR="008E7C4F">
            <w:rPr>
              <w:lang w:val="de-DE"/>
            </w:rPr>
            <w:fldChar w:fldCharType="end"/>
          </w:r>
        </w:sdtContent>
      </w:sdt>
      <w:sdt>
        <w:sdtPr>
          <w:rPr>
            <w:lang w:val="de-DE"/>
          </w:rPr>
          <w:id w:val="-1813160806"/>
          <w:citation/>
        </w:sdtPr>
        <w:sdtEnd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FF54F6">
            <w:rPr>
              <w:noProof/>
              <w:lang w:val="de-DE"/>
            </w:rPr>
            <w:t xml:space="preserve"> </w:t>
          </w:r>
          <w:r w:rsidR="00FF54F6">
            <w:rPr>
              <w:noProof/>
              <w:lang w:val="de-DE"/>
            </w:rPr>
            <w:t>[52]</w:t>
          </w:r>
          <w:r w:rsidR="0039335B">
            <w:rPr>
              <w:lang w:val="de-DE"/>
            </w:rPr>
            <w:fldChar w:fldCharType="end"/>
          </w:r>
        </w:sdtContent>
      </w:sdt>
      <w:r w:rsidR="00CF2581">
        <w:rPr>
          <w:lang w:val="de-DE"/>
        </w:rPr>
        <w:t xml:space="preserve"> </w:t>
      </w:r>
      <w:r w:rsidR="00CF2581">
        <w:rPr>
          <w:noProof/>
        </w:rPr>
        <w:drawing>
          <wp:inline distT="0" distB="0" distL="0" distR="0" wp14:anchorId="3EFCF46F" wp14:editId="40FE9D1E">
            <wp:extent cx="3181350" cy="3181350"/>
            <wp:effectExtent l="0" t="0" r="0" b="0"/>
            <wp:docPr id="1494419727" name="Grafik 11" descr="Ein Bild, das Text, Kreis,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727" name="Grafik 11" descr="Ein Bild, das Text, Kreis, Screenshot, Schrift enthält.&#10;&#10;KI-generierte Inhalte können fehlerhaft s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350F9090" w14:textId="77777777" w:rsidR="000C556D" w:rsidRDefault="00110984" w:rsidP="000C556D">
      <w:pPr>
        <w:pStyle w:val="berschrift4"/>
      </w:pPr>
      <w:r w:rsidRPr="00EB4A61">
        <w:lastRenderedPageBreak/>
        <w:t>Weak</w:t>
      </w:r>
      <w:r w:rsidR="00F6725D" w:rsidRPr="00EB4A61">
        <w:t xml:space="preserve"> AI vs Strong AI</w:t>
      </w:r>
      <w:r w:rsidR="000C556D">
        <w:t xml:space="preserve"> </w:t>
      </w:r>
    </w:p>
    <w:p w14:paraId="038AFC12" w14:textId="765B6157" w:rsidR="00F61595" w:rsidRDefault="00F61595" w:rsidP="000C556D">
      <w:pPr>
        <w:pStyle w:val="berschrift4"/>
        <w:rPr>
          <w:rFonts w:eastAsia="Arial Unicode MS" w:cs="Times New Roman"/>
          <w:b w:val="0"/>
          <w:bCs w:val="0"/>
          <w:i w:val="0"/>
          <w:iCs w:val="0"/>
        </w:rPr>
      </w:pPr>
      <w:r w:rsidRPr="00F61595">
        <w:rPr>
          <w:rFonts w:eastAsia="Arial Unicode MS" w:cs="Times New Roman"/>
          <w:b w:val="0"/>
          <w:bCs w:val="0"/>
          <w:i w:val="0"/>
          <w:iCs w:val="0"/>
        </w:rPr>
        <w:t xml:space="preserve">Der entscheidende Unterschied zwischen </w:t>
      </w:r>
      <w:r w:rsidRPr="00FD2695">
        <w:rPr>
          <w:rFonts w:eastAsia="Arial Unicode MS" w:cs="Times New Roman"/>
          <w:i w:val="0"/>
          <w:iCs w:val="0"/>
        </w:rPr>
        <w:t>Weak AI (schwacher KI)</w:t>
      </w:r>
      <w:r w:rsidRPr="00F61595">
        <w:rPr>
          <w:rFonts w:eastAsia="Arial Unicode MS" w:cs="Times New Roman"/>
          <w:b w:val="0"/>
          <w:bCs w:val="0"/>
          <w:i w:val="0"/>
          <w:iCs w:val="0"/>
        </w:rPr>
        <w:t xml:space="preserve"> und </w:t>
      </w:r>
      <w:r w:rsidRPr="00FD2695">
        <w:rPr>
          <w:rFonts w:eastAsia="Arial Unicode MS" w:cs="Times New Roman"/>
          <w:i w:val="0"/>
          <w:iCs w:val="0"/>
        </w:rPr>
        <w:t>Strong AI (starker KI)</w:t>
      </w:r>
      <w:r w:rsidRPr="00F61595">
        <w:rPr>
          <w:rFonts w:eastAsia="Arial Unicode MS" w:cs="Times New Roman"/>
          <w:b w:val="0"/>
          <w:bCs w:val="0"/>
          <w:i w:val="0"/>
          <w:iCs w:val="0"/>
        </w:rPr>
        <w:t xml:space="preserve"> liegt in ihrem Funktionsumfang: Während </w:t>
      </w:r>
      <w:r w:rsidRPr="00C73F33">
        <w:rPr>
          <w:rFonts w:eastAsia="Arial Unicode MS" w:cs="Times New Roman"/>
          <w:i w:val="0"/>
          <w:iCs w:val="0"/>
        </w:rPr>
        <w:t>Weak AI</w:t>
      </w:r>
      <w:r w:rsidRPr="00F61595">
        <w:rPr>
          <w:rFonts w:eastAsia="Arial Unicode MS" w:cs="Times New Roman"/>
          <w:b w:val="0"/>
          <w:bCs w:val="0"/>
          <w:i w:val="0"/>
          <w:iCs w:val="0"/>
        </w:rPr>
        <w:t xml:space="preserve"> auf spezifische, klar definierte Aufgaben beschränkt ist (wie Sprachassistenten oder Bilderkennung), zielt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auf menschenähnliche Allgemeinintelligenz ab, die eigenständig lernen und sich an unbekannte Probleme anpassen könnte. Aktuelle Systeme entsprechen ausschließlich der </w:t>
      </w:r>
      <w:r w:rsidRPr="00C73F33">
        <w:rPr>
          <w:rFonts w:eastAsia="Arial Unicode MS" w:cs="Times New Roman"/>
          <w:i w:val="0"/>
          <w:iCs w:val="0"/>
        </w:rPr>
        <w:t>Weak</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 sie simulieren Intelligenz ohne echtes Verständnis.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bleibt hingegen theoretisch und würde ein Bewusstsein sowie die Fähigkeit zum abstrakten Denken erfordern, was grundlegende technologische und ethische Herausforderungen aufwirft.</w:t>
      </w:r>
      <w:r w:rsidR="00EB4A61">
        <w:rPr>
          <w:rFonts w:eastAsia="Arial Unicode MS" w:cs="Times New Roman"/>
          <w:b w:val="0"/>
          <w:bCs w:val="0"/>
          <w:i w:val="0"/>
          <w:iCs w:val="0"/>
        </w:rPr>
        <w:t xml:space="preserve"> </w:t>
      </w:r>
      <w:sdt>
        <w:sdtPr>
          <w:rPr>
            <w:b w:val="0"/>
            <w:bCs w:val="0"/>
            <w:i w:val="0"/>
            <w:iCs w:val="0"/>
          </w:rPr>
          <w:id w:val="-643660032"/>
          <w:citation/>
        </w:sdtPr>
        <w:sdtEndPr/>
        <w:sdtContent>
          <w:r w:rsidR="00EB4A61" w:rsidRPr="003B4F21">
            <w:rPr>
              <w:b w:val="0"/>
              <w:bCs w:val="0"/>
              <w:i w:val="0"/>
              <w:iCs w:val="0"/>
            </w:rPr>
            <w:fldChar w:fldCharType="begin"/>
          </w:r>
          <w:r w:rsidR="00EB4A61" w:rsidRPr="003B4F21">
            <w:rPr>
              <w:b w:val="0"/>
              <w:bCs w:val="0"/>
              <w:i w:val="0"/>
              <w:iCs w:val="0"/>
            </w:rPr>
            <w:instrText xml:space="preserve"> CITATION neilsahota \l 1031 </w:instrText>
          </w:r>
          <w:r w:rsidR="00EB4A61" w:rsidRPr="003B4F21">
            <w:rPr>
              <w:b w:val="0"/>
              <w:bCs w:val="0"/>
              <w:i w:val="0"/>
              <w:iCs w:val="0"/>
            </w:rPr>
            <w:fldChar w:fldCharType="separate"/>
          </w:r>
          <w:r w:rsidR="00FF54F6">
            <w:rPr>
              <w:noProof/>
            </w:rPr>
            <w:t>[53]</w:t>
          </w:r>
          <w:r w:rsidR="00EB4A61" w:rsidRPr="003B4F21">
            <w:rPr>
              <w:b w:val="0"/>
              <w:bCs w:val="0"/>
              <w:i w:val="0"/>
              <w:iCs w:val="0"/>
            </w:rPr>
            <w:fldChar w:fldCharType="end"/>
          </w:r>
        </w:sdtContent>
      </w:sdt>
    </w:p>
    <w:p w14:paraId="2D2C24D5" w14:textId="5DEC7D0E" w:rsidR="005D4A05" w:rsidRDefault="007F4F42" w:rsidP="00426292">
      <w:pPr>
        <w:pStyle w:val="berschrift4"/>
        <w:jc w:val="left"/>
      </w:pPr>
      <w:r w:rsidRPr="007F4F42">
        <w:t>Zusammenhang zwischen KI und ML</w:t>
      </w:r>
    </w:p>
    <w:p w14:paraId="7AAF01F3" w14:textId="1FF451CF" w:rsidR="00AE7C3A" w:rsidRPr="006014A3" w:rsidRDefault="00AE7C3A" w:rsidP="00426292">
      <w:pPr>
        <w:rPr>
          <w:lang w:val="de-DE"/>
        </w:rPr>
      </w:pPr>
      <w:r w:rsidRPr="00AE7C3A">
        <w:t>Während KI das breite Feld beschreibt, in dem Maschinen menschenähnliche Intelligenzleistungen erbringen, stellt ML eine Methode</w:t>
      </w:r>
      <w:r w:rsidR="00500EE6">
        <w:t>nsammlung</w:t>
      </w:r>
      <w:r w:rsidRPr="00AE7C3A">
        <w:t xml:space="preserve"> innerhalb dieses Feldes dar, die es Systemen ermöglicht, durch Datenanalyse zu lernen und sich anzupassen</w:t>
      </w:r>
      <w:r w:rsidR="00C1425C" w:rsidRPr="00C1425C">
        <w:t xml:space="preserve"> - wobei zwischen der Trainingsphase</w:t>
      </w:r>
      <w:r w:rsidR="003C2539">
        <w:t xml:space="preserve"> </w:t>
      </w:r>
      <w:r w:rsidR="00C1425C" w:rsidRPr="00C1425C">
        <w:t>und Inferenzphase unterschieden werden muss.</w:t>
      </w:r>
      <w:r w:rsidRPr="00AE7C3A">
        <w:t xml:space="preserve"> Alle Systeme, die Maschinelles Lernen nutzen, sind Formen der Künstlichen Intelligenz, aber nicht alle KI-Systeme basieren auf Maschinellem Lernen. </w:t>
      </w:r>
      <w:r w:rsidR="00C1425C" w:rsidRPr="00C1425C">
        <w:t>Während etwa regelbasierte Expertensysteme auf vordefinierten Regeln beruhen, durchlaufen ML-Systeme zunächst eine Trainingsphase, in der sie statistische Methoden und Algorithmen nutzen, um Muster zu erkennen, bevor sie in der Inferenzphase diese gelernten Muster zur Entscheidungsfindung anwenden und</w:t>
      </w:r>
      <w:r w:rsidR="00C1425C">
        <w:t xml:space="preserve"> </w:t>
      </w:r>
      <w:r w:rsidRPr="00AE7C3A">
        <w:t>treffen</w:t>
      </w:r>
      <w:commentRangeStart w:id="103"/>
      <w:commentRangeEnd w:id="103"/>
      <w:r w:rsidR="00834981">
        <w:rPr>
          <w:rStyle w:val="Kommentarzeichen"/>
        </w:rPr>
        <w:commentReference w:id="103"/>
      </w:r>
      <w:r w:rsidRPr="00AE7C3A">
        <w:t>.</w:t>
      </w:r>
      <w:r w:rsidR="009C2FB0" w:rsidRPr="009C2FB0">
        <w:rPr>
          <w:lang w:val="de-DE"/>
        </w:rPr>
        <w:t xml:space="preserve"> </w:t>
      </w:r>
      <w:sdt>
        <w:sdtPr>
          <w:rPr>
            <w:lang w:val="de-DE"/>
          </w:rPr>
          <w:id w:val="-888254338"/>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FF54F6">
            <w:rPr>
              <w:noProof/>
              <w:lang w:val="de-DE"/>
            </w:rPr>
            <w:t>[48]</w:t>
          </w:r>
          <w:r w:rsidR="009C2FB0">
            <w:rPr>
              <w:lang w:val="de-DE"/>
            </w:rPr>
            <w:fldChar w:fldCharType="end"/>
          </w:r>
        </w:sdtContent>
      </w:sdt>
      <w:sdt>
        <w:sdtPr>
          <w:rPr>
            <w:lang w:val="de-DE"/>
          </w:rPr>
          <w:id w:val="1016575515"/>
          <w:citation/>
        </w:sdtPr>
        <w:sdtEnd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FF54F6">
            <w:rPr>
              <w:noProof/>
              <w:lang w:val="de-DE"/>
            </w:rPr>
            <w:t xml:space="preserve"> </w:t>
          </w:r>
          <w:r w:rsidR="00FF54F6">
            <w:rPr>
              <w:noProof/>
              <w:lang w:val="de-DE"/>
            </w:rPr>
            <w:t>[49]</w:t>
          </w:r>
          <w:r w:rsidR="009C2FB0">
            <w:rPr>
              <w:lang w:val="de-DE"/>
            </w:rPr>
            <w:fldChar w:fldCharType="end"/>
          </w:r>
        </w:sdtContent>
      </w:sdt>
      <w:r w:rsidR="003C2539">
        <w:rPr>
          <w:lang w:val="de-DE"/>
        </w:rPr>
        <w:fldChar w:fldCharType="begin"/>
      </w:r>
      <w:r w:rsidR="003C2539">
        <w:rPr>
          <w:lang w:val="de-DE"/>
        </w:rPr>
        <w:instrText xml:space="preserve"> CITATION lin25 \l 1031 </w:instrText>
      </w:r>
      <w:r w:rsidR="003C2539">
        <w:rPr>
          <w:lang w:val="de-DE"/>
        </w:rPr>
        <w:fldChar w:fldCharType="separate"/>
      </w:r>
      <w:r w:rsidR="00FF54F6">
        <w:rPr>
          <w:noProof/>
          <w:lang w:val="de-DE"/>
        </w:rPr>
        <w:t xml:space="preserve"> </w:t>
      </w:r>
      <w:r w:rsidR="00FF54F6">
        <w:rPr>
          <w:noProof/>
          <w:lang w:val="de-DE"/>
        </w:rPr>
        <w:t>[54]</w:t>
      </w:r>
      <w:r w:rsidR="003C2539">
        <w:rPr>
          <w:lang w:val="de-DE"/>
        </w:rPr>
        <w:fldChar w:fldCharType="end"/>
      </w:r>
      <w:sdt>
        <w:sdtPr>
          <w:rPr>
            <w:lang w:val="de-DE"/>
          </w:rPr>
          <w:id w:val="832339756"/>
          <w:citation/>
        </w:sdtPr>
        <w:sdtEndPr/>
        <w:sdtContent>
          <w:r w:rsidR="008C1C33">
            <w:rPr>
              <w:lang w:val="de-DE"/>
            </w:rPr>
            <w:fldChar w:fldCharType="begin"/>
          </w:r>
          <w:r w:rsidR="008C1C33">
            <w:rPr>
              <w:lang w:val="de-DE"/>
            </w:rPr>
            <w:instrText xml:space="preserve"> CITATION red25 \l 1031 </w:instrText>
          </w:r>
          <w:r w:rsidR="008C1C33">
            <w:rPr>
              <w:lang w:val="de-DE"/>
            </w:rPr>
            <w:fldChar w:fldCharType="separate"/>
          </w:r>
          <w:r w:rsidR="00FF54F6">
            <w:rPr>
              <w:noProof/>
              <w:lang w:val="de-DE"/>
            </w:rPr>
            <w:t xml:space="preserve"> </w:t>
          </w:r>
          <w:r w:rsidR="00FF54F6">
            <w:rPr>
              <w:noProof/>
              <w:lang w:val="de-DE"/>
            </w:rPr>
            <w:t>[55]</w:t>
          </w:r>
          <w:r w:rsidR="008C1C33">
            <w:rPr>
              <w:lang w:val="de-DE"/>
            </w:rPr>
            <w:fldChar w:fldCharType="end"/>
          </w:r>
        </w:sdtContent>
      </w:sdt>
    </w:p>
    <w:p w14:paraId="2FCCBFD3" w14:textId="44726295" w:rsidR="00097E56" w:rsidRDefault="00AE7C3A" w:rsidP="00D61FBA">
      <w:pPr>
        <w:pStyle w:val="berschrift4"/>
        <w:jc w:val="left"/>
        <w:rPr>
          <w:lang w:val="de-DE"/>
        </w:rPr>
      </w:pPr>
      <w:commentRangeStart w:id="104"/>
      <w:r w:rsidRPr="00AE7C3A">
        <w:t>Arten des Maschinellen Lernens</w:t>
      </w:r>
      <w:commentRangeEnd w:id="104"/>
      <w:r w:rsidR="004C5554">
        <w:rPr>
          <w:rStyle w:val="Kommentarzeichen"/>
          <w:rFonts w:eastAsia="Arial Unicode MS" w:cs="Times New Roman"/>
          <w:b w:val="0"/>
          <w:bCs w:val="0"/>
          <w:i w:val="0"/>
          <w:iCs w:val="0"/>
        </w:rPr>
        <w:commentReference w:id="104"/>
      </w:r>
    </w:p>
    <w:p w14:paraId="073DD8D0" w14:textId="03E96ED7" w:rsidR="000C5392" w:rsidRPr="000C5392" w:rsidRDefault="000C5392" w:rsidP="000B620A">
      <w:pPr>
        <w:pStyle w:val="Listenabsatz"/>
        <w:numPr>
          <w:ilvl w:val="0"/>
          <w:numId w:val="18"/>
        </w:numPr>
        <w:rPr>
          <w:lang w:val="de-DE"/>
        </w:rPr>
      </w:pPr>
      <w:r w:rsidRPr="000C5392">
        <w:rPr>
          <w:lang w:val="de-DE"/>
        </w:rPr>
        <w:t xml:space="preserve">Innerhalb des ML gibt es verschiedene Ansätze, die je nach Art der verfügbaren Daten und dem gewünschten Ergebnis eingesetzt werden: </w:t>
      </w:r>
    </w:p>
    <w:p w14:paraId="6AB34FD8" w14:textId="77777777" w:rsidR="000C5392" w:rsidRPr="000C5392" w:rsidRDefault="000C5392" w:rsidP="000B620A">
      <w:pPr>
        <w:pStyle w:val="Listenabsatz"/>
        <w:numPr>
          <w:ilvl w:val="0"/>
          <w:numId w:val="18"/>
        </w:numPr>
        <w:rPr>
          <w:lang w:val="de-DE"/>
        </w:rPr>
      </w:pPr>
      <w:r w:rsidRPr="000C5392">
        <w:rPr>
          <w:b/>
          <w:bCs/>
          <w:lang w:val="de-DE"/>
        </w:rPr>
        <w:t>Überwachtes Lernen (Supervised Learning):</w:t>
      </w:r>
      <w:r w:rsidRPr="000C5392">
        <w:rPr>
          <w:lang w:val="de-DE"/>
        </w:rPr>
        <w:t xml:space="preserve"> Hierbei wird das Modell mit gekennzeichneten Datensätzen trainiert, d. h., die Eingabedaten sind mit den korrekten Ausgabedaten versehen. Das Ziel ist es, eine Funktion zu erlernen, die Eingaben auf die richtigen Ausgaben abbildet. Ein Beispiel ist die Klassifikation von E-Mails in "Spam" und "Nicht-Spam".​</w:t>
      </w:r>
    </w:p>
    <w:p w14:paraId="7C0AF8B7" w14:textId="77777777" w:rsidR="000C5392" w:rsidRPr="000C5392" w:rsidRDefault="000C5392" w:rsidP="000B620A">
      <w:pPr>
        <w:pStyle w:val="Listenabsatz"/>
        <w:numPr>
          <w:ilvl w:val="0"/>
          <w:numId w:val="18"/>
        </w:numPr>
        <w:rPr>
          <w:lang w:val="de-DE"/>
        </w:rPr>
      </w:pPr>
      <w:r w:rsidRPr="000C5392">
        <w:rPr>
          <w:b/>
          <w:bCs/>
          <w:lang w:val="de-DE"/>
        </w:rPr>
        <w:t>Unüberwachtes Lernen (Unsupervised Learning):</w:t>
      </w:r>
      <w:r w:rsidRPr="000C5392">
        <w:rPr>
          <w:lang w:val="de-DE"/>
        </w:rPr>
        <w:t xml:space="preserve"> Bei diesem Ansatz arbeitet das Modell mit unbeschrifteten Daten und versucht, selbstständig Muster oder Strukturen zu erkennen. Ein typisches Beispiel ist die Clusteranalyse, bei der Daten in Gruppen mit ähnlichen Eigenschaften eingeteilt werden.​</w:t>
      </w:r>
    </w:p>
    <w:p w14:paraId="4BF49039" w14:textId="77777777" w:rsidR="000C5392" w:rsidRPr="000C5392" w:rsidRDefault="000C5392" w:rsidP="000B620A">
      <w:pPr>
        <w:pStyle w:val="Listenabsatz"/>
        <w:numPr>
          <w:ilvl w:val="0"/>
          <w:numId w:val="18"/>
        </w:numPr>
        <w:rPr>
          <w:lang w:val="de-DE"/>
        </w:rPr>
      </w:pPr>
      <w:r w:rsidRPr="000C5392">
        <w:rPr>
          <w:b/>
          <w:bCs/>
          <w:lang w:val="de-DE"/>
        </w:rPr>
        <w:t>Teilüberwachtes Lernen (Semi-Supervised Learning):</w:t>
      </w:r>
      <w:r w:rsidRPr="000C5392">
        <w:rPr>
          <w:lang w:val="de-DE"/>
        </w:rPr>
        <w:t xml:space="preserve"> Diese Methode kombiniert Elemente des überwachten und unüberwachten Lernens, indem sie mit einem Datensatz arbeitet, der sowohl beschriftete als auch unbeschriftete Daten enthält. Dies ist besonders nützlich, wenn die Beschriftung von Daten teuer oder zeitaufwendig ist.​</w:t>
      </w:r>
    </w:p>
    <w:p w14:paraId="004DAB69" w14:textId="77777777" w:rsidR="000C5392" w:rsidRDefault="000C5392" w:rsidP="000B620A">
      <w:pPr>
        <w:pStyle w:val="Listenabsatz"/>
        <w:numPr>
          <w:ilvl w:val="0"/>
          <w:numId w:val="18"/>
        </w:numPr>
        <w:rPr>
          <w:lang w:val="de-DE"/>
        </w:rPr>
      </w:pPr>
      <w:r w:rsidRPr="000C5392">
        <w:rPr>
          <w:b/>
          <w:bCs/>
          <w:lang w:val="de-DE"/>
        </w:rPr>
        <w:t>Bestärkendes Lernen (Reinforcement Learning):</w:t>
      </w:r>
      <w:r w:rsidRPr="000C5392">
        <w:rPr>
          <w:lang w:val="de-DE"/>
        </w:rPr>
        <w:t xml:space="preserve"> Hier lernt ein Agent durch Interaktion mit seiner Umgebung, indem er Aktionen ausführt und Rückmeldungen in Form von Belohnungen oder Bestrafungen erhält. Ein bekanntes Beispiel ist das Training von KI-Systemen zum Spielen von Videospielen, bei dem der Agent durch Versuch und Irrtum lernt, optimale Strategien zu entwickeln.​</w:t>
      </w:r>
    </w:p>
    <w:p w14:paraId="2AD390C4" w14:textId="4180F812" w:rsidR="002157D3" w:rsidRPr="000C5392" w:rsidRDefault="00205EF5" w:rsidP="00C47060">
      <w:pPr>
        <w:pStyle w:val="Beschriftung"/>
        <w:rPr>
          <w:lang w:val="de-DE"/>
        </w:rPr>
      </w:pPr>
      <w:r>
        <w:rPr>
          <w:noProof/>
        </w:rPr>
        <w:lastRenderedPageBreak/>
        <w:drawing>
          <wp:inline distT="0" distB="0" distL="0" distR="0" wp14:anchorId="4B0B0A2F" wp14:editId="1EBC174C">
            <wp:extent cx="5760085" cy="3435350"/>
            <wp:effectExtent l="0" t="0" r="0" b="0"/>
            <wp:docPr id="557553182" name="Grafik 12" descr="Wie funktioniert Machine Learning? Eingabedaten, Algorithmen und Ausg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e funktioniert Machine Learning? Eingabedaten, Algorithmen und Ausgab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435350"/>
                    </a:xfrm>
                    <a:prstGeom prst="rect">
                      <a:avLst/>
                    </a:prstGeom>
                    <a:noFill/>
                    <a:ln>
                      <a:noFill/>
                    </a:ln>
                  </pic:spPr>
                </pic:pic>
              </a:graphicData>
            </a:graphic>
          </wp:inline>
        </w:drawing>
      </w:r>
      <w:r w:rsidR="00C47060">
        <w:t xml:space="preserve">Abbildung </w:t>
      </w:r>
      <w:r w:rsidR="00C47060">
        <w:fldChar w:fldCharType="begin"/>
      </w:r>
      <w:r w:rsidR="00C47060">
        <w:instrText xml:space="preserve"> SEQ Abbildung \* ARABIC </w:instrText>
      </w:r>
      <w:r w:rsidR="00C47060">
        <w:fldChar w:fldCharType="separate"/>
      </w:r>
      <w:r w:rsidR="00CA7CBB">
        <w:rPr>
          <w:noProof/>
        </w:rPr>
        <w:t>17</w:t>
      </w:r>
      <w:r w:rsidR="00C47060">
        <w:fldChar w:fldCharType="end"/>
      </w:r>
      <w:r w:rsidR="00C47060">
        <w:t>: Maschinel</w:t>
      </w:r>
      <w:r w:rsidR="003079E9">
        <w:t>l</w:t>
      </w:r>
      <w:r w:rsidR="00C47060">
        <w:t>es Lernen</w:t>
      </w:r>
      <w:sdt>
        <w:sdtPr>
          <w:id w:val="-554079340"/>
          <w:citation/>
        </w:sdtPr>
        <w:sdtEndPr/>
        <w:sdtContent>
          <w:r w:rsidR="00876D15">
            <w:fldChar w:fldCharType="begin"/>
          </w:r>
          <w:r w:rsidR="00876D15">
            <w:rPr>
              <w:lang w:val="de-DE"/>
            </w:rPr>
            <w:instrText xml:space="preserve"> CITATION dat25 \l 1031 </w:instrText>
          </w:r>
          <w:r w:rsidR="00876D15">
            <w:fldChar w:fldCharType="separate"/>
          </w:r>
          <w:r w:rsidR="00FF54F6">
            <w:rPr>
              <w:noProof/>
              <w:lang w:val="de-DE"/>
            </w:rPr>
            <w:t xml:space="preserve"> </w:t>
          </w:r>
          <w:r w:rsidR="00FF54F6">
            <w:rPr>
              <w:noProof/>
              <w:lang w:val="de-DE"/>
            </w:rPr>
            <w:t>[56]</w:t>
          </w:r>
          <w:r w:rsidR="00876D15">
            <w:fldChar w:fldCharType="end"/>
          </w:r>
        </w:sdtContent>
      </w:sdt>
    </w:p>
    <w:p w14:paraId="64567B15" w14:textId="1021537C" w:rsidR="00AE7C3A" w:rsidRDefault="000C5392" w:rsidP="006014A3">
      <w:pPr>
        <w:rPr>
          <w:lang w:val="de-DE"/>
        </w:rPr>
      </w:pPr>
      <w:r w:rsidRPr="000C5392">
        <w:rPr>
          <w:lang w:val="de-DE"/>
        </w:rPr>
        <w:t>Diese verschiedenen Ansätze ermöglichen es, ML-Modelle flexibel an unterschiedliche Problemstellungen anzupassen und effektive Lösungen zu entwickeln.</w:t>
      </w:r>
      <w:sdt>
        <w:sdtPr>
          <w:rPr>
            <w:lang w:val="de-DE"/>
          </w:rPr>
          <w:id w:val="-802613515"/>
          <w:citation/>
        </w:sdtPr>
        <w:sdtContent>
          <w:r w:rsidR="00EA0B42">
            <w:rPr>
              <w:lang w:val="de-DE"/>
            </w:rPr>
            <w:fldChar w:fldCharType="begin"/>
          </w:r>
          <w:r w:rsidR="00EA0B42">
            <w:rPr>
              <w:lang w:val="de-DE"/>
            </w:rPr>
            <w:instrText xml:space="preserve"> CITATION Kün25 \l 1031 </w:instrText>
          </w:r>
          <w:r w:rsidR="00EA0B42">
            <w:rPr>
              <w:lang w:val="de-DE"/>
            </w:rPr>
            <w:fldChar w:fldCharType="separate"/>
          </w:r>
          <w:r w:rsidR="00FF54F6">
            <w:rPr>
              <w:noProof/>
              <w:lang w:val="de-DE"/>
            </w:rPr>
            <w:t xml:space="preserve"> </w:t>
          </w:r>
          <w:r w:rsidR="00FF54F6">
            <w:rPr>
              <w:noProof/>
              <w:lang w:val="de-DE"/>
            </w:rPr>
            <w:t>[48]</w:t>
          </w:r>
          <w:r w:rsidR="00EA0B42">
            <w:rPr>
              <w:lang w:val="de-DE"/>
            </w:rPr>
            <w:fldChar w:fldCharType="end"/>
          </w:r>
        </w:sdtContent>
      </w:sdt>
      <w:sdt>
        <w:sdtPr>
          <w:rPr>
            <w:lang w:val="de-DE"/>
          </w:rPr>
          <w:id w:val="726648681"/>
          <w:citation/>
        </w:sdtPr>
        <w:sdtContent>
          <w:r w:rsidR="00F94E93">
            <w:rPr>
              <w:lang w:val="de-DE"/>
            </w:rPr>
            <w:fldChar w:fldCharType="begin"/>
          </w:r>
          <w:r w:rsidR="00F94E93">
            <w:rPr>
              <w:lang w:val="de-DE"/>
            </w:rPr>
            <w:instrText xml:space="preserve"> CITATION Was25 \l 1031 </w:instrText>
          </w:r>
          <w:r w:rsidR="00F94E93">
            <w:rPr>
              <w:lang w:val="de-DE"/>
            </w:rPr>
            <w:fldChar w:fldCharType="separate"/>
          </w:r>
          <w:r w:rsidR="00FF54F6">
            <w:rPr>
              <w:noProof/>
              <w:lang w:val="de-DE"/>
            </w:rPr>
            <w:t xml:space="preserve"> </w:t>
          </w:r>
          <w:r w:rsidR="00FF54F6">
            <w:rPr>
              <w:noProof/>
              <w:lang w:val="de-DE"/>
            </w:rPr>
            <w:t>[49]</w:t>
          </w:r>
          <w:r w:rsidR="00F94E93">
            <w:rPr>
              <w:lang w:val="de-DE"/>
            </w:rPr>
            <w:fldChar w:fldCharType="end"/>
          </w:r>
        </w:sdtContent>
      </w:sdt>
    </w:p>
    <w:p w14:paraId="207D3FC9" w14:textId="77777777" w:rsidR="00F53778" w:rsidRDefault="00F53778" w:rsidP="00F53778">
      <w:pPr>
        <w:pStyle w:val="berschrift3"/>
        <w:rPr>
          <w:lang w:val="de-DE"/>
        </w:rPr>
      </w:pPr>
      <w:bookmarkStart w:id="105" w:name="_Toc195265550"/>
      <w:commentRangeStart w:id="106"/>
      <w:r w:rsidRPr="00290D84">
        <w:rPr>
          <w:lang w:val="de-DE"/>
        </w:rPr>
        <w:t>Hinderniserkennung</w:t>
      </w:r>
      <w:commentRangeEnd w:id="106"/>
      <w:r w:rsidR="00057A97">
        <w:rPr>
          <w:rStyle w:val="Kommentarzeichen"/>
          <w:rFonts w:eastAsia="Arial Unicode MS"/>
          <w:b w:val="0"/>
          <w:bCs w:val="0"/>
          <w:caps w:val="0"/>
          <w:kern w:val="1"/>
        </w:rPr>
        <w:commentReference w:id="106"/>
      </w:r>
      <w:bookmarkEnd w:id="105"/>
      <w:r w:rsidRPr="00097E56">
        <w:rPr>
          <w:lang w:val="de-DE"/>
        </w:rPr>
        <w:t xml:space="preserve"> </w:t>
      </w:r>
    </w:p>
    <w:p w14:paraId="7AA7BBFA" w14:textId="2F566BC2" w:rsidR="002A201A" w:rsidRDefault="002A201A" w:rsidP="00D61FBA">
      <w:pPr>
        <w:rPr>
          <w:lang w:val="de-DE"/>
        </w:rPr>
      </w:pPr>
      <w:r w:rsidRPr="002A201A">
        <w:rPr>
          <w:lang w:val="de-DE"/>
        </w:rPr>
        <w:t xml:space="preserve">Die </w:t>
      </w:r>
      <w:r w:rsidRPr="002A201A">
        <w:rPr>
          <w:b/>
          <w:bCs/>
          <w:lang w:val="de-DE"/>
        </w:rPr>
        <w:t>Hinderniserkennung</w:t>
      </w:r>
      <w:r w:rsidRPr="002A201A">
        <w:rPr>
          <w:lang w:val="de-DE"/>
        </w:rPr>
        <w:t xml:space="preserve"> ist eine zentrale </w:t>
      </w:r>
      <w:r w:rsidR="00060E92">
        <w:rPr>
          <w:lang w:val="de-DE"/>
        </w:rPr>
        <w:t>KI-</w:t>
      </w:r>
      <w:r w:rsidRPr="002A201A">
        <w:rPr>
          <w:lang w:val="de-DE"/>
        </w:rPr>
        <w:t>Funktion autonomer Systeme wie Drohnen, insbesondere wenn sie zur Unterstützung sehbeeinträchtigter Personen eingesetzt werden. Durch die Fähigkeit, Objekte in der Umgebung präzise zu identifizieren und zu lokalisieren, können Kollisionen vermieden und sichere Navigationspfade gewährleistet werden.</w:t>
      </w:r>
    </w:p>
    <w:p w14:paraId="1D3BE3F8" w14:textId="7727B21F" w:rsidR="009648A3" w:rsidRDefault="005C4F26" w:rsidP="006014A3">
      <w:pPr>
        <w:rPr>
          <w:lang w:val="de-DE"/>
        </w:rPr>
      </w:pPr>
      <w:r w:rsidRPr="005C4F26">
        <w:rPr>
          <w:lang w:val="de-DE"/>
        </w:rPr>
        <w:t xml:space="preserve">Neuronale Netze, insbesondere </w:t>
      </w:r>
      <w:r w:rsidRPr="005C4F26">
        <w:rPr>
          <w:b/>
          <w:bCs/>
          <w:lang w:val="de-DE"/>
        </w:rPr>
        <w:t>Convolutional Neural Networks (CNNs),</w:t>
      </w:r>
      <w:r w:rsidRPr="005C4F26">
        <w:rPr>
          <w:lang w:val="de-DE"/>
        </w:rPr>
        <w:t xml:space="preserve"> haben sich als äußerst effektiv in der Hinderniserkennung erwiesen. Ihre Architektur ermöglicht es, komplexe Muster in großen Datenmengen zu erkennen, was für die Verarbeitung visueller Informationen von entscheidender Bedeutung ist.</w:t>
      </w:r>
      <w:sdt>
        <w:sdtPr>
          <w:rPr>
            <w:lang w:val="de-DE"/>
          </w:rPr>
          <w:id w:val="1901938154"/>
          <w:citation/>
        </w:sdtPr>
        <w:sdtContent>
          <w:r w:rsidR="00D613DF">
            <w:rPr>
              <w:lang w:val="de-DE"/>
            </w:rPr>
            <w:fldChar w:fldCharType="begin"/>
          </w:r>
          <w:r w:rsidR="00D613DF">
            <w:rPr>
              <w:lang w:val="de-DE"/>
            </w:rPr>
            <w:instrText xml:space="preserve"> CITATION Hin251 \l 1031 </w:instrText>
          </w:r>
          <w:r w:rsidR="00D613DF">
            <w:rPr>
              <w:lang w:val="de-DE"/>
            </w:rPr>
            <w:fldChar w:fldCharType="separate"/>
          </w:r>
          <w:r w:rsidR="00FF54F6">
            <w:rPr>
              <w:noProof/>
              <w:lang w:val="de-DE"/>
            </w:rPr>
            <w:t xml:space="preserve"> </w:t>
          </w:r>
          <w:r w:rsidR="00FF54F6">
            <w:rPr>
              <w:noProof/>
              <w:lang w:val="de-DE"/>
            </w:rPr>
            <w:t>[57]</w:t>
          </w:r>
          <w:r w:rsidR="00D613DF">
            <w:rPr>
              <w:lang w:val="de-DE"/>
            </w:rPr>
            <w:fldChar w:fldCharType="end"/>
          </w:r>
        </w:sdtContent>
      </w:sdt>
    </w:p>
    <w:p w14:paraId="7176305D" w14:textId="3A541B60" w:rsidR="009648A3" w:rsidRDefault="009648A3" w:rsidP="00D61FBA">
      <w:pPr>
        <w:pStyle w:val="berschrift4"/>
      </w:pPr>
      <w:r w:rsidRPr="009648A3">
        <w:t>Funktionsweise von Convolutional Neural Networks (CNNs)</w:t>
      </w:r>
    </w:p>
    <w:p w14:paraId="58F4651A" w14:textId="77777777" w:rsidR="00F66CEE" w:rsidRPr="00F66CEE" w:rsidRDefault="00F66CEE" w:rsidP="00D61FBA">
      <w:pPr>
        <w:rPr>
          <w:lang w:val="de-DE"/>
        </w:rPr>
      </w:pPr>
      <w:r w:rsidRPr="00F66CEE">
        <w:rPr>
          <w:lang w:val="de-DE"/>
        </w:rPr>
        <w:t>CNNs sind darauf ausgelegt, Bilddaten hierarchisch zu verarbeiten:​</w:t>
      </w:r>
    </w:p>
    <w:p w14:paraId="32D778AD" w14:textId="77777777" w:rsidR="00F66CEE" w:rsidRPr="00F66CEE" w:rsidRDefault="00F66CEE" w:rsidP="000B620A">
      <w:pPr>
        <w:pStyle w:val="Listenabsatz"/>
        <w:numPr>
          <w:ilvl w:val="0"/>
          <w:numId w:val="4"/>
        </w:numPr>
        <w:rPr>
          <w:lang w:val="de-DE"/>
        </w:rPr>
      </w:pPr>
      <w:r w:rsidRPr="00F66CEE">
        <w:rPr>
          <w:b/>
          <w:bCs/>
          <w:lang w:val="de-DE"/>
        </w:rPr>
        <w:t>Faltungsschichten (Convolutional Layers):</w:t>
      </w:r>
      <w:r w:rsidRPr="00F66CEE">
        <w:rPr>
          <w:lang w:val="de-DE"/>
        </w:rPr>
        <w:t xml:space="preserve"> Diese Schichten extrahieren lokale Merkmale wie Kanten, Ecken und Texturen durch die Anwendung von Filtermatrizen auf das Eingabebild.​</w:t>
      </w:r>
    </w:p>
    <w:p w14:paraId="0F3D63B6" w14:textId="77777777" w:rsidR="00F66CEE" w:rsidRPr="00F66CEE" w:rsidRDefault="00F66CEE" w:rsidP="000B620A">
      <w:pPr>
        <w:pStyle w:val="Listenabsatz"/>
        <w:numPr>
          <w:ilvl w:val="0"/>
          <w:numId w:val="4"/>
        </w:numPr>
        <w:rPr>
          <w:lang w:val="de-DE"/>
        </w:rPr>
      </w:pPr>
      <w:r w:rsidRPr="00F66CEE">
        <w:rPr>
          <w:b/>
          <w:bCs/>
          <w:lang w:val="de-DE"/>
        </w:rPr>
        <w:t>Pooling-Schichten:</w:t>
      </w:r>
      <w:r w:rsidRPr="00F66CEE">
        <w:rPr>
          <w:lang w:val="de-DE"/>
        </w:rPr>
        <w:t xml:space="preserve"> Durch Reduktion der dimensionalen Daten werden wichtige Merkmale hervorgehoben und die Rechenkomplexität verringert.​</w:t>
      </w:r>
    </w:p>
    <w:p w14:paraId="7DFDBF04" w14:textId="577568DC" w:rsidR="000B5565" w:rsidRDefault="00F66CEE" w:rsidP="000B620A">
      <w:pPr>
        <w:pStyle w:val="Listenabsatz"/>
        <w:numPr>
          <w:ilvl w:val="0"/>
          <w:numId w:val="4"/>
        </w:numPr>
        <w:rPr>
          <w:lang w:val="de-DE"/>
        </w:rPr>
      </w:pPr>
      <w:r w:rsidRPr="00F66CEE">
        <w:rPr>
          <w:b/>
          <w:bCs/>
          <w:lang w:val="de-DE"/>
        </w:rPr>
        <w:t>Vollständig verbundene Schichten (Fully Connected Layers):</w:t>
      </w:r>
      <w:r w:rsidRPr="00F66CEE">
        <w:rPr>
          <w:lang w:val="de-DE"/>
        </w:rPr>
        <w:t xml:space="preserve"> Diese Schichten nutzen die extrahierten Merkmale zur Klassifizierung oder Regression, abhängig von der spezifischen Aufgabe.</w:t>
      </w:r>
    </w:p>
    <w:p w14:paraId="145F59F1" w14:textId="55C7364D" w:rsidR="000B5565" w:rsidRDefault="000B5565" w:rsidP="00D61FBA">
      <w:pPr>
        <w:pStyle w:val="berschrift4"/>
      </w:pPr>
      <w:commentRangeStart w:id="107"/>
      <w:r w:rsidRPr="000B5565">
        <w:t>Training</w:t>
      </w:r>
      <w:commentRangeEnd w:id="107"/>
      <w:r w:rsidR="00F8118D">
        <w:rPr>
          <w:rStyle w:val="Kommentarzeichen"/>
          <w:rFonts w:eastAsia="Arial Unicode MS" w:cs="Times New Roman"/>
          <w:b w:val="0"/>
          <w:bCs w:val="0"/>
          <w:i w:val="0"/>
          <w:iCs w:val="0"/>
        </w:rPr>
        <w:commentReference w:id="107"/>
      </w:r>
      <w:r w:rsidRPr="000B5565">
        <w:t xml:space="preserve"> von CNNs für die Hinderniserkennung</w:t>
      </w:r>
    </w:p>
    <w:p w14:paraId="7675AC0F" w14:textId="77777777" w:rsidR="000B5565" w:rsidRPr="000B5565" w:rsidRDefault="000B5565" w:rsidP="00D61FBA">
      <w:pPr>
        <w:rPr>
          <w:lang w:val="de-DE"/>
        </w:rPr>
      </w:pPr>
      <w:r w:rsidRPr="000B5565">
        <w:rPr>
          <w:lang w:val="de-DE"/>
        </w:rPr>
        <w:t>Der Lernprozess eines CNNs erfordert umfangreiche, annotierte Datensätze:​</w:t>
      </w:r>
    </w:p>
    <w:p w14:paraId="1B56AE51" w14:textId="77777777" w:rsidR="000B5565" w:rsidRPr="000B5565" w:rsidRDefault="000B5565" w:rsidP="000B620A">
      <w:pPr>
        <w:numPr>
          <w:ilvl w:val="0"/>
          <w:numId w:val="15"/>
        </w:numPr>
        <w:tabs>
          <w:tab w:val="clear" w:pos="720"/>
          <w:tab w:val="num" w:pos="1069"/>
        </w:tabs>
        <w:ind w:left="1069"/>
        <w:rPr>
          <w:lang w:val="de-DE"/>
        </w:rPr>
      </w:pPr>
      <w:r w:rsidRPr="000B5565">
        <w:rPr>
          <w:b/>
          <w:bCs/>
          <w:lang w:val="de-DE"/>
        </w:rPr>
        <w:lastRenderedPageBreak/>
        <w:t>Datenannotation:</w:t>
      </w:r>
      <w:r w:rsidRPr="000B5565">
        <w:rPr>
          <w:lang w:val="de-DE"/>
        </w:rPr>
        <w:t xml:space="preserve"> Jedes Bild wird mit Labels versehen, die die enthaltenen Objekte und deren Positionen beschreiben.​</w:t>
      </w:r>
    </w:p>
    <w:p w14:paraId="42DBB4B0" w14:textId="5BD07CC9" w:rsidR="00B12F90" w:rsidRPr="00F66CEE" w:rsidRDefault="000B5565" w:rsidP="002D42D8">
      <w:pPr>
        <w:numPr>
          <w:ilvl w:val="0"/>
          <w:numId w:val="15"/>
        </w:numPr>
        <w:tabs>
          <w:tab w:val="clear" w:pos="720"/>
          <w:tab w:val="num" w:pos="1069"/>
        </w:tabs>
        <w:ind w:left="349"/>
        <w:rPr>
          <w:lang w:val="de-DE"/>
        </w:rPr>
      </w:pPr>
      <w:r w:rsidRPr="000B5565">
        <w:rPr>
          <w:b/>
          <w:bCs/>
          <w:lang w:val="de-DE"/>
        </w:rPr>
        <w:t>Optimierung:</w:t>
      </w:r>
      <w:r w:rsidRPr="000B5565">
        <w:rPr>
          <w:lang w:val="de-DE"/>
        </w:rPr>
        <w:t xml:space="preserve"> Durch iterative Anpassung der Netzwerkgewichte mittels Optimierungsalgorithmen wie Stochastic Gradient Descent (SGD) lernt das Modell, relevante Merkmale zu erkennen.</w:t>
      </w:r>
      <w:r w:rsidR="003404CA">
        <w:rPr>
          <w:lang w:val="de-DE"/>
        </w:rPr>
        <w:t xml:space="preserve"> </w:t>
      </w:r>
      <w:sdt>
        <w:sdtPr>
          <w:rPr>
            <w:lang w:val="de-DE"/>
          </w:rPr>
          <w:id w:val="-265382827"/>
          <w:citation/>
        </w:sdtPr>
        <w:sdtContent>
          <w:r w:rsidR="00767BF6">
            <w:rPr>
              <w:lang w:val="de-DE"/>
            </w:rPr>
            <w:fldChar w:fldCharType="begin"/>
          </w:r>
          <w:r w:rsidR="00767BF6">
            <w:rPr>
              <w:lang w:val="de-DE"/>
            </w:rPr>
            <w:instrText xml:space="preserve"> CITATION Dro22 \l 1031 </w:instrText>
          </w:r>
          <w:r w:rsidR="00767BF6">
            <w:rPr>
              <w:lang w:val="de-DE"/>
            </w:rPr>
            <w:fldChar w:fldCharType="separate"/>
          </w:r>
          <w:r w:rsidR="00FF54F6">
            <w:rPr>
              <w:noProof/>
              <w:lang w:val="de-DE"/>
            </w:rPr>
            <w:t>[58]</w:t>
          </w:r>
          <w:r w:rsidR="00767BF6">
            <w:rPr>
              <w:lang w:val="de-DE"/>
            </w:rPr>
            <w:fldChar w:fldCharType="end"/>
          </w:r>
        </w:sdtContent>
      </w:sdt>
    </w:p>
    <w:p w14:paraId="4CE2130A" w14:textId="54134FA2" w:rsidR="007C6510" w:rsidRPr="007E7D68" w:rsidRDefault="007C6510" w:rsidP="007C6510">
      <w:pPr>
        <w:pStyle w:val="Beschriftung"/>
        <w:rPr>
          <w:lang w:val="de-DE"/>
        </w:rPr>
      </w:pPr>
      <w:r>
        <w:rPr>
          <w:noProof/>
        </w:rPr>
        <w:drawing>
          <wp:inline distT="0" distB="0" distL="0" distR="0" wp14:anchorId="5E7A535D" wp14:editId="643D65E8">
            <wp:extent cx="5760085" cy="3147060"/>
            <wp:effectExtent l="0" t="0" r="0" b="0"/>
            <wp:docPr id="863927237" name="Grafik 1"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237" name="Grafik 1" descr="Ein Bild, das Text, Screenshot, Diagramm enthält.&#10;&#10;KI-generierte Inhalte können fehlerhaft sein."/>
                    <pic:cNvPicPr/>
                  </pic:nvPicPr>
                  <pic:blipFill>
                    <a:blip r:embed="rId48"/>
                    <a:stretch>
                      <a:fillRect/>
                    </a:stretch>
                  </pic:blipFill>
                  <pic:spPr>
                    <a:xfrm>
                      <a:off x="0" y="0"/>
                      <a:ext cx="5760085" cy="3147060"/>
                    </a:xfrm>
                    <a:prstGeom prst="rect">
                      <a:avLst/>
                    </a:prstGeom>
                  </pic:spPr>
                </pic:pic>
              </a:graphicData>
            </a:graphic>
          </wp:inline>
        </w:drawing>
      </w:r>
      <w:r>
        <w:t xml:space="preserve">Abbildung </w:t>
      </w:r>
      <w:r>
        <w:fldChar w:fldCharType="begin"/>
      </w:r>
      <w:r>
        <w:instrText xml:space="preserve"> SEQ Abbildung \* ARABIC </w:instrText>
      </w:r>
      <w:r>
        <w:fldChar w:fldCharType="separate"/>
      </w:r>
      <w:r w:rsidR="00CA7CBB">
        <w:rPr>
          <w:noProof/>
        </w:rPr>
        <w:t>18</w:t>
      </w:r>
      <w:r>
        <w:fldChar w:fldCharType="end"/>
      </w:r>
      <w:r>
        <w:t>: Trainingsworkflow mit benutzerdefinierten Datensätzen</w:t>
      </w:r>
      <w:sdt>
        <w:sdtPr>
          <w:id w:val="-1301916395"/>
          <w:citation/>
        </w:sdtPr>
        <w:sdtEndPr/>
        <w:sdtContent>
          <w:r>
            <w:fldChar w:fldCharType="begin"/>
          </w:r>
          <w:r>
            <w:rPr>
              <w:lang w:val="de-DE"/>
            </w:rPr>
            <w:instrText xml:space="preserve"> CITATION 25Ap \l 1031 </w:instrText>
          </w:r>
          <w:r>
            <w:fldChar w:fldCharType="separate"/>
          </w:r>
          <w:r w:rsidR="00FF54F6">
            <w:rPr>
              <w:noProof/>
              <w:lang w:val="de-DE"/>
            </w:rPr>
            <w:t xml:space="preserve"> </w:t>
          </w:r>
          <w:r w:rsidR="00FF54F6">
            <w:rPr>
              <w:noProof/>
              <w:lang w:val="de-DE"/>
            </w:rPr>
            <w:t>[59]</w:t>
          </w:r>
          <w:r>
            <w:fldChar w:fldCharType="end"/>
          </w:r>
        </w:sdtContent>
      </w:sdt>
    </w:p>
    <w:p w14:paraId="2B2F27BC" w14:textId="57D4485A" w:rsidR="00466BE4" w:rsidRDefault="00CA1AE1" w:rsidP="00466BE4">
      <w:pPr>
        <w:pStyle w:val="berschrift3"/>
      </w:pPr>
      <w:bookmarkStart w:id="108" w:name="_Toc195265551"/>
      <w:r>
        <w:rPr>
          <w:caps w:val="0"/>
        </w:rPr>
        <w:t>B</w:t>
      </w:r>
      <w:r w:rsidRPr="00A55320">
        <w:rPr>
          <w:caps w:val="0"/>
        </w:rPr>
        <w:t xml:space="preserve">ilderkennung in </w:t>
      </w:r>
      <w:r w:rsidR="00F47A59">
        <w:rPr>
          <w:caps w:val="0"/>
        </w:rPr>
        <w:t>E</w:t>
      </w:r>
      <w:r w:rsidRPr="00A55320">
        <w:rPr>
          <w:caps w:val="0"/>
        </w:rPr>
        <w:t>chtzeit</w:t>
      </w:r>
      <w:bookmarkEnd w:id="108"/>
    </w:p>
    <w:p w14:paraId="2750EFF9" w14:textId="77777777" w:rsidR="00E57CC9" w:rsidRDefault="00291C18" w:rsidP="00D61FBA">
      <w:r w:rsidRPr="00291C18">
        <w:rPr>
          <w:lang w:val="de-DE"/>
        </w:rPr>
        <w:t xml:space="preserve">Die Bilderkennung in </w:t>
      </w:r>
      <w:r w:rsidRPr="00F81472">
        <w:rPr>
          <w:b/>
          <w:bCs/>
          <w:lang w:val="de-DE"/>
        </w:rPr>
        <w:t>Echtzeit</w:t>
      </w:r>
      <w:r w:rsidRPr="00291C18">
        <w:rPr>
          <w:lang w:val="de-DE"/>
        </w:rPr>
        <w:t xml:space="preserve"> stellt eine der Kernkomponenten moderner KI-Systeme dar. Sie basiert auf komplexen Algorithmen, die darauf ausgelegt sind, kontinuierlich visuelle Datenströme von Kameras in einer hohen Geschwindigkeit und Genauigkeit zu analysieren. Diese Technologie ist insbesondere für Drohnen essenziell, da sie in dynamischen und unvorhersehbaren Umgebungen operieren müssen. Hierbei werden verschiedene Ansätze und Modelle verwendet, um eine präzise Objekterkennung und -klassifikation zu ermöglichen. Dabei hängt die Latenz, also die Verzögerung zwischen Eingabe und Ausgabe, auch stark von der Größe des verwendeten Modells ab, wie in der Grafik zu sehen ist. Größere Modelle wie YOLO11x bieten eine </w:t>
      </w:r>
      <w:r w:rsidRPr="00F81472">
        <w:rPr>
          <w:b/>
          <w:bCs/>
          <w:lang w:val="de-DE"/>
        </w:rPr>
        <w:t>höhere</w:t>
      </w:r>
      <w:r w:rsidRPr="00291C18">
        <w:rPr>
          <w:lang w:val="de-DE"/>
        </w:rPr>
        <w:t xml:space="preserve"> </w:t>
      </w:r>
      <w:r w:rsidRPr="00F81472">
        <w:rPr>
          <w:b/>
          <w:bCs/>
          <w:lang w:val="de-DE"/>
        </w:rPr>
        <w:t>Genauigkeit</w:t>
      </w:r>
      <w:r w:rsidRPr="00291C18">
        <w:rPr>
          <w:lang w:val="de-DE"/>
        </w:rPr>
        <w:t xml:space="preserve"> </w:t>
      </w:r>
      <w:r w:rsidRPr="00F81472">
        <w:rPr>
          <w:b/>
          <w:bCs/>
          <w:lang w:val="de-DE"/>
        </w:rPr>
        <w:t>(mAP),</w:t>
      </w:r>
      <w:r w:rsidRPr="00291C18">
        <w:rPr>
          <w:lang w:val="de-DE"/>
        </w:rPr>
        <w:t xml:space="preserve"> haben jedoch auch eine </w:t>
      </w:r>
      <w:r w:rsidRPr="00F81472">
        <w:rPr>
          <w:b/>
          <w:bCs/>
          <w:lang w:val="de-DE"/>
        </w:rPr>
        <w:t>höhere Latenzzeit</w:t>
      </w:r>
      <w:r w:rsidRPr="00291C18">
        <w:rPr>
          <w:lang w:val="de-DE"/>
        </w:rPr>
        <w:t xml:space="preserve"> im Vergleich zu kleineren Modellen wie YOLO11n. Diese Balance zwischen Geschwindigkeit und Genauigkeit ist entscheidend für die Wahl des richtigen Modells in Echtzeitanwendungen.</w:t>
      </w:r>
      <w:r w:rsidR="00F63173" w:rsidRPr="00F63173">
        <w:rPr>
          <w:lang w:val="de-DE"/>
        </w:rPr>
        <w:t xml:space="preserve"> </w:t>
      </w:r>
      <w:r w:rsidR="00F63173" w:rsidRPr="00770E57">
        <w:rPr>
          <w:noProof/>
          <w:lang w:val="de-DE"/>
        </w:rPr>
        <w:lastRenderedPageBreak/>
        <w:drawing>
          <wp:inline distT="0" distB="0" distL="0" distR="0" wp14:anchorId="32400011" wp14:editId="26AAC5A6">
            <wp:extent cx="5760085" cy="2614295"/>
            <wp:effectExtent l="0" t="0" r="0" b="0"/>
            <wp:docPr id="1948256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6758" name="Grafik 1" descr="Ein Bild, das Text, Screenshot, Schrift, Zahl enthält.&#10;&#10;Automatisch generierte Beschreibung"/>
                    <pic:cNvPicPr/>
                  </pic:nvPicPr>
                  <pic:blipFill>
                    <a:blip r:embed="rId49"/>
                    <a:stretch>
                      <a:fillRect/>
                    </a:stretch>
                  </pic:blipFill>
                  <pic:spPr>
                    <a:xfrm>
                      <a:off x="0" y="0"/>
                      <a:ext cx="5760085" cy="2614295"/>
                    </a:xfrm>
                    <a:prstGeom prst="rect">
                      <a:avLst/>
                    </a:prstGeom>
                  </pic:spPr>
                </pic:pic>
              </a:graphicData>
            </a:graphic>
          </wp:inline>
        </w:drawing>
      </w:r>
    </w:p>
    <w:p w14:paraId="6712F80D" w14:textId="3031C055" w:rsidR="00E57CC9" w:rsidRDefault="00E57CC9" w:rsidP="00D61FBA">
      <w:bookmarkStart w:id="109" w:name="_Toc191762691"/>
      <w:r>
        <w:t xml:space="preserve">Abbildung </w:t>
      </w:r>
      <w:r w:rsidR="00F509F4">
        <w:fldChar w:fldCharType="begin"/>
      </w:r>
      <w:r w:rsidR="00F509F4">
        <w:instrText xml:space="preserve"> SEQ Abbildung \* ARABIC </w:instrText>
      </w:r>
      <w:r w:rsidR="00F509F4">
        <w:fldChar w:fldCharType="separate"/>
      </w:r>
      <w:r w:rsidR="00CA7CBB">
        <w:rPr>
          <w:noProof/>
        </w:rPr>
        <w:t>19</w:t>
      </w:r>
      <w:r w:rsidR="00F509F4">
        <w:rPr>
          <w:noProof/>
        </w:rPr>
        <w:fldChar w:fldCharType="end"/>
      </w:r>
      <w:r>
        <w:t>: Performance Tabelle</w:t>
      </w:r>
      <w:bookmarkEnd w:id="109"/>
    </w:p>
    <w:p w14:paraId="40AF8A33" w14:textId="0213C479" w:rsidR="00291C18" w:rsidRPr="00291C18" w:rsidRDefault="0049275E" w:rsidP="00666533">
      <w:pPr>
        <w:rPr>
          <w:lang w:val="de-DE"/>
        </w:rPr>
      </w:pPr>
      <w:sdt>
        <w:sdtPr>
          <w:rPr>
            <w:lang w:val="de-DE"/>
          </w:rPr>
          <w:id w:val="-1030497540"/>
          <w:citation/>
        </w:sdtPr>
        <w:sdtContent>
          <w:r w:rsidR="0014547C">
            <w:rPr>
              <w:lang w:val="de-DE"/>
            </w:rPr>
            <w:fldChar w:fldCharType="begin"/>
          </w:r>
          <w:r w:rsidR="0014547C">
            <w:rPr>
              <w:lang w:val="de-DE"/>
            </w:rPr>
            <w:instrText xml:space="preserve"> CITATION git \l 1031 </w:instrText>
          </w:r>
          <w:r w:rsidR="0014547C">
            <w:rPr>
              <w:lang w:val="de-DE"/>
            </w:rPr>
            <w:fldChar w:fldCharType="separate"/>
          </w:r>
          <w:r w:rsidR="00FF54F6">
            <w:rPr>
              <w:noProof/>
              <w:lang w:val="de-DE"/>
            </w:rPr>
            <w:t>[60]</w:t>
          </w:r>
          <w:r w:rsidR="0014547C">
            <w:rPr>
              <w:lang w:val="de-DE"/>
            </w:rPr>
            <w:fldChar w:fldCharType="end"/>
          </w:r>
        </w:sdtContent>
      </w:sdt>
    </w:p>
    <w:p w14:paraId="1AA1E2B0" w14:textId="17713C16" w:rsidR="00BE34D3" w:rsidRDefault="00BE34D3" w:rsidP="00666533">
      <w:pPr>
        <w:rPr>
          <w:lang w:val="de-DE"/>
        </w:rPr>
      </w:pPr>
      <w:r w:rsidRPr="00BE34D3">
        <w:rPr>
          <w:lang w:val="de-DE"/>
        </w:rPr>
        <w:t xml:space="preserve">Ein prominentes Beispiel für Echtzeit-Bilderkennung ist das Modell </w:t>
      </w:r>
      <w:r w:rsidRPr="00BE34D3">
        <w:rPr>
          <w:b/>
          <w:bCs/>
          <w:lang w:val="de-DE"/>
        </w:rPr>
        <w:t>YOLO (You Only Look Once)</w:t>
      </w:r>
      <w:r w:rsidRPr="00BE34D3">
        <w:rPr>
          <w:lang w:val="de-DE"/>
        </w:rPr>
        <w:t>, das auf Geschwindigkeit und Effizienz optimiert ist. Es verarbeitet ein komplettes Bild in einem einzigen Durchlauf und identifiziert dabei mehrere Objekte gleichzeitig. Diese Methode reduziert die Rechenlast erheblich, was besonders in ressourcenbeschränkten Umgebungen wie Drohnenanwendungen von Vorteil ist. YOLO verwendet Ankerboxen und Vorhersagen, um Objekte in verschiedenen Größen und Positionen zu erkennen, und bietet dabei eine Balance zwischen Genauigkeit und Geschwindigkeit</w:t>
      </w:r>
      <w:r>
        <w:rPr>
          <w:lang w:val="de-DE"/>
        </w:rPr>
        <w:t>.</w:t>
      </w:r>
    </w:p>
    <w:p w14:paraId="5620FA5F" w14:textId="389A830A" w:rsidR="00021DC7" w:rsidRPr="00021DC7" w:rsidRDefault="00021DC7" w:rsidP="00666533">
      <w:pPr>
        <w:rPr>
          <w:lang w:val="de-DE"/>
        </w:rPr>
      </w:pPr>
      <w:r w:rsidRPr="00021DC7">
        <w:rPr>
          <w:lang w:val="de-DE"/>
        </w:rPr>
        <w:t xml:space="preserve">Ein weiterer wesentlicher Aspekt der Echtzeit-Bilderkennung ist die Verarbeitung von Videodatenströmen. Drohnen erfassen kontinuierlich Daten, die analysiert werden müssen, um potenzielle Hindernisse wie Bäume, Straßenschilder oder Fußgänger zu erkennen. Diese Daten werden durch vortrainierte neuronale Netzwerke wie </w:t>
      </w:r>
      <w:r w:rsidRPr="0058363A">
        <w:rPr>
          <w:b/>
          <w:bCs/>
          <w:lang w:val="de-DE"/>
        </w:rPr>
        <w:t>Convolutional Neural Networks (CNNs)</w:t>
      </w:r>
      <w:r w:rsidRPr="00021DC7">
        <w:rPr>
          <w:lang w:val="de-DE"/>
        </w:rPr>
        <w:t xml:space="preserve"> verarbeitet, die speziell darauf trainiert wurden, Muster und Objekte in Bilddaten zu identifizieren.</w:t>
      </w:r>
    </w:p>
    <w:p w14:paraId="4A31E14F" w14:textId="192D3EFC" w:rsidR="00021DC7" w:rsidRPr="00021DC7" w:rsidRDefault="00021DC7" w:rsidP="00666533">
      <w:pPr>
        <w:rPr>
          <w:lang w:val="de-DE"/>
        </w:rPr>
      </w:pPr>
      <w:r w:rsidRPr="00021DC7">
        <w:rPr>
          <w:lang w:val="de-DE"/>
        </w:rPr>
        <w:t>Darüber hinaus wird die Echtzeit-Bilderkennung durch Hardwarebeschleuniger wie Graphical Processing Units</w:t>
      </w:r>
      <w:r w:rsidR="003E2489">
        <w:rPr>
          <w:lang w:val="de-DE"/>
        </w:rPr>
        <w:t xml:space="preserve"> (</w:t>
      </w:r>
      <w:r w:rsidR="00151BE8">
        <w:rPr>
          <w:lang w:val="de-DE"/>
        </w:rPr>
        <w:t>GPU</w:t>
      </w:r>
      <w:r w:rsidRPr="00021DC7">
        <w:rPr>
          <w:lang w:val="de-DE"/>
        </w:rPr>
        <w:t>) oder Tensor Processing Units</w:t>
      </w:r>
      <w:r w:rsidR="003E2489">
        <w:rPr>
          <w:lang w:val="de-DE"/>
        </w:rPr>
        <w:t xml:space="preserve"> (TPU</w:t>
      </w:r>
      <w:r w:rsidRPr="00021DC7">
        <w:rPr>
          <w:lang w:val="de-DE"/>
        </w:rPr>
        <w:t xml:space="preserve">) unterstützt, die die parallele Verarbeitung von Daten ermöglichen. Dies sorgt dafür, dass die Drohne auch in Szenarien mit hohem Datenaufkommen effektiv agieren kann. Zudem spielen Optimierungsansätze wie </w:t>
      </w:r>
      <w:r w:rsidRPr="007861B1">
        <w:rPr>
          <w:b/>
          <w:bCs/>
          <w:lang w:val="de-DE"/>
        </w:rPr>
        <w:t>Quantisierung</w:t>
      </w:r>
      <w:r w:rsidRPr="00021DC7">
        <w:rPr>
          <w:lang w:val="de-DE"/>
        </w:rPr>
        <w:t xml:space="preserve"> und Modellkompression eine wichtige Rolle, um die Berechnungen auf der Hardware der Drohne zu beschleunigen, ohne dabei die Genauigkeit zu beeinträchtigen.</w:t>
      </w:r>
    </w:p>
    <w:p w14:paraId="0DA0215E" w14:textId="326D130F" w:rsidR="00743E40" w:rsidRDefault="00021DC7" w:rsidP="00666533">
      <w:pPr>
        <w:rPr>
          <w:ins w:id="110" w:author="WIESINGER, Clemens" w:date="2025-03-18T14:11:00Z" w16du:dateUtc="2025-03-18T13:11:00Z"/>
        </w:rPr>
      </w:pPr>
      <w:r w:rsidRPr="00021DC7">
        <w:rPr>
          <w:lang w:val="de-DE"/>
        </w:rPr>
        <w:t>Die Kombination dieser Technologien erlaubt es der Drohne, potenzielle Gefahren sofort zu identifizieren und in Echtzeit darauf zu reagieren. Beispielsweise kann sie automatisch ihre Flugbahn anpassen, um Kollisionen zu vermeiden, oder akustische und visuelle Warnsignale an d</w:t>
      </w:r>
      <w:r w:rsidR="00C37280">
        <w:rPr>
          <w:lang w:val="de-DE"/>
        </w:rPr>
        <w:t>ie</w:t>
      </w:r>
      <w:r w:rsidRPr="00021DC7">
        <w:rPr>
          <w:lang w:val="de-DE"/>
        </w:rPr>
        <w:t xml:space="preserve"> Benutzer</w:t>
      </w:r>
      <w:r w:rsidR="00C37280">
        <w:rPr>
          <w:lang w:val="de-DE"/>
        </w:rPr>
        <w:t>innen und</w:t>
      </w:r>
      <w:r w:rsidRPr="00021DC7">
        <w:rPr>
          <w:lang w:val="de-DE"/>
        </w:rPr>
        <w:t xml:space="preserve"> Benutzer senden. Solche Funktionen tragen wesentlich dazu bei, die Sicherheit und Zuverlässigkeit der Drohne in realen Anwendungsszenarien zu gewährleisten</w:t>
      </w:r>
    </w:p>
    <w:p w14:paraId="5CC5FA1F" w14:textId="777AEC18" w:rsidR="00021DC7" w:rsidRPr="00021DC7" w:rsidRDefault="00093E7A" w:rsidP="00021DC7">
      <w:pPr>
        <w:rPr>
          <w:lang w:val="de-DE"/>
        </w:rPr>
      </w:pPr>
      <w:r w:rsidRPr="00093E7A">
        <w:t>Alternativen zu YOLO sind beispielsweise </w:t>
      </w:r>
      <w:r w:rsidRPr="00093E7A">
        <w:rPr>
          <w:b/>
          <w:bCs/>
        </w:rPr>
        <w:t>Single Shot MultiBox Detector</w:t>
      </w:r>
      <w:r w:rsidR="00FF279C">
        <w:rPr>
          <w:b/>
          <w:bCs/>
        </w:rPr>
        <w:t xml:space="preserve"> SSD</w:t>
      </w:r>
      <w:r w:rsidRPr="00093E7A">
        <w:rPr>
          <w:b/>
          <w:bCs/>
        </w:rPr>
        <w:t>)</w:t>
      </w:r>
      <w:r w:rsidRPr="00093E7A">
        <w:t> und</w:t>
      </w:r>
      <w:r w:rsidR="00A97E0D">
        <w:t xml:space="preserve"> </w:t>
      </w:r>
      <w:r w:rsidR="00256E4E">
        <w:lastRenderedPageBreak/>
        <w:t>regionsbasi</w:t>
      </w:r>
      <w:r w:rsidR="000E3A65">
        <w:t>erte Netze wie</w:t>
      </w:r>
      <w:r w:rsidRPr="00093E7A">
        <w:t> </w:t>
      </w:r>
      <w:r w:rsidRPr="00093E7A">
        <w:rPr>
          <w:b/>
          <w:bCs/>
        </w:rPr>
        <w:t>Faster R-CNN</w:t>
      </w:r>
      <w:r w:rsidRPr="00093E7A">
        <w:t>, die ebenfalls in der Objekterkennung eingesetzt werden. SSD bietet eine gute Balance zwischen Geschwindigkeit und Genauigkeit, während Faster R-CNN eine höhere Präzision bei komplexen Szenarien erreicht, jedoch mit höherer Latenz.</w:t>
      </w:r>
      <w:sdt>
        <w:sdtPr>
          <w:id w:val="747008692"/>
          <w:citation/>
        </w:sdtPr>
        <w:sdtContent>
          <w:r w:rsidR="00894B4C">
            <w:fldChar w:fldCharType="begin"/>
          </w:r>
          <w:r w:rsidR="00894B4C">
            <w:rPr>
              <w:lang w:val="de-DE"/>
            </w:rPr>
            <w:instrText xml:space="preserve"> CITATION Fas22 \l 1031 </w:instrText>
          </w:r>
          <w:r w:rsidR="00894B4C">
            <w:fldChar w:fldCharType="separate"/>
          </w:r>
          <w:r w:rsidR="00FF54F6">
            <w:rPr>
              <w:noProof/>
              <w:lang w:val="de-DE"/>
            </w:rPr>
            <w:t xml:space="preserve"> </w:t>
          </w:r>
          <w:r w:rsidR="00FF54F6">
            <w:rPr>
              <w:noProof/>
              <w:lang w:val="de-DE"/>
            </w:rPr>
            <w:t>[61]</w:t>
          </w:r>
          <w:r w:rsidR="00894B4C">
            <w:fldChar w:fldCharType="end"/>
          </w:r>
        </w:sdtContent>
      </w:sdt>
    </w:p>
    <w:p w14:paraId="6AC0CF17" w14:textId="56BB8760" w:rsidR="00643FC1" w:rsidRPr="00632DF8" w:rsidRDefault="00CA1AE1" w:rsidP="00632DF8">
      <w:pPr>
        <w:pStyle w:val="berschrift3"/>
        <w:rPr>
          <w:lang w:val="de-DE"/>
        </w:rPr>
      </w:pPr>
      <w:bookmarkStart w:id="111" w:name="_Toc195265552"/>
      <w:commentRangeStart w:id="112"/>
      <w:r>
        <w:rPr>
          <w:caps w:val="0"/>
          <w:lang w:val="de-DE"/>
        </w:rPr>
        <w:t>T</w:t>
      </w:r>
      <w:r w:rsidRPr="00632DF8">
        <w:rPr>
          <w:caps w:val="0"/>
          <w:lang w:val="de-DE"/>
        </w:rPr>
        <w:t>rainingsdatensätze</w:t>
      </w:r>
      <w:commentRangeEnd w:id="112"/>
      <w:r w:rsidR="008A6178">
        <w:rPr>
          <w:rStyle w:val="Kommentarzeichen"/>
          <w:rFonts w:eastAsia="Arial Unicode MS"/>
          <w:b w:val="0"/>
          <w:bCs w:val="0"/>
          <w:caps w:val="0"/>
          <w:kern w:val="1"/>
        </w:rPr>
        <w:commentReference w:id="112"/>
      </w:r>
      <w:bookmarkEnd w:id="111"/>
    </w:p>
    <w:p w14:paraId="5CB8A280" w14:textId="5A362438" w:rsidR="00B8533E" w:rsidRDefault="003F4E43" w:rsidP="00666533">
      <w:pPr>
        <w:rPr>
          <w:lang w:val="de-DE"/>
        </w:rPr>
      </w:pPr>
      <w:r w:rsidRPr="00D15273">
        <w:rPr>
          <w:lang w:val="de-DE"/>
        </w:rPr>
        <w:t>Eine der größten Herausforderungen bei der Entwicklung eines präzisen KI-Modells ist die Sicherstellung seiner Genauigkeit, die stark von der Qualität und Vielfalt der verwendeten Trainingsdaten abhängt. Trainingsdatensätze sind die Grundlage für das maschinelle Lernen und bestimmen, wie gut ein Modell verschiedene Szenarien abbilden und Vorhersagen treffen kann. Die Erstellung solcher Datensätze ist ein komplexer Prozess, der mehrere wichtige Aspekte umfasst:</w:t>
      </w:r>
      <w:r w:rsidR="00012768">
        <w:rPr>
          <w:lang w:val="de-DE"/>
        </w:rPr>
        <w:t xml:space="preserve"> </w:t>
      </w:r>
      <w:sdt>
        <w:sdtPr>
          <w:rPr>
            <w:lang w:val="de-DE"/>
          </w:rPr>
          <w:id w:val="1276215367"/>
          <w:citation/>
        </w:sdtPr>
        <w:sdtEndPr/>
        <w:sdtContent>
          <w:r w:rsidR="00012768">
            <w:rPr>
              <w:lang w:val="de-DE"/>
            </w:rPr>
            <w:fldChar w:fldCharType="begin"/>
          </w:r>
          <w:r w:rsidR="00012768">
            <w:rPr>
              <w:lang w:val="de-DE"/>
            </w:rPr>
            <w:instrText xml:space="preserve"> CITATION des \l 1031 </w:instrText>
          </w:r>
          <w:r w:rsidR="00012768">
            <w:rPr>
              <w:lang w:val="de-DE"/>
            </w:rPr>
            <w:fldChar w:fldCharType="separate"/>
          </w:r>
          <w:r w:rsidR="00FF54F6">
            <w:rPr>
              <w:noProof/>
              <w:lang w:val="de-DE"/>
            </w:rPr>
            <w:t>[62]</w:t>
          </w:r>
          <w:r w:rsidR="00012768">
            <w:rPr>
              <w:lang w:val="de-DE"/>
            </w:rPr>
            <w:fldChar w:fldCharType="end"/>
          </w:r>
        </w:sdtContent>
      </w:sdt>
      <w:sdt>
        <w:sdtPr>
          <w:rPr>
            <w:lang w:val="de-DE"/>
          </w:rPr>
          <w:id w:val="1890533812"/>
          <w:citation/>
        </w:sdtPr>
        <w:sdtEndPr/>
        <w:sdtContent>
          <w:r w:rsidR="00012768">
            <w:rPr>
              <w:lang w:val="de-DE"/>
            </w:rPr>
            <w:fldChar w:fldCharType="begin"/>
          </w:r>
          <w:r w:rsidR="00012768">
            <w:rPr>
              <w:lang w:val="de-DE"/>
            </w:rPr>
            <w:instrText xml:space="preserve"> CITATION sta \l 1031 </w:instrText>
          </w:r>
          <w:r w:rsidR="00012768">
            <w:rPr>
              <w:lang w:val="de-DE"/>
            </w:rPr>
            <w:fldChar w:fldCharType="separate"/>
          </w:r>
          <w:r w:rsidR="00FF54F6">
            <w:rPr>
              <w:noProof/>
              <w:lang w:val="de-DE"/>
            </w:rPr>
            <w:t xml:space="preserve"> </w:t>
          </w:r>
          <w:r w:rsidR="00FF54F6">
            <w:rPr>
              <w:noProof/>
              <w:lang w:val="de-DE"/>
            </w:rPr>
            <w:t>[63]</w:t>
          </w:r>
          <w:r w:rsidR="00012768">
            <w:rPr>
              <w:lang w:val="de-DE"/>
            </w:rPr>
            <w:fldChar w:fldCharType="end"/>
          </w:r>
        </w:sdtContent>
      </w:sdt>
      <w:sdt>
        <w:sdtPr>
          <w:rPr>
            <w:lang w:val="de-DE"/>
          </w:rPr>
          <w:id w:val="-67424235"/>
          <w:citation/>
        </w:sdtPr>
        <w:sdtEndPr/>
        <w:sdtContent>
          <w:r w:rsidR="00012768">
            <w:rPr>
              <w:lang w:val="de-DE"/>
            </w:rPr>
            <w:fldChar w:fldCharType="begin"/>
          </w:r>
          <w:r w:rsidR="00012768">
            <w:rPr>
              <w:lang w:val="de-DE"/>
            </w:rPr>
            <w:instrText xml:space="preserve"> CITATION wik \l 1031 </w:instrText>
          </w:r>
          <w:r w:rsidR="00012768">
            <w:rPr>
              <w:lang w:val="de-DE"/>
            </w:rPr>
            <w:fldChar w:fldCharType="separate"/>
          </w:r>
          <w:r w:rsidR="00FF54F6">
            <w:rPr>
              <w:noProof/>
              <w:lang w:val="de-DE"/>
            </w:rPr>
            <w:t xml:space="preserve"> </w:t>
          </w:r>
          <w:r w:rsidR="00FF54F6">
            <w:rPr>
              <w:noProof/>
              <w:lang w:val="de-DE"/>
            </w:rPr>
            <w:t>[64]</w:t>
          </w:r>
          <w:r w:rsidR="00012768">
            <w:rPr>
              <w:lang w:val="de-DE"/>
            </w:rPr>
            <w:fldChar w:fldCharType="end"/>
          </w:r>
        </w:sdtContent>
      </w:sdt>
      <w:sdt>
        <w:sdtPr>
          <w:rPr>
            <w:lang w:val="de-DE"/>
          </w:rPr>
          <w:id w:val="-400601426"/>
          <w:citation/>
        </w:sdtPr>
        <w:sdtEndPr/>
        <w:sdtContent>
          <w:r w:rsidR="00012768">
            <w:rPr>
              <w:lang w:val="de-DE"/>
            </w:rPr>
            <w:fldChar w:fldCharType="begin"/>
          </w:r>
          <w:r w:rsidR="00012768">
            <w:rPr>
              <w:lang w:val="de-DE"/>
            </w:rPr>
            <w:instrText xml:space="preserve"> CITATION iti \l 1031 </w:instrText>
          </w:r>
          <w:r w:rsidR="00012768">
            <w:rPr>
              <w:lang w:val="de-DE"/>
            </w:rPr>
            <w:fldChar w:fldCharType="separate"/>
          </w:r>
          <w:r w:rsidR="00FF54F6">
            <w:rPr>
              <w:noProof/>
              <w:lang w:val="de-DE"/>
            </w:rPr>
            <w:t xml:space="preserve"> </w:t>
          </w:r>
          <w:r w:rsidR="00FF54F6">
            <w:rPr>
              <w:noProof/>
              <w:lang w:val="de-DE"/>
            </w:rPr>
            <w:t>[65]</w:t>
          </w:r>
          <w:r w:rsidR="00012768">
            <w:rPr>
              <w:lang w:val="de-DE"/>
            </w:rPr>
            <w:fldChar w:fldCharType="end"/>
          </w:r>
        </w:sdtContent>
      </w:sdt>
      <w:sdt>
        <w:sdtPr>
          <w:rPr>
            <w:lang w:val="de-DE"/>
          </w:rPr>
          <w:id w:val="-1144110446"/>
          <w:citation/>
        </w:sdtPr>
        <w:sdtEndPr/>
        <w:sdtContent>
          <w:r w:rsidR="00012768">
            <w:rPr>
              <w:lang w:val="de-DE"/>
            </w:rPr>
            <w:fldChar w:fldCharType="begin"/>
          </w:r>
          <w:r w:rsidR="00012768">
            <w:rPr>
              <w:lang w:val="de-DE"/>
            </w:rPr>
            <w:instrText xml:space="preserve"> CITATION dat \l 1031 </w:instrText>
          </w:r>
          <w:r w:rsidR="00012768">
            <w:rPr>
              <w:lang w:val="de-DE"/>
            </w:rPr>
            <w:fldChar w:fldCharType="separate"/>
          </w:r>
          <w:r w:rsidR="00FF54F6">
            <w:rPr>
              <w:noProof/>
              <w:lang w:val="de-DE"/>
            </w:rPr>
            <w:t xml:space="preserve"> </w:t>
          </w:r>
          <w:r w:rsidR="00FF54F6">
            <w:rPr>
              <w:noProof/>
              <w:lang w:val="de-DE"/>
            </w:rPr>
            <w:t>[66]</w:t>
          </w:r>
          <w:r w:rsidR="00012768">
            <w:rPr>
              <w:lang w:val="de-DE"/>
            </w:rPr>
            <w:fldChar w:fldCharType="end"/>
          </w:r>
        </w:sdtContent>
      </w:sdt>
      <w:sdt>
        <w:sdtPr>
          <w:rPr>
            <w:lang w:val="de-DE"/>
          </w:rPr>
          <w:id w:val="929785313"/>
          <w:citation/>
        </w:sdtPr>
        <w:sdtEndPr/>
        <w:sdtContent>
          <w:r w:rsidR="00012768">
            <w:rPr>
              <w:lang w:val="de-DE"/>
            </w:rPr>
            <w:fldChar w:fldCharType="begin"/>
          </w:r>
          <w:r w:rsidR="00012768">
            <w:rPr>
              <w:lang w:val="de-DE"/>
            </w:rPr>
            <w:instrText xml:space="preserve"> CITATION wko \l 1031 </w:instrText>
          </w:r>
          <w:r w:rsidR="00012768">
            <w:rPr>
              <w:lang w:val="de-DE"/>
            </w:rPr>
            <w:fldChar w:fldCharType="separate"/>
          </w:r>
          <w:r w:rsidR="00FF54F6">
            <w:rPr>
              <w:noProof/>
              <w:lang w:val="de-DE"/>
            </w:rPr>
            <w:t xml:space="preserve"> </w:t>
          </w:r>
          <w:r w:rsidR="00FF54F6">
            <w:rPr>
              <w:noProof/>
              <w:lang w:val="de-DE"/>
            </w:rPr>
            <w:t>[67]</w:t>
          </w:r>
          <w:r w:rsidR="00012768">
            <w:rPr>
              <w:lang w:val="de-DE"/>
            </w:rPr>
            <w:fldChar w:fldCharType="end"/>
          </w:r>
        </w:sdtContent>
      </w:sdt>
    </w:p>
    <w:p w14:paraId="6F8AA209" w14:textId="645BD82D" w:rsidR="00FE564F" w:rsidRPr="003836AB" w:rsidRDefault="00FE564F" w:rsidP="00FE564F">
      <w:pPr>
        <w:pStyle w:val="Listenabsatz"/>
        <w:numPr>
          <w:ilvl w:val="0"/>
          <w:numId w:val="3"/>
        </w:numPr>
        <w:rPr>
          <w:b/>
          <w:bCs/>
          <w:lang w:val="de-DE"/>
        </w:rPr>
      </w:pPr>
      <w:r w:rsidRPr="003836AB">
        <w:rPr>
          <w:b/>
          <w:bCs/>
          <w:lang w:val="de-DE"/>
        </w:rPr>
        <w:t>Aufteilung der Datensätze:</w:t>
      </w:r>
    </w:p>
    <w:p w14:paraId="26A7BC25" w14:textId="4AD10230" w:rsidR="00FE564F" w:rsidRDefault="00FE564F" w:rsidP="009740A0">
      <w:pPr>
        <w:pStyle w:val="Listenabsatz"/>
        <w:numPr>
          <w:ilvl w:val="0"/>
          <w:numId w:val="65"/>
        </w:numPr>
        <w:jc w:val="left"/>
      </w:pPr>
      <w:r w:rsidRPr="00FE564F">
        <w:rPr>
          <w:b/>
          <w:bCs/>
        </w:rPr>
        <w:t>Trainingsdaten (</w:t>
      </w:r>
      <w:r>
        <w:rPr>
          <w:b/>
          <w:bCs/>
        </w:rPr>
        <w:t xml:space="preserve">ca </w:t>
      </w:r>
      <w:r w:rsidRPr="00FE564F">
        <w:rPr>
          <w:b/>
          <w:bCs/>
        </w:rPr>
        <w:t>70% der Gesamtdaten):</w:t>
      </w:r>
      <w:r>
        <w:t xml:space="preserve"> Bilden die Grundlage für das Modelltraining</w:t>
      </w:r>
    </w:p>
    <w:p w14:paraId="65DF909F" w14:textId="64D72507" w:rsidR="00FE564F" w:rsidRPr="00FE564F" w:rsidRDefault="00FE564F" w:rsidP="00B02FB4">
      <w:pPr>
        <w:pStyle w:val="Listenabsatz"/>
        <w:numPr>
          <w:ilvl w:val="0"/>
          <w:numId w:val="65"/>
        </w:numPr>
        <w:jc w:val="left"/>
      </w:pPr>
      <w:r w:rsidRPr="00FE564F">
        <w:rPr>
          <w:b/>
          <w:bCs/>
        </w:rPr>
        <w:t>Validierungsdaten (ca 30%):</w:t>
      </w:r>
      <w:r>
        <w:t xml:space="preserve"> Werden während des Trainings zur Hyperparameteroptimierung genutzt</w:t>
      </w:r>
    </w:p>
    <w:p w14:paraId="323EE689" w14:textId="77777777" w:rsidR="007A4C19" w:rsidRPr="00D15273" w:rsidRDefault="007A4C19" w:rsidP="000B620A">
      <w:pPr>
        <w:numPr>
          <w:ilvl w:val="0"/>
          <w:numId w:val="3"/>
        </w:numPr>
        <w:rPr>
          <w:lang w:val="de-DE"/>
        </w:rPr>
      </w:pPr>
      <w:r w:rsidRPr="00D15273">
        <w:rPr>
          <w:b/>
          <w:bCs/>
          <w:lang w:val="de-DE"/>
        </w:rPr>
        <w:t>Arten von Trainingsdatensätzen:</w:t>
      </w:r>
    </w:p>
    <w:p w14:paraId="321EEE09" w14:textId="77777777" w:rsidR="007A4C19" w:rsidRPr="00D15273" w:rsidRDefault="007A4C19" w:rsidP="000B620A">
      <w:pPr>
        <w:numPr>
          <w:ilvl w:val="1"/>
          <w:numId w:val="3"/>
        </w:numPr>
        <w:rPr>
          <w:lang w:val="de-DE"/>
        </w:rPr>
      </w:pPr>
      <w:r w:rsidRPr="00D15273">
        <w:rPr>
          <w:b/>
          <w:bCs/>
          <w:lang w:val="de-DE"/>
        </w:rPr>
        <w:t>Statische Datensätze:</w:t>
      </w:r>
      <w:r w:rsidRPr="00D15273">
        <w:rPr>
          <w:lang w:val="de-DE"/>
        </w:rPr>
        <w:t xml:space="preserve"> Diese umfassen Bilder oder Videos von stationären Objekten wie Straßenschildern, Bäumen oder Mauern. Sie werden verwendet, um das Modell auf Hindernisse vorzubereiten, die in urbanen oder natürlichen Umgebungen auftreten können.</w:t>
      </w:r>
    </w:p>
    <w:p w14:paraId="679EA80F" w14:textId="77777777" w:rsidR="007A4C19" w:rsidRPr="00D15273" w:rsidRDefault="007A4C19" w:rsidP="000B620A">
      <w:pPr>
        <w:numPr>
          <w:ilvl w:val="1"/>
          <w:numId w:val="3"/>
        </w:numPr>
        <w:rPr>
          <w:lang w:val="de-DE"/>
        </w:rPr>
      </w:pPr>
      <w:r w:rsidRPr="00D15273">
        <w:rPr>
          <w:b/>
          <w:bCs/>
          <w:lang w:val="de-DE"/>
        </w:rPr>
        <w:t>Dynamische Datensätze:</w:t>
      </w:r>
      <w:r w:rsidRPr="00D15273">
        <w:rPr>
          <w:lang w:val="de-DE"/>
        </w:rPr>
        <w:t xml:space="preserve"> Hierbei handelt es sich um Szenarien mit beweglichen Elementen wie Fußgängern, Fahrzeugen oder Tieren. Diese sind entscheidend, um das Modell auf Echtzeit-Interaktionen vorzubereiten.</w:t>
      </w:r>
    </w:p>
    <w:p w14:paraId="4CA22AA7" w14:textId="77777777" w:rsidR="007A4C19" w:rsidRPr="00D15273" w:rsidRDefault="007A4C19" w:rsidP="000B620A">
      <w:pPr>
        <w:numPr>
          <w:ilvl w:val="1"/>
          <w:numId w:val="3"/>
        </w:numPr>
        <w:rPr>
          <w:lang w:val="de-DE"/>
        </w:rPr>
      </w:pPr>
      <w:r w:rsidRPr="00D15273">
        <w:rPr>
          <w:b/>
          <w:bCs/>
          <w:lang w:val="de-DE"/>
        </w:rPr>
        <w:t>Edge-Fälle:</w:t>
      </w:r>
      <w:r w:rsidRPr="00D15273">
        <w:rPr>
          <w:lang w:val="de-DE"/>
        </w:rPr>
        <w:t xml:space="preserve"> Spezifische Szenarien, die selten auftreten, wie Hindernisse bei schlechten Lichtverhältnissen, Regen oder Schnee. Diese Datensätze verbessern die Robustheit des Modells.</w:t>
      </w:r>
    </w:p>
    <w:p w14:paraId="044B3565" w14:textId="56E6D73C" w:rsidR="007A4C19" w:rsidRPr="00D15273" w:rsidRDefault="007A4C19" w:rsidP="000B620A">
      <w:pPr>
        <w:numPr>
          <w:ilvl w:val="1"/>
          <w:numId w:val="3"/>
        </w:numPr>
        <w:rPr>
          <w:lang w:val="de-DE"/>
        </w:rPr>
      </w:pPr>
      <w:r w:rsidRPr="00D15273">
        <w:rPr>
          <w:b/>
          <w:bCs/>
          <w:lang w:val="de-DE"/>
        </w:rPr>
        <w:t>Simulierte Datensätze:</w:t>
      </w:r>
      <w:r w:rsidRPr="00D15273">
        <w:rPr>
          <w:lang w:val="de-DE"/>
        </w:rPr>
        <w:t xml:space="preserve"> Daten, die in virtuellen Umgebungen generiert werden, um Szenarien zu simulieren, die in der realen Welt schwer nachzustellen sind. Simulierte Daten können ergänzend eingesetzt werden, um das Spektrum der Trainingsdaten zu erweitern.</w:t>
      </w:r>
      <w:sdt>
        <w:sdtPr>
          <w:rPr>
            <w:lang w:val="de-DE"/>
          </w:rPr>
          <w:id w:val="281156700"/>
          <w:citation/>
        </w:sdtPr>
        <w:sdtEndPr/>
        <w:sdtContent>
          <w:r w:rsidR="00740826">
            <w:rPr>
              <w:lang w:val="de-DE"/>
            </w:rPr>
            <w:fldChar w:fldCharType="begin"/>
          </w:r>
          <w:r w:rsidR="00740826">
            <w:rPr>
              <w:lang w:val="de-DE"/>
            </w:rPr>
            <w:instrText xml:space="preserve"> CITATION dev25 \l 1031 </w:instrText>
          </w:r>
          <w:r w:rsidR="00740826">
            <w:rPr>
              <w:lang w:val="de-DE"/>
            </w:rPr>
            <w:fldChar w:fldCharType="separate"/>
          </w:r>
          <w:r w:rsidR="00FF54F6">
            <w:rPr>
              <w:noProof/>
              <w:lang w:val="de-DE"/>
            </w:rPr>
            <w:t xml:space="preserve"> </w:t>
          </w:r>
          <w:r w:rsidR="00FF54F6">
            <w:rPr>
              <w:noProof/>
              <w:lang w:val="de-DE"/>
            </w:rPr>
            <w:t>[68]</w:t>
          </w:r>
          <w:r w:rsidR="00740826">
            <w:rPr>
              <w:lang w:val="de-DE"/>
            </w:rPr>
            <w:fldChar w:fldCharType="end"/>
          </w:r>
        </w:sdtContent>
      </w:sdt>
    </w:p>
    <w:p w14:paraId="544C064F" w14:textId="77777777" w:rsidR="007A4C19" w:rsidRPr="00D15273" w:rsidRDefault="007A4C19" w:rsidP="000B620A">
      <w:pPr>
        <w:numPr>
          <w:ilvl w:val="0"/>
          <w:numId w:val="3"/>
        </w:numPr>
        <w:rPr>
          <w:lang w:val="de-DE"/>
        </w:rPr>
      </w:pPr>
      <w:r w:rsidRPr="00D15273">
        <w:rPr>
          <w:b/>
          <w:bCs/>
          <w:lang w:val="de-DE"/>
        </w:rPr>
        <w:t>Erstellung und Annotation der Datensätze:</w:t>
      </w:r>
    </w:p>
    <w:p w14:paraId="039ADB65" w14:textId="77777777" w:rsidR="007A4C19" w:rsidRPr="00D15273" w:rsidRDefault="007A4C19" w:rsidP="000B620A">
      <w:pPr>
        <w:numPr>
          <w:ilvl w:val="1"/>
          <w:numId w:val="3"/>
        </w:numPr>
        <w:ind w:left="1069"/>
        <w:rPr>
          <w:lang w:val="de-DE"/>
        </w:rPr>
      </w:pPr>
      <w:r w:rsidRPr="00D15273">
        <w:rPr>
          <w:b/>
          <w:bCs/>
          <w:lang w:val="de-DE"/>
        </w:rPr>
        <w:t>Erfassung:</w:t>
      </w:r>
      <w:r w:rsidRPr="00D15273">
        <w:rPr>
          <w:lang w:val="de-DE"/>
        </w:rPr>
        <w:t xml:space="preserve"> Bilder und Videos müssen in unterschiedlichen Umgebungen, unter variierenden Licht- und Wetterbedingungen gesammelt werden, um eine breite Abdeckung sicherzustellen.</w:t>
      </w:r>
    </w:p>
    <w:p w14:paraId="66DF6B3C" w14:textId="77777777" w:rsidR="007A4C19" w:rsidRPr="0091048A" w:rsidRDefault="007A4C19" w:rsidP="000B620A">
      <w:pPr>
        <w:numPr>
          <w:ilvl w:val="1"/>
          <w:numId w:val="3"/>
        </w:numPr>
        <w:ind w:left="1069"/>
        <w:rPr>
          <w:lang w:val="de-DE"/>
        </w:rPr>
      </w:pPr>
      <w:r w:rsidRPr="00D15273">
        <w:rPr>
          <w:b/>
          <w:bCs/>
          <w:lang w:val="de-DE"/>
        </w:rPr>
        <w:t>Annotation:</w:t>
      </w:r>
      <w:r w:rsidRPr="00D15273">
        <w:rPr>
          <w:lang w:val="de-DE"/>
        </w:rPr>
        <w:t xml:space="preserve"> Jedes Objekt im Datensatz wird von menschlichen Annotatoren markiert und klassifiziert. Dies umfasst das Umreißen von Objekten mit Bounding-Boxen oder Masken, sowie das Hinzufügen von Labels wie "Person", "Auto" oder "Straßenschild".</w:t>
      </w:r>
    </w:p>
    <w:p w14:paraId="5EC409A3" w14:textId="77777777" w:rsidR="00CA7CBB" w:rsidRDefault="007A4C19" w:rsidP="00CA7CBB">
      <w:pPr>
        <w:pStyle w:val="Beschriftung"/>
      </w:pPr>
      <w:r w:rsidRPr="0091048A">
        <w:rPr>
          <w:noProof/>
          <w:lang w:val="de-DE"/>
        </w:rPr>
        <w:lastRenderedPageBreak/>
        <w:drawing>
          <wp:inline distT="0" distB="0" distL="0" distR="0" wp14:anchorId="56922705" wp14:editId="3FEFE1CE">
            <wp:extent cx="3726057" cy="1833245"/>
            <wp:effectExtent l="0" t="0" r="8255" b="0"/>
            <wp:docPr id="625361013" name="Grafik 1" descr="Ein Bild, das Fahrzeug, Landfahrzeug, draußen,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1013" name="Grafik 1" descr="Ein Bild, das Fahrzeug, Landfahrzeug, draußen, Rad enthält.&#10;&#10;Automatisch generierte Beschreibung"/>
                    <pic:cNvPicPr/>
                  </pic:nvPicPr>
                  <pic:blipFill rotWithShape="1">
                    <a:blip r:embed="rId50"/>
                    <a:srcRect t="14960" r="8029" b="24703"/>
                    <a:stretch/>
                  </pic:blipFill>
                  <pic:spPr bwMode="auto">
                    <a:xfrm>
                      <a:off x="0" y="0"/>
                      <a:ext cx="3740504" cy="1840353"/>
                    </a:xfrm>
                    <a:prstGeom prst="rect">
                      <a:avLst/>
                    </a:prstGeom>
                    <a:ln>
                      <a:noFill/>
                    </a:ln>
                    <a:extLst>
                      <a:ext uri="{53640926-AAD7-44D8-BBD7-CCE9431645EC}">
                        <a14:shadowObscured xmlns:a14="http://schemas.microsoft.com/office/drawing/2010/main"/>
                      </a:ext>
                    </a:extLst>
                  </pic:spPr>
                </pic:pic>
              </a:graphicData>
            </a:graphic>
          </wp:inline>
        </w:drawing>
      </w:r>
    </w:p>
    <w:p w14:paraId="2421C9D2" w14:textId="1B4FC84E" w:rsidR="007A4C19" w:rsidRPr="00D15273" w:rsidRDefault="00CA7CBB" w:rsidP="00CA7CBB">
      <w:pPr>
        <w:pStyle w:val="Beschriftung"/>
        <w:rPr>
          <w:lang w:val="de-DE"/>
        </w:rPr>
      </w:pPr>
      <w:r>
        <w:t xml:space="preserve">Abbildung </w:t>
      </w:r>
      <w:r>
        <w:fldChar w:fldCharType="begin"/>
      </w:r>
      <w:r>
        <w:instrText xml:space="preserve"> SEQ Abbildung \* ARABIC </w:instrText>
      </w:r>
      <w:r>
        <w:fldChar w:fldCharType="separate"/>
      </w:r>
      <w:r>
        <w:rPr>
          <w:noProof/>
        </w:rPr>
        <w:t>20</w:t>
      </w:r>
      <w:r>
        <w:fldChar w:fldCharType="end"/>
      </w:r>
      <w:r>
        <w:t>: Bounding Boxes von Yolo</w:t>
      </w:r>
    </w:p>
    <w:p w14:paraId="3F483BC8" w14:textId="59C7C765" w:rsidR="007A4C19" w:rsidRPr="00D15273" w:rsidRDefault="007A4C19" w:rsidP="000B620A">
      <w:pPr>
        <w:numPr>
          <w:ilvl w:val="1"/>
          <w:numId w:val="3"/>
        </w:numPr>
        <w:ind w:left="1069"/>
        <w:rPr>
          <w:lang w:val="de-DE"/>
        </w:rPr>
      </w:pPr>
      <w:r w:rsidRPr="00D15273">
        <w:rPr>
          <w:b/>
          <w:bCs/>
          <w:lang w:val="de-DE"/>
        </w:rPr>
        <w:t>Datenaugmentation:</w:t>
      </w:r>
      <w:r w:rsidRPr="00D15273">
        <w:rPr>
          <w:lang w:val="de-DE"/>
        </w:rPr>
        <w:t xml:space="preserve"> Um die Vielfalt der Daten zu erhöhen, werden Techniken wie Rotationen, Skalierungen, Farbmodifikationen und Hinzufügung von Rauschen angewendet. Dies hilft dem Modell, robustere Merkmalsmuster zu lernen.</w:t>
      </w:r>
      <w:sdt>
        <w:sdtPr>
          <w:rPr>
            <w:lang w:val="de-DE"/>
          </w:rPr>
          <w:id w:val="747243118"/>
          <w:citation/>
        </w:sdtPr>
        <w:sdtEndPr/>
        <w:sdtContent>
          <w:r w:rsidR="007760C7">
            <w:rPr>
              <w:lang w:val="de-DE"/>
            </w:rPr>
            <w:fldChar w:fldCharType="begin"/>
          </w:r>
          <w:r w:rsidR="007760C7">
            <w:rPr>
              <w:lang w:val="de-DE"/>
            </w:rPr>
            <w:instrText xml:space="preserve"> CITATION sca25 \l 1031 </w:instrText>
          </w:r>
          <w:r w:rsidR="007760C7">
            <w:rPr>
              <w:lang w:val="de-DE"/>
            </w:rPr>
            <w:fldChar w:fldCharType="separate"/>
          </w:r>
          <w:r w:rsidR="00FF54F6">
            <w:rPr>
              <w:noProof/>
              <w:lang w:val="de-DE"/>
            </w:rPr>
            <w:t xml:space="preserve"> </w:t>
          </w:r>
          <w:r w:rsidR="00FF54F6">
            <w:rPr>
              <w:noProof/>
              <w:lang w:val="de-DE"/>
            </w:rPr>
            <w:t>[69]</w:t>
          </w:r>
          <w:r w:rsidR="007760C7">
            <w:rPr>
              <w:lang w:val="de-DE"/>
            </w:rPr>
            <w:fldChar w:fldCharType="end"/>
          </w:r>
        </w:sdtContent>
      </w:sdt>
    </w:p>
    <w:p w14:paraId="512A2DDD" w14:textId="77777777" w:rsidR="007A4C19" w:rsidRPr="00D15273" w:rsidRDefault="007A4C19" w:rsidP="000B620A">
      <w:pPr>
        <w:numPr>
          <w:ilvl w:val="0"/>
          <w:numId w:val="3"/>
        </w:numPr>
        <w:rPr>
          <w:lang w:val="de-DE"/>
        </w:rPr>
      </w:pPr>
      <w:r w:rsidRPr="00D15273">
        <w:rPr>
          <w:b/>
          <w:bCs/>
          <w:lang w:val="de-DE"/>
        </w:rPr>
        <w:t>Bestimmung der Modellgenauigkeit:</w:t>
      </w:r>
    </w:p>
    <w:p w14:paraId="5A2E58B1" w14:textId="77777777" w:rsidR="007A4C19" w:rsidRPr="00D15273" w:rsidRDefault="007A4C19" w:rsidP="000B620A">
      <w:pPr>
        <w:numPr>
          <w:ilvl w:val="1"/>
          <w:numId w:val="3"/>
        </w:numPr>
        <w:rPr>
          <w:lang w:val="de-DE"/>
        </w:rPr>
      </w:pPr>
      <w:r w:rsidRPr="00D15273">
        <w:rPr>
          <w:b/>
          <w:bCs/>
          <w:lang w:val="de-DE"/>
        </w:rPr>
        <w:t>Metriken zur Evaluierung:</w:t>
      </w:r>
    </w:p>
    <w:p w14:paraId="3F0D5D3C" w14:textId="77777777" w:rsidR="007A4C19" w:rsidRPr="00D15273" w:rsidRDefault="007A4C19" w:rsidP="000B620A">
      <w:pPr>
        <w:numPr>
          <w:ilvl w:val="2"/>
          <w:numId w:val="3"/>
        </w:numPr>
        <w:rPr>
          <w:lang w:val="de-DE"/>
        </w:rPr>
      </w:pPr>
      <w:r w:rsidRPr="00D15273">
        <w:rPr>
          <w:b/>
          <w:bCs/>
          <w:lang w:val="de-DE"/>
        </w:rPr>
        <w:t>Präzision und Recall:</w:t>
      </w:r>
      <w:r w:rsidRPr="00D15273">
        <w:rPr>
          <w:lang w:val="de-DE"/>
        </w:rPr>
        <w:t xml:space="preserve"> Diese Metriken bewerten, wie gut das Modell Objekte erkennt, ohne falsche Positiv- oder Negativerkennungen zu erzeugen.</w:t>
      </w:r>
    </w:p>
    <w:p w14:paraId="7EBEA5F4" w14:textId="77777777" w:rsidR="007A4C19" w:rsidRPr="00D15273" w:rsidRDefault="007A4C19" w:rsidP="000B620A">
      <w:pPr>
        <w:numPr>
          <w:ilvl w:val="2"/>
          <w:numId w:val="3"/>
        </w:numPr>
        <w:rPr>
          <w:lang w:val="de-DE"/>
        </w:rPr>
      </w:pPr>
      <w:r w:rsidRPr="00D15273">
        <w:rPr>
          <w:b/>
          <w:bCs/>
          <w:lang w:val="de-DE"/>
        </w:rPr>
        <w:t>mAP (mean Average Precision):</w:t>
      </w:r>
      <w:r w:rsidRPr="00D15273">
        <w:rPr>
          <w:lang w:val="de-DE"/>
        </w:rPr>
        <w:t xml:space="preserve"> Diese umfassende Metrik wird für die Bewertung von Objekterkennungsmodellen wie YOLO verwendet und gibt die durchschnittliche Genauigkeit über verschiedene Klassen und Schwellenwerte hinweg an.</w:t>
      </w:r>
    </w:p>
    <w:p w14:paraId="72F175B4" w14:textId="0852A224" w:rsidR="007A4C19" w:rsidRPr="00D15273" w:rsidRDefault="007A4C19" w:rsidP="000B620A">
      <w:pPr>
        <w:numPr>
          <w:ilvl w:val="2"/>
          <w:numId w:val="3"/>
        </w:numPr>
        <w:rPr>
          <w:lang w:val="de-DE"/>
        </w:rPr>
      </w:pPr>
      <w:r w:rsidRPr="00D15273">
        <w:rPr>
          <w:b/>
          <w:bCs/>
          <w:lang w:val="de-DE"/>
        </w:rPr>
        <w:t>F1-Score:</w:t>
      </w:r>
      <w:r w:rsidRPr="00D15273">
        <w:rPr>
          <w:lang w:val="de-DE"/>
        </w:rPr>
        <w:t xml:space="preserve"> Dieser Score kombiniert Präzision und Recall, um die Gesamtgenauigkeit des Modells darzustellen.</w:t>
      </w:r>
      <w:sdt>
        <w:sdtPr>
          <w:rPr>
            <w:lang w:val="de-DE"/>
          </w:rPr>
          <w:id w:val="1919902396"/>
          <w:citation/>
        </w:sdtPr>
        <w:sdtEndPr/>
        <w:sdtContent>
          <w:r w:rsidR="000C5E55">
            <w:rPr>
              <w:lang w:val="de-DE"/>
            </w:rPr>
            <w:fldChar w:fldCharType="begin"/>
          </w:r>
          <w:r w:rsidR="000C5E55">
            <w:rPr>
              <w:lang w:val="de-DE"/>
            </w:rPr>
            <w:instrText xml:space="preserve"> CITATION med251 \l 1031 </w:instrText>
          </w:r>
          <w:r w:rsidR="000C5E55">
            <w:rPr>
              <w:lang w:val="de-DE"/>
            </w:rPr>
            <w:fldChar w:fldCharType="separate"/>
          </w:r>
          <w:r w:rsidR="00FF54F6">
            <w:rPr>
              <w:noProof/>
              <w:lang w:val="de-DE"/>
            </w:rPr>
            <w:t xml:space="preserve"> </w:t>
          </w:r>
          <w:r w:rsidR="00FF54F6">
            <w:rPr>
              <w:noProof/>
              <w:lang w:val="de-DE"/>
            </w:rPr>
            <w:t>[70]</w:t>
          </w:r>
          <w:r w:rsidR="000C5E55">
            <w:rPr>
              <w:lang w:val="de-DE"/>
            </w:rPr>
            <w:fldChar w:fldCharType="end"/>
          </w:r>
        </w:sdtContent>
      </w:sdt>
    </w:p>
    <w:p w14:paraId="343D622B" w14:textId="77777777" w:rsidR="007A4C19" w:rsidRPr="00D15273" w:rsidRDefault="007A4C19" w:rsidP="000B620A">
      <w:pPr>
        <w:numPr>
          <w:ilvl w:val="1"/>
          <w:numId w:val="3"/>
        </w:numPr>
        <w:rPr>
          <w:lang w:val="de-DE"/>
        </w:rPr>
      </w:pPr>
      <w:r w:rsidRPr="00D15273">
        <w:rPr>
          <w:b/>
          <w:bCs/>
          <w:lang w:val="de-DE"/>
        </w:rPr>
        <w:t>Testdatensätze:</w:t>
      </w:r>
      <w:r w:rsidRPr="00D15273">
        <w:rPr>
          <w:lang w:val="de-DE"/>
        </w:rPr>
        <w:t xml:space="preserve"> Separate Datensätze, die nicht im Training verwendet wurden, dienen der Evaluierung des Modells unter realistischen Bedingungen.</w:t>
      </w:r>
    </w:p>
    <w:p w14:paraId="31EBD520" w14:textId="77777777" w:rsidR="007A4C19" w:rsidRPr="00D15273" w:rsidRDefault="007A4C19" w:rsidP="000B620A">
      <w:pPr>
        <w:numPr>
          <w:ilvl w:val="0"/>
          <w:numId w:val="3"/>
        </w:numPr>
        <w:rPr>
          <w:lang w:val="de-DE"/>
        </w:rPr>
      </w:pPr>
      <w:r w:rsidRPr="00D15273">
        <w:rPr>
          <w:b/>
          <w:bCs/>
          <w:lang w:val="de-DE"/>
        </w:rPr>
        <w:t>Kontinuierliche Überwachung und Aktualisierung:</w:t>
      </w:r>
    </w:p>
    <w:p w14:paraId="3F5C0DBC" w14:textId="77777777" w:rsidR="007A4C19" w:rsidRPr="00D15273" w:rsidRDefault="007A4C19" w:rsidP="000B620A">
      <w:pPr>
        <w:numPr>
          <w:ilvl w:val="1"/>
          <w:numId w:val="3"/>
        </w:numPr>
        <w:rPr>
          <w:lang w:val="de-DE"/>
        </w:rPr>
      </w:pPr>
      <w:r w:rsidRPr="00D15273">
        <w:rPr>
          <w:b/>
          <w:bCs/>
          <w:lang w:val="de-DE"/>
        </w:rPr>
        <w:t>Feedback-Schleifen:</w:t>
      </w:r>
      <w:r w:rsidRPr="00D15273">
        <w:rPr>
          <w:lang w:val="de-DE"/>
        </w:rPr>
        <w:t xml:space="preserve"> Daten aus realen Einsätzen der Drohne werden gesammelt und analysiert, um die Leistung des Modells zu bewerten. Fehler oder Schwächen können identifiziert und durch erneutes Training behoben werden.</w:t>
      </w:r>
    </w:p>
    <w:p w14:paraId="4987A85C" w14:textId="77777777" w:rsidR="007A4C19" w:rsidRPr="00D15273" w:rsidRDefault="007A4C19" w:rsidP="000B620A">
      <w:pPr>
        <w:numPr>
          <w:ilvl w:val="1"/>
          <w:numId w:val="3"/>
        </w:numPr>
        <w:rPr>
          <w:lang w:val="de-DE"/>
        </w:rPr>
      </w:pPr>
      <w:r w:rsidRPr="00D15273">
        <w:rPr>
          <w:b/>
          <w:bCs/>
          <w:lang w:val="de-DE"/>
        </w:rPr>
        <w:t>Aktives Lernen:</w:t>
      </w:r>
      <w:r w:rsidRPr="00D15273">
        <w:rPr>
          <w:lang w:val="de-DE"/>
        </w:rPr>
        <w:t xml:space="preserve"> Dieser Ansatz priorisiert die Annotation neuer Daten, die für das Modell besonders schwierig oder uneindeutig sind. Dadurch wird das Modell gezielt verbessert.</w:t>
      </w:r>
    </w:p>
    <w:p w14:paraId="74529AB3" w14:textId="77777777" w:rsidR="007A4C19" w:rsidRPr="00D15273" w:rsidRDefault="007A4C19" w:rsidP="000B620A">
      <w:pPr>
        <w:numPr>
          <w:ilvl w:val="1"/>
          <w:numId w:val="3"/>
        </w:numPr>
        <w:rPr>
          <w:lang w:val="de-DE"/>
        </w:rPr>
      </w:pPr>
      <w:r w:rsidRPr="00D15273">
        <w:rPr>
          <w:b/>
          <w:bCs/>
          <w:lang w:val="de-DE"/>
        </w:rPr>
        <w:t>Versionierung:</w:t>
      </w:r>
      <w:r w:rsidRPr="00D15273">
        <w:rPr>
          <w:lang w:val="de-DE"/>
        </w:rPr>
        <w:t xml:space="preserve"> Jedes neue Modell und seine Trainingsdaten werden versioniert, um den Fortschritt zu dokumentieren und gegebenenfalls zu einem vorherigen Zustand zurückzukehren.</w:t>
      </w:r>
    </w:p>
    <w:p w14:paraId="2005B798" w14:textId="77777777" w:rsidR="007A4C19" w:rsidRPr="00D15273" w:rsidRDefault="007A4C19" w:rsidP="000B620A">
      <w:pPr>
        <w:numPr>
          <w:ilvl w:val="0"/>
          <w:numId w:val="3"/>
        </w:numPr>
        <w:rPr>
          <w:lang w:val="de-DE"/>
        </w:rPr>
      </w:pPr>
      <w:r w:rsidRPr="00D15273">
        <w:rPr>
          <w:b/>
          <w:bCs/>
          <w:lang w:val="de-DE"/>
        </w:rPr>
        <w:t>Ressourcen und Herausforderungen:</w:t>
      </w:r>
    </w:p>
    <w:p w14:paraId="166111B8" w14:textId="77777777" w:rsidR="007A4C19" w:rsidRPr="00D15273" w:rsidRDefault="007A4C19" w:rsidP="000B620A">
      <w:pPr>
        <w:numPr>
          <w:ilvl w:val="1"/>
          <w:numId w:val="3"/>
        </w:numPr>
        <w:rPr>
          <w:lang w:val="de-DE"/>
        </w:rPr>
      </w:pPr>
      <w:r w:rsidRPr="00D15273">
        <w:rPr>
          <w:b/>
          <w:bCs/>
          <w:lang w:val="de-DE"/>
        </w:rPr>
        <w:lastRenderedPageBreak/>
        <w:t>Zeit und Kosten:</w:t>
      </w:r>
      <w:r w:rsidRPr="00D15273">
        <w:rPr>
          <w:lang w:val="de-DE"/>
        </w:rPr>
        <w:t xml:space="preserve"> Die Erstellung hochwertiger Trainingsdatensätze erfordert erhebliche Ressourcen, sowohl für die Datenerfassung als auch für die Annotation. Automatisierte Tools können den Prozess beschleunigen, erfordern jedoch eine sorgfältige Überprüfung.</w:t>
      </w:r>
    </w:p>
    <w:p w14:paraId="24F18EF8" w14:textId="77777777" w:rsidR="007A4C19" w:rsidRPr="00D15273" w:rsidRDefault="007A4C19" w:rsidP="000B620A">
      <w:pPr>
        <w:numPr>
          <w:ilvl w:val="1"/>
          <w:numId w:val="3"/>
        </w:numPr>
        <w:rPr>
          <w:lang w:val="de-DE"/>
        </w:rPr>
      </w:pPr>
      <w:r w:rsidRPr="00D15273">
        <w:rPr>
          <w:b/>
          <w:bCs/>
          <w:lang w:val="de-DE"/>
        </w:rPr>
        <w:t>Ethik und Datenschutz:</w:t>
      </w:r>
      <w:r w:rsidRPr="00D15273">
        <w:rPr>
          <w:lang w:val="de-DE"/>
        </w:rPr>
        <w:t xml:space="preserve"> Bei der Verwendung von Daten mit Personenbezug müssen Datenschutzgesetze wie die DSGVO eingehalten werden. Daten sollten anonymisiert und sicher gespeichert werden.</w:t>
      </w:r>
    </w:p>
    <w:p w14:paraId="4CA73957" w14:textId="4D33E324" w:rsidR="005F3169" w:rsidRDefault="007A4C19" w:rsidP="00B8533E">
      <w:pPr>
        <w:rPr>
          <w:lang w:val="de-DE"/>
        </w:rPr>
      </w:pPr>
      <w:r w:rsidRPr="00D15273">
        <w:rPr>
          <w:lang w:val="de-DE"/>
        </w:rPr>
        <w:t>Durch den gezielten Einsatz qualitativ hochwertiger und vielseitiger Trainingsdatensätze sowie durch die kontinuierliche Überwachung der Modellgenauigkeit kann die Drohne ihre Hinderniserkennungsfähigkeiten stetig verbessern und an neue Herausforderungen angepasst werden.</w:t>
      </w:r>
      <w:r>
        <w:rPr>
          <w:lang w:val="de-DE"/>
        </w:rPr>
        <w:t xml:space="preserve"> </w:t>
      </w:r>
      <w:sdt>
        <w:sdtPr>
          <w:rPr>
            <w:lang w:val="de-DE"/>
          </w:rPr>
          <w:id w:val="2083707642"/>
          <w:citation/>
        </w:sdtPr>
        <w:sdtContent>
          <w:r>
            <w:rPr>
              <w:lang w:val="de-DE"/>
            </w:rPr>
            <w:fldChar w:fldCharType="begin"/>
          </w:r>
          <w:r>
            <w:rPr>
              <w:lang w:val="de-DE"/>
            </w:rPr>
            <w:instrText xml:space="preserve"> CITATION des \l 1031 </w:instrText>
          </w:r>
          <w:r>
            <w:rPr>
              <w:lang w:val="de-DE"/>
            </w:rPr>
            <w:fldChar w:fldCharType="separate"/>
          </w:r>
          <w:r w:rsidR="00FF54F6">
            <w:rPr>
              <w:noProof/>
              <w:lang w:val="de-DE"/>
            </w:rPr>
            <w:t>[62]</w:t>
          </w:r>
          <w:r>
            <w:rPr>
              <w:lang w:val="de-DE"/>
            </w:rPr>
            <w:fldChar w:fldCharType="end"/>
          </w:r>
        </w:sdtContent>
      </w:sdt>
      <w:sdt>
        <w:sdtPr>
          <w:rPr>
            <w:lang w:val="de-DE"/>
          </w:rPr>
          <w:id w:val="352855664"/>
          <w:citation/>
        </w:sdtPr>
        <w:sdtContent>
          <w:r>
            <w:rPr>
              <w:lang w:val="de-DE"/>
            </w:rPr>
            <w:fldChar w:fldCharType="begin"/>
          </w:r>
          <w:r>
            <w:rPr>
              <w:lang w:val="de-DE"/>
            </w:rPr>
            <w:instrText xml:space="preserve"> CITATION sta \l 1031 </w:instrText>
          </w:r>
          <w:r>
            <w:rPr>
              <w:lang w:val="de-DE"/>
            </w:rPr>
            <w:fldChar w:fldCharType="separate"/>
          </w:r>
          <w:r w:rsidR="00FF54F6">
            <w:rPr>
              <w:noProof/>
              <w:lang w:val="de-DE"/>
            </w:rPr>
            <w:t xml:space="preserve"> </w:t>
          </w:r>
          <w:r w:rsidR="00FF54F6">
            <w:rPr>
              <w:noProof/>
              <w:lang w:val="de-DE"/>
            </w:rPr>
            <w:t>[63]</w:t>
          </w:r>
          <w:r>
            <w:rPr>
              <w:lang w:val="de-DE"/>
            </w:rPr>
            <w:fldChar w:fldCharType="end"/>
          </w:r>
        </w:sdtContent>
      </w:sdt>
      <w:sdt>
        <w:sdtPr>
          <w:rPr>
            <w:lang w:val="de-DE"/>
          </w:rPr>
          <w:id w:val="-927034343"/>
          <w:citation/>
        </w:sdtPr>
        <w:sdtContent>
          <w:r>
            <w:rPr>
              <w:lang w:val="de-DE"/>
            </w:rPr>
            <w:fldChar w:fldCharType="begin"/>
          </w:r>
          <w:r>
            <w:rPr>
              <w:lang w:val="de-DE"/>
            </w:rPr>
            <w:instrText xml:space="preserve"> CITATION wik \l 1031 </w:instrText>
          </w:r>
          <w:r>
            <w:rPr>
              <w:lang w:val="de-DE"/>
            </w:rPr>
            <w:fldChar w:fldCharType="separate"/>
          </w:r>
          <w:r w:rsidR="00FF54F6">
            <w:rPr>
              <w:noProof/>
              <w:lang w:val="de-DE"/>
            </w:rPr>
            <w:t xml:space="preserve"> </w:t>
          </w:r>
          <w:r w:rsidR="00FF54F6">
            <w:rPr>
              <w:noProof/>
              <w:lang w:val="de-DE"/>
            </w:rPr>
            <w:t>[64]</w:t>
          </w:r>
          <w:r>
            <w:rPr>
              <w:lang w:val="de-DE"/>
            </w:rPr>
            <w:fldChar w:fldCharType="end"/>
          </w:r>
        </w:sdtContent>
      </w:sdt>
      <w:sdt>
        <w:sdtPr>
          <w:rPr>
            <w:lang w:val="de-DE"/>
          </w:rPr>
          <w:id w:val="-2082820548"/>
          <w:citation/>
        </w:sdtPr>
        <w:sdtContent>
          <w:r>
            <w:rPr>
              <w:lang w:val="de-DE"/>
            </w:rPr>
            <w:fldChar w:fldCharType="begin"/>
          </w:r>
          <w:r>
            <w:rPr>
              <w:lang w:val="de-DE"/>
            </w:rPr>
            <w:instrText xml:space="preserve"> CITATION iti \l 1031 </w:instrText>
          </w:r>
          <w:r>
            <w:rPr>
              <w:lang w:val="de-DE"/>
            </w:rPr>
            <w:fldChar w:fldCharType="separate"/>
          </w:r>
          <w:r w:rsidR="00FF54F6">
            <w:rPr>
              <w:noProof/>
              <w:lang w:val="de-DE"/>
            </w:rPr>
            <w:t xml:space="preserve"> </w:t>
          </w:r>
          <w:r w:rsidR="00FF54F6">
            <w:rPr>
              <w:noProof/>
              <w:lang w:val="de-DE"/>
            </w:rPr>
            <w:t>[65]</w:t>
          </w:r>
          <w:r>
            <w:rPr>
              <w:lang w:val="de-DE"/>
            </w:rPr>
            <w:fldChar w:fldCharType="end"/>
          </w:r>
        </w:sdtContent>
      </w:sdt>
      <w:sdt>
        <w:sdtPr>
          <w:rPr>
            <w:lang w:val="de-DE"/>
          </w:rPr>
          <w:id w:val="1188017396"/>
          <w:citation/>
        </w:sdtPr>
        <w:sdtContent>
          <w:r>
            <w:rPr>
              <w:lang w:val="de-DE"/>
            </w:rPr>
            <w:fldChar w:fldCharType="begin"/>
          </w:r>
          <w:r>
            <w:rPr>
              <w:lang w:val="de-DE"/>
            </w:rPr>
            <w:instrText xml:space="preserve"> CITATION dat \l 1031 </w:instrText>
          </w:r>
          <w:r>
            <w:rPr>
              <w:lang w:val="de-DE"/>
            </w:rPr>
            <w:fldChar w:fldCharType="separate"/>
          </w:r>
          <w:r w:rsidR="00FF54F6">
            <w:rPr>
              <w:noProof/>
              <w:lang w:val="de-DE"/>
            </w:rPr>
            <w:t xml:space="preserve"> </w:t>
          </w:r>
          <w:r w:rsidR="00FF54F6">
            <w:rPr>
              <w:noProof/>
              <w:lang w:val="de-DE"/>
            </w:rPr>
            <w:t>[66]</w:t>
          </w:r>
          <w:r>
            <w:rPr>
              <w:lang w:val="de-DE"/>
            </w:rPr>
            <w:fldChar w:fldCharType="end"/>
          </w:r>
        </w:sdtContent>
      </w:sdt>
      <w:sdt>
        <w:sdtPr>
          <w:rPr>
            <w:lang w:val="de-DE"/>
          </w:rPr>
          <w:id w:val="-14697657"/>
          <w:citation/>
        </w:sdtPr>
        <w:sdtContent>
          <w:r>
            <w:rPr>
              <w:lang w:val="de-DE"/>
            </w:rPr>
            <w:fldChar w:fldCharType="begin"/>
          </w:r>
          <w:r>
            <w:rPr>
              <w:lang w:val="de-DE"/>
            </w:rPr>
            <w:instrText xml:space="preserve"> CITATION wko \l 1031 </w:instrText>
          </w:r>
          <w:r>
            <w:rPr>
              <w:lang w:val="de-DE"/>
            </w:rPr>
            <w:fldChar w:fldCharType="separate"/>
          </w:r>
          <w:r w:rsidR="00FF54F6">
            <w:rPr>
              <w:noProof/>
              <w:lang w:val="de-DE"/>
            </w:rPr>
            <w:t xml:space="preserve"> </w:t>
          </w:r>
          <w:r w:rsidR="00FF54F6">
            <w:rPr>
              <w:noProof/>
              <w:lang w:val="de-DE"/>
            </w:rPr>
            <w:t>[67]</w:t>
          </w:r>
          <w:r>
            <w:rPr>
              <w:lang w:val="de-DE"/>
            </w:rPr>
            <w:fldChar w:fldCharType="end"/>
          </w:r>
        </w:sdtContent>
      </w:sdt>
    </w:p>
    <w:p w14:paraId="56A36E2F" w14:textId="779A0505" w:rsidR="005F3169" w:rsidRPr="005F3169" w:rsidRDefault="005F3169" w:rsidP="005F3169">
      <w:pPr>
        <w:pStyle w:val="berschrift3"/>
        <w:rPr>
          <w:lang w:val="de-DE"/>
        </w:rPr>
      </w:pPr>
      <w:bookmarkStart w:id="113" w:name="_Toc195265553"/>
      <w:commentRangeStart w:id="114"/>
      <w:r w:rsidRPr="005F3169">
        <w:rPr>
          <w:lang w:val="de-DE"/>
        </w:rPr>
        <w:t>Training</w:t>
      </w:r>
      <w:commentRangeEnd w:id="114"/>
      <w:r w:rsidR="00756C61">
        <w:rPr>
          <w:rStyle w:val="Kommentarzeichen"/>
          <w:rFonts w:eastAsia="Arial Unicode MS"/>
          <w:b w:val="0"/>
          <w:bCs w:val="0"/>
          <w:caps w:val="0"/>
          <w:kern w:val="1"/>
        </w:rPr>
        <w:commentReference w:id="114"/>
      </w:r>
      <w:bookmarkEnd w:id="113"/>
    </w:p>
    <w:p w14:paraId="5481D6A9" w14:textId="7D44BD28" w:rsidR="00B36D51" w:rsidRPr="00B36D51" w:rsidRDefault="00B36D51" w:rsidP="00997654">
      <w:pPr>
        <w:rPr>
          <w:lang w:val="de-DE"/>
        </w:rPr>
      </w:pPr>
      <w:r w:rsidRPr="00B36D51">
        <w:rPr>
          <w:lang w:val="de-DE"/>
        </w:rPr>
        <w:t xml:space="preserve">Das Training eines Modells umfasst drei Hauptphasen, die durch den Einsatz von Epochen und Batches unterstützt werden. </w:t>
      </w:r>
    </w:p>
    <w:p w14:paraId="1414E6E4" w14:textId="77777777" w:rsidR="00B36D51" w:rsidRPr="00B36D51" w:rsidRDefault="00B36D51" w:rsidP="00997654">
      <w:pPr>
        <w:rPr>
          <w:lang w:val="de-DE"/>
        </w:rPr>
      </w:pPr>
      <w:r w:rsidRPr="00B36D51">
        <w:rPr>
          <w:lang w:val="de-DE"/>
        </w:rPr>
        <w:t>Das Training eines Modells umfasst dabei drei Hauptphasen:</w:t>
      </w:r>
    </w:p>
    <w:p w14:paraId="00EA75F9" w14:textId="1478B9F4" w:rsidR="00B8533E" w:rsidRPr="00B8533E" w:rsidRDefault="00B8533E" w:rsidP="000B620A">
      <w:pPr>
        <w:pStyle w:val="Listenabsatz"/>
        <w:numPr>
          <w:ilvl w:val="0"/>
          <w:numId w:val="24"/>
        </w:numPr>
        <w:rPr>
          <w:lang w:val="de-DE"/>
        </w:rPr>
      </w:pPr>
      <w:r w:rsidRPr="00B8533E">
        <w:rPr>
          <w:b/>
          <w:bCs/>
          <w:lang w:val="de-DE"/>
        </w:rPr>
        <w:t>Datenvorverarbeitung:</w:t>
      </w:r>
      <w:r w:rsidRPr="00B8533E">
        <w:rPr>
          <w:lang w:val="de-DE"/>
        </w:rPr>
        <w:t xml:space="preserve"> In diesem Schritt werden die Rohdaten aufbereitet, um sicherzustellen, dass sie für das Modell verwendbar sind. Dies beinhaltet die Normalisierung der Bilddaten, das Entfernen von Rauschen und die Skalierung der Bilder auf eine einheitliche Größe. Zusätzlich wird darauf geachtet, dass die Daten hinsichtlich ihrer Klassenverteilung ausgeglichen sind, um ein Ungleichgewicht zu vermeiden, das zu verzerrten Vorhersagen führen könnte.</w:t>
      </w:r>
      <w:r w:rsidR="000B5EB7">
        <w:rPr>
          <w:lang w:val="de-DE"/>
        </w:rPr>
        <w:t xml:space="preserve"> Tools wie „</w:t>
      </w:r>
      <w:r w:rsidR="007845CB">
        <w:rPr>
          <w:lang w:val="de-DE"/>
        </w:rPr>
        <w:t xml:space="preserve">cvat.ai“ helfen dabei. </w:t>
      </w:r>
      <w:sdt>
        <w:sdtPr>
          <w:rPr>
            <w:lang w:val="de-DE"/>
          </w:rPr>
          <w:id w:val="2142298721"/>
          <w:citation/>
        </w:sdtPr>
        <w:sdtContent>
          <w:r w:rsidR="007845CB">
            <w:rPr>
              <w:lang w:val="de-DE"/>
            </w:rPr>
            <w:fldChar w:fldCharType="begin"/>
          </w:r>
          <w:r w:rsidR="007845CB">
            <w:rPr>
              <w:lang w:val="de-DE"/>
            </w:rPr>
            <w:instrText xml:space="preserve"> CITATION cva \l 1031 </w:instrText>
          </w:r>
          <w:r w:rsidR="007845CB">
            <w:rPr>
              <w:lang w:val="de-DE"/>
            </w:rPr>
            <w:fldChar w:fldCharType="separate"/>
          </w:r>
          <w:r w:rsidR="00FF54F6">
            <w:rPr>
              <w:noProof/>
              <w:lang w:val="de-DE"/>
            </w:rPr>
            <w:t>[71]</w:t>
          </w:r>
          <w:r w:rsidR="007845CB">
            <w:rPr>
              <w:lang w:val="de-DE"/>
            </w:rPr>
            <w:fldChar w:fldCharType="end"/>
          </w:r>
        </w:sdtContent>
      </w:sdt>
    </w:p>
    <w:p w14:paraId="02383D1D" w14:textId="77777777" w:rsidR="00997654" w:rsidRPr="00997654" w:rsidRDefault="00997654" w:rsidP="00997654">
      <w:pPr>
        <w:pStyle w:val="Listenabsatz"/>
        <w:rPr>
          <w:lang w:val="de-DE"/>
        </w:rPr>
      </w:pPr>
    </w:p>
    <w:p w14:paraId="3DBC8D53" w14:textId="01F563A6" w:rsidR="00B8533E" w:rsidRPr="00B8533E" w:rsidRDefault="00B8533E" w:rsidP="000B620A">
      <w:pPr>
        <w:pStyle w:val="Listenabsatz"/>
        <w:numPr>
          <w:ilvl w:val="0"/>
          <w:numId w:val="24"/>
        </w:numPr>
        <w:rPr>
          <w:lang w:val="de-DE"/>
        </w:rPr>
      </w:pPr>
      <w:r w:rsidRPr="00B8533E">
        <w:rPr>
          <w:b/>
          <w:bCs/>
          <w:lang w:val="de-DE"/>
        </w:rPr>
        <w:t>Modellentwicklung:</w:t>
      </w:r>
      <w:r w:rsidRPr="00B8533E">
        <w:rPr>
          <w:lang w:val="de-DE"/>
        </w:rPr>
        <w:t xml:space="preserve"> Hierbei wird ein neuronales Netzwerk erstellt und initialisiert. Moderne Ansätze nutzen oft Transfer Learning, bei dem ein vortrainiertes Modell wie </w:t>
      </w:r>
      <w:r w:rsidRPr="00EF7B75">
        <w:rPr>
          <w:b/>
          <w:lang w:val="de-DE"/>
        </w:rPr>
        <w:t>YOLO</w:t>
      </w:r>
      <w:r w:rsidRPr="00B8533E">
        <w:rPr>
          <w:lang w:val="de-DE"/>
        </w:rPr>
        <w:t xml:space="preserve"> </w:t>
      </w:r>
      <w:r w:rsidR="00B36D51" w:rsidRPr="00B36D51">
        <w:rPr>
          <w:lang w:val="de-DE"/>
        </w:rPr>
        <w:t>auf die spezifische Anwendung angepasst wird.</w:t>
      </w:r>
      <w:r w:rsidRPr="00B8533E">
        <w:rPr>
          <w:lang w:val="de-DE"/>
        </w:rPr>
        <w:t xml:space="preserve"> Diese Methode reduziert die Trainingszeit erheblich und verbessert die Genauigkeit, da das vortrainierte Modell bereits allgemeine Merkmale erkannt hat.</w:t>
      </w:r>
      <w:sdt>
        <w:sdtPr>
          <w:rPr>
            <w:lang w:val="de-DE"/>
          </w:rPr>
          <w:id w:val="2121717109"/>
          <w:citation/>
        </w:sdtPr>
        <w:sdtEndPr/>
        <w:sdtContent>
          <w:r w:rsidR="00FF054F">
            <w:rPr>
              <w:lang w:val="de-DE"/>
            </w:rPr>
            <w:fldChar w:fldCharType="begin"/>
          </w:r>
          <w:r w:rsidR="00FF054F">
            <w:rPr>
              <w:lang w:val="de-DE"/>
            </w:rPr>
            <w:instrText xml:space="preserve"> CITATION v7l25 \l 1031 </w:instrText>
          </w:r>
          <w:r w:rsidR="00FF054F">
            <w:rPr>
              <w:lang w:val="de-DE"/>
            </w:rPr>
            <w:fldChar w:fldCharType="separate"/>
          </w:r>
          <w:r w:rsidR="00FF54F6">
            <w:rPr>
              <w:noProof/>
              <w:lang w:val="de-DE"/>
            </w:rPr>
            <w:t xml:space="preserve"> </w:t>
          </w:r>
          <w:r w:rsidR="00FF54F6">
            <w:rPr>
              <w:noProof/>
              <w:lang w:val="de-DE"/>
            </w:rPr>
            <w:t>[72]</w:t>
          </w:r>
          <w:r w:rsidR="00FF054F">
            <w:rPr>
              <w:lang w:val="de-DE"/>
            </w:rPr>
            <w:fldChar w:fldCharType="end"/>
          </w:r>
        </w:sdtContent>
      </w:sdt>
    </w:p>
    <w:p w14:paraId="2D46D22D" w14:textId="77777777" w:rsidR="00997654" w:rsidRPr="00997654" w:rsidRDefault="00997654" w:rsidP="00997654">
      <w:pPr>
        <w:pStyle w:val="Listenabsatz"/>
        <w:rPr>
          <w:lang w:val="de-DE"/>
        </w:rPr>
      </w:pPr>
    </w:p>
    <w:p w14:paraId="05868804" w14:textId="27992F21" w:rsidR="00B8533E" w:rsidRPr="00B8533E" w:rsidRDefault="00B8533E" w:rsidP="000B620A">
      <w:pPr>
        <w:pStyle w:val="Listenabsatz"/>
        <w:numPr>
          <w:ilvl w:val="0"/>
          <w:numId w:val="24"/>
        </w:numPr>
        <w:rPr>
          <w:lang w:val="de-DE"/>
        </w:rPr>
      </w:pPr>
      <w:r w:rsidRPr="00B8533E">
        <w:rPr>
          <w:b/>
          <w:bCs/>
          <w:lang w:val="de-DE"/>
        </w:rPr>
        <w:t>Modelloptimierung:</w:t>
      </w:r>
      <w:r w:rsidRPr="00B8533E">
        <w:rPr>
          <w:lang w:val="de-DE"/>
        </w:rPr>
        <w:t xml:space="preserve"> Das Modell wird durch wiederholte Iterationen verbessert. Dies geschieht durch die Minimierung eines Fehlers, der mithilfe einer Loss-Funktion berechnet wird. Algorithmen wie </w:t>
      </w:r>
      <w:r w:rsidRPr="00EF7B75">
        <w:rPr>
          <w:b/>
          <w:lang w:val="de-DE"/>
        </w:rPr>
        <w:t>Stochastic Gradient Descent (SGD)</w:t>
      </w:r>
      <w:r w:rsidRPr="00B8533E">
        <w:rPr>
          <w:lang w:val="de-DE"/>
        </w:rPr>
        <w:t xml:space="preserve"> oder Adam werden eingesetzt, um die Gewichte des Modells schrittweise anzupassen. Während dieses Prozesses werden auch Techniken wie Early Stopping oder Cross-Validation angewendet, um Überanpassung (Overfitting) zu vermeiden.</w:t>
      </w:r>
      <w:sdt>
        <w:sdtPr>
          <w:rPr>
            <w:lang w:val="de-DE"/>
          </w:rPr>
          <w:id w:val="-54090105"/>
          <w:citation/>
        </w:sdtPr>
        <w:sdtEndPr/>
        <w:sdtContent>
          <w:r w:rsidR="00285BCA">
            <w:rPr>
              <w:lang w:val="de-DE"/>
            </w:rPr>
            <w:fldChar w:fldCharType="begin"/>
          </w:r>
          <w:r w:rsidR="00285BCA">
            <w:rPr>
              <w:lang w:val="de-DE"/>
            </w:rPr>
            <w:instrText xml:space="preserve"> CITATION med25 \l 1031 </w:instrText>
          </w:r>
          <w:r w:rsidR="00285BCA">
            <w:rPr>
              <w:lang w:val="de-DE"/>
            </w:rPr>
            <w:fldChar w:fldCharType="separate"/>
          </w:r>
          <w:r w:rsidR="00FF54F6">
            <w:rPr>
              <w:noProof/>
              <w:lang w:val="de-DE"/>
            </w:rPr>
            <w:t xml:space="preserve"> </w:t>
          </w:r>
          <w:r w:rsidR="00FF54F6">
            <w:rPr>
              <w:noProof/>
              <w:lang w:val="de-DE"/>
            </w:rPr>
            <w:t>[73]</w:t>
          </w:r>
          <w:r w:rsidR="00285BCA">
            <w:rPr>
              <w:lang w:val="de-DE"/>
            </w:rPr>
            <w:fldChar w:fldCharType="end"/>
          </w:r>
        </w:sdtContent>
      </w:sdt>
    </w:p>
    <w:p w14:paraId="7BF1CB27" w14:textId="39E76250" w:rsidR="004B6C5C" w:rsidRDefault="00B8533E" w:rsidP="006014A3">
      <w:pPr>
        <w:rPr>
          <w:lang w:val="de-DE"/>
        </w:rPr>
      </w:pPr>
      <w:r w:rsidRPr="00B8533E">
        <w:rPr>
          <w:lang w:val="de-DE"/>
        </w:rPr>
        <w:t xml:space="preserve">Darüber hinaus ist die kontinuierliche Aktualisierung der Trainingsdaten entscheidend, da die Drohne mit neuen oder sich verändernden Umgebungen konfrontiert wird. Die Implementierung eines aktiven Lernansatzes, bei dem das Modell Feedback von realen Einsätzen verwendet, kann die Genauigkeit und Zuverlässigkeit weiter verbessern. Solche Ansätze stellen sicher, dass das System robust bleibt und sich an neue Herausforderungen anpassen kann, wodurch die Sicherheit und Effizienz des Drohnenbetriebs </w:t>
      </w:r>
      <w:commentRangeStart w:id="115"/>
      <w:commentRangeStart w:id="116"/>
      <w:r w:rsidRPr="00B8533E">
        <w:rPr>
          <w:lang w:val="de-DE"/>
        </w:rPr>
        <w:t>gewährleistet wird.</w:t>
      </w:r>
      <w:commentRangeEnd w:id="115"/>
      <w:r w:rsidR="00816EDD">
        <w:rPr>
          <w:rStyle w:val="Kommentarzeichen"/>
        </w:rPr>
        <w:commentReference w:id="115"/>
      </w:r>
      <w:commentRangeEnd w:id="116"/>
      <w:r w:rsidR="00FA7105">
        <w:rPr>
          <w:rStyle w:val="Kommentarzeichen"/>
        </w:rPr>
        <w:commentReference w:id="116"/>
      </w:r>
      <w:sdt>
        <w:sdtPr>
          <w:rPr>
            <w:lang w:val="de-DE"/>
          </w:rPr>
          <w:id w:val="-1279263533"/>
          <w:citation/>
        </w:sdtPr>
        <w:sdtEndPr/>
        <w:sdtContent>
          <w:r w:rsidR="006E7293">
            <w:rPr>
              <w:lang w:val="de-DE"/>
            </w:rPr>
            <w:fldChar w:fldCharType="begin"/>
          </w:r>
          <w:r w:rsidR="006E7293">
            <w:rPr>
              <w:lang w:val="de-DE"/>
            </w:rPr>
            <w:instrText xml:space="preserve"> CITATION ope25 \l 1031 </w:instrText>
          </w:r>
          <w:r w:rsidR="006E7293">
            <w:rPr>
              <w:lang w:val="de-DE"/>
            </w:rPr>
            <w:fldChar w:fldCharType="separate"/>
          </w:r>
          <w:r w:rsidR="00FF54F6">
            <w:rPr>
              <w:noProof/>
              <w:lang w:val="de-DE"/>
            </w:rPr>
            <w:t xml:space="preserve"> </w:t>
          </w:r>
          <w:r w:rsidR="00FF54F6">
            <w:rPr>
              <w:noProof/>
              <w:lang w:val="de-DE"/>
            </w:rPr>
            <w:t>[74]</w:t>
          </w:r>
          <w:r w:rsidR="006E7293">
            <w:rPr>
              <w:lang w:val="de-DE"/>
            </w:rPr>
            <w:fldChar w:fldCharType="end"/>
          </w:r>
        </w:sdtContent>
      </w:sdt>
    </w:p>
    <w:p w14:paraId="2A9EC765" w14:textId="77777777" w:rsidR="00EA5AC0" w:rsidRPr="00EA5AC0" w:rsidRDefault="00EA5AC0" w:rsidP="00997654">
      <w:pPr>
        <w:pStyle w:val="berschrift4"/>
        <w:rPr>
          <w:lang w:val="de-DE"/>
        </w:rPr>
      </w:pPr>
      <w:r w:rsidRPr="00EA5AC0">
        <w:rPr>
          <w:lang w:val="de-DE"/>
        </w:rPr>
        <w:lastRenderedPageBreak/>
        <w:t>Epochen im Trainingsprozess</w:t>
      </w:r>
    </w:p>
    <w:p w14:paraId="7B364590" w14:textId="5E3AF432" w:rsidR="00EA5AC0" w:rsidRPr="00EA5AC0" w:rsidRDefault="00EA5AC0" w:rsidP="006014A3">
      <w:pPr>
        <w:rPr>
          <w:lang w:val="de-DE"/>
        </w:rPr>
      </w:pPr>
      <w:r w:rsidRPr="00EA5AC0">
        <w:rPr>
          <w:lang w:val="de-DE"/>
        </w:rPr>
        <w:t xml:space="preserve">Eine </w:t>
      </w:r>
      <w:r w:rsidRPr="00EA5AC0">
        <w:rPr>
          <w:b/>
          <w:bCs/>
          <w:lang w:val="de-DE"/>
        </w:rPr>
        <w:t>Epoche</w:t>
      </w:r>
      <w:r w:rsidRPr="00EA5AC0">
        <w:rPr>
          <w:lang w:val="de-DE"/>
        </w:rPr>
        <w:t xml:space="preserve"> bezeichnet einen vollständigen Durchlauf des gesamten Trainingsdatensatzes durch das Modell. Während jeder Epoche wird das Modell mit jedem Datenpunkt des Datensatzes konfrontiert, was es ihm ermöglicht, die zugrunde liegenden Muster und Zusammenhänge in den Daten zu erkennen und seine internen Parameter entsprechend anzupassen. In der Praxis sind oft mehrere Epochen erforderlich, damit das Modell die Daten ausreichend gut lernt und eine hohe Genauigkeit erreicht.​</w:t>
      </w:r>
      <w:r w:rsidR="00996E39">
        <w:rPr>
          <w:lang w:val="de-DE"/>
        </w:rPr>
        <w:t xml:space="preserve"> </w:t>
      </w:r>
      <w:sdt>
        <w:sdtPr>
          <w:rPr>
            <w:lang w:val="de-DE"/>
          </w:rPr>
          <w:id w:val="332268143"/>
          <w:citation/>
        </w:sdtPr>
        <w:sdtEndPr/>
        <w:sdtContent>
          <w:r w:rsidR="00996E39">
            <w:rPr>
              <w:lang w:val="de-DE"/>
            </w:rPr>
            <w:fldChar w:fldCharType="begin"/>
          </w:r>
          <w:r w:rsidR="00996E39">
            <w:rPr>
              <w:lang w:val="de-DE"/>
            </w:rPr>
            <w:instrText xml:space="preserve"> CITATION sim25 \l 1031 </w:instrText>
          </w:r>
          <w:r w:rsidR="00996E39">
            <w:rPr>
              <w:lang w:val="de-DE"/>
            </w:rPr>
            <w:fldChar w:fldCharType="separate"/>
          </w:r>
          <w:r w:rsidR="00FF54F6">
            <w:rPr>
              <w:noProof/>
              <w:lang w:val="de-DE"/>
            </w:rPr>
            <w:t>[75]</w:t>
          </w:r>
          <w:r w:rsidR="00996E39">
            <w:rPr>
              <w:lang w:val="de-DE"/>
            </w:rPr>
            <w:fldChar w:fldCharType="end"/>
          </w:r>
        </w:sdtContent>
      </w:sdt>
    </w:p>
    <w:p w14:paraId="4365E84C" w14:textId="77777777" w:rsidR="00EA5AC0" w:rsidRPr="00EA5AC0" w:rsidRDefault="00EA5AC0" w:rsidP="00C622D4">
      <w:pPr>
        <w:pStyle w:val="berschrift4"/>
        <w:rPr>
          <w:lang w:val="de-DE"/>
        </w:rPr>
      </w:pPr>
      <w:r w:rsidRPr="00EA5AC0">
        <w:rPr>
          <w:lang w:val="de-DE"/>
        </w:rPr>
        <w:t>Batches und ihre Bedeutung</w:t>
      </w:r>
    </w:p>
    <w:p w14:paraId="539C9F64" w14:textId="307603D3" w:rsidR="00EA5AC0" w:rsidRPr="00EA5AC0" w:rsidRDefault="00EA5AC0" w:rsidP="006014A3">
      <w:pPr>
        <w:rPr>
          <w:lang w:val="de-DE"/>
        </w:rPr>
      </w:pPr>
      <w:r w:rsidRPr="00EA5AC0">
        <w:rPr>
          <w:lang w:val="de-DE"/>
        </w:rPr>
        <w:t xml:space="preserve">Da moderne Trainingsdatensätze oft sehr groß sind, ist es ineffizient und ressourcenintensiv, den gesamten Datensatz auf einmal zu verarbeiten. Stattdessen wird der Datensatz in kleinere Teilmengen, sogenannte </w:t>
      </w:r>
      <w:r w:rsidRPr="00EA5AC0">
        <w:rPr>
          <w:b/>
          <w:bCs/>
          <w:lang w:val="de-DE"/>
        </w:rPr>
        <w:t>Batches</w:t>
      </w:r>
      <w:r w:rsidRPr="00EA5AC0">
        <w:rPr>
          <w:lang w:val="de-DE"/>
        </w:rPr>
        <w:t xml:space="preserve">, unterteilt. Ein </w:t>
      </w:r>
      <w:r w:rsidRPr="00EA5AC0">
        <w:rPr>
          <w:b/>
          <w:bCs/>
          <w:lang w:val="de-DE"/>
        </w:rPr>
        <w:t>Batch</w:t>
      </w:r>
      <w:r w:rsidRPr="00EA5AC0">
        <w:rPr>
          <w:lang w:val="de-DE"/>
        </w:rPr>
        <w:t xml:space="preserve"> ist eine festgelegte Anzahl von Datenpunkten, die gemeinsam in einem einzelnen Schritt des Trainingsprozesses verarbeitet werden. Die Größe eines Batches, die sogenannte </w:t>
      </w:r>
      <w:r w:rsidRPr="00EA5AC0">
        <w:rPr>
          <w:b/>
          <w:bCs/>
          <w:lang w:val="de-DE"/>
        </w:rPr>
        <w:t>Batch-Größe</w:t>
      </w:r>
      <w:r w:rsidRPr="00EA5AC0">
        <w:rPr>
          <w:lang w:val="de-DE"/>
        </w:rPr>
        <w:t>, ist ein Hyperparameter, der je nach Anwendung und verfügbaren Ressourcen variiert werden kann.​</w:t>
      </w:r>
      <w:r w:rsidR="00EA0B49">
        <w:rPr>
          <w:lang w:val="de-DE"/>
        </w:rPr>
        <w:t xml:space="preserve"> </w:t>
      </w:r>
      <w:sdt>
        <w:sdtPr>
          <w:rPr>
            <w:lang w:val="de-DE"/>
          </w:rPr>
          <w:id w:val="993684859"/>
          <w:citation/>
        </w:sdtPr>
        <w:sdtEndPr/>
        <w:sdtContent>
          <w:r w:rsidR="00EA0B49">
            <w:rPr>
              <w:lang w:val="de-DE"/>
            </w:rPr>
            <w:fldChar w:fldCharType="begin"/>
          </w:r>
          <w:r w:rsidR="00EA0B49">
            <w:rPr>
              <w:lang w:val="de-DE"/>
            </w:rPr>
            <w:instrText xml:space="preserve"> CITATION goo25 \l 1031 </w:instrText>
          </w:r>
          <w:r w:rsidR="00EA0B49">
            <w:rPr>
              <w:lang w:val="de-DE"/>
            </w:rPr>
            <w:fldChar w:fldCharType="separate"/>
          </w:r>
          <w:r w:rsidR="00FF54F6">
            <w:rPr>
              <w:noProof/>
              <w:lang w:val="de-DE"/>
            </w:rPr>
            <w:t>[76]</w:t>
          </w:r>
          <w:r w:rsidR="00EA0B49">
            <w:rPr>
              <w:lang w:val="de-DE"/>
            </w:rPr>
            <w:fldChar w:fldCharType="end"/>
          </w:r>
        </w:sdtContent>
      </w:sdt>
    </w:p>
    <w:p w14:paraId="4840213D" w14:textId="77777777" w:rsidR="00EA5AC0" w:rsidRPr="00EA5AC0" w:rsidRDefault="00EA5AC0" w:rsidP="00C622D4">
      <w:pPr>
        <w:pStyle w:val="berschrift4"/>
        <w:rPr>
          <w:lang w:val="de-DE"/>
        </w:rPr>
      </w:pPr>
      <w:r w:rsidRPr="00EA5AC0">
        <w:rPr>
          <w:lang w:val="de-DE"/>
        </w:rPr>
        <w:t>Iterationen und ihre Rolle im Training</w:t>
      </w:r>
    </w:p>
    <w:p w14:paraId="6084664E" w14:textId="4E544A0B" w:rsidR="00EA5AC0" w:rsidRPr="00EA5AC0" w:rsidRDefault="00EA5AC0" w:rsidP="00C622D4">
      <w:pPr>
        <w:rPr>
          <w:lang w:val="de-DE"/>
        </w:rPr>
      </w:pPr>
      <w:r w:rsidRPr="00EA5AC0">
        <w:rPr>
          <w:lang w:val="de-DE"/>
        </w:rPr>
        <w:t xml:space="preserve">Eine </w:t>
      </w:r>
      <w:r w:rsidRPr="00EA5AC0">
        <w:rPr>
          <w:b/>
          <w:bCs/>
          <w:lang w:val="de-DE"/>
        </w:rPr>
        <w:t>Iteration</w:t>
      </w:r>
      <w:r w:rsidRPr="00EA5AC0">
        <w:rPr>
          <w:lang w:val="de-DE"/>
        </w:rPr>
        <w:t xml:space="preserve"> bezeichnet einen einzelnen Schritt des Trainingsprozesses, bei dem ein Batch von Daten verarbeitet und die Modellparameter aktualisiert werden. Die Anzahl der Iterationen pro Epoche ergibt sich aus der Division der Gesamtzahl der Trainingsdaten durch die Batch-Größe. Beispielsweise, wenn ein Datensatz 1.000 Datenpunkte enthält und die Batch-Größe 100 beträgt, wären 10 Iterationen erforderlich, um eine Epoche abzuschließen.​</w:t>
      </w:r>
      <w:r w:rsidR="002D42D8">
        <w:rPr>
          <w:lang w:val="de-DE"/>
        </w:rPr>
        <w:t xml:space="preserve"> </w:t>
      </w:r>
      <w:sdt>
        <w:sdtPr>
          <w:rPr>
            <w:lang w:val="de-DE"/>
          </w:rPr>
          <w:id w:val="718168583"/>
          <w:citation/>
        </w:sdtPr>
        <w:sdtEndPr/>
        <w:sdtContent>
          <w:r w:rsidR="002D42D8">
            <w:rPr>
              <w:lang w:val="de-DE"/>
            </w:rPr>
            <w:fldChar w:fldCharType="begin"/>
          </w:r>
          <w:r w:rsidR="002D42D8">
            <w:rPr>
              <w:lang w:val="de-DE"/>
            </w:rPr>
            <w:instrText xml:space="preserve"> CITATION rad25 \l 1031 </w:instrText>
          </w:r>
          <w:r w:rsidR="002D42D8">
            <w:rPr>
              <w:lang w:val="de-DE"/>
            </w:rPr>
            <w:fldChar w:fldCharType="separate"/>
          </w:r>
          <w:r w:rsidR="00FF54F6">
            <w:rPr>
              <w:noProof/>
              <w:lang w:val="de-DE"/>
            </w:rPr>
            <w:t>[77]</w:t>
          </w:r>
          <w:r w:rsidR="002D42D8">
            <w:rPr>
              <w:lang w:val="de-DE"/>
            </w:rPr>
            <w:fldChar w:fldCharType="end"/>
          </w:r>
        </w:sdtContent>
      </w:sdt>
    </w:p>
    <w:p w14:paraId="66CB684D" w14:textId="77777777" w:rsidR="00EA5AC0" w:rsidRPr="00EA5AC0" w:rsidRDefault="00EA5AC0" w:rsidP="00C622D4">
      <w:pPr>
        <w:pStyle w:val="berschrift4"/>
        <w:rPr>
          <w:lang w:val="de-DE"/>
        </w:rPr>
      </w:pPr>
      <w:r w:rsidRPr="00EA5AC0">
        <w:rPr>
          <w:lang w:val="de-DE"/>
        </w:rPr>
        <w:t>Optimierungsalgorithmen und Parameteraktualisierung</w:t>
      </w:r>
    </w:p>
    <w:p w14:paraId="729FA3D0" w14:textId="697284ED" w:rsidR="00EA5AC0" w:rsidRPr="00EA5AC0" w:rsidRDefault="00EA5AC0" w:rsidP="00C622D4">
      <w:pPr>
        <w:rPr>
          <w:lang w:val="de-DE"/>
        </w:rPr>
      </w:pPr>
      <w:r w:rsidRPr="00EA5AC0">
        <w:rPr>
          <w:lang w:val="de-DE"/>
        </w:rPr>
        <w:t xml:space="preserve">Während jeder Iteration wird der Fehler oder Verlust des Modells berechnet, indem die Vorhersagen des Modells mit den tatsächlichen Werten verglichen werden. Anschließend werden die Modellparameter mithilfe von Optimierungsalgorithmen wie dem </w:t>
      </w:r>
      <w:r w:rsidRPr="00EA5AC0">
        <w:rPr>
          <w:b/>
          <w:bCs/>
          <w:lang w:val="de-DE"/>
        </w:rPr>
        <w:t>Stochastischen Gradientenabstieg (SGD)</w:t>
      </w:r>
      <w:r w:rsidRPr="00EA5AC0">
        <w:rPr>
          <w:lang w:val="de-DE"/>
        </w:rPr>
        <w:t xml:space="preserve"> oder dem </w:t>
      </w:r>
      <w:r w:rsidRPr="00EA5AC0">
        <w:rPr>
          <w:b/>
          <w:bCs/>
          <w:lang w:val="de-DE"/>
        </w:rPr>
        <w:t>Adam-Optimizer</w:t>
      </w:r>
      <w:r w:rsidRPr="00EA5AC0">
        <w:rPr>
          <w:lang w:val="de-DE"/>
        </w:rPr>
        <w:t xml:space="preserve"> angepasst, um den Fehler zu minimieren. Diese Algorithmen nutzen die Gradienten der Verlustfunktion, um die Richtung und Größe der Anpassungen zu bestimmen.​</w:t>
      </w:r>
      <w:sdt>
        <w:sdtPr>
          <w:rPr>
            <w:lang w:val="de-DE"/>
          </w:rPr>
          <w:id w:val="972493898"/>
          <w:citation/>
        </w:sdtPr>
        <w:sdtContent>
          <w:r w:rsidR="00CD3E1B">
            <w:rPr>
              <w:lang w:val="de-DE"/>
            </w:rPr>
            <w:fldChar w:fldCharType="begin"/>
          </w:r>
          <w:r w:rsidR="00CD3E1B">
            <w:rPr>
              <w:lang w:val="de-DE"/>
            </w:rPr>
            <w:instrText xml:space="preserve"> CITATION Wha24 \l 1031 </w:instrText>
          </w:r>
          <w:r w:rsidR="00CD3E1B">
            <w:rPr>
              <w:lang w:val="de-DE"/>
            </w:rPr>
            <w:fldChar w:fldCharType="separate"/>
          </w:r>
          <w:r w:rsidR="00FF54F6">
            <w:rPr>
              <w:noProof/>
              <w:lang w:val="de-DE"/>
            </w:rPr>
            <w:t xml:space="preserve"> </w:t>
          </w:r>
          <w:r w:rsidR="00FF54F6">
            <w:rPr>
              <w:noProof/>
              <w:lang w:val="de-DE"/>
            </w:rPr>
            <w:t>[78]</w:t>
          </w:r>
          <w:r w:rsidR="00CD3E1B">
            <w:rPr>
              <w:lang w:val="de-DE"/>
            </w:rPr>
            <w:fldChar w:fldCharType="end"/>
          </w:r>
        </w:sdtContent>
      </w:sdt>
      <w:r w:rsidR="00863030">
        <w:rPr>
          <w:lang w:val="de-DE"/>
        </w:rPr>
        <w:t xml:space="preserve"> </w:t>
      </w:r>
      <w:sdt>
        <w:sdtPr>
          <w:rPr>
            <w:lang w:val="de-DE"/>
          </w:rPr>
          <w:id w:val="-570508783"/>
          <w:citation/>
        </w:sdtPr>
        <w:sdtContent>
          <w:r w:rsidR="00863030">
            <w:rPr>
              <w:lang w:val="de-DE"/>
            </w:rPr>
            <w:fldChar w:fldCharType="begin"/>
          </w:r>
          <w:r w:rsidR="00863030">
            <w:rPr>
              <w:lang w:val="de-DE"/>
            </w:rPr>
            <w:instrText xml:space="preserve"> CITATION Was251 \l 1031 </w:instrText>
          </w:r>
          <w:r w:rsidR="00863030">
            <w:rPr>
              <w:lang w:val="de-DE"/>
            </w:rPr>
            <w:fldChar w:fldCharType="separate"/>
          </w:r>
          <w:r w:rsidR="00FF54F6">
            <w:rPr>
              <w:noProof/>
              <w:lang w:val="de-DE"/>
            </w:rPr>
            <w:t>[79]</w:t>
          </w:r>
          <w:r w:rsidR="00863030">
            <w:rPr>
              <w:lang w:val="de-DE"/>
            </w:rPr>
            <w:fldChar w:fldCharType="end"/>
          </w:r>
        </w:sdtContent>
      </w:sdt>
    </w:p>
    <w:p w14:paraId="0D16A6A4" w14:textId="77777777" w:rsidR="00EA5AC0" w:rsidRPr="00EA5AC0" w:rsidRDefault="00EA5AC0" w:rsidP="00C622D4">
      <w:pPr>
        <w:pStyle w:val="berschrift4"/>
        <w:rPr>
          <w:lang w:val="de-DE"/>
        </w:rPr>
      </w:pPr>
      <w:r w:rsidRPr="00EA5AC0">
        <w:rPr>
          <w:lang w:val="de-DE"/>
        </w:rPr>
        <w:t>Einfluss von Epochen und Batches auf das Training</w:t>
      </w:r>
    </w:p>
    <w:p w14:paraId="390396EE" w14:textId="77777777" w:rsidR="00EA5AC0" w:rsidRPr="00EA5AC0" w:rsidRDefault="00EA5AC0" w:rsidP="00C622D4">
      <w:pPr>
        <w:rPr>
          <w:lang w:val="de-DE"/>
        </w:rPr>
      </w:pPr>
      <w:r w:rsidRPr="00EA5AC0">
        <w:rPr>
          <w:lang w:val="de-DE"/>
        </w:rPr>
        <w:t>Die Wahl der Anzahl der Epochen und der Batch-Größe hat einen erheblichen Einfluss auf die Effizienz und Effektivität des Trainingsprozesses:​</w:t>
      </w:r>
    </w:p>
    <w:p w14:paraId="59C1E886" w14:textId="77777777" w:rsidR="00EA5AC0" w:rsidRPr="00EA5AC0" w:rsidRDefault="00EA5AC0" w:rsidP="00C622D4">
      <w:pPr>
        <w:rPr>
          <w:lang w:val="de-DE"/>
        </w:rPr>
      </w:pPr>
      <w:r w:rsidRPr="00EA5AC0">
        <w:rPr>
          <w:b/>
          <w:bCs/>
          <w:lang w:val="de-DE"/>
        </w:rPr>
        <w:t>Anzahl der Epochen:</w:t>
      </w:r>
      <w:r w:rsidRPr="00EA5AC0">
        <w:rPr>
          <w:lang w:val="de-DE"/>
        </w:rPr>
        <w:t xml:space="preserve"> Eine zu geringe Anzahl von Epochen kann dazu führen, dass das Modell nicht genügend lernt und unteranpasst bleibt. Eine zu hohe Anzahl kann hingegen zu Überanpassung führen, wobei das Modell die Trainingsdaten zu spezifisch lernt und auf neuen Daten schlecht generalisiert.​</w:t>
      </w:r>
    </w:p>
    <w:p w14:paraId="33C53539" w14:textId="77777777" w:rsidR="003574C2" w:rsidRDefault="00EA5AC0" w:rsidP="00C622D4">
      <w:r w:rsidRPr="00EA5AC0">
        <w:rPr>
          <w:b/>
          <w:bCs/>
          <w:lang w:val="de-DE"/>
        </w:rPr>
        <w:t>Batch-Größe:</w:t>
      </w:r>
      <w:r w:rsidRPr="00EA5AC0">
        <w:rPr>
          <w:lang w:val="de-DE"/>
        </w:rPr>
        <w:t xml:space="preserve"> Eine kleine Batch-Größe führt zu häufigeren Aktualisierungen der Modellparameter, was zu einem rauschbehafteten, aber potenziell besseren Lernprozess führen kann. Eine große Batch-Größe sorgt für stabilere und genauere Schätzungen der Gradienten, erfordert jedoch mehr Speicher und kann den Trainingseinfluss verringern.​</w:t>
      </w:r>
      <w:r w:rsidR="00B034C6">
        <w:rPr>
          <w:noProof/>
        </w:rPr>
        <w:lastRenderedPageBreak/>
        <w:drawing>
          <wp:inline distT="0" distB="0" distL="0" distR="0" wp14:anchorId="0978E00C" wp14:editId="54B41AFC">
            <wp:extent cx="5760085" cy="1802130"/>
            <wp:effectExtent l="0" t="0" r="0" b="7620"/>
            <wp:docPr id="935527189" name="Grafik 6" descr="Illustration of batch size, iteration, and epo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batch size, iteration, and epoch.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802130"/>
                    </a:xfrm>
                    <a:prstGeom prst="rect">
                      <a:avLst/>
                    </a:prstGeom>
                    <a:noFill/>
                    <a:ln>
                      <a:noFill/>
                    </a:ln>
                  </pic:spPr>
                </pic:pic>
              </a:graphicData>
            </a:graphic>
          </wp:inline>
        </w:drawing>
      </w:r>
    </w:p>
    <w:p w14:paraId="40B2232B" w14:textId="088733BA" w:rsidR="00D34A1C" w:rsidRDefault="003574C2" w:rsidP="00C622D4">
      <w:pPr>
        <w:pStyle w:val="Beschriftung"/>
        <w:jc w:val="both"/>
      </w:pPr>
      <w:bookmarkStart w:id="117" w:name="_Toc191762693"/>
      <w:r>
        <w:t xml:space="preserve">Abbildung </w:t>
      </w:r>
      <w:r w:rsidR="00F509F4">
        <w:fldChar w:fldCharType="begin"/>
      </w:r>
      <w:r w:rsidR="00F509F4">
        <w:instrText xml:space="preserve"> SEQ Abbildung \* ARABIC </w:instrText>
      </w:r>
      <w:r w:rsidR="00F509F4">
        <w:fldChar w:fldCharType="separate"/>
      </w:r>
      <w:r w:rsidR="00CA7CBB">
        <w:rPr>
          <w:noProof/>
        </w:rPr>
        <w:t>21</w:t>
      </w:r>
      <w:r w:rsidR="00F509F4">
        <w:rPr>
          <w:noProof/>
        </w:rPr>
        <w:fldChar w:fldCharType="end"/>
      </w:r>
      <w:r>
        <w:t xml:space="preserve">: </w:t>
      </w:r>
      <w:r w:rsidR="00EA5AC0" w:rsidRPr="009637FE">
        <w:t>Visualisierung des Trainingsprozesses</w:t>
      </w:r>
      <w:bookmarkEnd w:id="117"/>
    </w:p>
    <w:p w14:paraId="25ECFB78" w14:textId="05C7D9BE" w:rsidR="00C73B44" w:rsidRPr="0096387C" w:rsidRDefault="0049275E" w:rsidP="006014A3">
      <w:pPr>
        <w:rPr>
          <w:lang w:val="de-DE"/>
        </w:rPr>
      </w:pPr>
      <w:sdt>
        <w:sdtPr>
          <w:id w:val="-838929464"/>
          <w:citation/>
        </w:sdtPr>
        <w:sdtContent>
          <w:r w:rsidR="003574C2">
            <w:fldChar w:fldCharType="begin"/>
          </w:r>
          <w:r w:rsidR="003574C2">
            <w:rPr>
              <w:lang w:val="de-DE"/>
            </w:rPr>
            <w:instrText xml:space="preserve"> CITATION 25Fe \l 1031 </w:instrText>
          </w:r>
          <w:r w:rsidR="003574C2">
            <w:fldChar w:fldCharType="separate"/>
          </w:r>
          <w:r w:rsidR="00FF54F6">
            <w:rPr>
              <w:noProof/>
              <w:lang w:val="de-DE"/>
            </w:rPr>
            <w:t>[80]</w:t>
          </w:r>
          <w:r w:rsidR="003574C2">
            <w:fldChar w:fldCharType="end"/>
          </w:r>
        </w:sdtContent>
      </w:sdt>
      <w:r w:rsidR="00A35B1A">
        <w:t xml:space="preserve"> </w:t>
      </w:r>
      <w:sdt>
        <w:sdtPr>
          <w:id w:val="189496755"/>
          <w:citation/>
        </w:sdtPr>
        <w:sdtContent>
          <w:r w:rsidR="00A35B1A">
            <w:fldChar w:fldCharType="begin"/>
          </w:r>
          <w:r w:rsidR="00A35B1A">
            <w:rPr>
              <w:lang w:val="de-DE"/>
            </w:rPr>
            <w:instrText xml:space="preserve"> CITATION Dif22 \l 1031 </w:instrText>
          </w:r>
          <w:r w:rsidR="00A35B1A">
            <w:fldChar w:fldCharType="separate"/>
          </w:r>
          <w:r w:rsidR="00FF54F6">
            <w:rPr>
              <w:noProof/>
              <w:lang w:val="de-DE"/>
            </w:rPr>
            <w:t>[81]</w:t>
          </w:r>
          <w:r w:rsidR="00A35B1A">
            <w:fldChar w:fldCharType="end"/>
          </w:r>
        </w:sdtContent>
      </w:sdt>
      <w:r w:rsidR="00793DD8">
        <w:t xml:space="preserve"> </w:t>
      </w:r>
      <w:sdt>
        <w:sdtPr>
          <w:id w:val="-95644774"/>
          <w:citation/>
        </w:sdtPr>
        <w:sdtContent>
          <w:r w:rsidR="00793DD8">
            <w:fldChar w:fldCharType="begin"/>
          </w:r>
          <w:r w:rsidR="00793DD8">
            <w:rPr>
              <w:lang w:val="de-DE"/>
            </w:rPr>
            <w:instrText xml:space="preserve"> CITATION Bat25 \l 1031 </w:instrText>
          </w:r>
          <w:r w:rsidR="00793DD8">
            <w:fldChar w:fldCharType="separate"/>
          </w:r>
          <w:r w:rsidR="00FF54F6">
            <w:rPr>
              <w:noProof/>
              <w:lang w:val="de-DE"/>
            </w:rPr>
            <w:t>[82]</w:t>
          </w:r>
          <w:r w:rsidR="00793DD8">
            <w:fldChar w:fldCharType="end"/>
          </w:r>
        </w:sdtContent>
      </w:sdt>
    </w:p>
    <w:p w14:paraId="7A640B64" w14:textId="1943444F" w:rsidR="00D630D4" w:rsidRPr="00D630D4" w:rsidRDefault="00F24CCF" w:rsidP="00D630D4">
      <w:pPr>
        <w:pStyle w:val="berschrift2"/>
      </w:pPr>
      <w:bookmarkStart w:id="118" w:name="_Ref194323590"/>
      <w:bookmarkStart w:id="119" w:name="_Toc195265554"/>
      <w:r>
        <w:t>Konzept</w:t>
      </w:r>
      <w:bookmarkEnd w:id="118"/>
      <w:bookmarkEnd w:id="119"/>
    </w:p>
    <w:p w14:paraId="7B03B1E5" w14:textId="77777777" w:rsidR="00D630D4" w:rsidRPr="00D630D4" w:rsidRDefault="00AC1504" w:rsidP="00D630D4">
      <w:pPr>
        <w:pStyle w:val="berschrift3"/>
        <w:rPr>
          <w:rStyle w:val="berschrift3Zchn"/>
          <w:b/>
          <w:bCs/>
        </w:rPr>
      </w:pPr>
      <w:bookmarkStart w:id="120" w:name="_Toc195265555"/>
      <w:r w:rsidRPr="00D630D4">
        <w:rPr>
          <w:rStyle w:val="berschrift3Zchn"/>
          <w:b/>
          <w:bCs/>
        </w:rPr>
        <w:t>Funktionale und nicht-funktionale Anforderungen</w:t>
      </w:r>
      <w:bookmarkEnd w:id="120"/>
    </w:p>
    <w:p w14:paraId="6DCE5EAD" w14:textId="7F51AA6A" w:rsidR="0087351D" w:rsidRPr="0087351D" w:rsidRDefault="0087351D" w:rsidP="00C622D4">
      <w:r>
        <w:br/>
      </w:r>
      <w:r w:rsidRPr="0087351D">
        <w:t xml:space="preserve">Die Entwicklung der Drohne basiert auf einer Reihe </w:t>
      </w:r>
      <w:r w:rsidRPr="00830BD3">
        <w:rPr>
          <w:b/>
          <w:bCs/>
        </w:rPr>
        <w:t>von funktionalen und nicht-funktionalen Anforderungen</w:t>
      </w:r>
      <w:r w:rsidRPr="0087351D">
        <w:t>. Zu den funktionalen Anforderungen gehören:</w:t>
      </w:r>
    </w:p>
    <w:p w14:paraId="2112FEE5" w14:textId="77777777" w:rsidR="0087351D" w:rsidRPr="0087351D" w:rsidRDefault="0087351D" w:rsidP="000B620A">
      <w:pPr>
        <w:pStyle w:val="Listenabsatz"/>
        <w:numPr>
          <w:ilvl w:val="0"/>
          <w:numId w:val="25"/>
        </w:numPr>
      </w:pPr>
      <w:r w:rsidRPr="0087351D">
        <w:rPr>
          <w:b/>
          <w:bCs/>
        </w:rPr>
        <w:t>Echtzeit</w:t>
      </w:r>
      <w:r w:rsidRPr="0087351D">
        <w:t>-</w:t>
      </w:r>
      <w:r w:rsidRPr="0087351D">
        <w:rPr>
          <w:b/>
          <w:bCs/>
        </w:rPr>
        <w:t>Bilderkennung</w:t>
      </w:r>
      <w:r w:rsidRPr="0087351D">
        <w:t>: Die Drohne muss in der Lage sein, Hindernisse in Echtzeit zu erkennen und zu klassifizieren.</w:t>
      </w:r>
    </w:p>
    <w:p w14:paraId="70C96E55" w14:textId="77777777" w:rsidR="0087351D" w:rsidRPr="0087351D" w:rsidRDefault="0087351D" w:rsidP="000B620A">
      <w:pPr>
        <w:pStyle w:val="Listenabsatz"/>
        <w:numPr>
          <w:ilvl w:val="0"/>
          <w:numId w:val="25"/>
        </w:numPr>
      </w:pPr>
      <w:r w:rsidRPr="0087351D">
        <w:rPr>
          <w:b/>
          <w:bCs/>
        </w:rPr>
        <w:t>Hindernisvermeidung</w:t>
      </w:r>
      <w:r w:rsidRPr="0087351D">
        <w:t>: Die Drohne soll ihre Flugbahn automatisch anpassen, um Kollisionen zu vermeiden.</w:t>
      </w:r>
    </w:p>
    <w:p w14:paraId="7A9A963B" w14:textId="571F4282" w:rsidR="0087351D" w:rsidRPr="0087351D" w:rsidRDefault="0087351D" w:rsidP="000B620A">
      <w:pPr>
        <w:pStyle w:val="Listenabsatz"/>
        <w:numPr>
          <w:ilvl w:val="0"/>
          <w:numId w:val="25"/>
        </w:numPr>
      </w:pPr>
      <w:r w:rsidRPr="0087351D">
        <w:rPr>
          <w:b/>
          <w:bCs/>
        </w:rPr>
        <w:t>Benutzerfeedback</w:t>
      </w:r>
      <w:r w:rsidRPr="0087351D">
        <w:t>: Die Drohne soll Warnsignale (akustisch oder visuell) an d</w:t>
      </w:r>
      <w:ins w:id="121" w:author="Kowatsch, Janina" w:date="2025-03-17T14:13:00Z" w16du:dateUtc="2025-03-17T13:13:00Z">
        <w:r w:rsidR="00617855">
          <w:t>ie</w:t>
        </w:r>
      </w:ins>
      <w:del w:id="122" w:author="Kowatsch, Janina" w:date="2025-03-17T14:13:00Z" w16du:dateUtc="2025-03-17T13:13:00Z">
        <w:r w:rsidRPr="0087351D" w:rsidDel="00617855">
          <w:delText>en</w:delText>
        </w:r>
      </w:del>
      <w:r w:rsidRPr="0087351D">
        <w:t xml:space="preserve"> Benutzer</w:t>
      </w:r>
      <w:ins w:id="123" w:author="Kowatsch, Janina" w:date="2025-03-17T14:13:00Z" w16du:dateUtc="2025-03-17T13:13:00Z">
        <w:r w:rsidR="00617855">
          <w:t>innen und</w:t>
        </w:r>
        <w:r w:rsidRPr="0087351D">
          <w:t xml:space="preserve"> Benutzer</w:t>
        </w:r>
      </w:ins>
      <w:r w:rsidRPr="0087351D">
        <w:t xml:space="preserve"> senden, wenn Hindernisse erkannt werden.</w:t>
      </w:r>
    </w:p>
    <w:p w14:paraId="1782503E" w14:textId="77777777" w:rsidR="0087351D" w:rsidRPr="0087351D" w:rsidRDefault="0087351D" w:rsidP="00C622D4">
      <w:r w:rsidRPr="0087351D">
        <w:t>Zu den nicht-funktionalen Anforderungen gehören:</w:t>
      </w:r>
    </w:p>
    <w:p w14:paraId="7D4D2945" w14:textId="77777777" w:rsidR="0087351D" w:rsidRPr="0087351D" w:rsidRDefault="0087351D" w:rsidP="000B620A">
      <w:pPr>
        <w:pStyle w:val="Listenabsatz"/>
        <w:numPr>
          <w:ilvl w:val="0"/>
          <w:numId w:val="26"/>
        </w:numPr>
      </w:pPr>
      <w:r w:rsidRPr="0087351D">
        <w:rPr>
          <w:b/>
          <w:bCs/>
        </w:rPr>
        <w:t>Latenzzeit</w:t>
      </w:r>
      <w:r w:rsidRPr="0087351D">
        <w:t>: Die Verarbeitungszeit zwischen Bildaufnahme und Entscheidung muss weniger als 100 ms betragen.</w:t>
      </w:r>
    </w:p>
    <w:p w14:paraId="1435389A" w14:textId="77777777" w:rsidR="0087351D" w:rsidRPr="0087351D" w:rsidRDefault="0087351D" w:rsidP="000B620A">
      <w:pPr>
        <w:pStyle w:val="Listenabsatz"/>
        <w:numPr>
          <w:ilvl w:val="0"/>
          <w:numId w:val="26"/>
        </w:numPr>
      </w:pPr>
      <w:r w:rsidRPr="0087351D">
        <w:rPr>
          <w:b/>
          <w:bCs/>
        </w:rPr>
        <w:t>Energieeffizienz</w:t>
      </w:r>
      <w:r w:rsidRPr="0087351D">
        <w:t>: Die Drohne muss energieeffizient arbeiten, um eine längere Flugzeit zu ermöglichen.</w:t>
      </w:r>
    </w:p>
    <w:p w14:paraId="22293B2E" w14:textId="7D753D81" w:rsidR="00AC1504" w:rsidRPr="00AC1504" w:rsidRDefault="0087351D" w:rsidP="000B620A">
      <w:pPr>
        <w:pStyle w:val="Listenabsatz"/>
        <w:numPr>
          <w:ilvl w:val="0"/>
          <w:numId w:val="26"/>
        </w:numPr>
      </w:pPr>
      <w:r w:rsidRPr="0087351D">
        <w:rPr>
          <w:b/>
          <w:bCs/>
        </w:rPr>
        <w:t>Robustheit</w:t>
      </w:r>
      <w:r w:rsidRPr="0087351D">
        <w:t>: Das System muss in verschiedenen Umgebungen (z. B. bei unterschiedlichen Licht- und Wetterbedingungen) zuverlässig funktionieren.</w:t>
      </w:r>
    </w:p>
    <w:p w14:paraId="005000DD" w14:textId="5818BAC8" w:rsidR="00F612B1" w:rsidRDefault="00F612B1" w:rsidP="00F612B1">
      <w:pPr>
        <w:pStyle w:val="berschrift3"/>
      </w:pPr>
      <w:bookmarkStart w:id="124" w:name="_Toc195265556"/>
      <w:r w:rsidRPr="00F612B1">
        <w:t>S</w:t>
      </w:r>
      <w:r w:rsidR="00CA1AE1" w:rsidRPr="00F612B1">
        <w:rPr>
          <w:caps w:val="0"/>
        </w:rPr>
        <w:t>ystemarchitektur</w:t>
      </w:r>
      <w:bookmarkEnd w:id="124"/>
    </w:p>
    <w:p w14:paraId="13CC3C48" w14:textId="7F4C1711" w:rsidR="009345B3" w:rsidRPr="009345B3" w:rsidRDefault="009345B3" w:rsidP="00C622D4">
      <w:pPr>
        <w:rPr>
          <w:lang w:val="de-DE"/>
        </w:rPr>
      </w:pPr>
      <w:r w:rsidRPr="009345B3">
        <w:rPr>
          <w:lang w:val="de-DE"/>
        </w:rPr>
        <w:t>Das Herzstück der Systemarchitektur der Drohne ist das KI-Modell, das mithilfe von YOLO11x entwickelt wurde. Dieses Modell wird mit benutzerdefinierten Datensätzen trainiert, die von der Plattform RoboFlow bereitgestellt werden. Nach dem Training wird das Modell in das TensorFlow Lite (TFLite)-Format konvertiert, um es auf der Drohne effizient auszuführen. Die gesamte Entwicklung und das Training des Modells erfolgen lokal auf einem privaten Rechner mit NVIDIA-Grafikkartenunterstützung, wobei CUDA genutzt wird.</w:t>
      </w:r>
    </w:p>
    <w:p w14:paraId="0ABF710A" w14:textId="0FC9221E" w:rsidR="009345B3" w:rsidRPr="009345B3" w:rsidRDefault="009345B3" w:rsidP="00C622D4">
      <w:pPr>
        <w:rPr>
          <w:lang w:val="de-DE"/>
        </w:rPr>
      </w:pPr>
      <w:r w:rsidRPr="009345B3">
        <w:rPr>
          <w:lang w:val="de-DE"/>
        </w:rPr>
        <w:t>Die Systemarchitektur besteht aus folgenden Hauptkomponenten:</w:t>
      </w:r>
    </w:p>
    <w:p w14:paraId="20BC0185" w14:textId="4FE55C84" w:rsidR="009345B3" w:rsidRPr="009345B3" w:rsidRDefault="009345B3" w:rsidP="000B620A">
      <w:pPr>
        <w:pStyle w:val="Listenabsatz"/>
        <w:numPr>
          <w:ilvl w:val="0"/>
          <w:numId w:val="27"/>
        </w:numPr>
        <w:rPr>
          <w:lang w:val="de-DE"/>
        </w:rPr>
      </w:pPr>
      <w:r w:rsidRPr="009345B3">
        <w:rPr>
          <w:b/>
          <w:bCs/>
          <w:lang w:val="de-DE"/>
        </w:rPr>
        <w:t>Kameras</w:t>
      </w:r>
      <w:r w:rsidRPr="009345B3">
        <w:rPr>
          <w:lang w:val="de-DE"/>
        </w:rPr>
        <w:t>: Hochauflösende Kameras erfassen kontinuierlich Bilder der Umgebung</w:t>
      </w:r>
    </w:p>
    <w:p w14:paraId="47766E6B" w14:textId="7C1C0E1A" w:rsidR="002B49AD" w:rsidRPr="002B49AD" w:rsidRDefault="009345B3" w:rsidP="000B620A">
      <w:pPr>
        <w:pStyle w:val="Listenabsatz"/>
        <w:numPr>
          <w:ilvl w:val="0"/>
          <w:numId w:val="27"/>
        </w:numPr>
        <w:rPr>
          <w:lang w:val="de-DE"/>
        </w:rPr>
      </w:pPr>
      <w:r w:rsidRPr="009345B3">
        <w:rPr>
          <w:b/>
          <w:bCs/>
          <w:lang w:val="de-DE"/>
        </w:rPr>
        <w:t>Prozessor</w:t>
      </w:r>
      <w:r w:rsidRPr="009345B3">
        <w:rPr>
          <w:lang w:val="de-DE"/>
        </w:rPr>
        <w:t>: Ein leistungsstarker Prozessor analysiert die Bilddaten mithilfe des TFLite-</w:t>
      </w:r>
      <w:r w:rsidRPr="009345B3">
        <w:rPr>
          <w:lang w:val="de-DE"/>
        </w:rPr>
        <w:lastRenderedPageBreak/>
        <w:t>Modells in Echtzeit.</w:t>
      </w:r>
    </w:p>
    <w:p w14:paraId="14C4933F" w14:textId="41EA134F" w:rsidR="009345B3" w:rsidRPr="009345B3" w:rsidRDefault="009345B3" w:rsidP="000B620A">
      <w:pPr>
        <w:pStyle w:val="Listenabsatz"/>
        <w:numPr>
          <w:ilvl w:val="0"/>
          <w:numId w:val="27"/>
        </w:numPr>
        <w:rPr>
          <w:lang w:val="de-DE"/>
        </w:rPr>
      </w:pPr>
      <w:r w:rsidRPr="009345B3">
        <w:rPr>
          <w:b/>
          <w:bCs/>
          <w:lang w:val="de-DE"/>
        </w:rPr>
        <w:t>Steuerungssystem</w:t>
      </w:r>
      <w:r w:rsidRPr="009345B3">
        <w:rPr>
          <w:lang w:val="de-DE"/>
        </w:rPr>
        <w:t>: Basierend auf den Ergebnissen des KI-Modells passt das Steuerungssystem die Flugbahn der Drohne an, um Hindernissen auszuweichen.</w:t>
      </w:r>
    </w:p>
    <w:p w14:paraId="725E93CA" w14:textId="4AE28253" w:rsidR="00481819" w:rsidRDefault="009345B3" w:rsidP="000B620A">
      <w:pPr>
        <w:pStyle w:val="Listenabsatz"/>
        <w:numPr>
          <w:ilvl w:val="0"/>
          <w:numId w:val="27"/>
        </w:numPr>
      </w:pPr>
      <w:r w:rsidRPr="009345B3">
        <w:rPr>
          <w:b/>
          <w:bCs/>
          <w:lang w:val="de-DE"/>
        </w:rPr>
        <w:t>Feedback</w:t>
      </w:r>
      <w:r w:rsidRPr="009345B3">
        <w:rPr>
          <w:lang w:val="de-DE"/>
        </w:rPr>
        <w:t>-</w:t>
      </w:r>
      <w:r w:rsidRPr="009345B3">
        <w:rPr>
          <w:b/>
          <w:bCs/>
          <w:lang w:val="de-DE"/>
        </w:rPr>
        <w:t>System</w:t>
      </w:r>
      <w:r w:rsidRPr="009345B3">
        <w:rPr>
          <w:lang w:val="de-DE"/>
        </w:rPr>
        <w:t>: Warnungen oder Hinweise werden über akustische Signale oder Vibrationen an d</w:t>
      </w:r>
      <w:r w:rsidR="00617855">
        <w:rPr>
          <w:lang w:val="de-DE"/>
        </w:rPr>
        <w:t>ie</w:t>
      </w:r>
      <w:r w:rsidRPr="009345B3">
        <w:rPr>
          <w:lang w:val="de-DE"/>
        </w:rPr>
        <w:t xml:space="preserve"> Benutzer</w:t>
      </w:r>
      <w:r w:rsidR="00617855">
        <w:rPr>
          <w:lang w:val="de-DE"/>
        </w:rPr>
        <w:t>innen und</w:t>
      </w:r>
      <w:r w:rsidRPr="009345B3">
        <w:rPr>
          <w:lang w:val="de-DE"/>
        </w:rPr>
        <w:t xml:space="preserve"> Benutzer weitergegeben.</w:t>
      </w:r>
    </w:p>
    <w:p w14:paraId="45384AE2" w14:textId="6350F919" w:rsidR="00481819" w:rsidRPr="00481819" w:rsidRDefault="0049275E" w:rsidP="00481819">
      <w:pPr>
        <w:rPr>
          <w:lang w:val="de-DE"/>
        </w:rPr>
      </w:pPr>
      <w:sdt>
        <w:sdtPr>
          <w:rPr>
            <w:lang w:val="de-DE"/>
          </w:rPr>
          <w:id w:val="-1111972984"/>
          <w:citation/>
        </w:sdtPr>
        <w:sdtContent>
          <w:r w:rsidR="004701E4">
            <w:rPr>
              <w:lang w:val="de-DE"/>
            </w:rPr>
            <w:fldChar w:fldCharType="begin"/>
          </w:r>
          <w:r w:rsidR="004701E4">
            <w:rPr>
              <w:lang w:val="de-DE"/>
            </w:rPr>
            <w:instrText xml:space="preserve"> CITATION ten \l 1031 </w:instrText>
          </w:r>
          <w:r w:rsidR="004701E4">
            <w:rPr>
              <w:lang w:val="de-DE"/>
            </w:rPr>
            <w:fldChar w:fldCharType="separate"/>
          </w:r>
          <w:r w:rsidR="00FF54F6">
            <w:rPr>
              <w:noProof/>
              <w:lang w:val="de-DE"/>
            </w:rPr>
            <w:t>[83]</w:t>
          </w:r>
          <w:r w:rsidR="004701E4">
            <w:rPr>
              <w:lang w:val="de-DE"/>
            </w:rPr>
            <w:fldChar w:fldCharType="end"/>
          </w:r>
        </w:sdtContent>
      </w:sdt>
      <w:r w:rsidR="004701E4">
        <w:rPr>
          <w:lang w:val="de-DE"/>
        </w:rPr>
        <w:t xml:space="preserve"> </w:t>
      </w:r>
      <w:sdt>
        <w:sdtPr>
          <w:rPr>
            <w:lang w:val="de-DE"/>
          </w:rPr>
          <w:id w:val="-1427185933"/>
          <w:citation/>
        </w:sdtPr>
        <w:sdtContent>
          <w:r w:rsidR="004701E4">
            <w:rPr>
              <w:lang w:val="de-DE"/>
            </w:rPr>
            <w:fldChar w:fldCharType="begin"/>
          </w:r>
          <w:r w:rsidR="004701E4">
            <w:rPr>
              <w:lang w:val="de-DE"/>
            </w:rPr>
            <w:instrText xml:space="preserve"> CITATION rob1 \l 1031 </w:instrText>
          </w:r>
          <w:r w:rsidR="004701E4">
            <w:rPr>
              <w:lang w:val="de-DE"/>
            </w:rPr>
            <w:fldChar w:fldCharType="separate"/>
          </w:r>
          <w:r w:rsidR="00FF54F6">
            <w:rPr>
              <w:noProof/>
              <w:lang w:val="de-DE"/>
            </w:rPr>
            <w:t>[84]</w:t>
          </w:r>
          <w:r w:rsidR="004701E4">
            <w:rPr>
              <w:lang w:val="de-DE"/>
            </w:rPr>
            <w:fldChar w:fldCharType="end"/>
          </w:r>
        </w:sdtContent>
      </w:sdt>
      <w:sdt>
        <w:sdtPr>
          <w:rPr>
            <w:lang w:val="de-DE"/>
          </w:rPr>
          <w:id w:val="1532768052"/>
          <w:citation/>
        </w:sdtPr>
        <w:sdtContent>
          <w:r w:rsidR="00517AC8">
            <w:rPr>
              <w:lang w:val="de-DE"/>
            </w:rPr>
            <w:fldChar w:fldCharType="begin"/>
          </w:r>
          <w:r w:rsidR="00517AC8">
            <w:rPr>
              <w:lang w:val="de-DE"/>
            </w:rPr>
            <w:instrText xml:space="preserve"> CITATION ult \l 1031 </w:instrText>
          </w:r>
          <w:r w:rsidR="00517AC8">
            <w:rPr>
              <w:lang w:val="de-DE"/>
            </w:rPr>
            <w:fldChar w:fldCharType="separate"/>
          </w:r>
          <w:r w:rsidR="00FF54F6">
            <w:rPr>
              <w:noProof/>
              <w:lang w:val="de-DE"/>
            </w:rPr>
            <w:t xml:space="preserve"> </w:t>
          </w:r>
          <w:r w:rsidR="00FF54F6">
            <w:rPr>
              <w:noProof/>
              <w:lang w:val="de-DE"/>
            </w:rPr>
            <w:t>[85]</w:t>
          </w:r>
          <w:r w:rsidR="00517AC8">
            <w:rPr>
              <w:lang w:val="de-DE"/>
            </w:rPr>
            <w:fldChar w:fldCharType="end"/>
          </w:r>
        </w:sdtContent>
      </w:sdt>
      <w:customXmlInsRangeStart w:id="125" w:author="Microsoft Word" w:date="2025-01-13T18:37:00Z"/>
      <w:sdt>
        <w:sdtPr>
          <w:rPr>
            <w:lang w:val="de-DE"/>
          </w:rPr>
          <w:id w:val="-1598248530"/>
          <w:citation/>
        </w:sdtPr>
        <w:sdtContent>
          <w:customXmlInsRangeEnd w:id="125"/>
          <w:ins w:id="126" w:author="Microsoft Word" w:date="2025-01-13T18:37:00Z" w16du:dateUtc="2025-01-13T17:37:00Z">
            <w:r w:rsidR="00E410D4">
              <w:rPr>
                <w:lang w:val="de-DE"/>
              </w:rPr>
              <w:fldChar w:fldCharType="begin"/>
            </w:r>
            <w:r w:rsidR="00E410D4">
              <w:rPr>
                <w:lang w:val="de-DE"/>
              </w:rPr>
              <w:instrText xml:space="preserve"> CITATION doc \l 1031 </w:instrText>
            </w:r>
            <w:r w:rsidR="00E410D4">
              <w:rPr>
                <w:lang w:val="de-DE"/>
              </w:rPr>
              <w:fldChar w:fldCharType="separate"/>
            </w:r>
          </w:ins>
          <w:r w:rsidR="00FF54F6">
            <w:rPr>
              <w:noProof/>
              <w:lang w:val="de-DE"/>
            </w:rPr>
            <w:t xml:space="preserve"> </w:t>
          </w:r>
          <w:r w:rsidR="00FF54F6">
            <w:rPr>
              <w:noProof/>
              <w:lang w:val="de-DE"/>
            </w:rPr>
            <w:t>[86]</w:t>
          </w:r>
          <w:ins w:id="127" w:author="Microsoft Word" w:date="2025-01-13T18:37:00Z" w16du:dateUtc="2025-01-13T17:37:00Z">
            <w:r w:rsidR="00E410D4">
              <w:rPr>
                <w:lang w:val="de-DE"/>
              </w:rPr>
              <w:fldChar w:fldCharType="end"/>
            </w:r>
          </w:ins>
          <w:customXmlInsRangeStart w:id="128" w:author="Microsoft Word" w:date="2025-01-13T18:37:00Z"/>
        </w:sdtContent>
      </w:sdt>
      <w:customXmlInsRangeEnd w:id="128"/>
    </w:p>
    <w:p w14:paraId="2DB8C802" w14:textId="63A11ACD" w:rsidR="00AD00B9" w:rsidRDefault="00CE158E" w:rsidP="00AD00B9">
      <w:pPr>
        <w:pStyle w:val="berschrift3"/>
        <w:rPr>
          <w:lang w:val="de-DE"/>
        </w:rPr>
      </w:pPr>
      <w:bookmarkStart w:id="129" w:name="_Toc195265557"/>
      <w:r>
        <w:rPr>
          <w:caps w:val="0"/>
          <w:lang w:val="de-DE"/>
        </w:rPr>
        <w:t>Technologiestack</w:t>
      </w:r>
      <w:bookmarkEnd w:id="129"/>
    </w:p>
    <w:p w14:paraId="7ABEC7F3" w14:textId="1332FF8E" w:rsidR="006839EB" w:rsidRPr="006839EB" w:rsidRDefault="006839EB" w:rsidP="002A7635">
      <w:pPr>
        <w:rPr>
          <w:lang w:val="de-DE"/>
        </w:rPr>
      </w:pPr>
      <w:r w:rsidRPr="006839EB">
        <w:rPr>
          <w:lang w:val="de-DE"/>
        </w:rPr>
        <w:t>Der Technologiestack umfasst die verwendeten Technologien und Frameworks, die für die Entwicklung und das Training des KI-Modells eingesetzt werden:</w:t>
      </w:r>
    </w:p>
    <w:p w14:paraId="75E448FB" w14:textId="77777777" w:rsidR="00C759F6" w:rsidRPr="00C759F6" w:rsidRDefault="00C759F6" w:rsidP="002A7635">
      <w:pPr>
        <w:rPr>
          <w:lang w:val="en-US"/>
        </w:rPr>
      </w:pPr>
      <w:r w:rsidRPr="00C759F6">
        <w:rPr>
          <w:b/>
          <w:bCs/>
          <w:lang w:val="en-US"/>
        </w:rPr>
        <w:t>1. CUDA (Compute Unified Device Architecture)</w:t>
      </w:r>
    </w:p>
    <w:p w14:paraId="51D0B2BA" w14:textId="77777777" w:rsidR="00C759F6" w:rsidRPr="00C759F6" w:rsidRDefault="00C759F6" w:rsidP="002A7635">
      <w:pPr>
        <w:rPr>
          <w:lang w:val="de-DE"/>
        </w:rPr>
      </w:pPr>
      <w:r w:rsidRPr="00C759F6">
        <w:rPr>
          <w:lang w:val="de-DE"/>
        </w:rPr>
        <w:t>CUDA ist eine von NVIDIA entwickelte parallele Rechenplattform und Programmierschnittstelle, die es Entwicklern ermöglicht, die massive Rechenleistung von NVIDIA-Grafikprozessoren (GPUs) für allgemeine Berechnungen zu nutzen. Im Kontext des Trainings neuronaler Netze bietet CUDA folgende Vorteile:​</w:t>
      </w:r>
    </w:p>
    <w:p w14:paraId="4E6578FD" w14:textId="77777777" w:rsidR="00C759F6" w:rsidRPr="00C759F6" w:rsidRDefault="00C759F6" w:rsidP="000B620A">
      <w:pPr>
        <w:pStyle w:val="Listenabsatz"/>
        <w:numPr>
          <w:ilvl w:val="0"/>
          <w:numId w:val="28"/>
        </w:numPr>
        <w:rPr>
          <w:lang w:val="de-DE"/>
        </w:rPr>
      </w:pPr>
      <w:r w:rsidRPr="00C759F6">
        <w:rPr>
          <w:b/>
          <w:bCs/>
          <w:lang w:val="de-DE"/>
        </w:rPr>
        <w:t>Parallele Verarbeitung:</w:t>
      </w:r>
      <w:r w:rsidRPr="00C759F6">
        <w:rPr>
          <w:lang w:val="de-DE"/>
        </w:rPr>
        <w:t xml:space="preserve"> GPUs bestehen aus Tausenden von Kernen, die gleichzeitig Berechnungen durchführen können. Diese Parallelität beschleunigt das Training tiefer neuronaler Netze erheblich im Vergleich zu herkömmlichen CPUs. ​</w:t>
      </w:r>
    </w:p>
    <w:p w14:paraId="25DF5F93" w14:textId="39F8AB59" w:rsidR="00C759F6" w:rsidRPr="00C759F6" w:rsidRDefault="00C759F6" w:rsidP="000B620A">
      <w:pPr>
        <w:pStyle w:val="Listenabsatz"/>
        <w:numPr>
          <w:ilvl w:val="0"/>
          <w:numId w:val="28"/>
        </w:numPr>
        <w:rPr>
          <w:lang w:val="de-DE"/>
        </w:rPr>
      </w:pPr>
      <w:r w:rsidRPr="00C759F6">
        <w:rPr>
          <w:b/>
          <w:bCs/>
          <w:lang w:val="de-DE"/>
        </w:rPr>
        <w:t>Optimierte Bibliotheken:</w:t>
      </w:r>
      <w:r w:rsidRPr="00C759F6">
        <w:rPr>
          <w:lang w:val="de-DE"/>
        </w:rPr>
        <w:t xml:space="preserve"> CUDA bietet Zugriff auf hochoptimierte Bibliotheken wie cuDNN, die speziell für Deep-Learning-Anwendungen entwickelt wurden und die Implementierung komplexer neuronaler Netzwerke erleichtern. ​</w:t>
      </w:r>
      <w:sdt>
        <w:sdtPr>
          <w:rPr>
            <w:lang w:val="de-DE"/>
          </w:rPr>
          <w:id w:val="-1214958289"/>
          <w:citation/>
        </w:sdtPr>
        <w:sdtContent>
          <w:r w:rsidR="00FC1129">
            <w:rPr>
              <w:lang w:val="de-DE"/>
            </w:rPr>
            <w:fldChar w:fldCharType="begin"/>
          </w:r>
          <w:r w:rsidR="00FC1129">
            <w:rPr>
              <w:lang w:val="de-DE"/>
            </w:rPr>
            <w:instrText xml:space="preserve"> CITATION Was24 \l 1031 </w:instrText>
          </w:r>
          <w:r w:rsidR="00FC1129">
            <w:rPr>
              <w:lang w:val="de-DE"/>
            </w:rPr>
            <w:fldChar w:fldCharType="separate"/>
          </w:r>
          <w:r w:rsidR="00FF54F6">
            <w:rPr>
              <w:noProof/>
              <w:lang w:val="de-DE"/>
            </w:rPr>
            <w:t xml:space="preserve"> </w:t>
          </w:r>
          <w:r w:rsidR="00FF54F6">
            <w:rPr>
              <w:noProof/>
              <w:lang w:val="de-DE"/>
            </w:rPr>
            <w:t>[87]</w:t>
          </w:r>
          <w:r w:rsidR="00FC1129">
            <w:rPr>
              <w:lang w:val="de-DE"/>
            </w:rPr>
            <w:fldChar w:fldCharType="end"/>
          </w:r>
        </w:sdtContent>
      </w:sdt>
      <w:r w:rsidR="00FC1129" w:rsidRPr="00C759F6">
        <w:rPr>
          <w:lang w:val="de-DE"/>
        </w:rPr>
        <w:t xml:space="preserve"> </w:t>
      </w:r>
    </w:p>
    <w:p w14:paraId="05623FD5" w14:textId="77777777" w:rsidR="00C759F6" w:rsidRPr="00C759F6" w:rsidRDefault="00C759F6" w:rsidP="002A7635">
      <w:pPr>
        <w:rPr>
          <w:lang w:val="de-DE"/>
        </w:rPr>
      </w:pPr>
      <w:r w:rsidRPr="00C759F6">
        <w:rPr>
          <w:b/>
          <w:bCs/>
          <w:lang w:val="de-DE"/>
        </w:rPr>
        <w:t>2. RoboFlow</w:t>
      </w:r>
    </w:p>
    <w:p w14:paraId="25376F0D" w14:textId="77777777" w:rsidR="00C759F6" w:rsidRPr="00C759F6" w:rsidRDefault="00C759F6" w:rsidP="002A7635">
      <w:pPr>
        <w:rPr>
          <w:lang w:val="de-DE"/>
        </w:rPr>
      </w:pPr>
      <w:r w:rsidRPr="00C759F6">
        <w:rPr>
          <w:lang w:val="de-DE"/>
        </w:rPr>
        <w:t>RoboFlow ist eine umfassende Plattform für die Erstellung, Annotation und Augmentierung von Trainingsdatensätzen, die speziell für Computer-Vision-Projekte entwickelt wurde. Die Hauptfunktionen umfassen:​</w:t>
      </w:r>
    </w:p>
    <w:p w14:paraId="5AAC00B1" w14:textId="77777777" w:rsidR="00C759F6" w:rsidRPr="00C759F6" w:rsidRDefault="00C759F6" w:rsidP="000B620A">
      <w:pPr>
        <w:pStyle w:val="Listenabsatz"/>
        <w:numPr>
          <w:ilvl w:val="0"/>
          <w:numId w:val="29"/>
        </w:numPr>
        <w:rPr>
          <w:lang w:val="de-DE"/>
        </w:rPr>
      </w:pPr>
      <w:r w:rsidRPr="00C759F6">
        <w:rPr>
          <w:b/>
          <w:bCs/>
          <w:lang w:val="de-DE"/>
        </w:rPr>
        <w:t>Datenannotation:</w:t>
      </w:r>
      <w:r w:rsidRPr="00C759F6">
        <w:rPr>
          <w:lang w:val="de-DE"/>
        </w:rPr>
        <w:t xml:space="preserve"> Intuitive Tools ermöglichen das effiziente Labeln von Bildern, was für das Training von Objekterkennungsmodellen unerlässlich ist.​</w:t>
      </w:r>
    </w:p>
    <w:p w14:paraId="13A35E45" w14:textId="77777777" w:rsidR="00C759F6" w:rsidRPr="00C759F6" w:rsidRDefault="00C759F6" w:rsidP="000B620A">
      <w:pPr>
        <w:pStyle w:val="Listenabsatz"/>
        <w:numPr>
          <w:ilvl w:val="0"/>
          <w:numId w:val="29"/>
        </w:numPr>
        <w:rPr>
          <w:lang w:val="de-DE"/>
        </w:rPr>
      </w:pPr>
      <w:r w:rsidRPr="00C759F6">
        <w:rPr>
          <w:b/>
          <w:bCs/>
          <w:lang w:val="de-DE"/>
        </w:rPr>
        <w:t>Datenaugmentation:</w:t>
      </w:r>
      <w:r w:rsidRPr="00C759F6">
        <w:rPr>
          <w:lang w:val="de-DE"/>
        </w:rPr>
        <w:t xml:space="preserve"> Durch Techniken wie Skalierung, Rotation und Farbveränderungen können vorhandene Datensätze erweitert werden, um die Robustheit und Generalisierungsfähigkeit von Modellen zu erhöhen.​</w:t>
      </w:r>
    </w:p>
    <w:p w14:paraId="7D6439FB" w14:textId="77777777" w:rsidR="00C759F6" w:rsidRPr="00C759F6" w:rsidRDefault="00C759F6" w:rsidP="000B620A">
      <w:pPr>
        <w:pStyle w:val="Listenabsatz"/>
        <w:numPr>
          <w:ilvl w:val="0"/>
          <w:numId w:val="29"/>
        </w:numPr>
        <w:rPr>
          <w:lang w:val="de-DE"/>
        </w:rPr>
      </w:pPr>
      <w:r w:rsidRPr="00C759F6">
        <w:rPr>
          <w:b/>
          <w:bCs/>
          <w:lang w:val="de-DE"/>
        </w:rPr>
        <w:t>Datenverwaltung:</w:t>
      </w:r>
      <w:r w:rsidRPr="00C759F6">
        <w:rPr>
          <w:lang w:val="de-DE"/>
        </w:rPr>
        <w:t xml:space="preserve"> RoboFlow bietet eine zentrale Plattform zur Organisation, Versionierung und gemeinsamen Nutzung von Datensätzen, was die Zusammenarbeit in Teams erleichtert.​</w:t>
      </w:r>
    </w:p>
    <w:p w14:paraId="091145E0" w14:textId="77777777" w:rsidR="00C759F6" w:rsidRPr="00C759F6" w:rsidRDefault="00C759F6" w:rsidP="002A7635">
      <w:pPr>
        <w:rPr>
          <w:lang w:val="de-DE"/>
        </w:rPr>
      </w:pPr>
      <w:r w:rsidRPr="00C759F6">
        <w:rPr>
          <w:b/>
          <w:bCs/>
          <w:lang w:val="de-DE"/>
        </w:rPr>
        <w:t>3. YOLO11x</w:t>
      </w:r>
    </w:p>
    <w:p w14:paraId="76B2673B" w14:textId="5B21DF65" w:rsidR="00C759F6" w:rsidRPr="00C759F6" w:rsidRDefault="00C759F6" w:rsidP="002A7635">
      <w:pPr>
        <w:rPr>
          <w:lang w:val="de-DE"/>
        </w:rPr>
      </w:pPr>
      <w:r w:rsidRPr="00C759F6">
        <w:rPr>
          <w:lang w:val="de-DE"/>
        </w:rPr>
        <w:t>YOLO (You Only Look Once) ist eine Familie von Echtzeit-Objekterkennungsmodellen, die für ihre Geschwindigkeit und Genauigkeit bekannt sind. Die Version YOLO11x repräsentiert eine Weiterentwicklung mit folgenden Merkmalen:​</w:t>
      </w:r>
    </w:p>
    <w:p w14:paraId="352F3FDD" w14:textId="77777777" w:rsidR="00C759F6" w:rsidRPr="00C759F6" w:rsidRDefault="00C759F6" w:rsidP="000B620A">
      <w:pPr>
        <w:pStyle w:val="Listenabsatz"/>
        <w:numPr>
          <w:ilvl w:val="0"/>
          <w:numId w:val="30"/>
        </w:numPr>
        <w:ind w:left="360"/>
        <w:rPr>
          <w:lang w:val="de-DE"/>
        </w:rPr>
      </w:pPr>
      <w:r w:rsidRPr="00C759F6">
        <w:rPr>
          <w:b/>
          <w:bCs/>
          <w:lang w:val="de-DE"/>
        </w:rPr>
        <w:t>Echtzeitfähigkeit:</w:t>
      </w:r>
      <w:r w:rsidRPr="00C759F6">
        <w:rPr>
          <w:lang w:val="de-DE"/>
        </w:rPr>
        <w:t xml:space="preserve"> Durch die effiziente Architektur kann YOLO11x Objekte in Bildern und Videos nahezu ohne Verzögerung erkennen, was für Anwendungen wie die </w:t>
      </w:r>
      <w:r w:rsidRPr="00C759F6">
        <w:rPr>
          <w:lang w:val="de-DE"/>
        </w:rPr>
        <w:lastRenderedPageBreak/>
        <w:t>Drohnennavigation entscheidend ist.​</w:t>
      </w:r>
    </w:p>
    <w:p w14:paraId="70B1DDD2" w14:textId="77777777" w:rsidR="00C759F6" w:rsidRPr="00C759F6" w:rsidRDefault="00C759F6" w:rsidP="000B620A">
      <w:pPr>
        <w:pStyle w:val="Listenabsatz"/>
        <w:numPr>
          <w:ilvl w:val="0"/>
          <w:numId w:val="30"/>
        </w:numPr>
        <w:ind w:left="360"/>
        <w:rPr>
          <w:lang w:val="de-DE"/>
        </w:rPr>
      </w:pPr>
      <w:r w:rsidRPr="00C759F6">
        <w:rPr>
          <w:b/>
          <w:bCs/>
          <w:lang w:val="de-DE"/>
        </w:rPr>
        <w:t>Hohe Genauigkeit:</w:t>
      </w:r>
      <w:r w:rsidRPr="00C759F6">
        <w:rPr>
          <w:lang w:val="de-DE"/>
        </w:rPr>
        <w:t xml:space="preserve"> Trotz der Geschwindigkeit bietet YOLO11x eine präzise Erkennung und Klassifizierung von Objekten, selbst in komplexen Umgebungen.​</w:t>
      </w:r>
    </w:p>
    <w:p w14:paraId="7297A7A3" w14:textId="77777777" w:rsidR="00C759F6" w:rsidRPr="00C759F6" w:rsidRDefault="00C759F6" w:rsidP="000B620A">
      <w:pPr>
        <w:pStyle w:val="Listenabsatz"/>
        <w:numPr>
          <w:ilvl w:val="0"/>
          <w:numId w:val="30"/>
        </w:numPr>
        <w:ind w:left="360"/>
        <w:rPr>
          <w:lang w:val="de-DE"/>
        </w:rPr>
      </w:pPr>
      <w:r w:rsidRPr="00C759F6">
        <w:rPr>
          <w:b/>
          <w:bCs/>
          <w:lang w:val="de-DE"/>
        </w:rPr>
        <w:t>Anpassungsfähigkeit:</w:t>
      </w:r>
      <w:r w:rsidRPr="00C759F6">
        <w:rPr>
          <w:lang w:val="de-DE"/>
        </w:rPr>
        <w:t xml:space="preserve"> Das Modell kann auf spezifische Anforderungen zugeschnitten und mit benutzerdefinierten Datensätzen nachtrainiert werden, um die Erkennungsleistung in speziellen Szenarien zu optimieren.​</w:t>
      </w:r>
    </w:p>
    <w:p w14:paraId="3F071D37" w14:textId="1F768379" w:rsidR="00C759F6" w:rsidRPr="00C759F6" w:rsidRDefault="00C759F6" w:rsidP="002A7635">
      <w:pPr>
        <w:rPr>
          <w:lang w:val="de-DE"/>
        </w:rPr>
      </w:pPr>
      <w:r w:rsidRPr="00C759F6">
        <w:rPr>
          <w:b/>
          <w:bCs/>
          <w:lang w:val="de-DE"/>
        </w:rPr>
        <w:t xml:space="preserve">4. </w:t>
      </w:r>
      <w:r w:rsidR="006839EB" w:rsidRPr="006839EB">
        <w:rPr>
          <w:b/>
          <w:bCs/>
          <w:lang w:val="de-DE"/>
        </w:rPr>
        <w:t>TensorFlow</w:t>
      </w:r>
      <w:r w:rsidR="006839EB" w:rsidRPr="00C759F6">
        <w:rPr>
          <w:b/>
          <w:lang w:val="de-DE"/>
        </w:rPr>
        <w:t xml:space="preserve"> </w:t>
      </w:r>
      <w:r w:rsidR="006839EB" w:rsidRPr="006839EB">
        <w:rPr>
          <w:b/>
          <w:bCs/>
          <w:lang w:val="de-DE"/>
        </w:rPr>
        <w:t>Lite</w:t>
      </w:r>
      <w:r w:rsidR="002A7635">
        <w:rPr>
          <w:b/>
          <w:bCs/>
          <w:lang w:val="de-DE"/>
        </w:rPr>
        <w:tab/>
      </w:r>
    </w:p>
    <w:p w14:paraId="0EF88A58" w14:textId="77777777" w:rsidR="00C759F6" w:rsidRPr="00C759F6" w:rsidRDefault="00C759F6" w:rsidP="002A7635">
      <w:pPr>
        <w:rPr>
          <w:lang w:val="de-DE"/>
        </w:rPr>
      </w:pPr>
      <w:r w:rsidRPr="00C759F6">
        <w:rPr>
          <w:lang w:val="de-DE"/>
        </w:rPr>
        <w:t>TensorFlow Lite ist eine leichte Version des TensorFlow-Frameworks, die speziell für den Einsatz auf mobilen und eingebetteten Geräten entwickelt wurde. Die Hauptvorteile umfassen:​</w:t>
      </w:r>
    </w:p>
    <w:p w14:paraId="6FE010C2" w14:textId="77777777" w:rsidR="00C759F6" w:rsidRPr="00C759F6" w:rsidRDefault="00C759F6" w:rsidP="000B620A">
      <w:pPr>
        <w:pStyle w:val="Listenabsatz"/>
        <w:numPr>
          <w:ilvl w:val="0"/>
          <w:numId w:val="31"/>
        </w:numPr>
        <w:rPr>
          <w:lang w:val="de-DE"/>
        </w:rPr>
      </w:pPr>
      <w:r w:rsidRPr="00C759F6">
        <w:rPr>
          <w:b/>
          <w:bCs/>
          <w:lang w:val="de-DE"/>
        </w:rPr>
        <w:t>Effiziente Inferenz:</w:t>
      </w:r>
      <w:r w:rsidRPr="00C759F6">
        <w:rPr>
          <w:lang w:val="de-DE"/>
        </w:rPr>
        <w:t xml:space="preserve"> Optimiert für ressourcenbeschränkte Umgebungen ermöglicht TensorFlow Lite die </w:t>
      </w:r>
      <w:r w:rsidR="006839EB" w:rsidRPr="006839EB">
        <w:rPr>
          <w:lang w:val="de-DE"/>
        </w:rPr>
        <w:t xml:space="preserve">Ausführung </w:t>
      </w:r>
      <w:r w:rsidRPr="00C759F6">
        <w:rPr>
          <w:lang w:val="de-DE"/>
        </w:rPr>
        <w:t>von Modellen mit minimalem Speicher- und Energieverbrauch.​</w:t>
      </w:r>
    </w:p>
    <w:p w14:paraId="01EFC490" w14:textId="77777777" w:rsidR="00C759F6" w:rsidRPr="00C759F6" w:rsidRDefault="00C759F6" w:rsidP="000B620A">
      <w:pPr>
        <w:pStyle w:val="Listenabsatz"/>
        <w:numPr>
          <w:ilvl w:val="0"/>
          <w:numId w:val="31"/>
        </w:numPr>
        <w:rPr>
          <w:lang w:val="de-DE"/>
        </w:rPr>
      </w:pPr>
      <w:r w:rsidRPr="00C759F6">
        <w:rPr>
          <w:b/>
          <w:bCs/>
          <w:lang w:val="de-DE"/>
        </w:rPr>
        <w:t>Plattformunabhängigkeit:</w:t>
      </w:r>
      <w:r w:rsidRPr="00C759F6">
        <w:rPr>
          <w:lang w:val="de-DE"/>
        </w:rPr>
        <w:t xml:space="preserve"> Unterstützt eine Vielzahl von Plattformen, einschließlich Android, iOS und Mikrocontrollern, was die Integration in verschiedene Hardware erleichtert.​</w:t>
      </w:r>
    </w:p>
    <w:p w14:paraId="423E31C8" w14:textId="450BBC50" w:rsidR="000F1C70" w:rsidRPr="00C759F6" w:rsidRDefault="00C759F6" w:rsidP="000B620A">
      <w:pPr>
        <w:pStyle w:val="Listenabsatz"/>
        <w:numPr>
          <w:ilvl w:val="0"/>
          <w:numId w:val="31"/>
        </w:numPr>
        <w:rPr>
          <w:lang w:val="de-DE"/>
        </w:rPr>
      </w:pPr>
      <w:r w:rsidRPr="00C759F6">
        <w:rPr>
          <w:b/>
          <w:bCs/>
          <w:lang w:val="de-DE"/>
        </w:rPr>
        <w:t>Einfache Konvertierung:</w:t>
      </w:r>
      <w:r w:rsidRPr="00C759F6">
        <w:rPr>
          <w:lang w:val="de-DE"/>
        </w:rPr>
        <w:t xml:space="preserve"> Bereitstellung von Tools zur Umwandlung von Modellen aus dem Standard-TensorFlow-Format in das kompaktere TensorFlow-Lite-Format, wodurch die Bereitstellung auf Geräten mit begrenzten Ressourcen vereinfacht wird. ​</w:t>
      </w:r>
    </w:p>
    <w:p w14:paraId="50CA9551" w14:textId="7B9F16EF" w:rsidR="00C759F6" w:rsidRPr="00C759F6" w:rsidRDefault="00C759F6" w:rsidP="002A7635">
      <w:pPr>
        <w:pStyle w:val="berschrift4"/>
        <w:rPr>
          <w:lang w:val="de-DE"/>
        </w:rPr>
      </w:pPr>
      <w:r w:rsidRPr="00C759F6">
        <w:rPr>
          <w:lang w:val="de-DE"/>
        </w:rPr>
        <w:t>Zusammenspiel der Komponenten im Drohnensystem</w:t>
      </w:r>
      <w:r w:rsidR="00422004">
        <w:rPr>
          <w:lang w:val="de-DE"/>
        </w:rPr>
        <w:tab/>
      </w:r>
    </w:p>
    <w:p w14:paraId="06CF2862" w14:textId="77777777" w:rsidR="00C759F6" w:rsidRPr="00C759F6" w:rsidRDefault="00C759F6" w:rsidP="002A7635">
      <w:pPr>
        <w:rPr>
          <w:lang w:val="de-DE"/>
        </w:rPr>
      </w:pPr>
      <w:r w:rsidRPr="00C759F6">
        <w:rPr>
          <w:lang w:val="de-DE"/>
        </w:rPr>
        <w:t>In einem KI-gestützten Drohnensystem zur Hinderniserkennung arbeiten diese Technologien nahtlos zusammen:​</w:t>
      </w:r>
    </w:p>
    <w:p w14:paraId="544CF6EA" w14:textId="77777777" w:rsidR="00C759F6" w:rsidRPr="00C759F6" w:rsidRDefault="00C759F6" w:rsidP="000B620A">
      <w:pPr>
        <w:pStyle w:val="Listenabsatz"/>
        <w:numPr>
          <w:ilvl w:val="0"/>
          <w:numId w:val="46"/>
        </w:numPr>
        <w:rPr>
          <w:lang w:val="de-DE"/>
        </w:rPr>
      </w:pPr>
      <w:r w:rsidRPr="00C759F6">
        <w:rPr>
          <w:b/>
          <w:bCs/>
          <w:lang w:val="de-DE"/>
        </w:rPr>
        <w:t>Datenerfassung und -vorbereitung:</w:t>
      </w:r>
      <w:r w:rsidRPr="00C759F6">
        <w:rPr>
          <w:lang w:val="de-DE"/>
        </w:rPr>
        <w:t xml:space="preserve"> Mit RoboFlow werden umfangreiche Bilddatensätze gesammelt, annotiert und augmentiert, um eine solide Grundlage für das Training des Objekterkennungsmodells zu schaffen.​</w:t>
      </w:r>
    </w:p>
    <w:p w14:paraId="27A95B81" w14:textId="77777777" w:rsidR="00C759F6" w:rsidRPr="00C759F6" w:rsidRDefault="00C759F6" w:rsidP="000B620A">
      <w:pPr>
        <w:pStyle w:val="Listenabsatz"/>
        <w:numPr>
          <w:ilvl w:val="0"/>
          <w:numId w:val="46"/>
        </w:numPr>
        <w:rPr>
          <w:lang w:val="de-DE"/>
        </w:rPr>
      </w:pPr>
      <w:r w:rsidRPr="00C759F6">
        <w:rPr>
          <w:b/>
          <w:bCs/>
          <w:lang w:val="de-DE"/>
        </w:rPr>
        <w:t>Modelltraining:</w:t>
      </w:r>
      <w:r w:rsidRPr="00C759F6">
        <w:rPr>
          <w:lang w:val="de-DE"/>
        </w:rPr>
        <w:t xml:space="preserve"> Unter Nutzung von CUDA und der Rechenleistung von GPUs wird das YOLO11x-Modell auf den vorbereiteten Datensätzen trainiert. Die parallele Verarbeitung beschleunigt diesen Prozess erheblich und ermöglicht die Bewältigung großer Datenmengen.​</w:t>
      </w:r>
    </w:p>
    <w:p w14:paraId="27283E4E" w14:textId="77777777" w:rsidR="00C759F6" w:rsidRPr="00C759F6" w:rsidRDefault="00C759F6" w:rsidP="000B620A">
      <w:pPr>
        <w:pStyle w:val="Listenabsatz"/>
        <w:numPr>
          <w:ilvl w:val="0"/>
          <w:numId w:val="46"/>
        </w:numPr>
        <w:rPr>
          <w:lang w:val="de-DE"/>
        </w:rPr>
      </w:pPr>
      <w:r w:rsidRPr="00C759F6">
        <w:rPr>
          <w:b/>
          <w:bCs/>
          <w:lang w:val="de-DE"/>
        </w:rPr>
        <w:t>Modelloptimierung:</w:t>
      </w:r>
      <w:r w:rsidRPr="00C759F6">
        <w:rPr>
          <w:lang w:val="de-DE"/>
        </w:rPr>
        <w:t xml:space="preserve"> Das trainierte Modell wird anschließend mit TensorFlow Lite optimiert, um eine effiziente Ausführung auf der Drohnenhardware zu gewährleisten. Dies beinhaltet die Reduzierung der Modellgröße und die Anpassung an die spezifischen Anforderungen des eingebetteten Systems.​</w:t>
      </w:r>
    </w:p>
    <w:p w14:paraId="4F27018D" w14:textId="5533F03D" w:rsidR="00C759F6" w:rsidRPr="006839EB" w:rsidRDefault="00C759F6" w:rsidP="000B620A">
      <w:pPr>
        <w:pStyle w:val="Listenabsatz"/>
        <w:numPr>
          <w:ilvl w:val="0"/>
          <w:numId w:val="46"/>
        </w:numPr>
        <w:rPr>
          <w:lang w:val="de-DE"/>
        </w:rPr>
      </w:pPr>
      <w:r w:rsidRPr="00C759F6">
        <w:rPr>
          <w:b/>
          <w:bCs/>
          <w:lang w:val="de-DE"/>
        </w:rPr>
        <w:t>Einsatz</w:t>
      </w:r>
      <w:r w:rsidR="006839EB" w:rsidRPr="00C759F6">
        <w:rPr>
          <w:b/>
          <w:lang w:val="de-DE"/>
        </w:rPr>
        <w:t xml:space="preserve"> auf der Drohne</w:t>
      </w:r>
      <w:r w:rsidRPr="00C759F6">
        <w:rPr>
          <w:b/>
          <w:bCs/>
          <w:lang w:val="de-DE"/>
        </w:rPr>
        <w:t>:</w:t>
      </w:r>
      <w:r w:rsidRPr="00C759F6">
        <w:rPr>
          <w:lang w:val="de-DE"/>
        </w:rPr>
        <w:t xml:space="preserve"> Das optimierte Modell wird auf der Drohne </w:t>
      </w:r>
      <w:r w:rsidR="000F1C70">
        <w:rPr>
          <w:lang w:val="de-DE"/>
        </w:rPr>
        <w:t xml:space="preserve">durch die mobile-app </w:t>
      </w:r>
      <w:r w:rsidRPr="00C759F6">
        <w:rPr>
          <w:lang w:val="de-DE"/>
        </w:rPr>
        <w:t xml:space="preserve">implementiert, wo es in </w:t>
      </w:r>
      <w:r w:rsidR="000F1C70">
        <w:rPr>
          <w:lang w:val="de-DE"/>
        </w:rPr>
        <w:t xml:space="preserve">nahezu </w:t>
      </w:r>
      <w:r w:rsidRPr="00C759F6">
        <w:rPr>
          <w:lang w:val="de-DE"/>
        </w:rPr>
        <w:t>Echtzeit Bilddaten analysiert, Hindernisse erkennt und entsprechende Navigationsentscheidungen trifft.</w:t>
      </w:r>
    </w:p>
    <w:p w14:paraId="303D29DB" w14:textId="69375EB0" w:rsidR="00565291" w:rsidRPr="00565291" w:rsidRDefault="0049275E" w:rsidP="006014A3">
      <w:pPr>
        <w:rPr>
          <w:lang w:val="de-DE"/>
        </w:rPr>
      </w:pPr>
      <w:sdt>
        <w:sdtPr>
          <w:rPr>
            <w:lang w:val="de-DE"/>
          </w:rPr>
          <w:id w:val="2115625727"/>
          <w:citation/>
        </w:sdtPr>
        <w:sdtContent>
          <w:r w:rsidR="009A0BFF">
            <w:rPr>
              <w:lang w:val="de-DE"/>
            </w:rPr>
            <w:fldChar w:fldCharType="begin"/>
          </w:r>
          <w:r w:rsidR="009A0BFF">
            <w:rPr>
              <w:lang w:val="de-DE"/>
            </w:rPr>
            <w:instrText xml:space="preserve"> CITATION aig \l 1031 </w:instrText>
          </w:r>
          <w:r w:rsidR="009A0BFF">
            <w:rPr>
              <w:lang w:val="de-DE"/>
            </w:rPr>
            <w:fldChar w:fldCharType="separate"/>
          </w:r>
          <w:r w:rsidR="00FF54F6">
            <w:rPr>
              <w:noProof/>
              <w:lang w:val="de-DE"/>
            </w:rPr>
            <w:t>[88]</w:t>
          </w:r>
          <w:r w:rsidR="009A0BFF">
            <w:rPr>
              <w:lang w:val="de-DE"/>
            </w:rPr>
            <w:fldChar w:fldCharType="end"/>
          </w:r>
        </w:sdtContent>
      </w:sdt>
      <w:sdt>
        <w:sdtPr>
          <w:rPr>
            <w:lang w:val="de-DE"/>
          </w:rPr>
          <w:id w:val="-714964739"/>
          <w:citation/>
        </w:sdtPr>
        <w:sdtContent>
          <w:r w:rsidR="00E00721">
            <w:rPr>
              <w:lang w:val="de-DE"/>
            </w:rPr>
            <w:fldChar w:fldCharType="begin"/>
          </w:r>
          <w:r w:rsidR="00E00721">
            <w:rPr>
              <w:lang w:val="de-DE"/>
            </w:rPr>
            <w:instrText xml:space="preserve"> CITATION Bui24 \l 1031 </w:instrText>
          </w:r>
          <w:r w:rsidR="00E00721">
            <w:rPr>
              <w:lang w:val="de-DE"/>
            </w:rPr>
            <w:fldChar w:fldCharType="separate"/>
          </w:r>
          <w:r w:rsidR="00FF54F6">
            <w:rPr>
              <w:noProof/>
              <w:lang w:val="de-DE"/>
            </w:rPr>
            <w:t xml:space="preserve"> </w:t>
          </w:r>
          <w:r w:rsidR="00FF54F6">
            <w:rPr>
              <w:noProof/>
              <w:lang w:val="de-DE"/>
            </w:rPr>
            <w:t>[89]</w:t>
          </w:r>
          <w:r w:rsidR="00E00721">
            <w:rPr>
              <w:lang w:val="de-DE"/>
            </w:rPr>
            <w:fldChar w:fldCharType="end"/>
          </w:r>
        </w:sdtContent>
      </w:sdt>
      <w:sdt>
        <w:sdtPr>
          <w:rPr>
            <w:lang w:val="de-DE"/>
          </w:rPr>
          <w:id w:val="-810325140"/>
          <w:citation/>
        </w:sdtPr>
        <w:sdtContent>
          <w:r w:rsidR="0058683D">
            <w:rPr>
              <w:lang w:val="de-DE"/>
            </w:rPr>
            <w:fldChar w:fldCharType="begin"/>
          </w:r>
          <w:r w:rsidR="0058683D">
            <w:rPr>
              <w:lang w:val="de-DE"/>
            </w:rPr>
            <w:instrText xml:space="preserve"> CITATION Ane25 \l 1031 </w:instrText>
          </w:r>
          <w:r w:rsidR="0058683D">
            <w:rPr>
              <w:lang w:val="de-DE"/>
            </w:rPr>
            <w:fldChar w:fldCharType="separate"/>
          </w:r>
          <w:r w:rsidR="00FF54F6">
            <w:rPr>
              <w:noProof/>
              <w:lang w:val="de-DE"/>
            </w:rPr>
            <w:t xml:space="preserve"> </w:t>
          </w:r>
          <w:r w:rsidR="00FF54F6">
            <w:rPr>
              <w:noProof/>
              <w:lang w:val="de-DE"/>
            </w:rPr>
            <w:t>[90]</w:t>
          </w:r>
          <w:r w:rsidR="0058683D">
            <w:rPr>
              <w:lang w:val="de-DE"/>
            </w:rPr>
            <w:fldChar w:fldCharType="end"/>
          </w:r>
        </w:sdtContent>
      </w:sdt>
      <w:sdt>
        <w:sdtPr>
          <w:rPr>
            <w:lang w:val="de-DE"/>
          </w:rPr>
          <w:id w:val="-1858350757"/>
          <w:citation/>
        </w:sdtPr>
        <w:sdtContent>
          <w:r w:rsidR="00E162A6">
            <w:rPr>
              <w:lang w:val="de-DE"/>
            </w:rPr>
            <w:fldChar w:fldCharType="begin"/>
          </w:r>
          <w:r w:rsidR="00E162A6">
            <w:rPr>
              <w:lang w:val="de-DE"/>
            </w:rPr>
            <w:instrText xml:space="preserve"> CITATION ult \l 1031 </w:instrText>
          </w:r>
          <w:r w:rsidR="00E162A6">
            <w:rPr>
              <w:lang w:val="de-DE"/>
            </w:rPr>
            <w:fldChar w:fldCharType="separate"/>
          </w:r>
          <w:r w:rsidR="00FF54F6">
            <w:rPr>
              <w:noProof/>
              <w:lang w:val="de-DE"/>
            </w:rPr>
            <w:t xml:space="preserve"> </w:t>
          </w:r>
          <w:r w:rsidR="00FF54F6">
            <w:rPr>
              <w:noProof/>
              <w:lang w:val="de-DE"/>
            </w:rPr>
            <w:t>[85]</w:t>
          </w:r>
          <w:r w:rsidR="00E162A6">
            <w:rPr>
              <w:lang w:val="de-DE"/>
            </w:rPr>
            <w:fldChar w:fldCharType="end"/>
          </w:r>
        </w:sdtContent>
      </w:sdt>
    </w:p>
    <w:p w14:paraId="57F13593" w14:textId="51A5E5B0" w:rsidR="002F784B" w:rsidRDefault="00245BA8" w:rsidP="006915E8">
      <w:pPr>
        <w:pStyle w:val="berschrift3"/>
      </w:pPr>
      <w:bookmarkStart w:id="130" w:name="_Toc195265558"/>
      <w:r>
        <w:t>Wichtigste Schnittstellen</w:t>
      </w:r>
      <w:bookmarkEnd w:id="130"/>
    </w:p>
    <w:p w14:paraId="7D55612F" w14:textId="1FD068B3" w:rsidR="006915E8" w:rsidRDefault="006915E8" w:rsidP="00422004">
      <w:r>
        <w:t>Die Die wichtigsten Schnittstellen der Drohnenarchitektur sind:</w:t>
      </w:r>
    </w:p>
    <w:p w14:paraId="42987D25" w14:textId="7071D4CD" w:rsidR="006915E8" w:rsidRDefault="006915E8" w:rsidP="000B620A">
      <w:pPr>
        <w:pStyle w:val="Listenabsatz"/>
        <w:numPr>
          <w:ilvl w:val="0"/>
          <w:numId w:val="47"/>
        </w:numPr>
      </w:pPr>
      <w:r>
        <w:t>Kamera-Prozessor-Schnittstelle: Überträgt die von den Kameras erfassten Bilddaten an den Prozessor zur Echtzeitanalyse.</w:t>
      </w:r>
      <w:r w:rsidR="00B27543">
        <w:br/>
      </w:r>
    </w:p>
    <w:p w14:paraId="76B34B5B" w14:textId="09335E41" w:rsidR="00245BA8" w:rsidRDefault="006915E8" w:rsidP="000B620A">
      <w:pPr>
        <w:pStyle w:val="Listenabsatz"/>
        <w:numPr>
          <w:ilvl w:val="0"/>
          <w:numId w:val="47"/>
        </w:numPr>
      </w:pPr>
      <w:r>
        <w:lastRenderedPageBreak/>
        <w:t xml:space="preserve">Steuerungssystem-Feedback-System-Schnittstelle: Sendet Warnsignale an </w:t>
      </w:r>
      <w:r w:rsidR="002B1FC8">
        <w:t xml:space="preserve">die </w:t>
      </w:r>
      <w:r>
        <w:t>Benutzer</w:t>
      </w:r>
      <w:r w:rsidR="002B1FC8">
        <w:t xml:space="preserve">innen und </w:t>
      </w:r>
      <w:r>
        <w:t>Benutzer, wenn Hindernisse erkannt werden.</w:t>
      </w:r>
    </w:p>
    <w:p w14:paraId="7A704D64" w14:textId="702AD370" w:rsidR="00944496" w:rsidRDefault="00944496" w:rsidP="00944496">
      <w:pPr>
        <w:pStyle w:val="berschrift3"/>
        <w:rPr>
          <w:rFonts w:eastAsia="Arial Unicode MS"/>
        </w:rPr>
      </w:pPr>
      <w:bookmarkStart w:id="131" w:name="_Toc195265559"/>
      <w:r w:rsidRPr="00944496">
        <w:rPr>
          <w:rFonts w:eastAsia="Arial Unicode MS"/>
        </w:rPr>
        <w:t>Trainingsdatensätze und Modellgenauigkeit</w:t>
      </w:r>
      <w:bookmarkEnd w:id="131"/>
    </w:p>
    <w:p w14:paraId="76FC6142" w14:textId="27BDF322" w:rsidR="0091478A" w:rsidRPr="0091478A" w:rsidRDefault="0091478A" w:rsidP="00D10710">
      <w:pPr>
        <w:rPr>
          <w:lang w:val="de-DE"/>
        </w:rPr>
      </w:pPr>
      <w:r w:rsidRPr="0091478A">
        <w:rPr>
          <w:lang w:val="de-DE"/>
        </w:rPr>
        <w:t xml:space="preserve">Die </w:t>
      </w:r>
      <w:r w:rsidRPr="0091478A">
        <w:rPr>
          <w:b/>
          <w:bCs/>
          <w:lang w:val="de-DE"/>
        </w:rPr>
        <w:t>Qualität der Trainingsdatensätze</w:t>
      </w:r>
      <w:r w:rsidRPr="0091478A">
        <w:rPr>
          <w:lang w:val="de-DE"/>
        </w:rPr>
        <w:t xml:space="preserve"> spielt eine entscheidende Rolle für die Leistungsfähigkeit und Genauigkeit von KI-Modellen, insbesondere im Kontext der Hinderniserkennung bei Drohnen. Ein sorgfältig zusammengestellter und vielfältiger Datensatz ermöglicht es dem Modell, verschiedene Szenarien zu erlernen und somit robust auf unterschiedliche Umgebungsbedingungen zu reagieren.​</w:t>
      </w:r>
    </w:p>
    <w:p w14:paraId="4B2C2B12" w14:textId="77777777" w:rsidR="0091478A" w:rsidRPr="0091478A" w:rsidRDefault="0091478A" w:rsidP="00D10710">
      <w:pPr>
        <w:pStyle w:val="berschrift4"/>
        <w:rPr>
          <w:lang w:val="de-DE"/>
        </w:rPr>
      </w:pPr>
      <w:r w:rsidRPr="0091478A">
        <w:rPr>
          <w:lang w:val="de-DE"/>
        </w:rPr>
        <w:t>Zusammensetzung der Trainingsdatensätze</w:t>
      </w:r>
    </w:p>
    <w:p w14:paraId="787D2262" w14:textId="77777777" w:rsidR="0091478A" w:rsidRPr="0091478A" w:rsidRDefault="0091478A" w:rsidP="00D10710">
      <w:pPr>
        <w:rPr>
          <w:lang w:val="de-DE"/>
        </w:rPr>
      </w:pPr>
      <w:r w:rsidRPr="0091478A">
        <w:rPr>
          <w:lang w:val="de-DE"/>
        </w:rPr>
        <w:t>Für die Entwicklung eines zuverlässigen Hinderniserkennungssystems sollten die Trainingsdatensätze eine breite Palette von Umgebungen und Hindernissen abdecken, die in realen Einsatzszenarien auftreten können. Dazu zählen:​</w:t>
      </w:r>
    </w:p>
    <w:p w14:paraId="739D096D" w14:textId="77777777" w:rsidR="0091478A" w:rsidRPr="00D10710" w:rsidRDefault="0091478A" w:rsidP="000B620A">
      <w:pPr>
        <w:pStyle w:val="Listenabsatz"/>
        <w:numPr>
          <w:ilvl w:val="0"/>
          <w:numId w:val="16"/>
        </w:numPr>
        <w:rPr>
          <w:lang w:val="de-DE"/>
        </w:rPr>
      </w:pPr>
      <w:r w:rsidRPr="00D10710">
        <w:rPr>
          <w:b/>
          <w:bCs/>
          <w:lang w:val="de-DE"/>
        </w:rPr>
        <w:t>Statische Hindernisse:</w:t>
      </w:r>
      <w:r w:rsidRPr="00D10710">
        <w:rPr>
          <w:lang w:val="de-DE"/>
        </w:rPr>
        <w:t xml:space="preserve"> Objekte wie Straßenschilder, Bäume, Mauern und Gebäude. Diese sind ortsfest und stellen permanente Hindernisse dar.​</w:t>
      </w:r>
    </w:p>
    <w:p w14:paraId="6A7F964D" w14:textId="77777777" w:rsidR="0091478A" w:rsidRPr="00D10710" w:rsidRDefault="0091478A" w:rsidP="000B620A">
      <w:pPr>
        <w:pStyle w:val="Listenabsatz"/>
        <w:numPr>
          <w:ilvl w:val="0"/>
          <w:numId w:val="16"/>
        </w:numPr>
        <w:rPr>
          <w:lang w:val="de-DE"/>
        </w:rPr>
      </w:pPr>
      <w:r w:rsidRPr="00D10710">
        <w:rPr>
          <w:b/>
          <w:bCs/>
          <w:lang w:val="de-DE"/>
        </w:rPr>
        <w:t>Dynamische Hindernisse:</w:t>
      </w:r>
      <w:r w:rsidRPr="00D10710">
        <w:rPr>
          <w:lang w:val="de-DE"/>
        </w:rPr>
        <w:t xml:space="preserve"> Bewegliche Objekte wie Fußgänger, Fahrzeuge oder Tiere. Ihre Position und Bewegung können variieren, was die Erkennung und Reaktion des Systems anspruchsvoller macht.​</w:t>
      </w:r>
    </w:p>
    <w:p w14:paraId="3BB603FB" w14:textId="77777777" w:rsidR="0091478A" w:rsidRPr="00D10710" w:rsidRDefault="0091478A" w:rsidP="000B620A">
      <w:pPr>
        <w:pStyle w:val="Listenabsatz"/>
        <w:numPr>
          <w:ilvl w:val="0"/>
          <w:numId w:val="16"/>
        </w:numPr>
        <w:rPr>
          <w:lang w:val="de-DE"/>
        </w:rPr>
      </w:pPr>
      <w:r w:rsidRPr="00D10710">
        <w:rPr>
          <w:b/>
          <w:bCs/>
          <w:lang w:val="de-DE"/>
        </w:rPr>
        <w:t>Spezielle Szenarien (Edge-Fälle):</w:t>
      </w:r>
      <w:r w:rsidRPr="00D10710">
        <w:rPr>
          <w:lang w:val="de-DE"/>
        </w:rPr>
        <w:t xml:space="preserve"> Situationen mit erschwerten Bedingungen, beispielsweise Hindernisse bei schlechten Lichtverhältnissen, Regen, Schnee oder Nebel. Solche Szenarien testen die Belastbarkeit und Anpassungsfähigkeit des Modells unter suboptimalen Bedingungen.​</w:t>
      </w:r>
    </w:p>
    <w:p w14:paraId="50C37F43" w14:textId="77777777" w:rsidR="0091478A" w:rsidRPr="0091478A" w:rsidRDefault="0091478A" w:rsidP="00D10710">
      <w:pPr>
        <w:rPr>
          <w:lang w:val="de-DE"/>
        </w:rPr>
      </w:pPr>
      <w:r w:rsidRPr="0091478A">
        <w:rPr>
          <w:lang w:val="de-DE"/>
        </w:rPr>
        <w:t>Die Integration dieser unterschiedlichen Kategorien in den Trainingsdatensatz stellt sicher, dass das KI-Modell ein umfassendes Verständnis für verschiedene Hindernistypen und Umgebungsbedingungen entwickelt.​</w:t>
      </w:r>
    </w:p>
    <w:p w14:paraId="76F60753" w14:textId="77777777" w:rsidR="0091478A" w:rsidRPr="0091478A" w:rsidRDefault="0091478A" w:rsidP="00D10710">
      <w:pPr>
        <w:pStyle w:val="berschrift4"/>
        <w:rPr>
          <w:lang w:val="de-DE"/>
        </w:rPr>
      </w:pPr>
      <w:r w:rsidRPr="0091478A">
        <w:rPr>
          <w:lang w:val="de-DE"/>
        </w:rPr>
        <w:t>Erstellung und Annotation der Datensätze</w:t>
      </w:r>
    </w:p>
    <w:p w14:paraId="5784011F" w14:textId="77777777" w:rsidR="0091478A" w:rsidRPr="0091478A" w:rsidRDefault="0091478A" w:rsidP="00D10710">
      <w:pPr>
        <w:rPr>
          <w:lang w:val="de-DE"/>
        </w:rPr>
      </w:pPr>
      <w:r w:rsidRPr="0091478A">
        <w:rPr>
          <w:lang w:val="de-DE"/>
        </w:rPr>
        <w:t>Die Qualität des Trainingsdatensatzes hängt maßgeblich von der sorgfältigen Erstellung und präzisen Annotation der Daten ab. Eine fehlerhafte oder inkonsistente Kennzeichnung kann zu ungenauen Modellergebnissen führen. Daher ist es essenziell, klare Richtlinien für die Annotation festzulegen und regelmäßig Qualitätskontrollen durchzuführen. Automatisierte Tools und spezialisierte Software können den Annotierungsprozess unterstützen und standardisieren.​</w:t>
      </w:r>
    </w:p>
    <w:p w14:paraId="7E2BF9C5" w14:textId="77777777" w:rsidR="0091478A" w:rsidRPr="0091478A" w:rsidRDefault="0091478A" w:rsidP="00D10710">
      <w:pPr>
        <w:pStyle w:val="berschrift4"/>
        <w:rPr>
          <w:lang w:val="de-DE"/>
        </w:rPr>
      </w:pPr>
      <w:r w:rsidRPr="0091478A">
        <w:rPr>
          <w:lang w:val="de-DE"/>
        </w:rPr>
        <w:t>Datenaugmentation</w:t>
      </w:r>
    </w:p>
    <w:p w14:paraId="7819EFE7" w14:textId="77777777" w:rsidR="0091478A" w:rsidRPr="0091478A" w:rsidRDefault="0091478A" w:rsidP="00D10710">
      <w:pPr>
        <w:rPr>
          <w:lang w:val="de-DE"/>
        </w:rPr>
      </w:pPr>
      <w:r w:rsidRPr="0091478A">
        <w:rPr>
          <w:lang w:val="de-DE"/>
        </w:rPr>
        <w:t>Um die Robustheit des Modells zu erhöhen und Überanpassungen (Overfitting) zu vermeiden, wird die Technik der Datenaugmentation eingesetzt. Dabei werden vorhandene Bilder durch verschiedene Transformationen wie Rotation, Skalierung, Spiegelung oder Farbveränderungen künstlich erweitert. Dies ermöglicht es dem Modell, eine größere Vielfalt an möglichen Szenarien zu erlernen, ohne dass zusätzliche reale Daten gesammelt werden müssen.​</w:t>
      </w:r>
    </w:p>
    <w:p w14:paraId="16155C25" w14:textId="77777777" w:rsidR="0091478A" w:rsidRPr="0091478A" w:rsidRDefault="0091478A" w:rsidP="00D10710">
      <w:pPr>
        <w:pStyle w:val="berschrift4"/>
        <w:rPr>
          <w:lang w:val="de-DE"/>
        </w:rPr>
      </w:pPr>
      <w:r w:rsidRPr="0091478A">
        <w:rPr>
          <w:lang w:val="de-DE"/>
        </w:rPr>
        <w:t xml:space="preserve">Bewertung der </w:t>
      </w:r>
      <w:r w:rsidR="00944496" w:rsidRPr="0091478A">
        <w:rPr>
          <w:lang w:val="de-DE"/>
        </w:rPr>
        <w:t>Modellgenauigkeit</w:t>
      </w:r>
    </w:p>
    <w:p w14:paraId="4C7CA838" w14:textId="77777777" w:rsidR="0091478A" w:rsidRPr="0091478A" w:rsidRDefault="0091478A" w:rsidP="00D10710">
      <w:pPr>
        <w:rPr>
          <w:lang w:val="de-DE"/>
        </w:rPr>
      </w:pPr>
      <w:r w:rsidRPr="0091478A">
        <w:rPr>
          <w:lang w:val="de-DE"/>
        </w:rPr>
        <w:t xml:space="preserve">Die Leistungsfähigkeit eines KI-Modells wird durch verschiedene </w:t>
      </w:r>
      <w:r w:rsidR="00944496" w:rsidRPr="0091478A">
        <w:rPr>
          <w:lang w:val="de-DE"/>
        </w:rPr>
        <w:t xml:space="preserve">Metriken </w:t>
      </w:r>
      <w:r w:rsidRPr="0091478A">
        <w:rPr>
          <w:lang w:val="de-DE"/>
        </w:rPr>
        <w:t>bewertet, die unterschiedliche Aspekte der Vorhersagequalität quantifizieren:​</w:t>
      </w:r>
    </w:p>
    <w:p w14:paraId="654E4FB2" w14:textId="26DA09E5" w:rsidR="0091478A" w:rsidRPr="00D10710" w:rsidRDefault="00944496" w:rsidP="000B620A">
      <w:pPr>
        <w:pStyle w:val="Listenabsatz"/>
        <w:numPr>
          <w:ilvl w:val="0"/>
          <w:numId w:val="48"/>
        </w:numPr>
        <w:rPr>
          <w:lang w:val="de-DE"/>
        </w:rPr>
      </w:pPr>
      <w:r w:rsidRPr="00D10710">
        <w:rPr>
          <w:b/>
          <w:lang w:val="de-DE"/>
        </w:rPr>
        <w:lastRenderedPageBreak/>
        <w:t>Präzision</w:t>
      </w:r>
      <w:r w:rsidR="0091478A" w:rsidRPr="00D10710">
        <w:rPr>
          <w:b/>
          <w:bCs/>
          <w:lang w:val="de-DE"/>
        </w:rPr>
        <w:t xml:space="preserve"> (Precision):</w:t>
      </w:r>
      <w:r w:rsidR="0091478A" w:rsidRPr="00D10710">
        <w:rPr>
          <w:lang w:val="de-DE"/>
        </w:rPr>
        <w:t xml:space="preserve"> Der Anteil der korrekt identifizierten positiven Beispiele an allen als positiv klassifizierten Fällen. Eine hohe Präzision bedeutet, dass das Modell wenige Fehlalarme produziert.​</w:t>
      </w:r>
    </w:p>
    <w:p w14:paraId="08545A53" w14:textId="5B1C9D2E" w:rsidR="0091478A" w:rsidRPr="00D10710" w:rsidRDefault="00944496" w:rsidP="000B620A">
      <w:pPr>
        <w:pStyle w:val="Listenabsatz"/>
        <w:numPr>
          <w:ilvl w:val="0"/>
          <w:numId w:val="48"/>
        </w:numPr>
        <w:rPr>
          <w:lang w:val="de-DE"/>
        </w:rPr>
      </w:pPr>
      <w:r w:rsidRPr="00D10710">
        <w:rPr>
          <w:b/>
          <w:lang w:val="de-DE"/>
        </w:rPr>
        <w:t>Recall</w:t>
      </w:r>
      <w:r w:rsidR="0091478A" w:rsidRPr="00D10710">
        <w:rPr>
          <w:b/>
          <w:bCs/>
          <w:lang w:val="de-DE"/>
        </w:rPr>
        <w:t xml:space="preserve"> (Sensitivität):</w:t>
      </w:r>
      <w:r w:rsidR="0091478A" w:rsidRPr="00D10710">
        <w:rPr>
          <w:lang w:val="de-DE"/>
        </w:rPr>
        <w:t xml:space="preserve"> Der Anteil der korrekt identifizierten positiven Beispiele an allen tatsächlich positiven Fällen. Ein hoher Recall-Wert zeigt, dass das Modell wenige tatsächliche Hindernisse übersieht.​</w:t>
      </w:r>
    </w:p>
    <w:p w14:paraId="2719E2E4" w14:textId="77777777" w:rsidR="0091478A" w:rsidRPr="00D10710" w:rsidRDefault="0091478A" w:rsidP="000B620A">
      <w:pPr>
        <w:pStyle w:val="Listenabsatz"/>
        <w:numPr>
          <w:ilvl w:val="0"/>
          <w:numId w:val="48"/>
        </w:numPr>
        <w:rPr>
          <w:lang w:val="de-DE"/>
        </w:rPr>
      </w:pPr>
      <w:r w:rsidRPr="00D10710">
        <w:rPr>
          <w:b/>
          <w:bCs/>
          <w:lang w:val="de-DE"/>
        </w:rPr>
        <w:t>F1-Score:</w:t>
      </w:r>
      <w:r w:rsidRPr="00D10710">
        <w:rPr>
          <w:lang w:val="de-DE"/>
        </w:rPr>
        <w:t xml:space="preserve"> Das harmonische Mittel von Präzision und Recall. Diese Metrik bietet ein ausgewogenes Maß, insbesondere wenn ein Gleichgewicht zwischen Präzision und Recall gewünscht ist.​</w:t>
      </w:r>
    </w:p>
    <w:p w14:paraId="27221C45" w14:textId="77777777" w:rsidR="0091478A" w:rsidRPr="00D10710" w:rsidRDefault="0091478A" w:rsidP="000B620A">
      <w:pPr>
        <w:pStyle w:val="Listenabsatz"/>
        <w:numPr>
          <w:ilvl w:val="0"/>
          <w:numId w:val="48"/>
        </w:numPr>
        <w:rPr>
          <w:lang w:val="de-DE"/>
        </w:rPr>
      </w:pPr>
      <w:r w:rsidRPr="00D10710">
        <w:rPr>
          <w:b/>
          <w:bCs/>
          <w:lang w:val="de-DE"/>
        </w:rPr>
        <w:t>Mean</w:t>
      </w:r>
      <w:r w:rsidR="00944496" w:rsidRPr="00D10710">
        <w:rPr>
          <w:b/>
          <w:lang w:val="de-DE"/>
        </w:rPr>
        <w:t xml:space="preserve"> Average Precision</w:t>
      </w:r>
      <w:r w:rsidRPr="00D10710">
        <w:rPr>
          <w:b/>
          <w:bCs/>
          <w:lang w:val="de-DE"/>
        </w:rPr>
        <w:t xml:space="preserve"> (mAP):</w:t>
      </w:r>
      <w:r w:rsidRPr="00D10710">
        <w:rPr>
          <w:lang w:val="de-DE"/>
        </w:rPr>
        <w:t xml:space="preserve"> Ein Durchschnittswert der Präzision über alle Klassen und verschiedene Schwellenwerte hinweg. mAP ist besonders nützlich in Multiklassen-Szenarien und bietet einen umfassenden Überblick über die Modellleistung.</w:t>
      </w:r>
    </w:p>
    <w:p w14:paraId="603FD41F" w14:textId="495AC4F3" w:rsidR="007663B2" w:rsidRPr="007663B2" w:rsidRDefault="0049275E" w:rsidP="006014A3">
      <w:pPr>
        <w:rPr>
          <w:lang w:val="de-DE"/>
        </w:rPr>
      </w:pPr>
      <w:sdt>
        <w:sdtPr>
          <w:rPr>
            <w:lang w:val="de-DE"/>
          </w:rPr>
          <w:id w:val="2056429935"/>
          <w:citation/>
        </w:sdtPr>
        <w:sdtContent>
          <w:r w:rsidR="00C03CB0">
            <w:rPr>
              <w:lang w:val="de-DE"/>
            </w:rPr>
            <w:fldChar w:fldCharType="begin"/>
          </w:r>
          <w:r w:rsidR="00C03CB0">
            <w:rPr>
              <w:b/>
              <w:bCs/>
              <w:lang w:val="de-DE"/>
            </w:rPr>
            <w:instrText xml:space="preserve"> CITATION Kla24 \l 1031 </w:instrText>
          </w:r>
          <w:r w:rsidR="00C03CB0">
            <w:rPr>
              <w:lang w:val="de-DE"/>
            </w:rPr>
            <w:fldChar w:fldCharType="separate"/>
          </w:r>
          <w:r w:rsidR="00FF54F6">
            <w:rPr>
              <w:noProof/>
              <w:lang w:val="de-DE"/>
            </w:rPr>
            <w:t>[91]</w:t>
          </w:r>
          <w:r w:rsidR="00C03CB0">
            <w:rPr>
              <w:lang w:val="de-DE"/>
            </w:rPr>
            <w:fldChar w:fldCharType="end"/>
          </w:r>
        </w:sdtContent>
      </w:sdt>
      <w:sdt>
        <w:sdtPr>
          <w:rPr>
            <w:lang w:val="de-DE"/>
          </w:rPr>
          <w:id w:val="-687061904"/>
          <w:citation/>
        </w:sdtPr>
        <w:sdtContent>
          <w:r w:rsidR="006C366A">
            <w:rPr>
              <w:lang w:val="de-DE"/>
            </w:rPr>
            <w:fldChar w:fldCharType="begin"/>
          </w:r>
          <w:r w:rsidR="006C366A">
            <w:rPr>
              <w:lang w:val="de-DE"/>
            </w:rPr>
            <w:instrText xml:space="preserve"> CITATION Bew25 \l 1031 </w:instrText>
          </w:r>
          <w:r w:rsidR="006C366A">
            <w:rPr>
              <w:lang w:val="de-DE"/>
            </w:rPr>
            <w:fldChar w:fldCharType="separate"/>
          </w:r>
          <w:r w:rsidR="00FF54F6">
            <w:rPr>
              <w:noProof/>
              <w:lang w:val="de-DE"/>
            </w:rPr>
            <w:t xml:space="preserve"> </w:t>
          </w:r>
          <w:r w:rsidR="00FF54F6">
            <w:rPr>
              <w:noProof/>
              <w:lang w:val="de-DE"/>
            </w:rPr>
            <w:t>[92]</w:t>
          </w:r>
          <w:r w:rsidR="006C366A">
            <w:rPr>
              <w:lang w:val="de-DE"/>
            </w:rPr>
            <w:fldChar w:fldCharType="end"/>
          </w:r>
        </w:sdtContent>
      </w:sdt>
    </w:p>
    <w:p w14:paraId="1065FC24" w14:textId="4FBE7620" w:rsidR="00A56D4A" w:rsidRPr="00A56D4A" w:rsidRDefault="00A56D4A" w:rsidP="00A56D4A">
      <w:pPr>
        <w:pStyle w:val="berschrift3"/>
      </w:pPr>
      <w:bookmarkStart w:id="132" w:name="_Toc195265560"/>
      <w:r>
        <w:t>Im</w:t>
      </w:r>
      <w:r w:rsidR="00BA3375">
        <w:t>plementierungsdetails</w:t>
      </w:r>
      <w:bookmarkEnd w:id="132"/>
    </w:p>
    <w:p w14:paraId="44BD6180" w14:textId="77777777" w:rsidR="00A56D4A" w:rsidRPr="00A56D4A" w:rsidRDefault="00A56D4A" w:rsidP="00D10710">
      <w:r>
        <w:br/>
      </w:r>
      <w:r w:rsidRPr="00A56D4A">
        <w:t>Die Implementierung des KI-Modells umfasst folgende Schritte:</w:t>
      </w:r>
    </w:p>
    <w:p w14:paraId="305240FF" w14:textId="77777777" w:rsidR="00A56D4A" w:rsidRPr="00A56D4A" w:rsidRDefault="00A56D4A" w:rsidP="000B620A">
      <w:pPr>
        <w:numPr>
          <w:ilvl w:val="0"/>
          <w:numId w:val="6"/>
        </w:numPr>
      </w:pPr>
      <w:r w:rsidRPr="00A56D4A">
        <w:rPr>
          <w:b/>
          <w:bCs/>
        </w:rPr>
        <w:t>Datenvorverarbeitung:</w:t>
      </w:r>
      <w:r w:rsidRPr="00A56D4A">
        <w:t> Die Rohdaten werden normalisiert, skaliert und annotiert, um sie für das Training vorzubereiten.</w:t>
      </w:r>
    </w:p>
    <w:p w14:paraId="5E9433C7" w14:textId="77777777" w:rsidR="00A56D4A" w:rsidRPr="00A56D4A" w:rsidRDefault="00A56D4A" w:rsidP="000B620A">
      <w:pPr>
        <w:numPr>
          <w:ilvl w:val="0"/>
          <w:numId w:val="6"/>
        </w:numPr>
      </w:pPr>
      <w:r w:rsidRPr="00A56D4A">
        <w:rPr>
          <w:b/>
          <w:bCs/>
        </w:rPr>
        <w:t>Modelltraining:</w:t>
      </w:r>
      <w:r w:rsidRPr="00A56D4A">
        <w:t> Das YOLO11x-Modell wird mit den vorbereiteten Datensätzen trainiert. Dabei werden Hyperparameter wie die Lernrate, Batch-Größe und Epochenanzahl optimiert.</w:t>
      </w:r>
    </w:p>
    <w:p w14:paraId="76933B85" w14:textId="77777777" w:rsidR="00A56D4A" w:rsidRPr="00A56D4A" w:rsidRDefault="00A56D4A" w:rsidP="000B620A">
      <w:pPr>
        <w:numPr>
          <w:ilvl w:val="0"/>
          <w:numId w:val="6"/>
        </w:numPr>
      </w:pPr>
      <w:r w:rsidRPr="00A56D4A">
        <w:rPr>
          <w:b/>
          <w:bCs/>
        </w:rPr>
        <w:t>Modellkonvertierung:</w:t>
      </w:r>
      <w:r w:rsidRPr="00A56D4A">
        <w:t> Das trainierte Modell wird in das TensorFlow Lite-Format konvertiert, um es auf der Drohne auszuführen.</w:t>
      </w:r>
    </w:p>
    <w:p w14:paraId="095F628B" w14:textId="62B9B479" w:rsidR="00A56D4A" w:rsidRPr="00A56D4A" w:rsidRDefault="00A56D4A" w:rsidP="000B620A">
      <w:pPr>
        <w:numPr>
          <w:ilvl w:val="0"/>
          <w:numId w:val="6"/>
        </w:numPr>
      </w:pPr>
      <w:r w:rsidRPr="00A56D4A">
        <w:rPr>
          <w:b/>
          <w:bCs/>
        </w:rPr>
        <w:t>Integration:</w:t>
      </w:r>
      <w:r w:rsidRPr="00A56D4A">
        <w:t xml:space="preserve"> Das TFLite-Modell wird in die Drohnenarchitektur integriert und auf dem Prozessor der </w:t>
      </w:r>
      <w:r w:rsidR="00867484">
        <w:t xml:space="preserve">App für die </w:t>
      </w:r>
      <w:r w:rsidRPr="00A56D4A">
        <w:t>Drohne bereitgestellt.</w:t>
      </w:r>
    </w:p>
    <w:p w14:paraId="7F1EBE14" w14:textId="3CA97188" w:rsidR="00944496" w:rsidRPr="00944496" w:rsidRDefault="0049275E" w:rsidP="006014A3">
      <w:pPr>
        <w:ind w:left="360"/>
      </w:pPr>
      <w:sdt>
        <w:sdtPr>
          <w:id w:val="-1816413440"/>
          <w:citation/>
        </w:sdtPr>
        <w:sdtContent>
          <w:r w:rsidR="009B7D98">
            <w:fldChar w:fldCharType="begin"/>
          </w:r>
          <w:r w:rsidR="009B7D98">
            <w:rPr>
              <w:b/>
              <w:bCs/>
              <w:lang w:val="de-DE"/>
            </w:rPr>
            <w:instrText xml:space="preserve"> CITATION ten \l 1031 </w:instrText>
          </w:r>
          <w:r w:rsidR="009B7D98">
            <w:fldChar w:fldCharType="separate"/>
          </w:r>
          <w:r w:rsidR="00FF54F6">
            <w:rPr>
              <w:noProof/>
              <w:lang w:val="de-DE"/>
            </w:rPr>
            <w:t>[83]</w:t>
          </w:r>
          <w:r w:rsidR="009B7D98">
            <w:fldChar w:fldCharType="end"/>
          </w:r>
        </w:sdtContent>
      </w:sdt>
    </w:p>
    <w:p w14:paraId="1C30C0CC" w14:textId="64DD1A93" w:rsidR="000B7D68" w:rsidRDefault="00D87632" w:rsidP="000B7D68">
      <w:pPr>
        <w:pStyle w:val="berschrift2"/>
        <w:rPr>
          <w:lang w:val="de-DE"/>
        </w:rPr>
      </w:pPr>
      <w:bookmarkStart w:id="133" w:name="_Toc195265561"/>
      <w:r>
        <w:rPr>
          <w:caps w:val="0"/>
          <w:lang w:val="de-DE"/>
        </w:rPr>
        <w:t>H</w:t>
      </w:r>
      <w:r w:rsidRPr="000B7D68">
        <w:rPr>
          <w:caps w:val="0"/>
          <w:lang w:val="de-DE"/>
        </w:rPr>
        <w:t xml:space="preserve">erausforderungen der </w:t>
      </w:r>
      <w:r>
        <w:rPr>
          <w:caps w:val="0"/>
          <w:lang w:val="de-DE"/>
        </w:rPr>
        <w:t>U</w:t>
      </w:r>
      <w:r w:rsidRPr="000B7D68">
        <w:rPr>
          <w:caps w:val="0"/>
          <w:lang w:val="de-DE"/>
        </w:rPr>
        <w:t>msetzung</w:t>
      </w:r>
      <w:bookmarkEnd w:id="133"/>
    </w:p>
    <w:p w14:paraId="0B5C17B0" w14:textId="110733AA" w:rsidR="000B7D68" w:rsidRDefault="00D87632" w:rsidP="002B7D32">
      <w:pPr>
        <w:pStyle w:val="berschrift3"/>
        <w:rPr>
          <w:caps w:val="0"/>
          <w:lang w:val="de-DE"/>
        </w:rPr>
      </w:pPr>
      <w:bookmarkStart w:id="134" w:name="_Toc195265562"/>
      <w:r>
        <w:rPr>
          <w:caps w:val="0"/>
          <w:lang w:val="de-DE"/>
        </w:rPr>
        <w:t>T</w:t>
      </w:r>
      <w:r w:rsidRPr="00A93490">
        <w:rPr>
          <w:caps w:val="0"/>
          <w:lang w:val="de-DE"/>
        </w:rPr>
        <w:t xml:space="preserve">rainingsdatensätze und </w:t>
      </w:r>
      <w:r>
        <w:rPr>
          <w:caps w:val="0"/>
          <w:lang w:val="de-DE"/>
        </w:rPr>
        <w:t>M</w:t>
      </w:r>
      <w:r w:rsidRPr="00A93490">
        <w:rPr>
          <w:caps w:val="0"/>
          <w:lang w:val="de-DE"/>
        </w:rPr>
        <w:t>odellgenauigkeit</w:t>
      </w:r>
      <w:bookmarkEnd w:id="134"/>
    </w:p>
    <w:p w14:paraId="52ED1B5D" w14:textId="3ED37F2E" w:rsidR="00632410" w:rsidRDefault="005D1746" w:rsidP="005D1746">
      <w:r w:rsidRPr="005D1746">
        <w:t>Eine der größten Herausforderungen bei der Entwicklung eines präzisen KI-Modells ist die Sicherstellung seiner Genauigkeit, die stark von der Qualität und Vielfalt der verwendeten Trainingsdaten abhängt. Die Erstellung hochwertiger Datensätze erfordert erhebliche Ressourcen, sowohl für die Datenerfassung als auch für die Annotation. Automatisierte Tools wie RoboFlow können den Prozess beschleunigen, erfordern jedoch eine sorgfältige Überprüfung.</w:t>
      </w:r>
    </w:p>
    <w:p w14:paraId="007EA0E0" w14:textId="6AF2395D" w:rsidR="00632410" w:rsidRDefault="00632410" w:rsidP="00632410">
      <w:pPr>
        <w:pStyle w:val="berschrift3"/>
      </w:pPr>
      <w:bookmarkStart w:id="135" w:name="_Toc195265563"/>
      <w:r>
        <w:t>Source Code</w:t>
      </w:r>
      <w:bookmarkEnd w:id="135"/>
    </w:p>
    <w:p w14:paraId="22754241" w14:textId="3752C277" w:rsidR="00D15273" w:rsidRPr="00D15273" w:rsidRDefault="00481C61" w:rsidP="00D15273">
      <w:pPr>
        <w:rPr>
          <w:lang w:val="de-DE"/>
        </w:rPr>
      </w:pPr>
      <w:r w:rsidRPr="00481C61">
        <w:t xml:space="preserve">Die Implementierung des KI-Modells auf der Drohne stellt eine weitere Herausforderung dar, insbesondere in Bezug auf die begrenzten Ressourcen (Rechenleistung, Speicher). Die </w:t>
      </w:r>
      <w:r w:rsidRPr="00481C61">
        <w:lastRenderedPageBreak/>
        <w:t>Konvertierung des Modells in das TensorFlow Lite-Format und die Optimierung für die Drohnenhardware sind entscheidend, um eine effiziente Echtzeitverarbeitung zu gewährleisten.</w:t>
      </w:r>
    </w:p>
    <w:p w14:paraId="151A9F28" w14:textId="5A4CAC53" w:rsidR="002F784B" w:rsidRDefault="000B7D68" w:rsidP="002F784B">
      <w:pPr>
        <w:pStyle w:val="berschrift2"/>
      </w:pPr>
      <w:bookmarkStart w:id="136" w:name="_Toc195265564"/>
      <w:r>
        <w:t>Fazit und Ausblick</w:t>
      </w:r>
      <w:bookmarkEnd w:id="136"/>
    </w:p>
    <w:p w14:paraId="3C7CEBF3" w14:textId="2ED5DE3C" w:rsidR="006968B5" w:rsidRPr="006968B5" w:rsidRDefault="006968B5" w:rsidP="006968B5">
      <w:pPr>
        <w:rPr>
          <w:lang w:val="de-DE"/>
        </w:rPr>
      </w:pPr>
      <w:r w:rsidRPr="006968B5">
        <w:rPr>
          <w:lang w:val="de-DE"/>
        </w:rPr>
        <w:t>Die Implementierung von Künstlicher Intelligenz (KI) in Drohnensysteme zur Hinderniserkennung stellt einen bedeutenden Fortschritt dar, insbesondere für sehbeeinträchtigte Personen. Durch den Einsatz fortschrittlicher KI-Technologien wie neuronale Netze, Deep Learning und maschinelles Lernen können Drohnen in Echtzeit ihre Umgebung analysieren, Hindernisse zuverlässig erkennen und sichere Navigationspfade berechnen. Diese technologische Innovation bietet eine vielversprechende Alternative zu traditionellen Hilfsmitteln und eröffnet neue Möglichkeiten für eine barrierefreie Mobilität.</w:t>
      </w:r>
    </w:p>
    <w:p w14:paraId="1F74A883" w14:textId="62CF55CE" w:rsidR="006968B5" w:rsidRPr="006968B5" w:rsidRDefault="006968B5" w:rsidP="006968B5">
      <w:pPr>
        <w:rPr>
          <w:lang w:val="de-DE"/>
        </w:rPr>
      </w:pPr>
      <w:r w:rsidRPr="006968B5">
        <w:rPr>
          <w:lang w:val="de-DE"/>
        </w:rPr>
        <w:t>Ein zentraler Aspekt bei der Weiterentwicklung dieser Systeme ist die Verbesserung der KI-Algorithmen, insbesondere im Bereich der Objekterkennung und der Entscheidungsfindung. Gleichzeitig spielen Transfer Learning und adaptive Lernverfahren eine entscheidende Rolle bei der kontinuierlichen Verbesserung der Modellgenauigkeit, indem sie bereits bestehende Wissensstrukturen nutzen und sich dynamisch an neue Umgebungen anpassen.</w:t>
      </w:r>
    </w:p>
    <w:p w14:paraId="59717E42" w14:textId="77777777" w:rsidR="006968B5" w:rsidRPr="006968B5" w:rsidRDefault="006968B5" w:rsidP="006968B5">
      <w:pPr>
        <w:rPr>
          <w:lang w:val="de-DE"/>
        </w:rPr>
      </w:pPr>
      <w:r w:rsidRPr="006968B5">
        <w:rPr>
          <w:lang w:val="de-DE"/>
        </w:rPr>
        <w:t>Die Entwicklung dieser Drohnensysteme erfordert eine sorgfältige Abstimmung verschiedener Komponenten, darunter leistungsfähige Sensoren, optimierte KI-Modelle und effiziente Hardware zur Echtzeitverarbeitung. Die Qualität und Vielfalt der Trainingsdaten sind hierbei entscheidende Faktoren, da sie die Erkennungsgenauigkeit und Zuverlässigkeit des Systems maßgeblich beeinflussen. Durch den gezielten Einsatz von synthetischen Daten und simulierten Testumgebungen können KI-Modelle robuster und widerstandsfähiger gegenüber unvorhersehbaren Szenarien trainiert werden.</w:t>
      </w:r>
    </w:p>
    <w:p w14:paraId="72058D8E" w14:textId="77777777" w:rsidR="006968B5" w:rsidRPr="006968B5" w:rsidRDefault="006968B5" w:rsidP="006968B5">
      <w:pPr>
        <w:rPr>
          <w:lang w:val="de-DE"/>
        </w:rPr>
      </w:pPr>
      <w:r w:rsidRPr="006968B5">
        <w:rPr>
          <w:lang w:val="de-DE"/>
        </w:rPr>
        <w:t>Trotz der vielversprechenden Fortschritte gibt es weiterhin Herausforderungen zu bewältigen. Dazu gehören die Optimierung der Rechenleistung auf ressourcenbeschränkten Drohnenplattformen, die Minimierung der Latenzzeiten sowie die Berücksichtigung ethischer und datenschutzrechtlicher Aspekte. Insbesondere in dicht besiedelten Gebieten muss sichergestellt werden, dass die Privatsphäre der Menschen gewahrt bleibt und unautorisierte Datenerfassung verhindert wird. Hier könnten föderiertes Lernen und dezentrale KI-Architekturen eine Lösung bieten, um personenbezogene Daten direkt auf der Drohne zu verarbeiten, anstatt sie an externe Server zu übertragen.</w:t>
      </w:r>
    </w:p>
    <w:p w14:paraId="5A1469C9" w14:textId="77777777" w:rsidR="006968B5" w:rsidRPr="006968B5" w:rsidRDefault="006968B5" w:rsidP="006968B5">
      <w:pPr>
        <w:rPr>
          <w:lang w:val="de-DE"/>
        </w:rPr>
      </w:pPr>
      <w:r w:rsidRPr="006968B5">
        <w:rPr>
          <w:lang w:val="de-DE"/>
        </w:rPr>
        <w:t>Zukünftige Entwicklungen sollten sich darauf konzentrieren, die Effizienz und Skalierbarkeit der Systeme weiter zu verbessern. Ein vielversprechender Ansatz ist die Integration dieser Drohnensysteme in bestehende Smart-City-Infrastrukturen, um eine nahtlose Interaktion mit anderen vernetzten Geräten und Diensten zu ermöglichen. Beispielsweise könnten Drohnen mit Verkehrsleitsystemen kommunizieren, um sehbeeinträchtigten Personen sicherere Wege aufzuzeigen oder in Notfällen als unterstützende Navigationshilfe zu dienen. Darüber hinaus könnte der Einsatz von Schwarmintelligenz dazu beitragen, mehrere Drohnen simultan koordiniert einzusetzen, um eine noch bessere Umgebungserfassung zu gewährleisten.</w:t>
      </w:r>
    </w:p>
    <w:p w14:paraId="5C2B1EC2" w14:textId="1BE2D97A" w:rsidR="006968B5" w:rsidRPr="006968B5" w:rsidRDefault="006968B5" w:rsidP="006968B5">
      <w:pPr>
        <w:rPr>
          <w:lang w:val="de-DE"/>
        </w:rPr>
      </w:pPr>
      <w:r w:rsidRPr="006968B5">
        <w:rPr>
          <w:lang w:val="de-DE"/>
        </w:rPr>
        <w:t xml:space="preserve">Weiterhin sollten Forschungsanstrengungen auf die Verbesserung der Energieeffizienz und der autonomen Entscheidungsfähigkeit von Drohnen gerichtet werden. Fortschritte in der Edge-Computing-Technologie, energieeffizienten KI-Beschleunigern und neuen </w:t>
      </w:r>
      <w:r w:rsidRPr="006968B5">
        <w:rPr>
          <w:lang w:val="de-DE"/>
        </w:rPr>
        <w:lastRenderedPageBreak/>
        <w:t>Batterietechnologien könnten dazu beitragen, leistungsfähigere und zugleich stromsparendere Systeme zu entwickeln. Insbesondere die Optimierung von KI-Modellen durch Quantisierung kann dazu beitragen, die Berechnungsanforderungen zu reduzieren und die Echtzeitfähigkeit weiter zu steigern.</w:t>
      </w:r>
    </w:p>
    <w:p w14:paraId="289AE285" w14:textId="1333DC42" w:rsidR="00DB76D9" w:rsidRPr="006014A3" w:rsidRDefault="006968B5" w:rsidP="006968B5">
      <w:pPr>
        <w:rPr>
          <w:lang w:val="de-DE"/>
        </w:rPr>
        <w:sectPr w:rsidR="00DB76D9" w:rsidRPr="006014A3" w:rsidSect="004240D6">
          <w:headerReference w:type="default" r:id="rId52"/>
          <w:pgSz w:w="11906" w:h="16838" w:code="9"/>
          <w:pgMar w:top="1134" w:right="1134" w:bottom="1134" w:left="1701" w:header="737" w:footer="737" w:gutter="0"/>
          <w:cols w:space="720"/>
        </w:sectPr>
      </w:pPr>
      <w:bookmarkStart w:id="137" w:name="_Toc187441499"/>
      <w:r w:rsidRPr="006968B5">
        <w:rPr>
          <w:lang w:val="de-DE"/>
        </w:rPr>
        <w:t>Zusammenfassend lässt sich sagen, dass KI-gestützte Drohnensysteme das Potenzial haben, die Lebensqualität sehbeeinträchtigter Personen erheblich zu verbessern. Durch kontinuierliche Forschung und Entwicklung können diese Technologien weiter optimiert werden, sodass sie in der Praxis noch effizienter, anpassungsfähiger und nutzerfreundlicher werden. Die enge Zusammenarbeit zwischen Wissenschaft, Industrie und Politik wird dabei eine Schlüsselrolle spielen, um eine nachhaltige und gesellschaftlich akzeptierte Implementierung dieser Technologie zu gewährleisten. Gleichzeitig muss sichergestellt werden, dass ethische Richtlinien und Datenschutzbestimmungen eingehalten werden, um eine vertrauenswürdige und transparente Nutzung von KI-basierten Drohnensystemen zu gewährleisten.</w:t>
      </w:r>
    </w:p>
    <w:p w14:paraId="6ED5C8C6" w14:textId="77777777" w:rsidR="005559C7" w:rsidRDefault="005559C7" w:rsidP="00A97FDD">
      <w:pPr>
        <w:pStyle w:val="berschrift1"/>
      </w:pPr>
      <w:bookmarkStart w:id="138" w:name="_Toc195265565"/>
      <w:r w:rsidRPr="00A97FDD">
        <w:lastRenderedPageBreak/>
        <w:t>Entwicklung</w:t>
      </w:r>
      <w:r>
        <w:t xml:space="preserve"> der Drohnenhardware sowie -Firmware</w:t>
      </w:r>
      <w:bookmarkEnd w:id="137"/>
      <w:bookmarkEnd w:id="138"/>
    </w:p>
    <w:p w14:paraId="336807A9" w14:textId="77777777" w:rsidR="00581317" w:rsidRPr="00581317" w:rsidRDefault="00581317" w:rsidP="00581317"/>
    <w:p w14:paraId="3BEE8391" w14:textId="63E1DA37" w:rsidR="00CC6DE4" w:rsidRDefault="00F82A9A" w:rsidP="00CC6DE4">
      <w:pPr>
        <w:pStyle w:val="berschrift2"/>
      </w:pPr>
      <w:bookmarkStart w:id="139" w:name="_Toc195265566"/>
      <w:commentRangeStart w:id="140"/>
      <w:r>
        <w:t>Einführung</w:t>
      </w:r>
      <w:commentRangeEnd w:id="140"/>
      <w:r w:rsidR="00135567">
        <w:rPr>
          <w:rStyle w:val="Kommentarzeichen"/>
          <w:rFonts w:eastAsia="Arial Unicode MS"/>
          <w:b w:val="0"/>
          <w:bCs w:val="0"/>
          <w:caps w:val="0"/>
          <w:kern w:val="1"/>
        </w:rPr>
        <w:commentReference w:id="140"/>
      </w:r>
      <w:bookmarkEnd w:id="139"/>
    </w:p>
    <w:p w14:paraId="7EA7353C" w14:textId="012E4097" w:rsidR="000838A9" w:rsidRDefault="000838A9" w:rsidP="000838A9">
      <w:r>
        <w:t xml:space="preserve">Die Entwicklung der Drohnenhardware und -Firmware bildet das technische Fundament für das Projekt </w:t>
      </w:r>
      <w:commentRangeStart w:id="141"/>
      <w:r>
        <w:t>Nimbus</w:t>
      </w:r>
      <w:commentRangeEnd w:id="141"/>
      <w:r w:rsidR="00E60740">
        <w:rPr>
          <w:rStyle w:val="Kommentarzeichen"/>
        </w:rPr>
        <w:commentReference w:id="141"/>
      </w:r>
      <w:r>
        <w:t>. Dieses Kapitel fokussiert</w:t>
      </w:r>
      <w:r w:rsidDel="001760A8">
        <w:t xml:space="preserve"> </w:t>
      </w:r>
      <w:r>
        <w:t>auf die wesentlichen technischen Komponenten und deren Interaktion, um eine präzise Navigation sowie eine zuverlässige Hinderniserkennung zu gewährleisten. Ziel ist es, eine Hardwareplattform zu schaffen, die den spezifischen Anforderungen von blinden und sehbeeinträchtigten Personen gerecht wird und gleichzeitig höchste Sicherheitsstandards einhält.</w:t>
      </w:r>
    </w:p>
    <w:p w14:paraId="24B48E56" w14:textId="7C993418" w:rsidR="000838A9" w:rsidRDefault="000838A9" w:rsidP="000838A9">
      <w:commentRangeStart w:id="142"/>
      <w:r>
        <w:t>Die Auswahl der Hardwarekomponenten</w:t>
      </w:r>
      <w:commentRangeEnd w:id="142"/>
      <w:r w:rsidR="00975084">
        <w:rPr>
          <w:rStyle w:val="Kommentarzeichen"/>
        </w:rPr>
        <w:commentReference w:id="142"/>
      </w:r>
      <w:r>
        <w:t xml:space="preserve">, einschließlich der Drohnenplattform, Sensorik und Mikrocontroller, wurde sorgfältig auf die </w:t>
      </w:r>
      <w:ins w:id="143" w:author="WIESINGER, Clemens" w:date="2025-03-24T13:41:00Z" w16du:dateUtc="2025-03-24T12:41:00Z">
        <w:r w:rsidR="004C5E24">
          <w:t>Anforderungen</w:t>
        </w:r>
      </w:ins>
      <w:del w:id="144" w:author="WIESINGER, Clemens" w:date="2025-03-24T13:41:00Z" w16du:dateUtc="2025-03-24T12:41:00Z">
        <w:r>
          <w:delText>Herausforderungen</w:delText>
        </w:r>
      </w:del>
      <w:r>
        <w:t xml:space="preserve"> des Projekts abgestimmt. Besondere Berücksichtigung fanden dabei Aspekte wie Robustheit, Energieeffizienz und Modularität, um eine flexible und nachhaltige Entwicklung zu ermöglichen. Durch den Einsatz fortschrittlicher Technologien wie LIDAR-Sensoren, hochauflösenden Kameras und GPS-Systemen wird eine präzise Umgebungserkennung und -analyse ermöglicht.</w:t>
      </w:r>
    </w:p>
    <w:p w14:paraId="3B45479F" w14:textId="3F7BC342" w:rsidR="00F82A9A" w:rsidRDefault="000838A9" w:rsidP="000838A9">
      <w:r>
        <w:t xml:space="preserve">Ein weiterer Fokus </w:t>
      </w:r>
      <w:del w:id="145" w:author="WIESINGER, Clemens" w:date="2025-03-24T13:43:00Z" w16du:dateUtc="2025-03-24T12:43:00Z">
        <w:r>
          <w:delText xml:space="preserve">dieses Kapitels </w:delText>
        </w:r>
      </w:del>
      <w:r>
        <w:t>liegt auf der Firmware-Entwicklung, die eine nahtlose Integration der Hardwarekomponenten mit der Navigations- und Hinderniserkennungssoftware sicherstellt. Die Firmware übernimmt essenzielle Aufgaben wie die Verarbeitung von Sensordaten, die Steuerung der Motoren sowie die Kommunikation mit der mobilen App. Durch den Einsatz bewährter Entwicklungsframeworks und kontinuierlicher Tests wird eine zuverlässige und skalierbare Systemarchitektur geschaffen.</w:t>
      </w:r>
    </w:p>
    <w:p w14:paraId="6EDDE56D" w14:textId="77777777" w:rsidR="00D13DC8" w:rsidRDefault="00D13DC8" w:rsidP="000838A9"/>
    <w:p w14:paraId="6BD961E5" w14:textId="4BEED363" w:rsidR="00F82A9A" w:rsidRDefault="00F82A9A" w:rsidP="00201F44">
      <w:pPr>
        <w:pStyle w:val="berschrift2"/>
      </w:pPr>
      <w:bookmarkStart w:id="146" w:name="_Toc195265567"/>
      <w:r>
        <w:t>T</w:t>
      </w:r>
      <w:r w:rsidR="0026275E">
        <w:t>heoretische Grundlagen</w:t>
      </w:r>
      <w:bookmarkEnd w:id="146"/>
    </w:p>
    <w:p w14:paraId="725436B6" w14:textId="4CBE26A5" w:rsidR="008D06FF" w:rsidRDefault="008963EF" w:rsidP="008D06FF">
      <w:pPr>
        <w:pStyle w:val="berschrift3"/>
      </w:pPr>
      <w:bookmarkStart w:id="147" w:name="_Toc195265568"/>
      <w:r>
        <w:rPr>
          <w:noProof/>
        </w:rPr>
        <mc:AlternateContent>
          <mc:Choice Requires="wps">
            <w:drawing>
              <wp:anchor distT="0" distB="0" distL="114300" distR="114300" simplePos="0" relativeHeight="251658245" behindDoc="0" locked="0" layoutInCell="1" allowOverlap="1" wp14:anchorId="0C62BF31" wp14:editId="0BB4767E">
                <wp:simplePos x="0" y="0"/>
                <wp:positionH relativeFrom="column">
                  <wp:posOffset>3625215</wp:posOffset>
                </wp:positionH>
                <wp:positionV relativeFrom="paragraph">
                  <wp:posOffset>2464435</wp:posOffset>
                </wp:positionV>
                <wp:extent cx="2209800" cy="635"/>
                <wp:effectExtent l="0" t="0" r="0" b="0"/>
                <wp:wrapSquare wrapText="bothSides"/>
                <wp:docPr id="2058073443" name="Textfeld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AE54E6D" w14:textId="63F79AA0" w:rsidR="008963EF" w:rsidRPr="00B75050" w:rsidRDefault="008963EF" w:rsidP="008963EF">
                            <w:pPr>
                              <w:pStyle w:val="Beschriftung"/>
                              <w:rPr>
                                <w:rFonts w:eastAsia="Times New Roman"/>
                                <w:caps/>
                                <w:noProof/>
                                <w:kern w:val="32"/>
                                <w:sz w:val="24"/>
                                <w:szCs w:val="24"/>
                              </w:rPr>
                            </w:pPr>
                            <w:r>
                              <w:t xml:space="preserve">Abbildung </w:t>
                            </w:r>
                            <w:r>
                              <w:fldChar w:fldCharType="begin"/>
                            </w:r>
                            <w:r>
                              <w:instrText xml:space="preserve"> SEQ Abbildung \* ARABIC </w:instrText>
                            </w:r>
                            <w:r>
                              <w:fldChar w:fldCharType="separate"/>
                            </w:r>
                            <w:r w:rsidR="00CA7CBB">
                              <w:rPr>
                                <w:noProof/>
                              </w:rPr>
                              <w:t>22</w:t>
                            </w:r>
                            <w:r>
                              <w:fldChar w:fldCharType="end"/>
                            </w:r>
                            <w:r>
                              <w:t>: Tello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BF31" id="_x0000_s1028" type="#_x0000_t202" style="position:absolute;left:0;text-align:left;margin-left:285.45pt;margin-top:194.05pt;width:17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2UGQIAAD8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" stroked="f">
                <v:textbox style="mso-fit-shape-to-text:t" inset="0,0,0,0">
                  <w:txbxContent>
                    <w:p w14:paraId="7AE54E6D" w14:textId="63F79AA0" w:rsidR="008963EF" w:rsidRPr="00B75050" w:rsidRDefault="008963EF" w:rsidP="008963EF">
                      <w:pPr>
                        <w:pStyle w:val="Beschriftung"/>
                        <w:rPr>
                          <w:rFonts w:eastAsia="Times New Roman"/>
                          <w:caps/>
                          <w:noProof/>
                          <w:kern w:val="32"/>
                          <w:sz w:val="24"/>
                          <w:szCs w:val="24"/>
                        </w:rPr>
                      </w:pPr>
                      <w:r>
                        <w:t xml:space="preserve">Abbildung </w:t>
                      </w:r>
                      <w:r>
                        <w:fldChar w:fldCharType="begin"/>
                      </w:r>
                      <w:r>
                        <w:instrText xml:space="preserve"> SEQ Abbildung \* ARABIC </w:instrText>
                      </w:r>
                      <w:r>
                        <w:fldChar w:fldCharType="separate"/>
                      </w:r>
                      <w:r w:rsidR="00CA7CBB">
                        <w:rPr>
                          <w:noProof/>
                        </w:rPr>
                        <w:t>22</w:t>
                      </w:r>
                      <w:r>
                        <w:fldChar w:fldCharType="end"/>
                      </w:r>
                      <w:r>
                        <w:t>: Tello Drohne</w:t>
                      </w:r>
                    </w:p>
                  </w:txbxContent>
                </v:textbox>
                <w10:wrap type="square"/>
              </v:shape>
            </w:pict>
          </mc:Fallback>
        </mc:AlternateContent>
      </w:r>
      <w:r w:rsidR="00E63812">
        <w:rPr>
          <w:noProof/>
        </w:rPr>
        <w:drawing>
          <wp:anchor distT="0" distB="0" distL="114300" distR="114300" simplePos="0" relativeHeight="251658244" behindDoc="0" locked="0" layoutInCell="1" allowOverlap="1" wp14:anchorId="63BC495C" wp14:editId="08BAEA4E">
            <wp:simplePos x="0" y="0"/>
            <wp:positionH relativeFrom="column">
              <wp:posOffset>3625215</wp:posOffset>
            </wp:positionH>
            <wp:positionV relativeFrom="paragraph">
              <wp:posOffset>447675</wp:posOffset>
            </wp:positionV>
            <wp:extent cx="2209800" cy="1959610"/>
            <wp:effectExtent l="0" t="0" r="0" b="0"/>
            <wp:wrapSquare wrapText="bothSides"/>
            <wp:docPr id="1960987473" name="Grafik 10" descr="Ein Bild, das medizinische Ausrüstung, Projek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7473" name="Grafik 10" descr="Ein Bild, das medizinische Ausrüstung, Projektor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959610"/>
                    </a:xfrm>
                    <a:prstGeom prst="rect">
                      <a:avLst/>
                    </a:prstGeom>
                    <a:noFill/>
                    <a:ln>
                      <a:noFill/>
                    </a:ln>
                  </pic:spPr>
                </pic:pic>
              </a:graphicData>
            </a:graphic>
          </wp:anchor>
        </w:drawing>
      </w:r>
      <w:r w:rsidR="767A0831">
        <w:t>D</w:t>
      </w:r>
      <w:r w:rsidR="00DB0496">
        <w:t>rohnenplattformen</w:t>
      </w:r>
      <w:bookmarkEnd w:id="147"/>
    </w:p>
    <w:p w14:paraId="4AFE554C" w14:textId="151B03EF" w:rsidR="00331A92" w:rsidRPr="00331A92" w:rsidRDefault="00DC62DF" w:rsidP="00F53BD2">
      <w:pPr>
        <w:keepNext/>
        <w:jc w:val="left"/>
        <w:rPr>
          <w:b/>
        </w:rPr>
      </w:pPr>
      <w:r>
        <w:t xml:space="preserve">Die </w:t>
      </w:r>
      <w:r w:rsidRPr="00ED1FAA">
        <w:rPr>
          <w:b/>
        </w:rPr>
        <w:t>Tello Drohne</w:t>
      </w:r>
      <w:r>
        <w:t xml:space="preserve"> ist eine kompakte, leichtgewichtige Drohne mit einer Flugzeit von etwa 13 Minuten. Ihre einfache Bedienbarkeit und kostengünstige Hardware machen sie zu einer beliebten Wahl für Einsteiger und Bildungszwecke. Die Tello kann über ein Smartphone oder Controller angesteuert werden und bietet grundlegende Programmiermöglichkeiten über die Tello SDK-Schnittstelle. Sie verfügt jedoch weder über GPS noch fortschrittliche Sensorik, was ihre Eignung für autonome und präzise Navigation stark einschränkt. Aufgrund der begrenzten Modularität ist sie für Projekte mit spezifischen technischen Anforderungen weniger geeignet.</w:t>
      </w:r>
      <w:r w:rsidR="00590540" w:rsidRPr="00590540">
        <w:rPr>
          <w:noProof/>
        </w:rPr>
        <w:t xml:space="preserve"> </w:t>
      </w:r>
    </w:p>
    <w:p w14:paraId="3E8212AA" w14:textId="56FE3C5B" w:rsidR="00581317" w:rsidRPr="00DC62DF" w:rsidRDefault="00331A92" w:rsidP="00D10710">
      <w:r>
        <w:t xml:space="preserve">Der </w:t>
      </w:r>
      <w:r w:rsidRPr="00F53BD2">
        <w:rPr>
          <w:b/>
          <w:bCs/>
        </w:rPr>
        <w:t>QAV250</w:t>
      </w:r>
      <w:r>
        <w:t xml:space="preserve"> ist eine modulare Plattform, die mit dem leistungsfähigen Pixhawk 6C Mini Flugcontroller kombiniert wird. Diese Konfiguration ermöglicht maximale Anpassbarkeit, von </w:t>
      </w:r>
      <w:r>
        <w:lastRenderedPageBreak/>
        <w:t xml:space="preserve">der Integration fortschrittlicher Sensoren wie LiDAR </w:t>
      </w:r>
      <w:r w:rsidR="00F93A29">
        <w:rPr>
          <w:noProof/>
        </w:rPr>
        <mc:AlternateContent>
          <mc:Choice Requires="wps">
            <w:drawing>
              <wp:anchor distT="0" distB="0" distL="114300" distR="114300" simplePos="0" relativeHeight="251658251" behindDoc="0" locked="0" layoutInCell="1" allowOverlap="1" wp14:anchorId="5A1DECB2" wp14:editId="19F174A4">
                <wp:simplePos x="0" y="0"/>
                <wp:positionH relativeFrom="column">
                  <wp:posOffset>3493135</wp:posOffset>
                </wp:positionH>
                <wp:positionV relativeFrom="paragraph">
                  <wp:posOffset>2792095</wp:posOffset>
                </wp:positionV>
                <wp:extent cx="2266950" cy="635"/>
                <wp:effectExtent l="0" t="0" r="0" b="0"/>
                <wp:wrapSquare wrapText="bothSides"/>
                <wp:docPr id="1956404956" name="Textfeld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22CB688" w14:textId="5965EF78" w:rsidR="00F93A29" w:rsidRPr="00155727" w:rsidRDefault="00F93A29" w:rsidP="00F93A29">
                            <w:pPr>
                              <w:pStyle w:val="Beschriftung"/>
                              <w:rPr>
                                <w:sz w:val="22"/>
                              </w:rPr>
                            </w:pPr>
                            <w:r>
                              <w:t xml:space="preserve">Abbildung </w:t>
                            </w:r>
                            <w:r>
                              <w:fldChar w:fldCharType="begin"/>
                            </w:r>
                            <w:r>
                              <w:instrText xml:space="preserve"> SEQ Abbildung \* ARABIC </w:instrText>
                            </w:r>
                            <w:r>
                              <w:fldChar w:fldCharType="separate"/>
                            </w:r>
                            <w:r w:rsidR="00CA7CBB">
                              <w:rPr>
                                <w:noProof/>
                              </w:rPr>
                              <w:t>23</w:t>
                            </w:r>
                            <w:r>
                              <w:fldChar w:fldCharType="end"/>
                            </w:r>
                            <w:r>
                              <w:t>: QAV 250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DECB2" id="_x0000_s1029" type="#_x0000_t202" style="position:absolute;left:0;text-align:left;margin-left:275.05pt;margin-top:219.85pt;width:178.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8D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WLx6ZZCkmKLm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" stroked="f">
                <v:textbox style="mso-fit-shape-to-text:t" inset="0,0,0,0">
                  <w:txbxContent>
                    <w:p w14:paraId="722CB688" w14:textId="5965EF78" w:rsidR="00F93A29" w:rsidRPr="00155727" w:rsidRDefault="00F93A29" w:rsidP="00F93A29">
                      <w:pPr>
                        <w:pStyle w:val="Beschriftung"/>
                        <w:rPr>
                          <w:sz w:val="22"/>
                        </w:rPr>
                      </w:pPr>
                      <w:r>
                        <w:t xml:space="preserve">Abbildung </w:t>
                      </w:r>
                      <w:r>
                        <w:fldChar w:fldCharType="begin"/>
                      </w:r>
                      <w:r>
                        <w:instrText xml:space="preserve"> SEQ Abbildung \* ARABIC </w:instrText>
                      </w:r>
                      <w:r>
                        <w:fldChar w:fldCharType="separate"/>
                      </w:r>
                      <w:r w:rsidR="00CA7CBB">
                        <w:rPr>
                          <w:noProof/>
                        </w:rPr>
                        <w:t>23</w:t>
                      </w:r>
                      <w:r>
                        <w:fldChar w:fldCharType="end"/>
                      </w:r>
                      <w:r>
                        <w:t>: QAV 250 Drohne</w:t>
                      </w:r>
                    </w:p>
                  </w:txbxContent>
                </v:textbox>
                <w10:wrap type="square"/>
              </v:shape>
            </w:pict>
          </mc:Fallback>
        </mc:AlternateContent>
      </w:r>
      <w:r w:rsidR="00F93A29">
        <w:rPr>
          <w:noProof/>
        </w:rPr>
        <w:drawing>
          <wp:anchor distT="0" distB="0" distL="114300" distR="114300" simplePos="0" relativeHeight="251658246" behindDoc="0" locked="0" layoutInCell="1" allowOverlap="1" wp14:anchorId="55A513D3" wp14:editId="230BA89F">
            <wp:simplePos x="0" y="0"/>
            <wp:positionH relativeFrom="margin">
              <wp:align>right</wp:align>
            </wp:positionH>
            <wp:positionV relativeFrom="paragraph">
              <wp:posOffset>468597</wp:posOffset>
            </wp:positionV>
            <wp:extent cx="2266950" cy="2266950"/>
            <wp:effectExtent l="0" t="0" r="0" b="0"/>
            <wp:wrapSquare wrapText="bothSides"/>
            <wp:docPr id="524795018" name="Grafik 11" descr="Ein Bild, das Spielzeug,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5018" name="Grafik 11" descr="Ein Bild, das Spielzeug, Flugzeug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t>und Kameramodule bis hin zur Erweiterung mit GPS-Modulen. Der Pixhawk 6C Mini unterstützt ArduPilot und PX4, die Open-Source-Lösungen für Flugsteuerung und Missionsplanung. Diese bieten Unterstützung für Funktionen wie Wegpunkt-Navigation, „Return to Home“ und autonome Flüge. Die Steuerung erfolgt über MAVLink-Protokolle, was eine robuste und skalierbare Kommunikationsschnittstelle gewährleistet. Dank der Flexibilität des QAV250 können unterschiedliche Designs für spezifische Anforderungen realisiert werden, erfordert jedoch einen hohen Entwicklungsaufwand.</w:t>
      </w:r>
      <w:sdt>
        <w:sdtPr>
          <w:id w:val="-681127530"/>
          <w:citation/>
        </w:sdtPr>
        <w:sdtContent>
          <w:r w:rsidR="00C74449">
            <w:fldChar w:fldCharType="begin"/>
          </w:r>
          <w:r w:rsidR="00C74449">
            <w:instrText xml:space="preserve"> CITATION Pix6C \l 3079 </w:instrText>
          </w:r>
          <w:r w:rsidR="00C74449">
            <w:fldChar w:fldCharType="separate"/>
          </w:r>
          <w:r w:rsidR="00FF54F6">
            <w:rPr>
              <w:noProof/>
            </w:rPr>
            <w:t xml:space="preserve"> </w:t>
          </w:r>
          <w:r w:rsidR="00FF54F6">
            <w:rPr>
              <w:noProof/>
            </w:rPr>
            <w:t>[93]</w:t>
          </w:r>
          <w:r w:rsidR="00C74449">
            <w:fldChar w:fldCharType="end"/>
          </w:r>
        </w:sdtContent>
      </w:sdt>
    </w:p>
    <w:p w14:paraId="5025BD6C" w14:textId="41FADCF6" w:rsidR="00545D41" w:rsidRDefault="00A32EA7" w:rsidP="00711019">
      <w:pPr>
        <w:pStyle w:val="berschrift3"/>
      </w:pPr>
      <w:bookmarkStart w:id="148" w:name="_Toc195265569"/>
      <w:r w:rsidRPr="00A32EA7">
        <w:t>Antriebssystem</w:t>
      </w:r>
      <w:bookmarkEnd w:id="148"/>
    </w:p>
    <w:p w14:paraId="0797C956" w14:textId="4CD70D1D" w:rsidR="00015C7A" w:rsidRDefault="00015C7A" w:rsidP="00D10710">
      <w:r w:rsidRPr="00015C7A">
        <w:t>Die Auswahl des geeigneten Antriebssystems ist entscheidend für die Leistung und Zuverlässigkeit einer Drohne. In der Regel werden bürstenlose Gleichstrommotoren (Brushless DC-Motoren) eingesetzt, die für ihre Effizienz und Langlebigkeit bekannt sind.</w:t>
      </w:r>
    </w:p>
    <w:p w14:paraId="196E70CA" w14:textId="77777777" w:rsidR="00895BB1" w:rsidRDefault="00895BB1" w:rsidP="00D10710">
      <w:pPr>
        <w:pStyle w:val="berschrift4"/>
        <w:rPr>
          <w:rFonts w:ascii="Times New Roman" w:eastAsia="Times New Roman" w:hAnsi="Times New Roman"/>
          <w:kern w:val="0"/>
          <w:sz w:val="24"/>
        </w:rPr>
      </w:pPr>
      <w:r w:rsidRPr="00895BB1">
        <w:t>Motoren</w:t>
      </w:r>
      <w:r>
        <w:t>: Unterschiede zwischen Brushed und Brushless Motoren</w:t>
      </w:r>
    </w:p>
    <w:p w14:paraId="29B3788D" w14:textId="26F0968D" w:rsidR="002B38E9" w:rsidRDefault="00CF6411" w:rsidP="00D10710">
      <w:pPr>
        <w:pStyle w:val="StandardWeb"/>
        <w:jc w:val="left"/>
      </w:pPr>
      <w:r>
        <w:rPr>
          <w:noProof/>
        </w:rPr>
        <w:drawing>
          <wp:anchor distT="0" distB="0" distL="114300" distR="114300" simplePos="0" relativeHeight="251658247" behindDoc="0" locked="0" layoutInCell="1" allowOverlap="1" wp14:anchorId="14D71288" wp14:editId="561EEB77">
            <wp:simplePos x="0" y="0"/>
            <wp:positionH relativeFrom="margin">
              <wp:align>right</wp:align>
            </wp:positionH>
            <wp:positionV relativeFrom="paragraph">
              <wp:posOffset>193675</wp:posOffset>
            </wp:positionV>
            <wp:extent cx="1183640" cy="1677035"/>
            <wp:effectExtent l="0" t="0" r="0" b="0"/>
            <wp:wrapSquare wrapText="bothSides"/>
            <wp:docPr id="8808857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723" name="Grafik 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183640"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CA3">
        <w:rPr>
          <w:noProof/>
        </w:rPr>
        <mc:AlternateContent>
          <mc:Choice Requires="wps">
            <w:drawing>
              <wp:anchor distT="0" distB="0" distL="114300" distR="114300" simplePos="0" relativeHeight="251658248" behindDoc="0" locked="0" layoutInCell="1" allowOverlap="1" wp14:anchorId="1715AAF2" wp14:editId="62B28A33">
                <wp:simplePos x="0" y="0"/>
                <wp:positionH relativeFrom="column">
                  <wp:posOffset>4576445</wp:posOffset>
                </wp:positionH>
                <wp:positionV relativeFrom="paragraph">
                  <wp:posOffset>1975485</wp:posOffset>
                </wp:positionV>
                <wp:extent cx="1183640" cy="635"/>
                <wp:effectExtent l="0" t="0" r="0" b="0"/>
                <wp:wrapSquare wrapText="bothSides"/>
                <wp:docPr id="1350260609" name="Textfeld 1"/>
                <wp:cNvGraphicFramePr/>
                <a:graphic xmlns:a="http://schemas.openxmlformats.org/drawingml/2006/main">
                  <a:graphicData uri="http://schemas.microsoft.com/office/word/2010/wordprocessingShape">
                    <wps:wsp>
                      <wps:cNvSpPr txBox="1"/>
                      <wps:spPr>
                        <a:xfrm>
                          <a:off x="0" y="0"/>
                          <a:ext cx="1183640" cy="635"/>
                        </a:xfrm>
                        <a:prstGeom prst="rect">
                          <a:avLst/>
                        </a:prstGeom>
                        <a:solidFill>
                          <a:prstClr val="white"/>
                        </a:solidFill>
                        <a:ln>
                          <a:noFill/>
                        </a:ln>
                      </wps:spPr>
                      <wps:txbx>
                        <w:txbxContent>
                          <w:p w14:paraId="3AEB2F3A" w14:textId="0DDBF68C" w:rsidR="004B5CA3" w:rsidRPr="00C07702" w:rsidRDefault="004B5CA3" w:rsidP="004B5CA3">
                            <w:pPr>
                              <w:pStyle w:val="Beschriftung"/>
                              <w:rPr>
                                <w:rFonts w:eastAsia="Times New Roman"/>
                                <w:noProof/>
                                <w:kern w:val="0"/>
                                <w:sz w:val="22"/>
                              </w:rPr>
                            </w:pPr>
                            <w:r>
                              <w:t xml:space="preserve">Abbildung </w:t>
                            </w:r>
                            <w:r>
                              <w:fldChar w:fldCharType="begin"/>
                            </w:r>
                            <w:r>
                              <w:instrText xml:space="preserve"> SEQ Abbildung \* ARABIC </w:instrText>
                            </w:r>
                            <w:r>
                              <w:fldChar w:fldCharType="separate"/>
                            </w:r>
                            <w:r w:rsidR="00CA7CBB">
                              <w:rPr>
                                <w:noProof/>
                              </w:rPr>
                              <w:t>24</w:t>
                            </w:r>
                            <w:r>
                              <w:fldChar w:fldCharType="end"/>
                            </w:r>
                            <w:r>
                              <w:t>: Brushed Motoren (2er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AAF2" id="_x0000_s1030" type="#_x0000_t202" style="position:absolute;margin-left:360.35pt;margin-top:155.55pt;width:9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Z7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" stroked="f">
                <v:textbox style="mso-fit-shape-to-text:t" inset="0,0,0,0">
                  <w:txbxContent>
                    <w:p w14:paraId="3AEB2F3A" w14:textId="0DDBF68C" w:rsidR="004B5CA3" w:rsidRPr="00C07702" w:rsidRDefault="004B5CA3" w:rsidP="004B5CA3">
                      <w:pPr>
                        <w:pStyle w:val="Beschriftung"/>
                        <w:rPr>
                          <w:rFonts w:eastAsia="Times New Roman"/>
                          <w:noProof/>
                          <w:kern w:val="0"/>
                          <w:sz w:val="22"/>
                        </w:rPr>
                      </w:pPr>
                      <w:r>
                        <w:t xml:space="preserve">Abbildung </w:t>
                      </w:r>
                      <w:r>
                        <w:fldChar w:fldCharType="begin"/>
                      </w:r>
                      <w:r>
                        <w:instrText xml:space="preserve"> SEQ Abbildung \* ARABIC </w:instrText>
                      </w:r>
                      <w:r>
                        <w:fldChar w:fldCharType="separate"/>
                      </w:r>
                      <w:r w:rsidR="00CA7CBB">
                        <w:rPr>
                          <w:noProof/>
                        </w:rPr>
                        <w:t>24</w:t>
                      </w:r>
                      <w:r>
                        <w:fldChar w:fldCharType="end"/>
                      </w:r>
                      <w:r>
                        <w:t>: Brushed Motoren (2er Pack)</w:t>
                      </w:r>
                    </w:p>
                  </w:txbxContent>
                </v:textbox>
                <w10:wrap type="square"/>
              </v:shape>
            </w:pict>
          </mc:Fallback>
        </mc:AlternateContent>
      </w:r>
      <w:r w:rsidR="00895BB1">
        <w:rPr>
          <w:rStyle w:val="Fett"/>
        </w:rPr>
        <w:t>Brushed Motoren</w:t>
      </w:r>
      <w:r w:rsidR="00895BB1">
        <w:t>:</w:t>
      </w:r>
      <w:r w:rsidR="00862833" w:rsidRPr="00862833">
        <w:rPr>
          <w:noProof/>
        </w:rPr>
        <w:t xml:space="preserve"> </w:t>
      </w:r>
      <w:r w:rsidR="00895BB1">
        <w:br/>
        <w:t>Brushed Motoren nutzen mechanische Bürsten und einen Kommutator, um elektrische Energie an den Rotor zu übertragen. Diese Bauweise führt zu erhöhter Reibung und Wärmeentwicklung, was die Effizienz und Lebensdauer reduziert. Sie sind einfacher zu steuern und günstiger in der Herstellung, aber aufgrund des Verschleißes der Bürsten nicht für den dauerhaften oder intensiven Betrieb geeignet. Daher finden sie hauptsächlich in kostengünstigen Drohnen Anwendung.</w:t>
      </w:r>
    </w:p>
    <w:p w14:paraId="064024B0" w14:textId="77777777" w:rsidR="000A319F" w:rsidRDefault="000A319F" w:rsidP="00D10710">
      <w:pPr>
        <w:pStyle w:val="StandardWeb"/>
        <w:jc w:val="left"/>
      </w:pPr>
    </w:p>
    <w:p w14:paraId="565A2203" w14:textId="6BBFCBF7" w:rsidR="00BE3439" w:rsidRDefault="006562EC" w:rsidP="00D10710">
      <w:pPr>
        <w:pStyle w:val="StandardWeb"/>
        <w:jc w:val="left"/>
      </w:pPr>
      <w:r>
        <w:rPr>
          <w:noProof/>
        </w:rPr>
        <w:drawing>
          <wp:anchor distT="0" distB="0" distL="114300" distR="114300" simplePos="0" relativeHeight="251658249" behindDoc="0" locked="0" layoutInCell="1" allowOverlap="1" wp14:anchorId="3666757E" wp14:editId="6DB20DA9">
            <wp:simplePos x="0" y="0"/>
            <wp:positionH relativeFrom="column">
              <wp:posOffset>3739515</wp:posOffset>
            </wp:positionH>
            <wp:positionV relativeFrom="paragraph">
              <wp:posOffset>30480</wp:posOffset>
            </wp:positionV>
            <wp:extent cx="2305050" cy="1797685"/>
            <wp:effectExtent l="0" t="0" r="0" b="0"/>
            <wp:wrapSquare wrapText="bothSides"/>
            <wp:docPr id="1723093104" name="Grafik 8" descr="Ein Bild, das Uh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104" name="Grafik 8" descr="Ein Bild, das Uhr enthält.&#10;&#10;KI-generierte Inhalte können fehlerhaft sei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505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19F">
        <w:rPr>
          <w:noProof/>
        </w:rPr>
        <mc:AlternateContent>
          <mc:Choice Requires="wps">
            <w:drawing>
              <wp:anchor distT="0" distB="0" distL="114300" distR="114300" simplePos="0" relativeHeight="251658250" behindDoc="0" locked="0" layoutInCell="1" allowOverlap="1" wp14:anchorId="3E4E4187" wp14:editId="77CED090">
                <wp:simplePos x="0" y="0"/>
                <wp:positionH relativeFrom="column">
                  <wp:posOffset>3653790</wp:posOffset>
                </wp:positionH>
                <wp:positionV relativeFrom="paragraph">
                  <wp:posOffset>1856105</wp:posOffset>
                </wp:positionV>
                <wp:extent cx="2381250" cy="635"/>
                <wp:effectExtent l="0" t="0" r="0" b="0"/>
                <wp:wrapSquare wrapText="bothSides"/>
                <wp:docPr id="77889961" name="Textfeld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58D0451F" w14:textId="00BD61FC" w:rsidR="000A319F" w:rsidRPr="008647B4" w:rsidRDefault="000A319F" w:rsidP="000A319F">
                            <w:pPr>
                              <w:pStyle w:val="Beschriftung"/>
                              <w:rPr>
                                <w:rFonts w:eastAsia="Times New Roman"/>
                                <w:noProof/>
                                <w:kern w:val="0"/>
                                <w:sz w:val="22"/>
                              </w:rPr>
                            </w:pPr>
                            <w:r>
                              <w:t xml:space="preserve">Abbildung </w:t>
                            </w:r>
                            <w:r>
                              <w:fldChar w:fldCharType="begin"/>
                            </w:r>
                            <w:r>
                              <w:instrText xml:space="preserve"> SEQ Abbildung \* ARABIC </w:instrText>
                            </w:r>
                            <w:r>
                              <w:fldChar w:fldCharType="separate"/>
                            </w:r>
                            <w:r w:rsidR="00CA7CBB">
                              <w:rPr>
                                <w:noProof/>
                              </w:rPr>
                              <w:t>25</w:t>
                            </w:r>
                            <w:r>
                              <w:fldChar w:fldCharType="end"/>
                            </w:r>
                            <w:r>
                              <w:t>: Brushless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4187" id="_x0000_s1031" type="#_x0000_t202" style="position:absolute;margin-left:287.7pt;margin-top:146.15pt;width:18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e4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" stroked="f">
                <v:textbox style="mso-fit-shape-to-text:t" inset="0,0,0,0">
                  <w:txbxContent>
                    <w:p w14:paraId="58D0451F" w14:textId="00BD61FC" w:rsidR="000A319F" w:rsidRPr="008647B4" w:rsidRDefault="000A319F" w:rsidP="000A319F">
                      <w:pPr>
                        <w:pStyle w:val="Beschriftung"/>
                        <w:rPr>
                          <w:rFonts w:eastAsia="Times New Roman"/>
                          <w:noProof/>
                          <w:kern w:val="0"/>
                          <w:sz w:val="22"/>
                        </w:rPr>
                      </w:pPr>
                      <w:r>
                        <w:t xml:space="preserve">Abbildung </w:t>
                      </w:r>
                      <w:r>
                        <w:fldChar w:fldCharType="begin"/>
                      </w:r>
                      <w:r>
                        <w:instrText xml:space="preserve"> SEQ Abbildung \* ARABIC </w:instrText>
                      </w:r>
                      <w:r>
                        <w:fldChar w:fldCharType="separate"/>
                      </w:r>
                      <w:r w:rsidR="00CA7CBB">
                        <w:rPr>
                          <w:noProof/>
                        </w:rPr>
                        <w:t>25</w:t>
                      </w:r>
                      <w:r>
                        <w:fldChar w:fldCharType="end"/>
                      </w:r>
                      <w:r>
                        <w:t>: Brushless Motor</w:t>
                      </w:r>
                    </w:p>
                  </w:txbxContent>
                </v:textbox>
                <w10:wrap type="square"/>
              </v:shape>
            </w:pict>
          </mc:Fallback>
        </mc:AlternateContent>
      </w:r>
      <w:r w:rsidR="00895BB1">
        <w:rPr>
          <w:rStyle w:val="Fett"/>
        </w:rPr>
        <w:t>Brushless Motoren</w:t>
      </w:r>
      <w:r w:rsidR="00895BB1">
        <w:t>:</w:t>
      </w:r>
      <w:r w:rsidR="008F6543" w:rsidRPr="008F6543">
        <w:rPr>
          <w:noProof/>
        </w:rPr>
        <w:t xml:space="preserve"> </w:t>
      </w:r>
      <w:r w:rsidR="00895BB1">
        <w:br/>
        <w:t>Brushless Motoren verwenden Permanentmagnete im Rotor und ersetzen die mechanischen Bürsten durch elektronische Steuerungen (ESCs). Dies reduziert den Verschleiß und steigert die Effizienz erheblich. Brushless Motoren bieten eine bessere Leistung, eine längere Lebensdauer und arbeiten deutlich leiser. Aufgrund dieser Eigenschaften sind sie der Standard in modernen Drohnen und eignen sich besonders für präzise Steuerung sowie Anwendungen mit hohen Leistungsanforderungen.</w:t>
      </w:r>
    </w:p>
    <w:p w14:paraId="4D03CEAF" w14:textId="1C3EEB0F" w:rsidR="00895BB1" w:rsidRDefault="00895BB1" w:rsidP="00D10710">
      <w:pPr>
        <w:pStyle w:val="berschrift4"/>
      </w:pPr>
      <w:r>
        <w:lastRenderedPageBreak/>
        <w:t>Propeller: Typen und deren Eigenschaften</w:t>
      </w:r>
    </w:p>
    <w:p w14:paraId="261CF029" w14:textId="35F657A0" w:rsidR="00895BB1" w:rsidRDefault="00895BB1" w:rsidP="00D10710">
      <w:pPr>
        <w:pStyle w:val="StandardWeb"/>
        <w:jc w:val="left"/>
      </w:pPr>
      <w:r>
        <w:rPr>
          <w:rStyle w:val="Fett"/>
        </w:rPr>
        <w:t>Zwei-Blatt-Propeller</w:t>
      </w:r>
      <w:r>
        <w:t>:</w:t>
      </w:r>
      <w:r w:rsidR="00394A54" w:rsidRPr="00394A54">
        <w:rPr>
          <w:noProof/>
        </w:rPr>
        <w:t xml:space="preserve"> </w:t>
      </w:r>
      <w:r w:rsidR="002B38E9">
        <w:rPr>
          <w:noProof/>
        </w:rPr>
        <w:drawing>
          <wp:inline distT="0" distB="0" distL="0" distR="0" wp14:anchorId="4DC1B45B" wp14:editId="39448D4C">
            <wp:extent cx="1650164" cy="1238250"/>
            <wp:effectExtent l="0" t="0" r="0" b="0"/>
            <wp:docPr id="2046764964" name="Grafik 5"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4964" name="Grafik 5" descr="Ein Bild, das Propeller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0164" cy="1238250"/>
                    </a:xfrm>
                    <a:prstGeom prst="rect">
                      <a:avLst/>
                    </a:prstGeom>
                    <a:noFill/>
                    <a:ln>
                      <a:noFill/>
                    </a:ln>
                  </pic:spPr>
                </pic:pic>
              </a:graphicData>
            </a:graphic>
          </wp:inline>
        </w:drawing>
      </w:r>
      <w:r>
        <w:br/>
        <w:t>Diese Propeller sind effizient, da weniger Luftwiderstand erzeugt wird. Sie zeichnen sich durch eine höhere Energieeffizienz und eine geringere Lautstärke aus, was sie ideal für längere Flüge und leisere Einsätze macht.</w:t>
      </w:r>
    </w:p>
    <w:p w14:paraId="3F360D8A" w14:textId="0B229B4E" w:rsidR="00895BB1" w:rsidRDefault="00895BB1" w:rsidP="00D10710">
      <w:pPr>
        <w:pStyle w:val="StandardWeb"/>
        <w:jc w:val="left"/>
      </w:pPr>
      <w:r>
        <w:rPr>
          <w:rStyle w:val="Fett"/>
        </w:rPr>
        <w:t>Drei-Blatt-Propeller</w:t>
      </w:r>
      <w:r>
        <w:t>:</w:t>
      </w:r>
      <w:r w:rsidR="002B38E9" w:rsidRPr="002B38E9">
        <w:rPr>
          <w:noProof/>
        </w:rPr>
        <w:t xml:space="preserve"> </w:t>
      </w:r>
      <w:r w:rsidR="002B38E9">
        <w:rPr>
          <w:noProof/>
        </w:rPr>
        <w:drawing>
          <wp:inline distT="0" distB="0" distL="0" distR="0" wp14:anchorId="11C0E1C5" wp14:editId="328F29D5">
            <wp:extent cx="1543050" cy="1543050"/>
            <wp:effectExtent l="0" t="0" r="0" b="0"/>
            <wp:docPr id="847725352" name="Grafik 6" descr="Ein Bild, das Propeller,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5352" name="Grafik 6" descr="Ein Bild, das Propeller, Schwarzweiß, monochrom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br/>
        <w:t>Mit einem zusätzlichen Blatt bieten sie mehr Schub und bessere Manövrierbarkeit. Allerdings erzeugen sie etwas mehr Luftwiderstand und sind daher weniger effizient als Zwei-Blatt-Propeller. Die Lautstärke ist etwas höher, das Geräuschprofil jedoch stabil. Sie werden häufig in FPV-Drohnen eingesetzt, die präzise Steuerung erfordern.</w:t>
      </w:r>
    </w:p>
    <w:p w14:paraId="17B24D43" w14:textId="58919BE7" w:rsidR="00895BB1" w:rsidRDefault="00895BB1" w:rsidP="00D10710">
      <w:pPr>
        <w:pStyle w:val="StandardWeb"/>
        <w:jc w:val="left"/>
      </w:pPr>
      <w:r>
        <w:rPr>
          <w:rStyle w:val="Fett"/>
        </w:rPr>
        <w:t>Vier- oder Mehrblatt-Propeller</w:t>
      </w:r>
      <w:r>
        <w:t>:</w:t>
      </w:r>
      <w:r w:rsidR="002B38E9">
        <w:rPr>
          <w:noProof/>
        </w:rPr>
        <w:drawing>
          <wp:inline distT="0" distB="0" distL="0" distR="0" wp14:anchorId="34F39EE2" wp14:editId="77773091">
            <wp:extent cx="1574800" cy="1574800"/>
            <wp:effectExtent l="0" t="0" r="6350" b="0"/>
            <wp:docPr id="927811277" name="Grafik 7"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277" name="Grafik 7" descr="Ein Bild, das Propeller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br/>
        <w:t>Diese Propeller erzeugen den höchsten Schub und sorgen für eine sehr stabile Fluglage, was besonders für Kameradrohnen nützlich ist. Allerdings sind sie weniger effizient und lauter als Varianten mit weniger Blättern.</w:t>
      </w:r>
    </w:p>
    <w:p w14:paraId="0ED8445B" w14:textId="04AE4927" w:rsidR="216246F1" w:rsidRDefault="00EF1262" w:rsidP="00D10710">
      <w:pPr>
        <w:pStyle w:val="berschrift3"/>
      </w:pPr>
      <w:bookmarkStart w:id="149" w:name="_Toc195265570"/>
      <w:r>
        <w:t>Microcontroller</w:t>
      </w:r>
      <w:bookmarkEnd w:id="149"/>
    </w:p>
    <w:p w14:paraId="79FB9485" w14:textId="77777777" w:rsidR="00E76528" w:rsidRPr="00E76528" w:rsidRDefault="00E76528" w:rsidP="00D10710">
      <w:r w:rsidRPr="00E76528">
        <w:t>Für die Hardware-Architektur von Nimbus wurde eine Analyse der verfügbaren Mikrocontroller durchgeführt, wobei sowohl der ESP32 als auch der Arduino evaluiert wurden. Der ESP32 wurde als Hauptkomponente ausgewählt, da er eine hohe Verarbeitungsleistung mit integrierter WLAN- und Bluetooth-Funktionalität kombiniert. Diese Eigenschaften sind entscheidend für die Echtzeit-Hinderniserkennung und die Kommunikation mit der mobilen App.</w:t>
      </w:r>
    </w:p>
    <w:p w14:paraId="437D9D9D" w14:textId="77777777" w:rsidR="00E76528" w:rsidRDefault="00E76528" w:rsidP="00F07FDA">
      <w:r w:rsidRPr="00E76528">
        <w:t xml:space="preserve">Der Arduino Uno wurde ebenfalls als Alternative betrachtet, bietet jedoch Einschränkungen </w:t>
      </w:r>
      <w:r w:rsidRPr="00E76528">
        <w:lastRenderedPageBreak/>
        <w:t>hinsichtlich der Rechenleistung und drahtlosen Konnektivität. Für einfache Steuerungsaufgaben und Prototypen eignet sich der Arduino hervorragend, allerdings ist seine Erweiterbarkeit für anspruchsvollere Anwendungen wie maschinelles Lernen oder KI-basierte Navigation begrenzt.</w:t>
      </w:r>
    </w:p>
    <w:p w14:paraId="1D95B222" w14:textId="77777777" w:rsidR="00C642BB" w:rsidRDefault="000B2889" w:rsidP="00C642BB">
      <w:pPr>
        <w:keepNext/>
        <w:jc w:val="center"/>
      </w:pPr>
      <w:r>
        <w:rPr>
          <w:noProof/>
        </w:rPr>
        <w:drawing>
          <wp:inline distT="0" distB="0" distL="0" distR="0" wp14:anchorId="4081B77F" wp14:editId="626F94F3">
            <wp:extent cx="4419600" cy="3386200"/>
            <wp:effectExtent l="0" t="0" r="0" b="5080"/>
            <wp:docPr id="1935267171" name="Grafik 3" descr="Walk On Air Type-C ESP32-S3-DevKit -1N16R8 Type C 16MB Flash| Internet of  Things Development Board for Arduino| USB,WiFi,Bluetooth(BLE 5)| Xtensa®  Dual-core 32-bit LX7 microprocessor up to 240MHz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k On Air Type-C ESP32-S3-DevKit -1N16R8 Type C 16MB Flash| Internet of  Things Development Board for Arduino| USB,WiFi,Bluetooth(BLE 5)| Xtensa®  Dual-core 32-bit LX7 microprocessor up to 240MHz : Amazon.in: Computers &amp;  Accessori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19600" cy="3386200"/>
                    </a:xfrm>
                    <a:prstGeom prst="rect">
                      <a:avLst/>
                    </a:prstGeom>
                    <a:noFill/>
                    <a:ln>
                      <a:noFill/>
                    </a:ln>
                  </pic:spPr>
                </pic:pic>
              </a:graphicData>
            </a:graphic>
          </wp:inline>
        </w:drawing>
      </w:r>
    </w:p>
    <w:p w14:paraId="19323872" w14:textId="31EC1550" w:rsidR="00C73745" w:rsidRPr="00E76528" w:rsidRDefault="00C642BB" w:rsidP="00C642BB">
      <w:pPr>
        <w:pStyle w:val="Beschriftung"/>
      </w:pPr>
      <w:r>
        <w:t xml:space="preserve">Abbildung </w:t>
      </w:r>
      <w:r>
        <w:fldChar w:fldCharType="begin"/>
      </w:r>
      <w:r>
        <w:instrText xml:space="preserve"> SEQ Abbildung \* ARABIC </w:instrText>
      </w:r>
      <w:r>
        <w:fldChar w:fldCharType="separate"/>
      </w:r>
      <w:r w:rsidR="00CA7CBB">
        <w:rPr>
          <w:noProof/>
        </w:rPr>
        <w:t>26</w:t>
      </w:r>
      <w:r>
        <w:fldChar w:fldCharType="end"/>
      </w:r>
      <w:r>
        <w:t>: ESP32 Dev Module</w:t>
      </w:r>
    </w:p>
    <w:p w14:paraId="2BC0C1EC" w14:textId="77777777" w:rsidR="00E76528" w:rsidRPr="00E76528" w:rsidRDefault="00E76528" w:rsidP="00F07FDA">
      <w:r w:rsidRPr="00E76528">
        <w:t>Vorteile des ESP32 gegenüber Arduino:</w:t>
      </w:r>
    </w:p>
    <w:p w14:paraId="12BF228B" w14:textId="77777777" w:rsidR="00F07FDA" w:rsidRDefault="00E76528" w:rsidP="000B620A">
      <w:pPr>
        <w:pStyle w:val="Listenabsatz"/>
        <w:numPr>
          <w:ilvl w:val="0"/>
          <w:numId w:val="7"/>
        </w:numPr>
      </w:pPr>
      <w:r w:rsidRPr="00E76528">
        <w:rPr>
          <w:b/>
          <w:bCs/>
        </w:rPr>
        <w:t>Konnektivität</w:t>
      </w:r>
      <w:r w:rsidRPr="00E76528">
        <w:t>:</w:t>
      </w:r>
    </w:p>
    <w:p w14:paraId="3BCF80CE" w14:textId="6CEE7303" w:rsidR="00E76528" w:rsidRPr="00E76528" w:rsidRDefault="00E76528" w:rsidP="00F07FDA">
      <w:pPr>
        <w:pStyle w:val="Listenabsatz"/>
        <w:ind w:left="360"/>
      </w:pPr>
      <w:r w:rsidRPr="00E76528">
        <w:t>Integriertes WLAN und Bluetooth (BLE), was eine nahtlose Kommunikation ermöglicht.</w:t>
      </w:r>
    </w:p>
    <w:p w14:paraId="73279CAA" w14:textId="77777777" w:rsidR="00F07FDA" w:rsidRDefault="00E76528" w:rsidP="000B620A">
      <w:pPr>
        <w:pStyle w:val="Listenabsatz"/>
        <w:numPr>
          <w:ilvl w:val="0"/>
          <w:numId w:val="7"/>
        </w:numPr>
      </w:pPr>
      <w:r w:rsidRPr="00E76528">
        <w:rPr>
          <w:b/>
          <w:bCs/>
        </w:rPr>
        <w:t>Rechenleistung</w:t>
      </w:r>
      <w:r w:rsidRPr="00E76528">
        <w:t>:</w:t>
      </w:r>
    </w:p>
    <w:p w14:paraId="228D37A1" w14:textId="39BBC2A9" w:rsidR="00E76528" w:rsidRPr="00E76528" w:rsidRDefault="00E76528" w:rsidP="00F07FDA">
      <w:pPr>
        <w:pStyle w:val="Listenabsatz"/>
        <w:tabs>
          <w:tab w:val="num" w:pos="1287"/>
        </w:tabs>
        <w:ind w:left="360"/>
      </w:pPr>
      <w:r w:rsidRPr="00E76528">
        <w:t>Dual-Core-Architektur mit einer Taktfrequenz von bis zu 240 MHz, verglichen mit 16 MHz beim Arduino Uno.</w:t>
      </w:r>
    </w:p>
    <w:p w14:paraId="38278EF0" w14:textId="77777777" w:rsidR="00F07FDA" w:rsidRDefault="00E76528" w:rsidP="000B620A">
      <w:pPr>
        <w:pStyle w:val="Listenabsatz"/>
        <w:numPr>
          <w:ilvl w:val="0"/>
          <w:numId w:val="7"/>
        </w:numPr>
      </w:pPr>
      <w:r w:rsidRPr="00E76528">
        <w:rPr>
          <w:b/>
          <w:bCs/>
        </w:rPr>
        <w:t>Speicher</w:t>
      </w:r>
      <w:r w:rsidRPr="00E76528">
        <w:t>:</w:t>
      </w:r>
    </w:p>
    <w:p w14:paraId="1E9BD855" w14:textId="1F69C7ED" w:rsidR="00E76528" w:rsidRPr="00E76528" w:rsidRDefault="00E76528" w:rsidP="00F07FDA">
      <w:pPr>
        <w:pStyle w:val="Listenabsatz"/>
        <w:tabs>
          <w:tab w:val="num" w:pos="1287"/>
        </w:tabs>
        <w:ind w:left="360"/>
      </w:pPr>
      <w:r w:rsidRPr="00E76528">
        <w:t>Der ESP32 verfügt über 520 KB SRAM und ermöglicht den Anschluss an externen Flash-Speicher, während der Arduino Uno nur 2 KB SRAM bietet.</w:t>
      </w:r>
    </w:p>
    <w:p w14:paraId="477850D9" w14:textId="77777777" w:rsidR="00F07FDA" w:rsidRDefault="00E76528" w:rsidP="000B620A">
      <w:pPr>
        <w:pStyle w:val="Listenabsatz"/>
        <w:numPr>
          <w:ilvl w:val="0"/>
          <w:numId w:val="7"/>
        </w:numPr>
      </w:pPr>
      <w:r w:rsidRPr="00E76528">
        <w:rPr>
          <w:b/>
          <w:bCs/>
        </w:rPr>
        <w:t>Vielseitigkeit</w:t>
      </w:r>
      <w:r w:rsidRPr="00E76528">
        <w:t>:</w:t>
      </w:r>
    </w:p>
    <w:p w14:paraId="5BC6FB3C" w14:textId="03008EF0" w:rsidR="00E76528" w:rsidRDefault="00E76528" w:rsidP="00F07FDA">
      <w:pPr>
        <w:pStyle w:val="Listenabsatz"/>
        <w:tabs>
          <w:tab w:val="num" w:pos="1287"/>
        </w:tabs>
        <w:ind w:left="360"/>
      </w:pPr>
      <w:r w:rsidRPr="00E76528">
        <w:t>Unterstützt eine breite Palette an Sensoren und Modulen, einschließlich Kameras und Ultraschallsensoren, was für die Hinderniserkennung essenziell ist.</w:t>
      </w:r>
    </w:p>
    <w:p w14:paraId="73E1C511" w14:textId="2AF44134" w:rsidR="00943E70" w:rsidRPr="00E76528" w:rsidRDefault="00402B9D" w:rsidP="00F07FDA">
      <w:r w:rsidRPr="00402B9D">
        <w:t>Der ESP32 wurde gewählt, da er h</w:t>
      </w:r>
      <w:r w:rsidR="00FC1079">
        <w:t>ö</w:t>
      </w:r>
      <w:r w:rsidRPr="00402B9D">
        <w:t>he</w:t>
      </w:r>
      <w:r w:rsidR="00FC1079">
        <w:t>re</w:t>
      </w:r>
      <w:r w:rsidRPr="00402B9D">
        <w:t xml:space="preserve"> Rechenleistung, integriertes WLAN/BLE, ideal für Echtzeit-Hinderniserkennung und mobile Kommunikation. Seine Vielseitigkeit und Energieeffizienz übertreffen Alternativen wie den Arduino Uno, wodurch er optimal für die Anforderungen von Nimbus ist.</w:t>
      </w:r>
      <w:r w:rsidR="00FA6A6F">
        <w:t xml:space="preserve"> </w:t>
      </w:r>
      <w:sdt>
        <w:sdtPr>
          <w:id w:val="811055027"/>
          <w:citation/>
        </w:sdtPr>
        <w:sdtContent>
          <w:r w:rsidR="00EC4B69">
            <w:fldChar w:fldCharType="begin"/>
          </w:r>
          <w:r w:rsidR="00EC4B69">
            <w:instrText xml:space="preserve"> CITATION Esp25 \l 3079 </w:instrText>
          </w:r>
          <w:r w:rsidR="00EC4B69">
            <w:fldChar w:fldCharType="separate"/>
          </w:r>
          <w:r w:rsidR="00FF54F6">
            <w:rPr>
              <w:noProof/>
            </w:rPr>
            <w:t>[94]</w:t>
          </w:r>
          <w:r w:rsidR="00EC4B69">
            <w:fldChar w:fldCharType="end"/>
          </w:r>
        </w:sdtContent>
      </w:sdt>
    </w:p>
    <w:p w14:paraId="0F42D90B" w14:textId="25BEC79D" w:rsidR="00F82A9A" w:rsidRDefault="00EF1262" w:rsidP="009B57D1">
      <w:pPr>
        <w:pStyle w:val="berschrift3"/>
      </w:pPr>
      <w:bookmarkStart w:id="150" w:name="_Toc195265571"/>
      <w:r>
        <w:lastRenderedPageBreak/>
        <w:t>Sensorik</w:t>
      </w:r>
      <w:bookmarkEnd w:id="150"/>
    </w:p>
    <w:p w14:paraId="66715602" w14:textId="547A5E9E" w:rsidR="00B92AFF" w:rsidRPr="007B52DF" w:rsidRDefault="00B92AFF" w:rsidP="00D10710">
      <w:pPr>
        <w:pStyle w:val="berschrift4"/>
      </w:pPr>
      <w:r w:rsidRPr="007B52DF">
        <w:t>Ultraschallsensor</w:t>
      </w:r>
      <w:r w:rsidR="00E77E07" w:rsidRPr="00E77E07">
        <w:rPr>
          <w:noProof/>
        </w:rPr>
        <w:t xml:space="preserve"> </w:t>
      </w:r>
      <w:r w:rsidR="00862833" w:rsidRPr="00E77E07">
        <w:rPr>
          <w:noProof/>
        </w:rPr>
        <w:drawing>
          <wp:inline distT="0" distB="0" distL="0" distR="0" wp14:anchorId="758CC3B7" wp14:editId="37A37D87">
            <wp:extent cx="1511300" cy="1048642"/>
            <wp:effectExtent l="0" t="0" r="0" b="0"/>
            <wp:docPr id="1568968452" name="Grafik 1" descr="Ein Bild, das Elektronik, Lautspr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8452" name="Grafik 1" descr="Ein Bild, das Elektronik, Lautsprecher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4359" cy="1050765"/>
                    </a:xfrm>
                    <a:prstGeom prst="rect">
                      <a:avLst/>
                    </a:prstGeom>
                  </pic:spPr>
                </pic:pic>
              </a:graphicData>
            </a:graphic>
          </wp:inline>
        </w:drawing>
      </w:r>
    </w:p>
    <w:p w14:paraId="29976E5F" w14:textId="0FA58BE2" w:rsidR="00B92AFF" w:rsidRDefault="00B92AFF" w:rsidP="00D10710">
      <w:r>
        <w:t>Ultraschallsensoren nutzen Schallwellen, um Entfernungen zu messen. Sie senden Ultraschallimpulse aus, die von Hindernissen reflektiert werden. Die Zeit, die die Wellen für die Rückkehr benötigen, wird zur Entfernungsmessung verwendet. Diese Sensoren sind besonders nützlich für die Erkennung von Objekten in kurzen bis mittleren Entfernungen. In der Drohne dienen sie zur präzisen Navigation in engen Räumen und zur Hindernisvermeidung. Rechtlich ist sicherzustellen, dass die emittierten Schallfrequenzen den Gesundheitsstandards entsprechen und keine Störungen für Tiere verursachen.</w:t>
      </w:r>
      <w:sdt>
        <w:sdtPr>
          <w:id w:val="1775892802"/>
          <w:citation/>
        </w:sdtPr>
        <w:sdtContent>
          <w:r w:rsidR="0060554D">
            <w:fldChar w:fldCharType="begin"/>
          </w:r>
          <w:r w:rsidR="0060554D">
            <w:instrText xml:space="preserve"> CITATION ULTSC \l 3079 </w:instrText>
          </w:r>
          <w:r w:rsidR="0060554D">
            <w:fldChar w:fldCharType="separate"/>
          </w:r>
          <w:r w:rsidR="00FF54F6">
            <w:rPr>
              <w:noProof/>
            </w:rPr>
            <w:t xml:space="preserve"> </w:t>
          </w:r>
          <w:r w:rsidR="00FF54F6">
            <w:rPr>
              <w:noProof/>
            </w:rPr>
            <w:t>[95]</w:t>
          </w:r>
          <w:r w:rsidR="0060554D">
            <w:fldChar w:fldCharType="end"/>
          </w:r>
        </w:sdtContent>
      </w:sdt>
    </w:p>
    <w:p w14:paraId="4EEC7B32" w14:textId="02AC3DED" w:rsidR="00660A96" w:rsidRDefault="00660A96" w:rsidP="001904E0">
      <w:pPr>
        <w:ind w:left="1134"/>
        <w:jc w:val="left"/>
      </w:pPr>
    </w:p>
    <w:p w14:paraId="34487D00" w14:textId="6B6B37B0" w:rsidR="00B92AFF" w:rsidRPr="007B52DF" w:rsidRDefault="00B92AFF" w:rsidP="00D10710">
      <w:pPr>
        <w:pStyle w:val="berschrift4"/>
      </w:pPr>
      <w:r w:rsidRPr="007B52DF">
        <w:t>Kamera</w:t>
      </w:r>
      <w:r w:rsidR="00862833">
        <w:rPr>
          <w:noProof/>
        </w:rPr>
        <w:drawing>
          <wp:inline distT="0" distB="0" distL="0" distR="0" wp14:anchorId="0B444C75" wp14:editId="355DBF38">
            <wp:extent cx="1587500" cy="1273739"/>
            <wp:effectExtent l="0" t="0" r="0" b="3175"/>
            <wp:docPr id="1269229412" name="Grafik 7" descr="DEBO CAM ESP32: Entwicklerboards - ESP32-Kamera, 2MP, 25° bei reichelt  elektronik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O CAM ESP32: Entwicklerboards - ESP32-Kamera, 2MP, 25° bei reichelt  elektronik kauf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2943" cy="1278106"/>
                    </a:xfrm>
                    <a:prstGeom prst="rect">
                      <a:avLst/>
                    </a:prstGeom>
                    <a:noFill/>
                    <a:ln>
                      <a:noFill/>
                    </a:ln>
                  </pic:spPr>
                </pic:pic>
              </a:graphicData>
            </a:graphic>
          </wp:inline>
        </w:drawing>
      </w:r>
    </w:p>
    <w:p w14:paraId="3451E465" w14:textId="5C95DDDB" w:rsidR="00B92AFF" w:rsidRDefault="00B92AFF" w:rsidP="00D10710">
      <w:r>
        <w:t>Kameras dienen als visuelle Sensoren, die Bilder aufnehmen, um Hindernisse zu erkennen und die Umgebung zu analysieren. Durch KI-basierte Bildverarbeitung, wie sie mit TensorFlow Lite in der Nimbus-Drohne realisiert wird, können Objekte wie Fußgänger oder Fahrzeuge identifiziert werden. Kameras sind besonders effektiv bei der Erkennung visueller Hinweise wie Straßenschilder. Datenschutzrechtlich muss sichergestellt werden, dass keine personenbezogenen Daten erfasst oder gespeichert werden, insbesondere in öffentlichen Bereichen.</w:t>
      </w:r>
    </w:p>
    <w:p w14:paraId="183BAC0F" w14:textId="3CA706A7" w:rsidR="00B92AFF" w:rsidRDefault="00B92AFF" w:rsidP="00D10710">
      <w:r>
        <w:t>Zusammen bieten diese Sensoren eine synergetische Grundlage für präzise Navigation, wobei sie sich in Funktion und Reichweite ergänzen. Rechtliche Rahmenbedingungen, wie die Einhaltung von Datenschutz- und Sicherheitsvorgaben, spielen eine zentrale Rolle bei der Implementierung</w:t>
      </w:r>
      <w:r w:rsidR="00260145">
        <w:t>.</w:t>
      </w:r>
    </w:p>
    <w:p w14:paraId="4BB5EEF5" w14:textId="77777777" w:rsidR="009109DE" w:rsidRDefault="009109DE" w:rsidP="00D10710">
      <w:pPr>
        <w:pStyle w:val="berschrift3"/>
      </w:pPr>
      <w:bookmarkStart w:id="151" w:name="_Toc187441506"/>
      <w:bookmarkStart w:id="152" w:name="_Toc195265572"/>
      <w:r w:rsidRPr="006D3A63">
        <w:t>Kommunikationsmodule</w:t>
      </w:r>
      <w:bookmarkEnd w:id="151"/>
      <w:bookmarkEnd w:id="152"/>
    </w:p>
    <w:p w14:paraId="60CC5860" w14:textId="1E37220B" w:rsidR="009109DE" w:rsidRDefault="00284AB4" w:rsidP="00D10710">
      <w:r w:rsidRPr="00284AB4">
        <w:t>Die Kommunikationsmodule sind ein zentraler Bestandteil der NIMBUS-Architektur, da sie die Interaktion zwischen Drohne, mobiler App und Peripheriegeräten wie dem ESP32 oder Pixhawk ermöglichen. Die Auswahl und Integration dieser Technologien gewährleistet die zuverlässige Übertragung von Daten in Echtzeit und optimiert die Benutzerfreundlichkeit.</w:t>
      </w:r>
    </w:p>
    <w:p w14:paraId="21E353AE" w14:textId="77777777" w:rsidR="00844A43" w:rsidRPr="00844A43" w:rsidRDefault="00844A43" w:rsidP="00D10710">
      <w:pPr>
        <w:pStyle w:val="berschrift4"/>
        <w:rPr>
          <w:b w:val="0"/>
          <w:bCs w:val="0"/>
        </w:rPr>
      </w:pPr>
      <w:r w:rsidRPr="00844A43">
        <w:t>WLAN</w:t>
      </w:r>
    </w:p>
    <w:p w14:paraId="2AC24558" w14:textId="290E0837" w:rsidR="00844A43" w:rsidRDefault="00844A43" w:rsidP="00D10710">
      <w:r>
        <w:t xml:space="preserve">Das WLAN-Modul auf dem ESP32 dient der Datenübertragung mit höherer Bandbreite, z. B. für Bilddaten und umfangreiche Navigationsinformationen. Mithilfe von Wi-Fi Direct können Drohne und Smartphone direkt miteinander kommunizieren, ohne ein externes Netzwerk zu benötigen. Dies ermöglicht eine stabile Verbindung, selbst in Umgebungen ohne </w:t>
      </w:r>
      <w:r>
        <w:lastRenderedPageBreak/>
        <w:t>Internetzugang. Für komplexe Navigationsaufgaben und die Synchronisation von Daten mit dem Backend ist WLAN entscheidend, da es Echtzeitdatenübertragungen und Interaktionen mit der App unterstützt.</w:t>
      </w:r>
    </w:p>
    <w:p w14:paraId="5214F5A5" w14:textId="77777777" w:rsidR="007A3122" w:rsidRPr="007A3122" w:rsidRDefault="007A3122" w:rsidP="00D10710">
      <w:pPr>
        <w:pStyle w:val="berschrift4"/>
        <w:rPr>
          <w:b w:val="0"/>
          <w:bCs w:val="0"/>
        </w:rPr>
      </w:pPr>
      <w:r w:rsidRPr="007A3122">
        <w:t>MAVLink</w:t>
      </w:r>
    </w:p>
    <w:p w14:paraId="7BA45B0B" w14:textId="21291364" w:rsidR="007A3122" w:rsidRPr="009109DE" w:rsidRDefault="007A3122" w:rsidP="00D10710">
      <w:r>
        <w:t>MAVLink (Micro Air Vehicle Communication Protocol) ist das Standardprotokoll für die Kommunikation zwischen Drohne und Flight Controller (z. B. Pixhawk). Es erlaubt den Austausch von Telemetriedaten, Befehlen und Missionsparametern. Die Integration von MAVLink ermöglicht Funktionen wie Echtzeit-Hinderniserkennung und autonome Navigation. Darüber hinaus unterstützt MAVLink die Verbindung mit Bodenstationen, wodurch weiterführende Kontrollmöglichkeiten, wie Waypoint-Missionen und Statusüberwachung, bereitgestellt werden.</w:t>
      </w:r>
      <w:r w:rsidR="00277208">
        <w:t xml:space="preserve"> </w:t>
      </w:r>
    </w:p>
    <w:p w14:paraId="34C10A73" w14:textId="106CFB72" w:rsidR="002C17D0" w:rsidRDefault="002C17D0" w:rsidP="00D10710">
      <w:r w:rsidRPr="002C17D0">
        <w:t>WLAN und MAVLink bilden die zentrale Kommunikationsbasis von NIMBUS. WLAN ermöglicht die Echtzeitübertragung großer Datenmengen, während MAVLink präzise Steuerung und Telemetriedaten bereitstellt. Diese Kombination gewährleistet zuverlässige Navigation und Benutzerfreundlichkeit.</w:t>
      </w:r>
      <w:sdt>
        <w:sdtPr>
          <w:id w:val="1649485573"/>
          <w:citation/>
        </w:sdtPr>
        <w:sdtContent>
          <w:r w:rsidR="00A744A2">
            <w:fldChar w:fldCharType="begin"/>
          </w:r>
          <w:r w:rsidR="00A744A2">
            <w:instrText xml:space="preserve"> CITATION Tec25 \l 3079 </w:instrText>
          </w:r>
          <w:r w:rsidR="00A744A2">
            <w:fldChar w:fldCharType="separate"/>
          </w:r>
          <w:r w:rsidR="00FF54F6">
            <w:rPr>
              <w:noProof/>
            </w:rPr>
            <w:t xml:space="preserve"> </w:t>
          </w:r>
          <w:r w:rsidR="00FF54F6">
            <w:rPr>
              <w:noProof/>
            </w:rPr>
            <w:t>[96]</w:t>
          </w:r>
          <w:r w:rsidR="00A744A2">
            <w:fldChar w:fldCharType="end"/>
          </w:r>
        </w:sdtContent>
      </w:sdt>
    </w:p>
    <w:p w14:paraId="2DB84B4C" w14:textId="551F4367" w:rsidR="009109DE" w:rsidRPr="009109DE" w:rsidRDefault="00C6639F" w:rsidP="009109DE">
      <w:pPr>
        <w:pStyle w:val="berschrift3"/>
      </w:pPr>
      <w:bookmarkStart w:id="153" w:name="_Toc195265573"/>
      <w:r>
        <w:t>Autonomes Fliegen</w:t>
      </w:r>
      <w:bookmarkEnd w:id="153"/>
    </w:p>
    <w:p w14:paraId="3C9D5322" w14:textId="28837891" w:rsidR="00904B0D" w:rsidRPr="00904B0D" w:rsidRDefault="00904B0D" w:rsidP="00D10710">
      <w:pPr>
        <w:pStyle w:val="berschrift4"/>
        <w:rPr>
          <w:b w:val="0"/>
          <w:bCs w:val="0"/>
        </w:rPr>
      </w:pPr>
      <w:r w:rsidRPr="00904B0D">
        <w:t>Definition</w:t>
      </w:r>
    </w:p>
    <w:p w14:paraId="51B2557C" w14:textId="122EAE66" w:rsidR="00980BEC" w:rsidRPr="00904B0D" w:rsidRDefault="00904B0D" w:rsidP="00D10710">
      <w:pPr>
        <w:jc w:val="left"/>
      </w:pPr>
      <w:r w:rsidRPr="00904B0D">
        <w:t>Autonomes Fliegen beschreibt die Fähigkeit eines unbemannten Luftfahrzeugs (UAV, engl.</w:t>
      </w:r>
      <w:r w:rsidR="00260145">
        <w:t xml:space="preserve"> </w:t>
      </w:r>
      <w:r w:rsidRPr="00904B0D">
        <w:t>Unmanned Aerial Vehicle), komplexe Flugmanöver und Navigation ohne menschliche Steuerung auszuführen. Dies wird durch fortschrittliche Technologien wie Sensorfusion, Künstliche Intelligenz (KI) und präzise Steuerungsalgorithmen ermöglicht. Ziel ist es, de</w:t>
      </w:r>
      <w:r w:rsidR="00AD4168">
        <w:t>n</w:t>
      </w:r>
      <w:r w:rsidRPr="00904B0D">
        <w:t xml:space="preserve"> Nutzer</w:t>
      </w:r>
      <w:r w:rsidR="00AD4168">
        <w:t>innen und Nutzern</w:t>
      </w:r>
      <w:r w:rsidRPr="00904B0D">
        <w:t xml:space="preserve"> die direkte Steuerung abzunehmen und eine sichere, effiziente und unabhängige Fortbewegung des UAVs zu gewährleisten</w:t>
      </w:r>
      <w:r w:rsidR="009E391E">
        <w:t>.</w:t>
      </w:r>
      <w:sdt>
        <w:sdtPr>
          <w:id w:val="-1301138470"/>
          <w:citation/>
        </w:sdtPr>
        <w:sdtContent>
          <w:r w:rsidR="006739BB">
            <w:fldChar w:fldCharType="begin"/>
          </w:r>
          <w:r w:rsidR="006739BB">
            <w:instrText xml:space="preserve"> CITATION Aut25 \l 3079 </w:instrText>
          </w:r>
          <w:r w:rsidR="006739BB">
            <w:fldChar w:fldCharType="separate"/>
          </w:r>
          <w:r w:rsidR="00FF54F6">
            <w:rPr>
              <w:noProof/>
            </w:rPr>
            <w:t xml:space="preserve"> </w:t>
          </w:r>
          <w:r w:rsidR="00FF54F6">
            <w:rPr>
              <w:noProof/>
            </w:rPr>
            <w:t>[97]</w:t>
          </w:r>
          <w:r w:rsidR="006739BB">
            <w:fldChar w:fldCharType="end"/>
          </w:r>
        </w:sdtContent>
      </w:sdt>
      <w:sdt>
        <w:sdtPr>
          <w:id w:val="1561747451"/>
          <w:citation/>
        </w:sdtPr>
        <w:sdtContent>
          <w:r w:rsidR="00980BEC">
            <w:fldChar w:fldCharType="begin"/>
          </w:r>
          <w:r w:rsidR="00980BEC">
            <w:instrText xml:space="preserve"> CITATION Aut25 \l 3079 </w:instrText>
          </w:r>
          <w:r w:rsidR="00980BEC">
            <w:fldChar w:fldCharType="separate"/>
          </w:r>
          <w:r w:rsidR="00FF54F6">
            <w:rPr>
              <w:noProof/>
            </w:rPr>
            <w:t xml:space="preserve"> </w:t>
          </w:r>
          <w:r w:rsidR="00FF54F6">
            <w:rPr>
              <w:noProof/>
            </w:rPr>
            <w:t>[97]</w:t>
          </w:r>
          <w:r w:rsidR="00980BEC">
            <w:fldChar w:fldCharType="end"/>
          </w:r>
        </w:sdtContent>
      </w:sdt>
    </w:p>
    <w:p w14:paraId="43CE2FEF" w14:textId="77777777" w:rsidR="00904B0D" w:rsidRPr="00904B0D" w:rsidRDefault="00904B0D" w:rsidP="00D10710">
      <w:pPr>
        <w:pStyle w:val="berschrift4"/>
        <w:rPr>
          <w:b w:val="0"/>
          <w:bCs w:val="0"/>
        </w:rPr>
      </w:pPr>
      <w:r w:rsidRPr="00904B0D">
        <w:t>Navigation</w:t>
      </w:r>
    </w:p>
    <w:p w14:paraId="5811AA2E" w14:textId="77777777" w:rsidR="00904B0D" w:rsidRPr="00904B0D" w:rsidRDefault="00904B0D" w:rsidP="00D10710">
      <w:r w:rsidRPr="00904B0D">
        <w:t>Die Navigation eines autonomen UAVs erfolgt durch die Kombination verschiedener Technologien, um Position, Orientierung und Umgebung kontinuierlich zu analysieren und darauf basierend Entscheidungen zu treffen. Zwei wesentliche Methoden kommen dabei zum Einsatz:</w:t>
      </w:r>
    </w:p>
    <w:p w14:paraId="7E108978" w14:textId="77777777" w:rsidR="00904B0D" w:rsidRPr="00EB6235" w:rsidRDefault="00904B0D" w:rsidP="000B620A">
      <w:pPr>
        <w:pStyle w:val="Listenabsatz"/>
        <w:numPr>
          <w:ilvl w:val="0"/>
          <w:numId w:val="17"/>
        </w:numPr>
        <w:rPr>
          <w:b/>
          <w:bCs/>
        </w:rPr>
      </w:pPr>
      <w:r w:rsidRPr="00EB6235">
        <w:rPr>
          <w:b/>
          <w:bCs/>
        </w:rPr>
        <w:t>GPS</w:t>
      </w:r>
    </w:p>
    <w:p w14:paraId="691B6DC7" w14:textId="74FBE1C0" w:rsidR="00904B0D" w:rsidRPr="006D1981" w:rsidRDefault="00904B0D" w:rsidP="00EB6235">
      <w:pPr>
        <w:pStyle w:val="Listenabsatz"/>
        <w:rPr>
          <w:b/>
        </w:rPr>
      </w:pPr>
      <w:r w:rsidRPr="00904B0D">
        <w:t xml:space="preserve">Das Global Positioning System (GPS) bildet die Grundlage für die Positionsbestimmung. Es ermöglicht der Drohne, ihre geographische Position und Höhe mit hoher Präzision zu bestimmen. GPS ist besonders in offenen, </w:t>
      </w:r>
      <w:r w:rsidR="00EE754D" w:rsidRPr="00904B0D">
        <w:t>Outdoorumgebungen</w:t>
      </w:r>
      <w:r w:rsidRPr="00904B0D">
        <w:t xml:space="preserve"> effektiv und wird durch unterstützende Systeme wie Differential-GPS ergänzt, um eine Genauigkeit im Zentimeterbereich zu erreichen</w:t>
      </w:r>
      <w:r w:rsidR="00ED7AC2">
        <w:t>.</w:t>
      </w:r>
    </w:p>
    <w:p w14:paraId="0778CEEB" w14:textId="77777777" w:rsidR="00904B0D" w:rsidRPr="00EB6235" w:rsidRDefault="00904B0D" w:rsidP="000B620A">
      <w:pPr>
        <w:pStyle w:val="Listenabsatz"/>
        <w:numPr>
          <w:ilvl w:val="0"/>
          <w:numId w:val="17"/>
        </w:numPr>
        <w:rPr>
          <w:b/>
          <w:bCs/>
        </w:rPr>
      </w:pPr>
      <w:r w:rsidRPr="00EB6235">
        <w:rPr>
          <w:b/>
          <w:bCs/>
        </w:rPr>
        <w:t>SLAM</w:t>
      </w:r>
    </w:p>
    <w:p w14:paraId="6904D08C" w14:textId="4B012F1A" w:rsidR="00904B0D" w:rsidRPr="00EB6235" w:rsidRDefault="00904B0D" w:rsidP="00EB6235">
      <w:pPr>
        <w:pStyle w:val="Listenabsatz"/>
        <w:rPr>
          <w:b/>
        </w:rPr>
      </w:pPr>
      <w:r w:rsidRPr="00904B0D">
        <w:t>Simultaneous Localization and Mapping (SLAM) wird eingesetzt, um in Echtzeit Karten der Umgebung zu erstellen und die Position der Drohne innerhalb dieser Karte zu bestimmen. Diese Technologie ist besonders nützlich in Umgebungen, in denen GPS-Signale schwach oder nicht verfügbar sind, wie z. B. in Innenräumen oder urbanen Canyons. SLAM kombiniert Daten aus verschiedenen Sensoren, darunter Kameras und LiDAR, und verarbeitet diese mit Hilfe von KI-Algorithmen</w:t>
      </w:r>
      <w:r w:rsidR="00787E41">
        <w:t>.</w:t>
      </w:r>
    </w:p>
    <w:p w14:paraId="78C16FB6" w14:textId="77777777" w:rsidR="00904B0D" w:rsidRPr="00904B0D" w:rsidRDefault="00904B0D" w:rsidP="00BD2F3C">
      <w:pPr>
        <w:pStyle w:val="berschrift4"/>
        <w:rPr>
          <w:b w:val="0"/>
          <w:bCs w:val="0"/>
        </w:rPr>
      </w:pPr>
      <w:r w:rsidRPr="00904B0D">
        <w:lastRenderedPageBreak/>
        <w:t>Tests in der Simulation</w:t>
      </w:r>
    </w:p>
    <w:p w14:paraId="2FE785B1" w14:textId="77777777" w:rsidR="00904B0D" w:rsidRPr="00904B0D" w:rsidRDefault="00904B0D" w:rsidP="00BD2F3C">
      <w:r w:rsidRPr="00904B0D">
        <w:t>Vor der physischen Erprobung in realen Umgebungen wird das autonome Flugverhalten umfassend in Simulationsumgebungen getestet. Diese Tests haben mehrere Ziele:</w:t>
      </w:r>
    </w:p>
    <w:p w14:paraId="580EB21C" w14:textId="1909CB4A" w:rsidR="00904B0D" w:rsidRPr="00904B0D" w:rsidRDefault="00904B0D" w:rsidP="000B620A">
      <w:pPr>
        <w:pStyle w:val="Listenabsatz"/>
        <w:numPr>
          <w:ilvl w:val="0"/>
          <w:numId w:val="7"/>
        </w:numPr>
      </w:pPr>
      <w:r w:rsidRPr="00184481">
        <w:rPr>
          <w:b/>
          <w:bCs/>
        </w:rPr>
        <w:t>Validierung der Navigationsalgorithmen</w:t>
      </w:r>
      <w:r w:rsidRPr="00904B0D">
        <w:t>: Die Drohne wird virtuellen Szenarien ausgesetzt, um die Zuverlässigkeit der GPS- und SLAM-basierten Navigation zu prüfen.</w:t>
      </w:r>
    </w:p>
    <w:p w14:paraId="4D2730DE" w14:textId="77777777" w:rsidR="00904B0D" w:rsidRPr="00904B0D" w:rsidRDefault="00904B0D" w:rsidP="000B620A">
      <w:pPr>
        <w:pStyle w:val="Listenabsatz"/>
        <w:numPr>
          <w:ilvl w:val="0"/>
          <w:numId w:val="7"/>
        </w:numPr>
      </w:pPr>
      <w:r w:rsidRPr="00184481">
        <w:rPr>
          <w:b/>
          <w:bCs/>
        </w:rPr>
        <w:t>Gefahrenanalyse</w:t>
      </w:r>
      <w:r w:rsidRPr="00904B0D">
        <w:t>: Potenzielle Sicherheitsrisiken wie Kollisionen oder Softwarefehler können identifiziert und behoben werden, bevor die Drohne in reale Szenarien eingeführt wird.</w:t>
      </w:r>
    </w:p>
    <w:p w14:paraId="7A3D9EF7" w14:textId="2BE361AF" w:rsidR="00904B0D" w:rsidRPr="00904B0D" w:rsidRDefault="00904B0D" w:rsidP="000B620A">
      <w:pPr>
        <w:pStyle w:val="Listenabsatz"/>
        <w:numPr>
          <w:ilvl w:val="0"/>
          <w:numId w:val="7"/>
        </w:numPr>
      </w:pPr>
      <w:r w:rsidRPr="00184481">
        <w:rPr>
          <w:b/>
          <w:bCs/>
        </w:rPr>
        <w:t>Optimierung der Flugparameter</w:t>
      </w:r>
      <w:r w:rsidRPr="00904B0D">
        <w:t>: Die Leistung der Drohne in unterschiedlichen Umgebungen wird simuliert, um ihre Flugparameter (z. B. Geschwindigkeit, Höhenkontrolle) zu optimieren​</w:t>
      </w:r>
      <w:r w:rsidR="00D94EE7">
        <w:t>.</w:t>
      </w:r>
    </w:p>
    <w:p w14:paraId="29085E2C" w14:textId="77777777" w:rsidR="00904B0D" w:rsidRPr="00904B0D" w:rsidRDefault="00904B0D" w:rsidP="00BD2F3C">
      <w:pPr>
        <w:pStyle w:val="berschrift4"/>
        <w:rPr>
          <w:b w:val="0"/>
          <w:bCs w:val="0"/>
        </w:rPr>
      </w:pPr>
      <w:r w:rsidRPr="00904B0D">
        <w:t>Rechtliche Aspekte</w:t>
      </w:r>
    </w:p>
    <w:p w14:paraId="2050D313" w14:textId="77777777" w:rsidR="00904B0D" w:rsidRPr="00904B0D" w:rsidRDefault="00904B0D" w:rsidP="00BD2F3C">
      <w:r w:rsidRPr="00904B0D">
        <w:t>Der Betrieb autonomer Drohnen unterliegt strengen gesetzlichen Vorschriften, die den sicheren Einsatz im öffentlichen Raum gewährleisten sollen. Wichtige rechtliche Rahmenbedingungen umfassen:</w:t>
      </w:r>
    </w:p>
    <w:p w14:paraId="282718F1" w14:textId="77777777" w:rsidR="00904B0D" w:rsidRPr="00904B0D" w:rsidRDefault="00904B0D" w:rsidP="000B620A">
      <w:pPr>
        <w:pStyle w:val="Listenabsatz"/>
        <w:numPr>
          <w:ilvl w:val="0"/>
          <w:numId w:val="7"/>
        </w:numPr>
      </w:pPr>
      <w:r w:rsidRPr="00184481">
        <w:rPr>
          <w:b/>
          <w:bCs/>
        </w:rPr>
        <w:t>Flugzonen-Beschränkungen</w:t>
      </w:r>
      <w:r w:rsidRPr="00904B0D">
        <w:t>: Autonome Drohnen dürfen nur in genehmigten Lufträumen fliegen. In urbanen Gebieten sind zusätzliche Genehmigungen erforderlich.</w:t>
      </w:r>
    </w:p>
    <w:p w14:paraId="2116603B" w14:textId="77777777" w:rsidR="00904B0D" w:rsidRPr="00904B0D" w:rsidRDefault="00904B0D" w:rsidP="000B620A">
      <w:pPr>
        <w:pStyle w:val="Listenabsatz"/>
        <w:numPr>
          <w:ilvl w:val="0"/>
          <w:numId w:val="7"/>
        </w:numPr>
      </w:pPr>
      <w:r w:rsidRPr="00184481">
        <w:rPr>
          <w:b/>
          <w:bCs/>
        </w:rPr>
        <w:t>Datenschutzbestimmungen</w:t>
      </w:r>
      <w:r w:rsidRPr="00904B0D">
        <w:t>: Da Drohnen Umgebungsdaten sammeln und verarbeiten, müssen sie die Datenschutzgesetze, insbesondere die DSGVO, einhalten.</w:t>
      </w:r>
    </w:p>
    <w:p w14:paraId="016FE2C7" w14:textId="46BD09EE" w:rsidR="00904B0D" w:rsidRPr="00904B0D" w:rsidRDefault="00904B0D" w:rsidP="000B620A">
      <w:pPr>
        <w:pStyle w:val="Listenabsatz"/>
        <w:numPr>
          <w:ilvl w:val="0"/>
          <w:numId w:val="7"/>
        </w:numPr>
      </w:pPr>
      <w:r w:rsidRPr="00184481">
        <w:rPr>
          <w:b/>
          <w:bCs/>
        </w:rPr>
        <w:t>Kennzeichnung und Registrierung</w:t>
      </w:r>
      <w:r w:rsidRPr="00904B0D">
        <w:t>: Jede Drohne muss eine eindeutige Identifikationsnummer tragen und bei den zuständigen Behörden registriert sein.</w:t>
      </w:r>
      <w:sdt>
        <w:sdtPr>
          <w:id w:val="1892148465"/>
          <w:citation/>
        </w:sdtPr>
        <w:sdtContent>
          <w:r w:rsidR="000F6126">
            <w:fldChar w:fldCharType="begin"/>
          </w:r>
          <w:r w:rsidR="000F6126">
            <w:instrText xml:space="preserve"> CITATION ÖAM24 \l 3079 </w:instrText>
          </w:r>
          <w:r w:rsidR="000F6126">
            <w:fldChar w:fldCharType="separate"/>
          </w:r>
          <w:r w:rsidR="00FF54F6">
            <w:rPr>
              <w:noProof/>
            </w:rPr>
            <w:t xml:space="preserve"> </w:t>
          </w:r>
          <w:r w:rsidR="00FF54F6">
            <w:rPr>
              <w:noProof/>
            </w:rPr>
            <w:t>[98]</w:t>
          </w:r>
          <w:r w:rsidR="000F6126">
            <w:fldChar w:fldCharType="end"/>
          </w:r>
        </w:sdtContent>
      </w:sdt>
    </w:p>
    <w:p w14:paraId="3E4C7028" w14:textId="44344118" w:rsidR="002C1534" w:rsidRDefault="00904B0D" w:rsidP="000B620A">
      <w:pPr>
        <w:pStyle w:val="Listenabsatz"/>
        <w:numPr>
          <w:ilvl w:val="0"/>
          <w:numId w:val="7"/>
        </w:numPr>
      </w:pPr>
      <w:r w:rsidRPr="00184481">
        <w:rPr>
          <w:b/>
          <w:bCs/>
        </w:rPr>
        <w:t>Versicherungspflicht</w:t>
      </w:r>
      <w:r w:rsidRPr="00904B0D">
        <w:t>: Der Betreiber ist verpflichtet, eine Haftpflichtversicherung abzuschließen, um Schäden abzudecken, die durch die Drohne verursacht werden könnten</w:t>
      </w:r>
      <w:r w:rsidR="00D94EE7">
        <w:t>.</w:t>
      </w:r>
    </w:p>
    <w:p w14:paraId="3B419A43" w14:textId="77777777" w:rsidR="0041044E" w:rsidRPr="0041044E" w:rsidRDefault="0041044E" w:rsidP="0041044E">
      <w:pPr>
        <w:pStyle w:val="berschrift3"/>
      </w:pPr>
      <w:bookmarkStart w:id="154" w:name="_Toc195265574"/>
      <w:r w:rsidRPr="0041044E">
        <w:t>Mission Planner – Einsatz für die Drohnennavigation</w:t>
      </w:r>
      <w:bookmarkEnd w:id="154"/>
    </w:p>
    <w:p w14:paraId="5EC7D3A1" w14:textId="752A3E48" w:rsidR="0041044E" w:rsidRPr="0041044E" w:rsidRDefault="0041044E" w:rsidP="00184481">
      <w:r w:rsidRPr="0041044E">
        <w:t xml:space="preserve">Der Mission Planner ist eine </w:t>
      </w:r>
      <w:r w:rsidR="001A4588" w:rsidRPr="001A4588">
        <w:t xml:space="preserve">zentrale </w:t>
      </w:r>
      <w:r w:rsidRPr="0041044E">
        <w:t xml:space="preserve">Software </w:t>
      </w:r>
      <w:r w:rsidR="001A4588" w:rsidRPr="001A4588">
        <w:t>für die</w:t>
      </w:r>
      <w:r w:rsidRPr="0041044E">
        <w:t xml:space="preserve"> Steuerung und Konfiguration von autonomen Drohnen. </w:t>
      </w:r>
      <w:r w:rsidR="001A4588" w:rsidRPr="001A4588">
        <w:t>Im Rahmen des Nimbus-Projekts wird der Mission Planner eingesetzt, um präzise Flugrouten zu erstellen, Wegpunkte (Waypoints) zu definieren und Flugparameter zu konfigurieren. Dies</w:t>
      </w:r>
      <w:r w:rsidRPr="0041044E">
        <w:t xml:space="preserve"> spielt eine </w:t>
      </w:r>
      <w:r w:rsidR="001A4588" w:rsidRPr="001A4588">
        <w:t xml:space="preserve">essenzielle </w:t>
      </w:r>
      <w:r w:rsidRPr="0041044E">
        <w:t xml:space="preserve">Rolle </w:t>
      </w:r>
      <w:r w:rsidR="001A4588" w:rsidRPr="001A4588">
        <w:t>in</w:t>
      </w:r>
      <w:r w:rsidRPr="0041044E">
        <w:t xml:space="preserve"> der autonomen Navigation der Nimbus-Drohne, da </w:t>
      </w:r>
      <w:r w:rsidR="001A4588" w:rsidRPr="001A4588">
        <w:t>die Software</w:t>
      </w:r>
      <w:r w:rsidRPr="0041044E">
        <w:t xml:space="preserve"> sowohl für die </w:t>
      </w:r>
      <w:r w:rsidR="001A4588" w:rsidRPr="001A4588">
        <w:t>Planung</w:t>
      </w:r>
      <w:r w:rsidRPr="0041044E">
        <w:t xml:space="preserve"> als auch für die Echtzeitüberwachung </w:t>
      </w:r>
      <w:r w:rsidR="001A4588" w:rsidRPr="001A4588">
        <w:t>des Fluges genutzt wird</w:t>
      </w:r>
      <w:r w:rsidRPr="0041044E">
        <w:t>.</w:t>
      </w:r>
      <w:sdt>
        <w:sdtPr>
          <w:id w:val="1981814610"/>
          <w:citation/>
        </w:sdtPr>
        <w:sdtContent>
          <w:r w:rsidR="004A13A7">
            <w:fldChar w:fldCharType="begin"/>
          </w:r>
          <w:r w:rsidR="004A13A7">
            <w:instrText xml:space="preserve"> CITATION Ard251 \l 3079 </w:instrText>
          </w:r>
          <w:r w:rsidR="004A13A7">
            <w:fldChar w:fldCharType="separate"/>
          </w:r>
          <w:r w:rsidR="00FF54F6">
            <w:rPr>
              <w:noProof/>
            </w:rPr>
            <w:t xml:space="preserve"> </w:t>
          </w:r>
          <w:r w:rsidR="00FF54F6">
            <w:rPr>
              <w:noProof/>
            </w:rPr>
            <w:t>[99]</w:t>
          </w:r>
          <w:r w:rsidR="004A13A7">
            <w:fldChar w:fldCharType="end"/>
          </w:r>
        </w:sdtContent>
      </w:sdt>
    </w:p>
    <w:p w14:paraId="2178A26A" w14:textId="77777777" w:rsidR="006D1981" w:rsidRDefault="006D1981" w:rsidP="00184481">
      <w:pPr>
        <w:pStyle w:val="berschrift4"/>
      </w:pPr>
      <w:r>
        <w:t>Funktionalität und Integration in Nimbus</w:t>
      </w:r>
    </w:p>
    <w:p w14:paraId="68180750" w14:textId="5CE176D9" w:rsidR="006D1981" w:rsidRDefault="006D1981" w:rsidP="00184481">
      <w:r>
        <w:t>Der Mission Planner ermöglicht die detaillierte Wegpunkt-Navigation, bei der vorab definierte Flugrouten durch das Setzen von Waypoints programmiert werden können. Jeder Wegpunkt kann dabei mit spezifischen Parametern wie Flughöhe, Geschwindigkeit und Haltepunkten versehen werden. Für den Einsatz bei sehbeeinträchtigten Personen werden sichere Routen ohne Hindernisse geplant, um eine reibungslose Navigation zu gewährleisten.</w:t>
      </w:r>
    </w:p>
    <w:p w14:paraId="05049BDE" w14:textId="7CDD6AF7" w:rsidR="00CD3DF0" w:rsidRPr="0041044E" w:rsidRDefault="006D1981" w:rsidP="00184481">
      <w:r>
        <w:t>Zusätzlich erlaubt der Mission Planner eine Echtzeit-Telemetrie &amp; Statusüberwachung. Während des Fluges werden alle relevanten Daten, darunter Sensormesswerte, Hinderniserkennung und Akkustand, in Echtzeit erfasst und an die Benutzeroberfläche übertragen. Falls erforderlich, kann die Mission durch den Operator angepasst oder sogar abgebrochen werden, um höchste Sicherheitsstandards zu gewährleisten.</w:t>
      </w:r>
      <w:r w:rsidR="00CD3DF0" w:rsidRPr="00CD3DF0">
        <w:rPr>
          <w:noProof/>
        </w:rPr>
        <w:lastRenderedPageBreak/>
        <w:drawing>
          <wp:inline distT="0" distB="0" distL="0" distR="0" wp14:anchorId="5D6A225F" wp14:editId="58CD7C3F">
            <wp:extent cx="5760085" cy="3246120"/>
            <wp:effectExtent l="0" t="0" r="0" b="0"/>
            <wp:docPr id="190612852" name="Grafik 1" descr="Ein Bild, das Text, Kart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852" name="Grafik 1" descr="Ein Bild, das Text, Karte, Screenshot, Multimedia-Software enthält.&#10;&#10;KI-generierte Inhalte können fehlerhaft sein."/>
                    <pic:cNvPicPr/>
                  </pic:nvPicPr>
                  <pic:blipFill>
                    <a:blip r:embed="rId63"/>
                    <a:stretch>
                      <a:fillRect/>
                    </a:stretch>
                  </pic:blipFill>
                  <pic:spPr>
                    <a:xfrm>
                      <a:off x="0" y="0"/>
                      <a:ext cx="5760085" cy="3246120"/>
                    </a:xfrm>
                    <a:prstGeom prst="rect">
                      <a:avLst/>
                    </a:prstGeom>
                  </pic:spPr>
                </pic:pic>
              </a:graphicData>
            </a:graphic>
          </wp:inline>
        </w:drawing>
      </w:r>
    </w:p>
    <w:p w14:paraId="6080CD7C" w14:textId="77777777" w:rsidR="0041044E" w:rsidRPr="0041044E" w:rsidRDefault="0041044E" w:rsidP="00184481">
      <w:pPr>
        <w:pStyle w:val="berschrift4"/>
      </w:pPr>
      <w:r w:rsidRPr="0041044E">
        <w:t>Echtzeit-Telemetrie &amp; Statusüberwachung:</w:t>
      </w:r>
    </w:p>
    <w:p w14:paraId="3A07117B" w14:textId="28C571A4" w:rsidR="00E65581" w:rsidRDefault="00E65581" w:rsidP="00184481">
      <w:r>
        <w:t>Während des Fluges werden alle relevanten Flugdaten und Sensormesswerte in Echtzeit an den Mission Planner übertragen. Dazu gehören unter anderem GPS-Koordinaten, Hinderniserkennung, Akkustand und Systemstatus, die kontinuierlich überwacht werden, um eine stabile und sichere Navigation zu gewährleisten.</w:t>
      </w:r>
    </w:p>
    <w:p w14:paraId="113BBC5D" w14:textId="43E2BFDA" w:rsidR="00E65581" w:rsidRDefault="00E65581" w:rsidP="00184481">
      <w:r>
        <w:t>Die Telemetrie-Daten ermöglichen eine präzise Analyse des aktuellen Flugzustands der Drohne und bieten de</w:t>
      </w:r>
      <w:r w:rsidR="000614D3">
        <w:t>n</w:t>
      </w:r>
      <w:r>
        <w:t xml:space="preserve"> Benutzer</w:t>
      </w:r>
      <w:r w:rsidR="000614D3">
        <w:t>innen und</w:t>
      </w:r>
      <w:r>
        <w:t xml:space="preserve"> Benutzer die Möglichkeit, bei unerwarteten Ereignissen schnell zu reagieren. Insbesondere die Erkennung von Hindernissen ist essenziell, da die Drohne auf Grundlage dieser Daten automatische Kurskorrekturen vornehmen kann, um Kollisionen zu vermeiden.</w:t>
      </w:r>
    </w:p>
    <w:p w14:paraId="51E23E1F" w14:textId="3BB5E9CB" w:rsidR="00A61995" w:rsidRPr="0041044E" w:rsidRDefault="00E65581" w:rsidP="00184481">
      <w:r>
        <w:t>Zusätzlich erlaubt das System eine dynamische Missionsanpassung, sodass der Flugverlauf jederzeit geändert oder sogar abgebrochen werden kann, falls kritische Situationen auftreten. Diese Flexibilität ist besonders wichtig, um eine hohe Sicherheit und Zuverlässigkeit des autonomen Drohnenbetriebs zu gewährleisten.</w:t>
      </w:r>
      <w:r w:rsidR="005F49A6" w:rsidRPr="005F49A6">
        <w:rPr>
          <w:noProof/>
        </w:rPr>
        <w:lastRenderedPageBreak/>
        <w:drawing>
          <wp:inline distT="0" distB="0" distL="0" distR="0" wp14:anchorId="454E2BB2" wp14:editId="6F3AB2CF">
            <wp:extent cx="5760085" cy="3246120"/>
            <wp:effectExtent l="0" t="0" r="0" b="0"/>
            <wp:docPr id="978947814" name="Grafik 1" descr="Ein Bild, das Text, Multimedia-Software,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7814" name="Grafik 1" descr="Ein Bild, das Text, Multimedia-Software, Screenshot, Software enthält.&#10;&#10;KI-generierte Inhalte können fehlerhaft sein."/>
                    <pic:cNvPicPr/>
                  </pic:nvPicPr>
                  <pic:blipFill>
                    <a:blip r:embed="rId64"/>
                    <a:stretch>
                      <a:fillRect/>
                    </a:stretch>
                  </pic:blipFill>
                  <pic:spPr>
                    <a:xfrm>
                      <a:off x="0" y="0"/>
                      <a:ext cx="5760085" cy="3246120"/>
                    </a:xfrm>
                    <a:prstGeom prst="rect">
                      <a:avLst/>
                    </a:prstGeom>
                  </pic:spPr>
                </pic:pic>
              </a:graphicData>
            </a:graphic>
          </wp:inline>
        </w:drawing>
      </w:r>
    </w:p>
    <w:p w14:paraId="2C6D5658" w14:textId="77777777" w:rsidR="00C24A01" w:rsidRDefault="00C24A01" w:rsidP="00184481">
      <w:pPr>
        <w:pStyle w:val="berschrift4"/>
      </w:pPr>
      <w:r>
        <w:t>Automatische Missionsplanung mit QGroundControl &amp; MAVLink</w:t>
      </w:r>
    </w:p>
    <w:p w14:paraId="79962869" w14:textId="77777777" w:rsidR="00C24A01" w:rsidRDefault="00C24A01" w:rsidP="00184481">
      <w:r>
        <w:t>Der Mission Planner ermöglicht eine nahtlose Integration mit QGroundControl, wodurch Missionsdateien zwischen beiden Systemen synchronisiert werden können. Dies erleichtert die Planung und Anpassung von Flugrouten erheblich und erlaubt eine effiziente Steuerung der Nimbus-Drohne.</w:t>
      </w:r>
    </w:p>
    <w:p w14:paraId="10993810" w14:textId="77777777" w:rsidR="00C24A01" w:rsidRDefault="00C24A01" w:rsidP="00184481">
      <w:r>
        <w:t>Die Drohne kommuniziert über das MAVLink-Protokoll, das eine präzise und zuverlässige Verbindung zwischen der Drohne und der Steuerungssoftware gewährleistet. Dies erlaubt eine Echtzeitübertragung von Telemetriedaten und Statusinformationen, wodurch die Steuerung und Überwachung des Fluges optimiert wird.</w:t>
      </w:r>
    </w:p>
    <w:p w14:paraId="61087149" w14:textId="77777777" w:rsidR="00C24A01" w:rsidRDefault="00C24A01" w:rsidP="00184481">
      <w:r>
        <w:t>Darüber hinaus können Missionsparameter, wie Start- und Landeprozeduren, automatisch definiert und ausgeführt werden. Ebenso lassen sich Notfallrouten einprogrammieren, sodass die Drohne im Falle einer kritischen Situation eigenständig eine alternative Route wählen oder sicher zum Ausgangspunkt zurückkehren kann.</w:t>
      </w:r>
    </w:p>
    <w:p w14:paraId="1BEEF58F" w14:textId="77777777" w:rsidR="00C24A01" w:rsidRDefault="00C24A01" w:rsidP="00184481">
      <w:pPr>
        <w:pStyle w:val="berschrift4"/>
      </w:pPr>
      <w:r>
        <w:t>Kalibrierung &amp; Feinabstimmung der Drohnensteuerung</w:t>
      </w:r>
    </w:p>
    <w:p w14:paraId="394F21FA" w14:textId="77777777" w:rsidR="00C24A01" w:rsidRDefault="00C24A01" w:rsidP="00184481">
      <w:r>
        <w:t>Vor dem ersten Einsatz der Nimbus-Drohne ist eine sorgfältige Kalibrierung der Kernkomponenten erforderlich. Hierzu werden IMU (Inertial Measurement Unit), Kompass und GPS über den Mission Planner eingestellt, um eine exakte Navigation und stabile Fluglage zu gewährleisten.</w:t>
      </w:r>
    </w:p>
    <w:p w14:paraId="2BD7420C" w14:textId="77777777" w:rsidR="00C24A01" w:rsidRDefault="00C24A01" w:rsidP="00184481">
      <w:r>
        <w:t>Ein wesentlicher Bestandteil der Feinabstimmung ist die Optimierung der PID-Regelung (Proportional-Integral-Derivative), die über die Software angepasst werden kann. Diese Regelung sorgt für eine präzise Steuerung der Drohne, indem sie Stabilität und Reaktionsgeschwindigkeit in der Luft verbessert.</w:t>
      </w:r>
    </w:p>
    <w:p w14:paraId="4155815E" w14:textId="77777777" w:rsidR="002F0075" w:rsidRDefault="00C24A01" w:rsidP="00184481">
      <w:r>
        <w:t>Zusätzlich bietet die Nimbus-Drohne eine Vielzahl an Flugmodi, die je nach Einsatzszenario konfiguriert werden können.</w:t>
      </w:r>
    </w:p>
    <w:p w14:paraId="7C0D921C" w14:textId="674E490E" w:rsidR="00C24A01" w:rsidRDefault="00C24A01" w:rsidP="00184481">
      <w:r>
        <w:t>Dazu gehören unter anderem:</w:t>
      </w:r>
    </w:p>
    <w:p w14:paraId="2FAB2E84" w14:textId="77777777" w:rsidR="00C24A01" w:rsidRDefault="00C24A01" w:rsidP="000B620A">
      <w:pPr>
        <w:pStyle w:val="Listenabsatz"/>
        <w:numPr>
          <w:ilvl w:val="0"/>
          <w:numId w:val="20"/>
        </w:numPr>
      </w:pPr>
      <w:r>
        <w:lastRenderedPageBreak/>
        <w:t>Auto-Modus: Die Drohne folgt einer vorprogrammierten Flugroute autonom.</w:t>
      </w:r>
    </w:p>
    <w:p w14:paraId="5524389F" w14:textId="77777777" w:rsidR="00C24A01" w:rsidRDefault="00C24A01" w:rsidP="000B620A">
      <w:pPr>
        <w:pStyle w:val="Listenabsatz"/>
        <w:numPr>
          <w:ilvl w:val="0"/>
          <w:numId w:val="20"/>
        </w:numPr>
      </w:pPr>
      <w:r>
        <w:t>Loiter-Modus: Die Drohne bleibt an einem festen Punkt in der Luft und hält ihre Position stabil.</w:t>
      </w:r>
    </w:p>
    <w:p w14:paraId="699D0E37" w14:textId="4F126737" w:rsidR="00C24A01" w:rsidRDefault="00C24A01" w:rsidP="000B620A">
      <w:pPr>
        <w:pStyle w:val="Listenabsatz"/>
        <w:numPr>
          <w:ilvl w:val="0"/>
          <w:numId w:val="20"/>
        </w:numPr>
      </w:pPr>
      <w:r>
        <w:t>Guided-Modus: D</w:t>
      </w:r>
      <w:r w:rsidR="005315D2">
        <w:t>ie</w:t>
      </w:r>
      <w:r>
        <w:t xml:space="preserve"> Benutzer</w:t>
      </w:r>
      <w:r w:rsidR="005315D2">
        <w:t>in und der</w:t>
      </w:r>
      <w:r>
        <w:t xml:space="preserve"> Benutzer </w:t>
      </w:r>
      <w:r w:rsidR="005315D2">
        <w:t xml:space="preserve">können </w:t>
      </w:r>
      <w:r>
        <w:t>die Drohne in Echtzeit steuern und manuelle Eingaben vornehmen.</w:t>
      </w:r>
    </w:p>
    <w:p w14:paraId="63EDF2D3" w14:textId="6B6F1144" w:rsidR="00A23847" w:rsidRDefault="00A23847" w:rsidP="00A23847">
      <w:pPr>
        <w:pStyle w:val="Listenabsatz"/>
        <w:numPr>
          <w:ilvl w:val="0"/>
          <w:numId w:val="20"/>
        </w:numPr>
      </w:pPr>
      <w:r>
        <w:t xml:space="preserve">Stabilize-Modus: Die Drohne reagiert direkt auf die Eingaben des Benutzers, stabilisiert sich jedoch </w:t>
      </w:r>
      <w:r>
        <w:t>automatisch,</w:t>
      </w:r>
      <w:r>
        <w:t xml:space="preserve"> um die Fluglage zu halten – ideal für manuelle Flüge mit Unterstützung.</w:t>
      </w:r>
    </w:p>
    <w:p w14:paraId="7E5A0ABA" w14:textId="3A89814A" w:rsidR="00A23847" w:rsidRDefault="00A23847" w:rsidP="00A23847">
      <w:pPr>
        <w:pStyle w:val="Listenabsatz"/>
        <w:numPr>
          <w:ilvl w:val="0"/>
          <w:numId w:val="20"/>
        </w:numPr>
      </w:pPr>
      <w:r>
        <w:t>RTL-Modus (Return to Launch): Die Drohne kehrt automatisch zum Startpunkt zurück, z. B. bei niedrigem Akkustand oder auf Benutzerbefehl, um eine sichere Landung zu gewährleisten.</w:t>
      </w:r>
    </w:p>
    <w:p w14:paraId="7AA4CF08" w14:textId="0AB5FF06" w:rsidR="00581317" w:rsidRDefault="00D06B6A" w:rsidP="0041044E">
      <w:r w:rsidRPr="00D06B6A">
        <w:rPr>
          <w:noProof/>
        </w:rPr>
        <w:drawing>
          <wp:inline distT="0" distB="0" distL="0" distR="0" wp14:anchorId="37E9B24C" wp14:editId="40E72EAA">
            <wp:extent cx="5760085" cy="3246120"/>
            <wp:effectExtent l="0" t="0" r="0" b="0"/>
            <wp:docPr id="183966918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9187" name="Grafik 1" descr="Ein Bild, das Text, Screenshot, Software, Multimedia-Software enthält.&#10;&#10;KI-generierte Inhalte können fehlerhaft sein."/>
                    <pic:cNvPicPr/>
                  </pic:nvPicPr>
                  <pic:blipFill>
                    <a:blip r:embed="rId65"/>
                    <a:stretch>
                      <a:fillRect/>
                    </a:stretch>
                  </pic:blipFill>
                  <pic:spPr>
                    <a:xfrm>
                      <a:off x="0" y="0"/>
                      <a:ext cx="5760085" cy="3246120"/>
                    </a:xfrm>
                    <a:prstGeom prst="rect">
                      <a:avLst/>
                    </a:prstGeom>
                  </pic:spPr>
                </pic:pic>
              </a:graphicData>
            </a:graphic>
          </wp:inline>
        </w:drawing>
      </w:r>
    </w:p>
    <w:p w14:paraId="4F03C9BF" w14:textId="77777777" w:rsidR="00581317" w:rsidRPr="000975C4" w:rsidRDefault="00581317" w:rsidP="0041044E"/>
    <w:p w14:paraId="7E2AE5B6" w14:textId="0D645EA3" w:rsidR="00581317" w:rsidRPr="00581317" w:rsidRDefault="00F82A9A" w:rsidP="00581317">
      <w:pPr>
        <w:pStyle w:val="berschrift2"/>
      </w:pPr>
      <w:bookmarkStart w:id="155" w:name="_Toc195265575"/>
      <w:r>
        <w:t>Konzept</w:t>
      </w:r>
      <w:bookmarkEnd w:id="155"/>
    </w:p>
    <w:p w14:paraId="421FCC28" w14:textId="60F09123" w:rsidR="00B7541E" w:rsidRPr="00B7541E" w:rsidRDefault="00B7541E" w:rsidP="00B7541E">
      <w:r w:rsidRPr="00B7541E">
        <w:t>Die Entwicklung der Nimbus-Drohne basiert auf einer modularen und skalierbaren Architektur, die eine präzise Navigation, zuverlässige Hinderniserkennung und eine nahtlose Integration mit der mobilen App ermöglicht. Die Drohne nutzt eine Kombination aus modernen Hardware- und Softwarekomponenten, die speziell für die Anforderungen blinder und sehbeeinträchtigter Personen optimiert wurden.</w:t>
      </w:r>
    </w:p>
    <w:p w14:paraId="1F2057DB" w14:textId="6AE5C124" w:rsidR="00F82A9A" w:rsidRDefault="00B7541E" w:rsidP="00F82A9A">
      <w:pPr>
        <w:pStyle w:val="berschrift3"/>
      </w:pPr>
      <w:bookmarkStart w:id="156" w:name="_Toc195265576"/>
      <w:r w:rsidRPr="00B7541E">
        <w:t>Aufbau und Komponenten der Drohne</w:t>
      </w:r>
      <w:bookmarkEnd w:id="156"/>
    </w:p>
    <w:p w14:paraId="415F1DFF" w14:textId="625805C9" w:rsidR="008013D6" w:rsidRDefault="008013D6" w:rsidP="001B0B33">
      <w:r>
        <w:t>Das Herzstück der Nimbus-Drohne bildet der Pixhawk 6C Mini, ein leistungsstarker Flight Controller, der für die Steuerung und Stabilisierung der Drohne verantwortlich ist. Er koordiniert alle Flugeingaben, verarbeitet Sensordaten und steuert die Motoren über die Electronic Speed Controller (ESCs).</w:t>
      </w:r>
    </w:p>
    <w:p w14:paraId="4E964311" w14:textId="0D34AF2B" w:rsidR="00E254A1" w:rsidRDefault="008013D6" w:rsidP="001B0B33">
      <w:r>
        <w:t>Zur Positionsbestimmung und autonomen Navigation ist die Drohne mit einem GPS-Modul ausgestattet. Dieses Modul ermöglicht eine exakte Verfolgung der aktuellen Position und unterstützt Flugmodi wie Waypoints, Return-to-Home und Position Hold.</w:t>
      </w:r>
      <w:r w:rsidR="00E254A1">
        <w:t xml:space="preserve"> </w:t>
      </w:r>
      <w:r>
        <w:t>Für die Kommunikation zwischen der Drohne und der mobilen App wird ein ESP32-Mikrocontroller verwendet.</w:t>
      </w:r>
    </w:p>
    <w:p w14:paraId="16859AB1" w14:textId="489D1E0A" w:rsidR="008013D6" w:rsidRDefault="008013D6" w:rsidP="001B0B33">
      <w:r>
        <w:t>Dieser übernimmt zwei zentrale Aufgaben:</w:t>
      </w:r>
    </w:p>
    <w:p w14:paraId="1E8C488D" w14:textId="77777777" w:rsidR="008013D6" w:rsidRDefault="008013D6" w:rsidP="000B620A">
      <w:pPr>
        <w:pStyle w:val="Listenabsatz"/>
        <w:numPr>
          <w:ilvl w:val="0"/>
          <w:numId w:val="21"/>
        </w:numPr>
      </w:pPr>
      <w:r>
        <w:t xml:space="preserve">Datenübertragung mit der App über Wi-Fi oder Bluetooth zur Steuerung und </w:t>
      </w:r>
      <w:r>
        <w:lastRenderedPageBreak/>
        <w:t>Statusanzeige der Drohne.</w:t>
      </w:r>
    </w:p>
    <w:p w14:paraId="06C8114F" w14:textId="77777777" w:rsidR="008013D6" w:rsidRDefault="008013D6" w:rsidP="000B620A">
      <w:pPr>
        <w:pStyle w:val="Listenabsatz"/>
        <w:numPr>
          <w:ilvl w:val="0"/>
          <w:numId w:val="21"/>
        </w:numPr>
      </w:pPr>
      <w:r>
        <w:t>Kommunikation mit den Ultraschallsensoren zur Hinderniserkennung. Diese Sensoren sind über das MAVLink-Protokoll mit dem Pixhawk verbunden, um Echtzeitinformationen zur Umgebung an die Drohne zu liefern.</w:t>
      </w:r>
    </w:p>
    <w:p w14:paraId="4C9ADC59" w14:textId="0224BAB0" w:rsidR="008013D6" w:rsidRDefault="008013D6" w:rsidP="001B0B33">
      <w:r>
        <w:t>Zusätzlich ist die Drohne mit einem SiK Telemetry Radio V3 ausgestattet, das temporär für die Entwicklung und Testzwecke eingesetzt wird. Dieses ermöglicht eine direkte Verbindung mit Ground Control Software wie QGroundControl oder Mission Planner, um Telemetriedaten in Echtzeit auszuwerten und Feinabstimmungen an den Flugeinstellungen vorzunehmen.</w:t>
      </w:r>
    </w:p>
    <w:p w14:paraId="1456FA6F" w14:textId="6C042ADB" w:rsidR="00B7541E" w:rsidRPr="00B7541E" w:rsidRDefault="008013D6" w:rsidP="001B0B33">
      <w:r>
        <w:t>Zur manuellen Steuerung während der Entwicklungsphase ist ein FlySky-Receiver integriert, der eine direkte Funkverbindung zur Drohne herstellt. Dadurch kann die Drohne bei Bedarf auch über eine klassische Fernsteuerung gesteuert werden, um Stabilitätstests durchzuführen oder neue Flugfunktionen zu validieren.</w:t>
      </w:r>
    </w:p>
    <w:p w14:paraId="785D5F74" w14:textId="7EE96565" w:rsidR="00891908" w:rsidRPr="00B7541E" w:rsidRDefault="00891908" w:rsidP="008013D6">
      <w:r>
        <w:rPr>
          <w:noProof/>
        </w:rPr>
        <w:drawing>
          <wp:inline distT="0" distB="0" distL="0" distR="0" wp14:anchorId="0A8BB600" wp14:editId="240BD85F">
            <wp:extent cx="5760085" cy="2256790"/>
            <wp:effectExtent l="0" t="0" r="0" b="0"/>
            <wp:docPr id="691807663" name="Grafik 5" descr="Ein Bild, das Text, Screenshot, Diagramm,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663" name="Grafik 5" descr="Ein Bild, das Text, Screenshot, Diagramm, Design enthäl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256790"/>
                    </a:xfrm>
                    <a:prstGeom prst="rect">
                      <a:avLst/>
                    </a:prstGeom>
                    <a:noFill/>
                    <a:ln>
                      <a:noFill/>
                    </a:ln>
                  </pic:spPr>
                </pic:pic>
              </a:graphicData>
            </a:graphic>
          </wp:inline>
        </w:drawing>
      </w:r>
    </w:p>
    <w:p w14:paraId="36D72F3F" w14:textId="1DA7E987" w:rsidR="00F82A9A" w:rsidRDefault="008013D6" w:rsidP="00F82A9A">
      <w:pPr>
        <w:pStyle w:val="berschrift3"/>
      </w:pPr>
      <w:bookmarkStart w:id="157" w:name="_Toc195265577"/>
      <w:r w:rsidRPr="008013D6">
        <w:t>Software- und Steuerungsarchitektur</w:t>
      </w:r>
      <w:bookmarkEnd w:id="157"/>
    </w:p>
    <w:p w14:paraId="4BBFC00D" w14:textId="797656C8" w:rsidR="00622269" w:rsidRDefault="00622269" w:rsidP="001B0B33">
      <w:r>
        <w:t>Die Softwarearchitektur der Nimbus-Drohne setzt auf eine harmonische Interaktion zwischen Flight Controller, Sensorik und externer Steuerung.</w:t>
      </w:r>
    </w:p>
    <w:p w14:paraId="6A915392" w14:textId="6D24C603" w:rsidR="00622269" w:rsidRDefault="00622269" w:rsidP="001B0B33">
      <w:pPr>
        <w:pStyle w:val="berschrift4"/>
      </w:pPr>
      <w:r>
        <w:t>Flugsteuerung über den Pixhawk 6C Mini:</w:t>
      </w:r>
    </w:p>
    <w:p w14:paraId="4E3B63E9" w14:textId="6E207B8D" w:rsidR="006B4E60" w:rsidRDefault="006B4E60" w:rsidP="001B0B33">
      <w:r>
        <w:t>Die Drohne wird mithilfe des Pixhawk 6C Mini gesteuert, einem leistungsfähigen Flight Controller, der speziell für autonome Flugsteuerungen entwickelt wurde. Die zentrale Steuersoftware ist ArduPilot, welche eine Vielzahl von autonomen Flugmodi ermöglicht:</w:t>
      </w:r>
    </w:p>
    <w:p w14:paraId="5774C719" w14:textId="77777777" w:rsidR="006B4E60" w:rsidRDefault="006B4E60" w:rsidP="000B620A">
      <w:pPr>
        <w:pStyle w:val="Listenabsatz"/>
        <w:numPr>
          <w:ilvl w:val="0"/>
          <w:numId w:val="22"/>
        </w:numPr>
      </w:pPr>
      <w:r>
        <w:t>Stabilisierter Modus: Manuelle Steuerung mit automatischer Stabilisierung.</w:t>
      </w:r>
    </w:p>
    <w:p w14:paraId="3606E1AD" w14:textId="77777777" w:rsidR="006B4E60" w:rsidRDefault="006B4E60" w:rsidP="000B620A">
      <w:pPr>
        <w:pStyle w:val="Listenabsatz"/>
        <w:numPr>
          <w:ilvl w:val="0"/>
          <w:numId w:val="22"/>
        </w:numPr>
      </w:pPr>
      <w:r>
        <w:t>Loiter-Modus: Die Drohne bleibt an einem festen Punkt in der Luft.</w:t>
      </w:r>
    </w:p>
    <w:p w14:paraId="410C6A49" w14:textId="77777777" w:rsidR="006B4E60" w:rsidRDefault="006B4E60" w:rsidP="000B620A">
      <w:pPr>
        <w:pStyle w:val="Listenabsatz"/>
        <w:numPr>
          <w:ilvl w:val="0"/>
          <w:numId w:val="22"/>
        </w:numPr>
      </w:pPr>
      <w:r>
        <w:t>Return to Home (RTH): Automatische Rückkehr zum Startpunkt.</w:t>
      </w:r>
    </w:p>
    <w:p w14:paraId="14565474" w14:textId="77777777" w:rsidR="006B4E60" w:rsidRDefault="006B4E60" w:rsidP="000B620A">
      <w:pPr>
        <w:pStyle w:val="Listenabsatz"/>
        <w:numPr>
          <w:ilvl w:val="0"/>
          <w:numId w:val="22"/>
        </w:numPr>
      </w:pPr>
      <w:r>
        <w:t>Wegpunkt-Navigation: Autonomes Abfliegen von vordefinierten Routen.</w:t>
      </w:r>
    </w:p>
    <w:p w14:paraId="4EF2A920" w14:textId="77777777" w:rsidR="006B4E60" w:rsidRDefault="006B4E60" w:rsidP="000B620A">
      <w:pPr>
        <w:pStyle w:val="Listenabsatz"/>
        <w:numPr>
          <w:ilvl w:val="0"/>
          <w:numId w:val="22"/>
        </w:numPr>
      </w:pPr>
      <w:r>
        <w:t>Autonome Hindernisvermeidung: Nutzung von Sensordaten zur Flugbahnkorrektur.</w:t>
      </w:r>
    </w:p>
    <w:p w14:paraId="47BD9E48" w14:textId="4E4F194D" w:rsidR="006B4E60" w:rsidRPr="006B4E60" w:rsidRDefault="006B4E60" w:rsidP="001B0B33">
      <w:r>
        <w:t>Die Motorsteuerung erfolgt über Electronic Speed Controller (ESCs), die präzise Geschwindigkeits- und Richtungsanpassungen ermöglichen.</w:t>
      </w:r>
    </w:p>
    <w:p w14:paraId="5D8F4B0A" w14:textId="0DF1C270" w:rsidR="00622269" w:rsidRDefault="00622269" w:rsidP="001B0B33">
      <w:pPr>
        <w:pStyle w:val="berschrift4"/>
      </w:pPr>
      <w:r>
        <w:t>Kommunikation mit der mobilen App über ESP32:</w:t>
      </w:r>
    </w:p>
    <w:p w14:paraId="66ED3369" w14:textId="5106610D" w:rsidR="00B60252" w:rsidRDefault="00B60252" w:rsidP="001B0B33">
      <w:r>
        <w:t xml:space="preserve">Die Drohne ist mit einem ESP32-Mikrocontroller ausgestattet, der für die drahtlose Kommunikation zwischen der Drohne und der mobilen App verantwortlich ist. Folgende </w:t>
      </w:r>
      <w:r>
        <w:lastRenderedPageBreak/>
        <w:t>Funktionen werden über ESP32 bereitgestellt:</w:t>
      </w:r>
    </w:p>
    <w:p w14:paraId="34DA28D3" w14:textId="2628EEDF" w:rsidR="00B60252" w:rsidRDefault="00B60252" w:rsidP="000B620A">
      <w:pPr>
        <w:pStyle w:val="Listenabsatz"/>
        <w:numPr>
          <w:ilvl w:val="0"/>
          <w:numId w:val="23"/>
        </w:numPr>
      </w:pPr>
      <w:r>
        <w:t>Wi-Fi-Schnittstelle für die Verbindung mit der App.</w:t>
      </w:r>
    </w:p>
    <w:p w14:paraId="305CECC9" w14:textId="64593D65" w:rsidR="00B60252" w:rsidRDefault="00B60252" w:rsidP="000B620A">
      <w:pPr>
        <w:pStyle w:val="Listenabsatz"/>
        <w:numPr>
          <w:ilvl w:val="0"/>
          <w:numId w:val="23"/>
        </w:numPr>
      </w:pPr>
      <w:r>
        <w:t>Empfang und Verarbeitung von Steuerbefehlen der Benutzer</w:t>
      </w:r>
      <w:r w:rsidR="005315D2">
        <w:t xml:space="preserve">innen und </w:t>
      </w:r>
      <w:r>
        <w:t>Benutzer über die App.</w:t>
      </w:r>
    </w:p>
    <w:p w14:paraId="77F4B574" w14:textId="77777777" w:rsidR="00B60252" w:rsidRDefault="00B60252" w:rsidP="000B620A">
      <w:pPr>
        <w:pStyle w:val="Listenabsatz"/>
        <w:numPr>
          <w:ilvl w:val="0"/>
          <w:numId w:val="23"/>
        </w:numPr>
      </w:pPr>
      <w:r>
        <w:t>Übertragung von Sensordaten an die App für Echtzeit-Feedback, darunter:</w:t>
      </w:r>
    </w:p>
    <w:p w14:paraId="01E22C90" w14:textId="77777777" w:rsidR="00B60252" w:rsidRDefault="00B60252" w:rsidP="000B620A">
      <w:pPr>
        <w:pStyle w:val="Listenabsatz"/>
        <w:numPr>
          <w:ilvl w:val="1"/>
          <w:numId w:val="23"/>
        </w:numPr>
      </w:pPr>
      <w:r>
        <w:t>GPS-Position</w:t>
      </w:r>
    </w:p>
    <w:p w14:paraId="5CD448E2" w14:textId="77777777" w:rsidR="00B60252" w:rsidRDefault="00B60252" w:rsidP="000B620A">
      <w:pPr>
        <w:pStyle w:val="Listenabsatz"/>
        <w:numPr>
          <w:ilvl w:val="1"/>
          <w:numId w:val="23"/>
        </w:numPr>
      </w:pPr>
      <w:r>
        <w:t>Ultraschallmesswerte zur Hinderniserkennung</w:t>
      </w:r>
    </w:p>
    <w:p w14:paraId="56FCE543" w14:textId="77777777" w:rsidR="00B60252" w:rsidRDefault="00B60252" w:rsidP="000B620A">
      <w:pPr>
        <w:pStyle w:val="Listenabsatz"/>
        <w:numPr>
          <w:ilvl w:val="1"/>
          <w:numId w:val="23"/>
        </w:numPr>
      </w:pPr>
      <w:r>
        <w:t>Flugtelemetrie (Höhe, Akkustand, Geschwindigkeit)</w:t>
      </w:r>
    </w:p>
    <w:p w14:paraId="0207FE46" w14:textId="3EF4200B" w:rsidR="00B60252" w:rsidRPr="00B60252" w:rsidRDefault="00B60252" w:rsidP="001B0B33">
      <w:r>
        <w:t>Der ESP32 kommuniziert mit dem Pixhawk 6C Mini über das MAVLink-Protokoll, welches eine zuverlässige Übertragung von Steuer- und Telemetriedaten ermöglicht.</w:t>
      </w:r>
    </w:p>
    <w:p w14:paraId="535307CD" w14:textId="3D3051AF" w:rsidR="00622269" w:rsidRDefault="00622269" w:rsidP="001B0B33">
      <w:pPr>
        <w:pStyle w:val="berschrift4"/>
      </w:pPr>
      <w:r>
        <w:t>Sensorik für autonome Navigation:</w:t>
      </w:r>
    </w:p>
    <w:p w14:paraId="2812D5FB" w14:textId="15FF4F5E" w:rsidR="00451FA8" w:rsidRDefault="00451FA8" w:rsidP="001B0B33">
      <w:r>
        <w:t>Um eine sichere und präzise Navigation zu gewährleisten, nutzt Nimbus eine Kombination aus verschiedenen Sensoren:</w:t>
      </w:r>
    </w:p>
    <w:p w14:paraId="40C70A7E" w14:textId="590A86D2" w:rsidR="00451FA8" w:rsidRDefault="00451FA8" w:rsidP="000B620A">
      <w:pPr>
        <w:pStyle w:val="Listenabsatz"/>
        <w:numPr>
          <w:ilvl w:val="0"/>
          <w:numId w:val="8"/>
        </w:numPr>
        <w:ind w:left="927"/>
      </w:pPr>
      <w:r w:rsidRPr="00C36B5D">
        <w:rPr>
          <w:b/>
          <w:bCs/>
        </w:rPr>
        <w:t>GPS-Modul</w:t>
      </w:r>
      <w:r>
        <w:t>:</w:t>
      </w:r>
    </w:p>
    <w:p w14:paraId="2EEA621C" w14:textId="77777777" w:rsidR="00451FA8" w:rsidRDefault="00451FA8" w:rsidP="0095214F">
      <w:pPr>
        <w:pStyle w:val="Listenabsatz"/>
        <w:ind w:left="1287"/>
      </w:pPr>
      <w:r>
        <w:t>Dient zur Positionsbestimmung und ermöglicht Wegpunkt-Navigation.</w:t>
      </w:r>
    </w:p>
    <w:p w14:paraId="70C299F2" w14:textId="77777777" w:rsidR="00451FA8" w:rsidRPr="00451FA8" w:rsidRDefault="00451FA8" w:rsidP="0095214F">
      <w:pPr>
        <w:pStyle w:val="Listenabsatz"/>
        <w:ind w:left="1287"/>
        <w:rPr>
          <w:lang w:val="en-US"/>
        </w:rPr>
      </w:pPr>
      <w:r w:rsidRPr="00451FA8">
        <w:rPr>
          <w:lang w:val="en-US"/>
        </w:rPr>
        <w:t>Unterstützt Return to Home (RTH).</w:t>
      </w:r>
    </w:p>
    <w:p w14:paraId="7498C795" w14:textId="77777777" w:rsidR="00451FA8" w:rsidRDefault="00451FA8" w:rsidP="0095214F">
      <w:pPr>
        <w:pStyle w:val="Listenabsatz"/>
        <w:ind w:left="1287"/>
      </w:pPr>
      <w:r>
        <w:t>Integriert in die Flugsteuerung für präzise Bahnführung.</w:t>
      </w:r>
    </w:p>
    <w:p w14:paraId="46EB5F35" w14:textId="77777777" w:rsidR="0095214F" w:rsidRDefault="00622269" w:rsidP="0095214F">
      <w:pPr>
        <w:pStyle w:val="Listenabsatz"/>
        <w:numPr>
          <w:ilvl w:val="0"/>
          <w:numId w:val="8"/>
        </w:numPr>
        <w:ind w:left="927"/>
      </w:pPr>
      <w:r w:rsidRPr="00C36B5D">
        <w:rPr>
          <w:b/>
          <w:bCs/>
        </w:rPr>
        <w:t>Ultraschallsensoren</w:t>
      </w:r>
      <w:r w:rsidR="00451FA8">
        <w:t>:</w:t>
      </w:r>
    </w:p>
    <w:p w14:paraId="4D0AE380" w14:textId="751522F7" w:rsidR="00622269" w:rsidRDefault="00451FA8" w:rsidP="0095214F">
      <w:pPr>
        <w:pStyle w:val="Listenabsatz"/>
        <w:ind w:left="927" w:firstLine="360"/>
      </w:pPr>
      <w:r>
        <w:t>Dienen</w:t>
      </w:r>
      <w:r w:rsidR="00622269">
        <w:t xml:space="preserve"> zur Hinderniserkennung und Kollisionsvermeidung.</w:t>
      </w:r>
    </w:p>
    <w:p w14:paraId="35C67FF1" w14:textId="77777777" w:rsidR="00451FA8" w:rsidRDefault="00451FA8" w:rsidP="0095214F">
      <w:pPr>
        <w:pStyle w:val="Listenabsatz"/>
        <w:ind w:left="1287"/>
      </w:pPr>
      <w:r>
        <w:t>Messung der Entfernung zu Objekten in der Umgebung.</w:t>
      </w:r>
    </w:p>
    <w:p w14:paraId="1B2708B6" w14:textId="77777777" w:rsidR="00451FA8" w:rsidRDefault="00451FA8" w:rsidP="0095214F">
      <w:pPr>
        <w:pStyle w:val="Listenabsatz"/>
        <w:ind w:left="1287"/>
      </w:pPr>
      <w:r>
        <w:t>Übermittlung der Daten in Echtzeit an den Flight Controller.</w:t>
      </w:r>
    </w:p>
    <w:p w14:paraId="12686E2D" w14:textId="77777777" w:rsidR="0095214F" w:rsidRDefault="00D27B89" w:rsidP="0095214F">
      <w:pPr>
        <w:pStyle w:val="Listenabsatz"/>
        <w:numPr>
          <w:ilvl w:val="0"/>
          <w:numId w:val="8"/>
        </w:numPr>
        <w:ind w:left="927"/>
      </w:pPr>
      <w:r>
        <w:rPr>
          <w:b/>
          <w:bCs/>
        </w:rPr>
        <w:t>Kamera</w:t>
      </w:r>
      <w:r w:rsidR="00451FA8">
        <w:t>:</w:t>
      </w:r>
    </w:p>
    <w:p w14:paraId="19CDF4D5" w14:textId="336FABF4" w:rsidR="0095214F" w:rsidRDefault="0095214F" w:rsidP="0095214F">
      <w:pPr>
        <w:pStyle w:val="Listenabsatz"/>
        <w:ind w:left="927" w:firstLine="491"/>
      </w:pPr>
      <w:r>
        <w:t>Dienen zur Hinderniserkennung</w:t>
      </w:r>
    </w:p>
    <w:p w14:paraId="3BAC7A7E" w14:textId="1316CAA4" w:rsidR="00BA28B5" w:rsidRDefault="00BA28B5" w:rsidP="0095214F">
      <w:pPr>
        <w:pStyle w:val="Listenabsatz"/>
        <w:ind w:left="927" w:firstLine="491"/>
      </w:pPr>
      <w:r>
        <w:t>Übermittelt die Daten an das Handy, um es dort auszuwerten.</w:t>
      </w:r>
    </w:p>
    <w:p w14:paraId="5EF89D98" w14:textId="4DA33CAA" w:rsidR="00451FA8" w:rsidRPr="00451FA8" w:rsidRDefault="00451FA8" w:rsidP="001B0B33">
      <w:r>
        <w:t>Diese Kombination ermöglicht es Nimbus, autonom Hindernisse zu erkennen und zu umgehen, um eine sichere Navigation für blinde und sehbeeinträchtigte Personen zu gewährleisten.</w:t>
      </w:r>
    </w:p>
    <w:p w14:paraId="702C1458" w14:textId="77777777" w:rsidR="00622269" w:rsidRDefault="00622269" w:rsidP="001B0B33">
      <w:pPr>
        <w:pStyle w:val="berschrift4"/>
      </w:pPr>
      <w:r>
        <w:t>Entwicklung und Testphase über Telemetrie und FlySky-Receiver:</w:t>
      </w:r>
    </w:p>
    <w:p w14:paraId="418FE601" w14:textId="212A6A19" w:rsidR="00E16833" w:rsidRDefault="00E16833" w:rsidP="001B0B33">
      <w:r>
        <w:t>Die Testphase von Nimbus umfasst sowohl manuelle als auch autonome Testflüge, die durch verschiedene Schnittstellen und Systeme unterstützt werden:</w:t>
      </w:r>
    </w:p>
    <w:p w14:paraId="28992827" w14:textId="2BBC8E3C" w:rsidR="00E16833" w:rsidRDefault="00E16833" w:rsidP="000B620A">
      <w:pPr>
        <w:pStyle w:val="Listenabsatz"/>
        <w:numPr>
          <w:ilvl w:val="0"/>
          <w:numId w:val="12"/>
        </w:numPr>
        <w:ind w:left="927"/>
      </w:pPr>
      <w:r>
        <w:t>Manuelle Steuerung mit FlySky-Receiver:</w:t>
      </w:r>
    </w:p>
    <w:p w14:paraId="16A6306B" w14:textId="77777777" w:rsidR="00E16833" w:rsidRDefault="00E16833" w:rsidP="000B620A">
      <w:pPr>
        <w:pStyle w:val="Listenabsatz"/>
        <w:numPr>
          <w:ilvl w:val="0"/>
          <w:numId w:val="14"/>
        </w:numPr>
        <w:ind w:left="1287"/>
      </w:pPr>
      <w:r>
        <w:t>Zur Kalibrierung und ersten Testflügen wird eine FlySky-Fernsteuerung genutzt.</w:t>
      </w:r>
    </w:p>
    <w:p w14:paraId="009C40F5" w14:textId="77777777" w:rsidR="00E16833" w:rsidRDefault="00E16833" w:rsidP="000B620A">
      <w:pPr>
        <w:pStyle w:val="Listenabsatz"/>
        <w:numPr>
          <w:ilvl w:val="0"/>
          <w:numId w:val="14"/>
        </w:numPr>
        <w:ind w:left="1287"/>
      </w:pPr>
      <w:r>
        <w:t>Ermöglicht manuelle Kontrolle zur Feinabstimmung der Steuerung.</w:t>
      </w:r>
    </w:p>
    <w:p w14:paraId="0574A071" w14:textId="77777777" w:rsidR="00E16833" w:rsidRDefault="00E16833" w:rsidP="000B620A">
      <w:pPr>
        <w:pStyle w:val="Listenabsatz"/>
        <w:numPr>
          <w:ilvl w:val="0"/>
          <w:numId w:val="12"/>
        </w:numPr>
        <w:ind w:left="927"/>
      </w:pPr>
      <w:r>
        <w:t>Autonome Tests:</w:t>
      </w:r>
    </w:p>
    <w:p w14:paraId="2034D499" w14:textId="77777777" w:rsidR="00E16833" w:rsidRDefault="00E16833" w:rsidP="000B620A">
      <w:pPr>
        <w:pStyle w:val="Listenabsatz"/>
        <w:numPr>
          <w:ilvl w:val="0"/>
          <w:numId w:val="13"/>
        </w:numPr>
        <w:ind w:left="1287"/>
      </w:pPr>
      <w:r>
        <w:t>Nutzung von Mission Planner zur Programmierung von Wegpunkten.</w:t>
      </w:r>
    </w:p>
    <w:p w14:paraId="25CCBB04" w14:textId="77777777" w:rsidR="00E16833" w:rsidRDefault="00E16833" w:rsidP="000B620A">
      <w:pPr>
        <w:pStyle w:val="Listenabsatz"/>
        <w:numPr>
          <w:ilvl w:val="0"/>
          <w:numId w:val="13"/>
        </w:numPr>
        <w:ind w:left="1287"/>
      </w:pPr>
      <w:r>
        <w:t>Überprüfung der automatischen Hinderniserkennung und Navigation.</w:t>
      </w:r>
    </w:p>
    <w:p w14:paraId="74B9C4DD" w14:textId="7F75B99D" w:rsidR="00AE5B08" w:rsidRPr="00AE5B08" w:rsidRDefault="00AE5B08" w:rsidP="000B620A">
      <w:pPr>
        <w:pStyle w:val="Listenabsatz"/>
        <w:numPr>
          <w:ilvl w:val="0"/>
          <w:numId w:val="12"/>
        </w:numPr>
        <w:ind w:left="927"/>
        <w:rPr>
          <w:lang w:val="en-US"/>
        </w:rPr>
      </w:pPr>
      <w:r w:rsidRPr="00AE5B08">
        <w:rPr>
          <w:lang w:val="en-US"/>
        </w:rPr>
        <w:t>Live-Telemetrie mit QGroundControl/Mission Planner:</w:t>
      </w:r>
    </w:p>
    <w:p w14:paraId="15C257E3" w14:textId="63B0A9E3" w:rsidR="00AE5B08" w:rsidRDefault="00AE5B08" w:rsidP="000B620A">
      <w:pPr>
        <w:pStyle w:val="Listenabsatz"/>
        <w:numPr>
          <w:ilvl w:val="0"/>
          <w:numId w:val="13"/>
        </w:numPr>
        <w:ind w:left="1287"/>
      </w:pPr>
      <w:r>
        <w:t>Verbindung über Telemetry Radio, um Flugparameter in Echtzeit zu überwachen.</w:t>
      </w:r>
    </w:p>
    <w:p w14:paraId="556237B2" w14:textId="5F89721B" w:rsidR="00AE5B08" w:rsidRDefault="00AE5B08" w:rsidP="000B620A">
      <w:pPr>
        <w:pStyle w:val="Listenabsatz"/>
        <w:numPr>
          <w:ilvl w:val="0"/>
          <w:numId w:val="13"/>
        </w:numPr>
        <w:ind w:left="1287"/>
      </w:pPr>
      <w:r>
        <w:t>Möglichkeit, Flugdaten aufzuzeichnen und später zu analysieren.</w:t>
      </w:r>
    </w:p>
    <w:p w14:paraId="3A64F32C" w14:textId="3A2F3C3B" w:rsidR="00E16833" w:rsidRDefault="00E16833" w:rsidP="001B0B33">
      <w:r>
        <w:lastRenderedPageBreak/>
        <w:t>Durch diese umfangreiche Entwicklungs- und Testphase wird sichergestellt, dass Nimbus zuverlässig funktioniert und präzise Navigationshinweise für sehbeeinträchtigte Personen bereitstellt.</w:t>
      </w:r>
    </w:p>
    <w:p w14:paraId="1ECE07F3" w14:textId="708C69DB" w:rsidR="00233EB6" w:rsidRDefault="00233EB6" w:rsidP="00233EB6">
      <w:pPr>
        <w:pStyle w:val="berschrift3"/>
      </w:pPr>
      <w:bookmarkStart w:id="158" w:name="_Toc195265578"/>
      <w:r>
        <w:t>Drohnensimmulation</w:t>
      </w:r>
      <w:bookmarkEnd w:id="158"/>
    </w:p>
    <w:p w14:paraId="419F8E8B" w14:textId="090CFC11" w:rsidR="00581317" w:rsidRDefault="0077617D" w:rsidP="0077617D">
      <w:r w:rsidRPr="0077617D">
        <w:t>Die Simulation der Drohne erfolgt mittels der Open-Source-Simulationsumgebung Gazebo in Kombination mit ArduPilot. Dieses Setup ermöglicht eine realistische Testumgebung für autonome Flugmissionen, Hinderniserkennung und Systeminteraktionen, ohne dabei auf die reale Hardware angewiesen zu sein. Die Simulation ist essenziell für die Validierung von Navigationsstrategien und Sicherheitsfunktionen.</w:t>
      </w:r>
    </w:p>
    <w:p w14:paraId="4D1ABEDA" w14:textId="347A77B5" w:rsidR="0081433F" w:rsidRPr="009142D5" w:rsidRDefault="0081433F" w:rsidP="009142D5">
      <w:pPr>
        <w:pStyle w:val="berschrift4"/>
      </w:pPr>
      <w:r w:rsidRPr="009142D5">
        <w:t>Simulationskomponenten</w:t>
      </w:r>
    </w:p>
    <w:p w14:paraId="722CAC0A" w14:textId="3B94BB9A" w:rsidR="004B3EB7" w:rsidRDefault="004B3EB7" w:rsidP="004B3EB7">
      <w:pPr>
        <w:pStyle w:val="Listenabsatz"/>
        <w:numPr>
          <w:ilvl w:val="0"/>
          <w:numId w:val="68"/>
        </w:numPr>
      </w:pPr>
      <w:r>
        <w:t>Gazebo dient als 3D-Simulator mit physikalischer Engine, in dem die Drohne samt Sensorik und Umweltbedingungen modelliert ist.</w:t>
      </w:r>
    </w:p>
    <w:p w14:paraId="0A2934C4" w14:textId="02BBBEF4" w:rsidR="004B3EB7" w:rsidRDefault="004B3EB7" w:rsidP="004B3EB7">
      <w:pPr>
        <w:pStyle w:val="Listenabsatz"/>
        <w:numPr>
          <w:ilvl w:val="0"/>
          <w:numId w:val="68"/>
        </w:numPr>
      </w:pPr>
      <w:r>
        <w:t>ArduPilot SITL (Software-in-the-Loop) wird verwendet, um das Flugverhalten des Autopiloten in einer virtuellen Umgebung zu testen.</w:t>
      </w:r>
    </w:p>
    <w:p w14:paraId="6ADED71D" w14:textId="3B19F224" w:rsidR="004B3EB7" w:rsidRDefault="004B3EB7" w:rsidP="004B3EB7">
      <w:pPr>
        <w:pStyle w:val="Listenabsatz"/>
        <w:numPr>
          <w:ilvl w:val="0"/>
          <w:numId w:val="68"/>
        </w:numPr>
      </w:pPr>
      <w:r>
        <w:t>Das Plugin gazebo_ardupilot sorgt für die Verbindung zwischen der Drohnensimulation in Gazebo und dem ArduPilot-Flugcontroller.</w:t>
      </w:r>
    </w:p>
    <w:p w14:paraId="264D800D" w14:textId="01EF558C" w:rsidR="0081433F" w:rsidRDefault="004B3EB7" w:rsidP="004B3EB7">
      <w:pPr>
        <w:pStyle w:val="Listenabsatz"/>
        <w:numPr>
          <w:ilvl w:val="0"/>
          <w:numId w:val="68"/>
        </w:numPr>
      </w:pPr>
      <w:r>
        <w:t>Zur Missionsplanung und Flugüberwachung werden Tools wie Mission Planner oder QGroundControl eingesetzt.</w:t>
      </w:r>
    </w:p>
    <w:p w14:paraId="206E4303" w14:textId="6B1234A4" w:rsidR="009142D5" w:rsidRDefault="009142D5" w:rsidP="009142D5">
      <w:pPr>
        <w:pStyle w:val="berschrift4"/>
      </w:pPr>
      <w:r w:rsidRPr="009142D5">
        <w:t>Entwicklungsstrategie</w:t>
      </w:r>
    </w:p>
    <w:p w14:paraId="1A20DF47" w14:textId="3045BCBD" w:rsidR="009142D5" w:rsidRDefault="009142D5" w:rsidP="009142D5">
      <w:r>
        <w:t>Statt die Kommunikation direkt auf der Embedded-Hardware (ESP32) zu implementieren, wurde für die frühe Entwicklungsphase ein Python-basierter HTTP-Testserver erstellt. Dieser dient als flexible Schnittstelle zur Simulation und erlaubt es, Systemlogik wie das Setzen von Wegpunkten, Statusabfragen oder Reaktionen auf erkannte Hindernisse schnell zu entwickeln und zu testen. Python bietet hierbei den Vorteil einer einfacheren und schnelleren Umsetzung im Vergleich zur Entwicklung in C++ auf ressourcenbegrenzter Hardware.</w:t>
      </w:r>
    </w:p>
    <w:p w14:paraId="10CE7264" w14:textId="7A2259AB" w:rsidR="009142D5" w:rsidRDefault="009142D5" w:rsidP="009142D5">
      <w:r>
        <w:t>Sobald die Softwarelogik im Simulationsumfeld ausreichend validiert wurde, erfolgt die Übertragung auf die reale Drohne mit ESP32 und Pixhawk.</w:t>
      </w:r>
    </w:p>
    <w:p w14:paraId="38D6BE74" w14:textId="12ACC4E1" w:rsidR="009142D5" w:rsidRDefault="005B7D25" w:rsidP="005B7D25">
      <w:pPr>
        <w:pStyle w:val="berschrift4"/>
      </w:pPr>
      <w:r w:rsidRPr="005B7D25">
        <w:t>Vorteile der Simulation</w:t>
      </w:r>
    </w:p>
    <w:p w14:paraId="05AB7EE2" w14:textId="7FA47748" w:rsidR="005B7D25" w:rsidRDefault="005B7D25" w:rsidP="005B7D25">
      <w:pPr>
        <w:pStyle w:val="Listenabsatz"/>
        <w:numPr>
          <w:ilvl w:val="0"/>
          <w:numId w:val="69"/>
        </w:numPr>
      </w:pPr>
      <w:r>
        <w:t>Gefahrloses Testen von Navigationsstrategien und Flugmodi</w:t>
      </w:r>
    </w:p>
    <w:p w14:paraId="750EE825" w14:textId="59577B5B" w:rsidR="005B7D25" w:rsidRDefault="005B7D25" w:rsidP="005B7D25">
      <w:pPr>
        <w:pStyle w:val="Listenabsatz"/>
        <w:numPr>
          <w:ilvl w:val="0"/>
          <w:numId w:val="69"/>
        </w:numPr>
      </w:pPr>
      <w:r>
        <w:t>Validierung der Sensorlogik und Benutzerinteraktionen in kontrollierter Umgebung</w:t>
      </w:r>
    </w:p>
    <w:p w14:paraId="2FE85C13" w14:textId="0C7C984E" w:rsidR="005B7D25" w:rsidRDefault="005B7D25" w:rsidP="005B7D25">
      <w:pPr>
        <w:pStyle w:val="Listenabsatz"/>
        <w:numPr>
          <w:ilvl w:val="0"/>
          <w:numId w:val="69"/>
        </w:numPr>
      </w:pPr>
      <w:r>
        <w:t>Parallele Entwicklung von Softwarekomponenten unabhängig von Hardwareverfügbarkeit</w:t>
      </w:r>
    </w:p>
    <w:p w14:paraId="57823AF7" w14:textId="37E09E69" w:rsidR="005B7D25" w:rsidRPr="005B7D25" w:rsidRDefault="005B7D25" w:rsidP="005B7D25">
      <w:pPr>
        <w:pStyle w:val="Listenabsatz"/>
        <w:numPr>
          <w:ilvl w:val="0"/>
          <w:numId w:val="69"/>
        </w:numPr>
      </w:pPr>
      <w:r>
        <w:t>Reproduzierbare Testumgebungen für Debugging und Weiterentwicklung</w:t>
      </w:r>
    </w:p>
    <w:p w14:paraId="13200C87" w14:textId="77777777" w:rsidR="002F784B" w:rsidRDefault="002F784B" w:rsidP="002F784B">
      <w:pPr>
        <w:pStyle w:val="berschrift2"/>
      </w:pPr>
      <w:bookmarkStart w:id="159" w:name="_Toc195265579"/>
      <w:r>
        <w:t>Herausforderungen der Umsetzung</w:t>
      </w:r>
      <w:bookmarkEnd w:id="159"/>
    </w:p>
    <w:p w14:paraId="209B1B78" w14:textId="62425915" w:rsidR="001E3A6F" w:rsidRDefault="001E3A6F" w:rsidP="001E3A6F">
      <w:r w:rsidRPr="001E3A6F">
        <w:t>Während der Umsetzung des Projekts traten verschiedene technische Herausforderungen auf, die im Folgenden dargestellt sowie deren Lösungsansätze erläutert werden.</w:t>
      </w:r>
    </w:p>
    <w:p w14:paraId="53D543CF" w14:textId="1688F1E4" w:rsidR="00C4261A" w:rsidRDefault="00C4261A" w:rsidP="001904E0">
      <w:pPr>
        <w:pStyle w:val="berschrift3"/>
      </w:pPr>
      <w:bookmarkStart w:id="160" w:name="_Toc195265580"/>
      <w:r>
        <w:t>Fehlbestellung des Akkus</w:t>
      </w:r>
      <w:r w:rsidR="001613FA" w:rsidRPr="001613FA">
        <w:t xml:space="preserve"> und daraus resultierende Schäden</w:t>
      </w:r>
      <w:bookmarkEnd w:id="160"/>
    </w:p>
    <w:p w14:paraId="3F38EB82" w14:textId="77777777" w:rsidR="00DC3F31" w:rsidRDefault="00DC3F31" w:rsidP="001B0B33">
      <w:r>
        <w:t>Zu Beginn wurde ein 4S-Akku bestellt, wobei irrtümlicherweise angenommen wurde, dass dieser für die Anforderungen des Systems nicht ausreichend sei. Aufgrund dieser Fehleinschätzung wurde ein 6S-Akku beschafft.</w:t>
      </w:r>
    </w:p>
    <w:p w14:paraId="05AFB0D9" w14:textId="77777777" w:rsidR="00DC3F31" w:rsidRDefault="00DC3F31" w:rsidP="001B0B33">
      <w:r>
        <w:t>Erst nach weiterführender Analyse stellte sich heraus, dass nicht der ursprüngliche Akku das Problem war, sondern der verbaute Electronic Speed Controller (ESC), der fehlerhaft war und die Leistung des 4S-Akkus nicht korrekt verarbeiten konnte. Durch den Austausch des ESC hätte der ursprüngliche Akku verwendet werden können.</w:t>
      </w:r>
    </w:p>
    <w:p w14:paraId="4A7919AB" w14:textId="40202769" w:rsidR="00DC3F31" w:rsidRPr="00DC3F31" w:rsidRDefault="00DC3F31" w:rsidP="001B0B33">
      <w:r>
        <w:t>Der Einsatz des leistungsstärkeren 6S-Akkus führte jedoch dazu, dass die bestehenden ESCs aufgrund der höheren Spannung zerstört wurden, was zu zusätzlichen Kosten und Verzögerungen im Entwicklungsprozess führte.</w:t>
      </w:r>
    </w:p>
    <w:p w14:paraId="13811A52" w14:textId="77777777" w:rsidR="00C4261A" w:rsidRPr="00C719AB" w:rsidRDefault="00C4261A" w:rsidP="001904E0">
      <w:pPr>
        <w:pStyle w:val="berschrift3"/>
        <w:rPr>
          <w:lang w:val="en-GB"/>
        </w:rPr>
      </w:pPr>
      <w:bookmarkStart w:id="161" w:name="_Toc195265581"/>
      <w:r w:rsidRPr="00C4261A">
        <w:rPr>
          <w:lang w:val="en-US"/>
        </w:rPr>
        <w:t>Defekter Electronic Speed Controller (ESC)</w:t>
      </w:r>
      <w:bookmarkEnd w:id="161"/>
    </w:p>
    <w:p w14:paraId="3E88639D" w14:textId="6B7BBA4D" w:rsidR="00B62992" w:rsidRPr="00B62992" w:rsidRDefault="00B62992" w:rsidP="001B0B33">
      <w:r w:rsidRPr="00B62992">
        <w:t>Der ursprünglich gelieferte ESC war fehlerhaft und musste ersetzt werden. Dies erschwerte die Fehlersuche und führte zu falschen Annahmen bezüglich der Kompatibilität des Akkus.</w:t>
      </w:r>
    </w:p>
    <w:p w14:paraId="51D95C1B" w14:textId="77777777" w:rsidR="00C4261A" w:rsidRDefault="00C4261A" w:rsidP="001904E0">
      <w:pPr>
        <w:pStyle w:val="berschrift3"/>
      </w:pPr>
      <w:bookmarkStart w:id="162" w:name="_Toc195265582"/>
      <w:r>
        <w:t>Inkompatibilität zwischen Akku und ESC</w:t>
      </w:r>
      <w:bookmarkEnd w:id="162"/>
    </w:p>
    <w:p w14:paraId="6473F3C0" w14:textId="7A3F22C1" w:rsidR="00C9709C" w:rsidRDefault="00C4261A" w:rsidP="001B0B33">
      <w:r>
        <w:t>Der ursprünglich bestellte Akku war technisch geeignet, jedoch war der verbaute ESC nicht für die erhöhte Strombelastung ausgelegt. Dies führte zu einem Ausfall der Komponente, weshalb ein leistungsfähigerer ESC beschafft werden musste.</w:t>
      </w:r>
    </w:p>
    <w:p w14:paraId="2A0D1B64" w14:textId="77777777" w:rsidR="00C4261A" w:rsidRDefault="00C4261A" w:rsidP="001904E0">
      <w:pPr>
        <w:pStyle w:val="berschrift3"/>
      </w:pPr>
      <w:bookmarkStart w:id="163" w:name="_Toc195265583"/>
      <w:r>
        <w:t>Unzureichende MAVLink-Dokumentation für den ESP32 in C++</w:t>
      </w:r>
      <w:bookmarkEnd w:id="163"/>
    </w:p>
    <w:p w14:paraId="5E870E0D" w14:textId="77777777" w:rsidR="00941DD7" w:rsidRDefault="00941DD7" w:rsidP="001B0B33">
      <w:r>
        <w:t>Die Implementierung der MAVLink-Kommunikation auf dem ESP32 gestaltete sich als komplex, da die verfügbare Dokumentation für C++ lückenhaft war. Dies erschwerte die direkte Implementierung der benötigten Schnittstellen und erforderte eine iterative Herangehensweise.</w:t>
      </w:r>
    </w:p>
    <w:p w14:paraId="0AC4A01E" w14:textId="1806BAE0" w:rsidR="0016071F" w:rsidRPr="00941DD7" w:rsidRDefault="00941DD7" w:rsidP="001B0B33">
      <w:r>
        <w:t>Um dieses Problem zu bewältigen, wurde zunächst eine Testimplementierung in Python erstellt, um die grundlegende Kommunikation mit MAVLink zu validieren. Anschließend wurden die Kommunikationsstrukturen mithilfe des MAVLink-Inspectors analysiert und überprüft. Auf Basis dieser Erkenntnisse wurde die Implementierung anschließend erfolgreich in C++ umgesetzt, wodurch eine stabile und funktionale MAVLink-Kommunikation auf dem ESP32 realisiert werden konnte.</w:t>
      </w:r>
      <w:r w:rsidR="00EB12A4" w:rsidRPr="00EB12A4">
        <w:rPr>
          <w:noProof/>
        </w:rPr>
        <w:lastRenderedPageBreak/>
        <w:drawing>
          <wp:inline distT="0" distB="0" distL="0" distR="0" wp14:anchorId="6F60DC7A" wp14:editId="5A3A46D3">
            <wp:extent cx="5760085" cy="5530850"/>
            <wp:effectExtent l="0" t="0" r="0" b="0"/>
            <wp:docPr id="102046583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5836" name="Grafik 1" descr="Ein Bild, das Text, Elektronik, Screenshot, Software enthält.&#10;&#10;Automatisch generierte Beschreibung"/>
                    <pic:cNvPicPr/>
                  </pic:nvPicPr>
                  <pic:blipFill>
                    <a:blip r:embed="rId67"/>
                    <a:stretch>
                      <a:fillRect/>
                    </a:stretch>
                  </pic:blipFill>
                  <pic:spPr>
                    <a:xfrm>
                      <a:off x="0" y="0"/>
                      <a:ext cx="5760085" cy="5530850"/>
                    </a:xfrm>
                    <a:prstGeom prst="rect">
                      <a:avLst/>
                    </a:prstGeom>
                  </pic:spPr>
                </pic:pic>
              </a:graphicData>
            </a:graphic>
          </wp:inline>
        </w:drawing>
      </w:r>
    </w:p>
    <w:p w14:paraId="2921C773" w14:textId="77777777" w:rsidR="00C4261A" w:rsidRDefault="00C4261A" w:rsidP="001904E0">
      <w:pPr>
        <w:pStyle w:val="berschrift3"/>
      </w:pPr>
      <w:bookmarkStart w:id="164" w:name="_Toc195265584"/>
      <w:r>
        <w:t>Spannungsinkompatibilität zwischen Ultraschallsensor und ESP32</w:t>
      </w:r>
      <w:bookmarkEnd w:id="164"/>
    </w:p>
    <w:p w14:paraId="5BD9CBA1" w14:textId="0FED4499" w:rsidR="001E3A6F" w:rsidRPr="00723F5F" w:rsidRDefault="00C4261A" w:rsidP="005F6E6E">
      <w:r>
        <w:t>Der verwendete Ultraschallsensor operiert mit einer Betriebsspannung von 5V, während der ESP32 mit 3,3V arbeitet. Um eine sichere Kommunikation zwischen den Komponenten zu gewährleisten, war der Einsatz sowohl eines Boost- als auch eines Stepdown-Wandlers erforderlich.</w:t>
      </w:r>
    </w:p>
    <w:p w14:paraId="261730E6" w14:textId="537A113A" w:rsidR="00B419F5" w:rsidRDefault="00B419F5" w:rsidP="005F6E6E">
      <w:r>
        <w:rPr>
          <w:noProof/>
        </w:rPr>
        <w:lastRenderedPageBreak/>
        <w:drawing>
          <wp:inline distT="0" distB="0" distL="0" distR="0" wp14:anchorId="1176CE7A" wp14:editId="379B78A1">
            <wp:extent cx="5208905" cy="4413250"/>
            <wp:effectExtent l="0" t="0" r="0" b="6350"/>
            <wp:docPr id="1828753928" name="Grafik 6"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3928" name="Grafik 6" descr="Ein Bild, das Text, Computer, computer, Büroausstattung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1071" b="31229"/>
                    <a:stretch/>
                  </pic:blipFill>
                  <pic:spPr bwMode="auto">
                    <a:xfrm>
                      <a:off x="0" y="0"/>
                      <a:ext cx="5208905"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1EB8EABE" w14:textId="3D0EDCF3" w:rsidR="00154E95" w:rsidRDefault="00154E95" w:rsidP="005F6E6E">
      <w:r w:rsidRPr="00154E95">
        <w:t>Zur Veranschaulichung kann ein Bild des beschädigten ESC in die Dokumentation aufgenommen werden, um die Auswirkungen der Inkompatibilität zwischen Akku und ESC visuell darzustellen.</w:t>
      </w:r>
    </w:p>
    <w:p w14:paraId="030EDE81" w14:textId="77777777" w:rsidR="009A4CD5" w:rsidRDefault="009A4CD5" w:rsidP="005F6E6E">
      <w:pPr>
        <w:pStyle w:val="berschrift4"/>
      </w:pPr>
      <w:r>
        <w:t>Ungenauigkeit des GPS-Moduls</w:t>
      </w:r>
    </w:p>
    <w:p w14:paraId="6C7AB767" w14:textId="77777777" w:rsidR="009A4CD5" w:rsidRDefault="009A4CD5" w:rsidP="005F6E6E">
      <w:r>
        <w:t>Während der ersten Testflüge zeigte sich, dass die Genauigkeit des GPS-Moduls nicht ausreicht, um eine präzise Positionsbestimmung für die Drohne sicherzustellen. Besonders in urbanen Umgebungen oder in Bereichen mit schlechter Satellitenabdeckung kam es zu Abweichungen, die ein präzises Navigieren erschwerten.</w:t>
      </w:r>
    </w:p>
    <w:p w14:paraId="7F7F4337" w14:textId="3ADAE1A2" w:rsidR="009A4CD5" w:rsidRDefault="009A4CD5" w:rsidP="005F6E6E">
      <w:r>
        <w:t>Um dennoch eine zuverlässige Hinderniserkennung und Kollisionsvermeidung zu gewährleisten, wurden Ultraschallsensoren integriert. Diese ermöglichen eine genaue Distanzmessung zu Hindernissen und dienen als zusätzliche Sicherheitsmaßnahme, um Kollisionen zu vermeiden.</w:t>
      </w:r>
    </w:p>
    <w:p w14:paraId="5D18B547" w14:textId="77777777" w:rsidR="00581317" w:rsidRPr="001E3A6F" w:rsidRDefault="00581317" w:rsidP="00321D1E">
      <w:pPr>
        <w:ind w:left="567"/>
      </w:pPr>
    </w:p>
    <w:p w14:paraId="0792162A" w14:textId="77777777" w:rsidR="00335C4C" w:rsidRDefault="002F784B" w:rsidP="003E6907">
      <w:pPr>
        <w:pStyle w:val="berschrift2"/>
      </w:pPr>
      <w:bookmarkStart w:id="165" w:name="_Toc195265585"/>
      <w:r>
        <w:t>Fazit und Ausblic</w:t>
      </w:r>
      <w:r w:rsidR="00243A52">
        <w:t>K</w:t>
      </w:r>
      <w:bookmarkEnd w:id="165"/>
    </w:p>
    <w:p w14:paraId="2D7B0C45" w14:textId="0C186BC8" w:rsidR="004E1C03" w:rsidRDefault="004E1C03" w:rsidP="004E1C03">
      <w:r>
        <w:t>Die Nimbus-Drohne wurde entwickelt, um blinden und sehbeeinträchtigten Menschen eine sichere und zuverlässige Navigation im öffentlichen Raum zu ermöglichen. Durch die Kombination von autonomer Drohnentechnologie, künstlicher Intelligenz (KI) und einer barrierefreien mobilen App kann die Drohne Hindernisse in Echtzeit erkennen und den Nutzer</w:t>
      </w:r>
      <w:r w:rsidR="005315D2">
        <w:t>innen und Nutzern</w:t>
      </w:r>
      <w:r>
        <w:t xml:space="preserve"> durch akustische oder haptische Signale warnen. Der Einsatz von Mission Planner erlaubt eine präzise Wegpunkt-Navigation und flexible Anpassungen an </w:t>
      </w:r>
      <w:r>
        <w:lastRenderedPageBreak/>
        <w:t>verschiedene Umgebungen.</w:t>
      </w:r>
      <w:r w:rsidR="00601529" w:rsidRPr="00601529">
        <w:t xml:space="preserve"> </w:t>
      </w:r>
      <w:r w:rsidR="00601529">
        <w:rPr>
          <w:noProof/>
        </w:rPr>
        <w:drawing>
          <wp:inline distT="0" distB="0" distL="0" distR="0" wp14:anchorId="59D7ABE3" wp14:editId="48B3DFBF">
            <wp:extent cx="5760085" cy="7679690"/>
            <wp:effectExtent l="0" t="0" r="0" b="0"/>
            <wp:docPr id="723030531" name="Grafik 5" descr="Ein Bild, das Modellflugzeug, ferngesteuertes Spielzeug, Im Haus, ferngesteuertes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531" name="Grafik 5" descr="Ein Bild, das Modellflugzeug, ferngesteuertes Spielzeug, Im Haus, ferngesteuertes Flugzeug enthält.&#10;&#10;Automatisch generierte Beschreibu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7679690"/>
                    </a:xfrm>
                    <a:prstGeom prst="rect">
                      <a:avLst/>
                    </a:prstGeom>
                    <a:noFill/>
                    <a:ln>
                      <a:noFill/>
                    </a:ln>
                  </pic:spPr>
                </pic:pic>
              </a:graphicData>
            </a:graphic>
          </wp:inline>
        </w:drawing>
      </w:r>
    </w:p>
    <w:p w14:paraId="149BC1D3" w14:textId="2687B0CE" w:rsidR="00601529" w:rsidRDefault="00601529" w:rsidP="004E1C03">
      <w:r>
        <w:t>Bild von der Drohne</w:t>
      </w:r>
    </w:p>
    <w:p w14:paraId="3539C187" w14:textId="46FE91FC" w:rsidR="00B421AA" w:rsidRDefault="00A97514" w:rsidP="004E1C03">
      <w:r w:rsidRPr="00A97514">
        <w:rPr>
          <w:highlight w:val="yellow"/>
        </w:rPr>
        <w:t>//Noch nicht fertig</w:t>
      </w:r>
    </w:p>
    <w:p w14:paraId="1AE62E78" w14:textId="77777777" w:rsidR="004E1C03" w:rsidRDefault="004E1C03" w:rsidP="004E1C03"/>
    <w:p w14:paraId="07547A01" w14:textId="1F34C781" w:rsidR="00335C4C" w:rsidRPr="005F24FA" w:rsidRDefault="00335C4C" w:rsidP="004E1C03">
      <w:pPr>
        <w:sectPr w:rsidR="00335C4C" w:rsidRPr="005F24FA" w:rsidSect="004240D6">
          <w:headerReference w:type="default" r:id="rId70"/>
          <w:pgSz w:w="11906" w:h="16838" w:code="9"/>
          <w:pgMar w:top="1134" w:right="1134" w:bottom="1134" w:left="1701" w:header="737" w:footer="737" w:gutter="0"/>
          <w:cols w:space="720"/>
        </w:sectPr>
      </w:pPr>
    </w:p>
    <w:bookmarkStart w:id="166" w:name="_Toc195265586" w:displacedByCustomXml="next"/>
    <w:sdt>
      <w:sdtPr>
        <w:rPr>
          <w:rFonts w:eastAsia="Arial Unicode MS"/>
          <w:b w:val="0"/>
          <w:caps w:val="0"/>
          <w:kern w:val="1"/>
          <w:sz w:val="22"/>
          <w:szCs w:val="22"/>
          <w:lang w:val="de-DE"/>
        </w:rPr>
        <w:id w:val="878131281"/>
        <w:docPartObj>
          <w:docPartGallery w:val="Bibliographies"/>
          <w:docPartUnique/>
        </w:docPartObj>
      </w:sdtPr>
      <w:sdtEndPr>
        <w:rPr>
          <w:bCs w:val="0"/>
          <w:lang w:val="de-AT"/>
        </w:rPr>
      </w:sdtEndPr>
      <w:sdtContent>
        <w:p w14:paraId="71A5EE7B" w14:textId="1ED6313D" w:rsidR="00243A52" w:rsidRDefault="00243A52">
          <w:pPr>
            <w:pStyle w:val="berschrift1"/>
          </w:pPr>
          <w:r>
            <w:rPr>
              <w:lang w:val="de-DE"/>
            </w:rPr>
            <w:t>Literaturverzeichnis</w:t>
          </w:r>
          <w:bookmarkEnd w:id="166"/>
        </w:p>
        <w:sdt>
          <w:sdtPr>
            <w:id w:val="111145805"/>
            <w:bibliography/>
          </w:sdtPr>
          <w:sdtContent>
            <w:p w14:paraId="1C05B2D6" w14:textId="77777777" w:rsidR="00FF54F6" w:rsidRDefault="00243A52">
              <w:pPr>
                <w:rPr>
                  <w:rFonts w:ascii="Times New Roman" w:eastAsia="Times New Roman" w:hAnsi="Times New Roman"/>
                  <w:noProof/>
                  <w:kern w:val="0"/>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8633"/>
              </w:tblGrid>
              <w:tr w:rsidR="00000000" w14:paraId="535305FE" w14:textId="77777777">
                <w:trPr>
                  <w:divId w:val="1473936327"/>
                  <w:tblCellSpacing w:w="15" w:type="dxa"/>
                </w:trPr>
                <w:tc>
                  <w:tcPr>
                    <w:tcW w:w="50" w:type="pct"/>
                    <w:hideMark/>
                  </w:tcPr>
                  <w:p w14:paraId="22881FD4" w14:textId="1E78D164" w:rsidR="00FF54F6" w:rsidRDefault="00FF54F6">
                    <w:pPr>
                      <w:pStyle w:val="Literaturverzeichnis"/>
                      <w:rPr>
                        <w:noProof/>
                        <w:kern w:val="0"/>
                        <w:sz w:val="24"/>
                        <w:lang w:val="de-DE"/>
                      </w:rPr>
                    </w:pPr>
                    <w:r>
                      <w:rPr>
                        <w:noProof/>
                        <w:lang w:val="de-DE"/>
                      </w:rPr>
                      <w:t xml:space="preserve">[1] </w:t>
                    </w:r>
                  </w:p>
                </w:tc>
                <w:tc>
                  <w:tcPr>
                    <w:tcW w:w="0" w:type="auto"/>
                    <w:hideMark/>
                  </w:tcPr>
                  <w:p w14:paraId="5B39CBF9" w14:textId="77777777" w:rsidR="00FF54F6" w:rsidRDefault="00FF54F6">
                    <w:pPr>
                      <w:pStyle w:val="Literaturverzeichnis"/>
                      <w:rPr>
                        <w:noProof/>
                        <w:lang w:val="de-DE"/>
                      </w:rPr>
                    </w:pPr>
                    <w:r w:rsidRPr="002E379C">
                      <w:rPr>
                        <w:noProof/>
                        <w:lang w:val="en-GB"/>
                      </w:rPr>
                      <w:t xml:space="preserve">„Consilium Europa,“ 18 Februar 2025. [Online]. Available: https://www.consilium.europa.eu/de/infographics/disability-eu-facts-figures/#:~:text=Wie%20viele%20Menschen%20mit%20Behinderung,vier%20Erwachsenen%20in%20der%20EU.. </w:t>
                    </w:r>
                    <w:r>
                      <w:rPr>
                        <w:noProof/>
                        <w:lang w:val="de-DE"/>
                      </w:rPr>
                      <w:t>[Zugriff am 17 März 2025].</w:t>
                    </w:r>
                  </w:p>
                </w:tc>
              </w:tr>
              <w:tr w:rsidR="00000000" w14:paraId="05DF27BF" w14:textId="77777777">
                <w:trPr>
                  <w:divId w:val="1473936327"/>
                  <w:tblCellSpacing w:w="15" w:type="dxa"/>
                </w:trPr>
                <w:tc>
                  <w:tcPr>
                    <w:tcW w:w="50" w:type="pct"/>
                    <w:hideMark/>
                  </w:tcPr>
                  <w:p w14:paraId="3319C8C0" w14:textId="77777777" w:rsidR="00FF54F6" w:rsidRDefault="00FF54F6">
                    <w:pPr>
                      <w:pStyle w:val="Literaturverzeichnis"/>
                      <w:rPr>
                        <w:noProof/>
                        <w:lang w:val="de-DE"/>
                      </w:rPr>
                    </w:pPr>
                    <w:r>
                      <w:rPr>
                        <w:noProof/>
                        <w:lang w:val="de-DE"/>
                      </w:rPr>
                      <w:t xml:space="preserve">[2] </w:t>
                    </w:r>
                  </w:p>
                </w:tc>
                <w:tc>
                  <w:tcPr>
                    <w:tcW w:w="0" w:type="auto"/>
                    <w:hideMark/>
                  </w:tcPr>
                  <w:p w14:paraId="7F3741AB" w14:textId="77777777" w:rsidR="00FF54F6" w:rsidRDefault="00FF54F6">
                    <w:pPr>
                      <w:pStyle w:val="Literaturverzeichnis"/>
                      <w:rPr>
                        <w:noProof/>
                        <w:lang w:val="de-DE"/>
                      </w:rPr>
                    </w:pPr>
                    <w:r>
                      <w:rPr>
                        <w:noProof/>
                        <w:lang w:val="de-DE"/>
                      </w:rPr>
                      <w:t xml:space="preserve">A. Weigel und L. Griebsch, „Marconomy.de,“ 25 April 2023. </w:t>
                    </w:r>
                    <w:r w:rsidRPr="002E379C">
                      <w:rPr>
                        <w:noProof/>
                        <w:lang w:val="en-GB"/>
                      </w:rPr>
                      <w:t xml:space="preserve">[Online]. Available: https://www.marconomy.de/user-experience-ux-usability-user-interface-ui-und-utility-a-b99dbf4c03f14757d3cd02bbcea85ca2/. </w:t>
                    </w:r>
                    <w:r>
                      <w:rPr>
                        <w:noProof/>
                        <w:lang w:val="de-DE"/>
                      </w:rPr>
                      <w:t>[Zugriff am 9 Januar 2025].</w:t>
                    </w:r>
                  </w:p>
                </w:tc>
              </w:tr>
              <w:tr w:rsidR="00000000" w14:paraId="034775B8" w14:textId="77777777">
                <w:trPr>
                  <w:divId w:val="1473936327"/>
                  <w:tblCellSpacing w:w="15" w:type="dxa"/>
                </w:trPr>
                <w:tc>
                  <w:tcPr>
                    <w:tcW w:w="50" w:type="pct"/>
                    <w:hideMark/>
                  </w:tcPr>
                  <w:p w14:paraId="5D049025" w14:textId="77777777" w:rsidR="00FF54F6" w:rsidRDefault="00FF54F6">
                    <w:pPr>
                      <w:pStyle w:val="Literaturverzeichnis"/>
                      <w:rPr>
                        <w:noProof/>
                        <w:lang w:val="de-DE"/>
                      </w:rPr>
                    </w:pPr>
                    <w:r>
                      <w:rPr>
                        <w:noProof/>
                        <w:lang w:val="de-DE"/>
                      </w:rPr>
                      <w:t xml:space="preserve">[3] </w:t>
                    </w:r>
                  </w:p>
                </w:tc>
                <w:tc>
                  <w:tcPr>
                    <w:tcW w:w="0" w:type="auto"/>
                    <w:hideMark/>
                  </w:tcPr>
                  <w:p w14:paraId="131AB968" w14:textId="77777777" w:rsidR="00FF54F6" w:rsidRDefault="00FF54F6">
                    <w:pPr>
                      <w:pStyle w:val="Literaturverzeichnis"/>
                      <w:rPr>
                        <w:noProof/>
                        <w:lang w:val="de-DE"/>
                      </w:rPr>
                    </w:pPr>
                    <w:r>
                      <w:rPr>
                        <w:noProof/>
                        <w:lang w:val="de-DE"/>
                      </w:rPr>
                      <w:t xml:space="preserve">J. Nielsen, Usability Engineering, USA: Morgan Kaufmann, 1993. </w:t>
                    </w:r>
                  </w:p>
                </w:tc>
              </w:tr>
              <w:tr w:rsidR="00000000" w:rsidRPr="002E379C" w14:paraId="71A0A2C6" w14:textId="77777777">
                <w:trPr>
                  <w:divId w:val="1473936327"/>
                  <w:tblCellSpacing w:w="15" w:type="dxa"/>
                </w:trPr>
                <w:tc>
                  <w:tcPr>
                    <w:tcW w:w="50" w:type="pct"/>
                    <w:hideMark/>
                  </w:tcPr>
                  <w:p w14:paraId="677BCA64" w14:textId="77777777" w:rsidR="00FF54F6" w:rsidRDefault="00FF54F6">
                    <w:pPr>
                      <w:pStyle w:val="Literaturverzeichnis"/>
                      <w:rPr>
                        <w:noProof/>
                        <w:lang w:val="de-DE"/>
                      </w:rPr>
                    </w:pPr>
                    <w:r>
                      <w:rPr>
                        <w:noProof/>
                        <w:lang w:val="de-DE"/>
                      </w:rPr>
                      <w:t xml:space="preserve">[4] </w:t>
                    </w:r>
                  </w:p>
                </w:tc>
                <w:tc>
                  <w:tcPr>
                    <w:tcW w:w="0" w:type="auto"/>
                    <w:hideMark/>
                  </w:tcPr>
                  <w:p w14:paraId="1310412A" w14:textId="77777777" w:rsidR="00FF54F6" w:rsidRPr="002E379C" w:rsidRDefault="00FF54F6">
                    <w:pPr>
                      <w:pStyle w:val="Literaturverzeichnis"/>
                      <w:rPr>
                        <w:noProof/>
                        <w:lang w:val="en-GB"/>
                      </w:rPr>
                    </w:pPr>
                    <w:r w:rsidRPr="002E379C">
                      <w:rPr>
                        <w:noProof/>
                        <w:lang w:val="en-GB"/>
                      </w:rPr>
                      <w:t xml:space="preserve">D. Norman, The Design of everyday Things, New York: BASIC BOOKS, 1969. </w:t>
                    </w:r>
                  </w:p>
                </w:tc>
              </w:tr>
              <w:tr w:rsidR="00000000" w:rsidRPr="002E379C" w14:paraId="69F49954" w14:textId="77777777">
                <w:trPr>
                  <w:divId w:val="1473936327"/>
                  <w:tblCellSpacing w:w="15" w:type="dxa"/>
                </w:trPr>
                <w:tc>
                  <w:tcPr>
                    <w:tcW w:w="50" w:type="pct"/>
                    <w:hideMark/>
                  </w:tcPr>
                  <w:p w14:paraId="3A9180D0" w14:textId="77777777" w:rsidR="00FF54F6" w:rsidRDefault="00FF54F6">
                    <w:pPr>
                      <w:pStyle w:val="Literaturverzeichnis"/>
                      <w:rPr>
                        <w:noProof/>
                        <w:lang w:val="de-DE"/>
                      </w:rPr>
                    </w:pPr>
                    <w:r>
                      <w:rPr>
                        <w:noProof/>
                        <w:lang w:val="de-DE"/>
                      </w:rPr>
                      <w:t xml:space="preserve">[5] </w:t>
                    </w:r>
                  </w:p>
                </w:tc>
                <w:tc>
                  <w:tcPr>
                    <w:tcW w:w="0" w:type="auto"/>
                    <w:hideMark/>
                  </w:tcPr>
                  <w:p w14:paraId="7B078134" w14:textId="77777777" w:rsidR="00FF54F6" w:rsidRPr="002E379C" w:rsidRDefault="00FF54F6">
                    <w:pPr>
                      <w:pStyle w:val="Literaturverzeichnis"/>
                      <w:rPr>
                        <w:noProof/>
                        <w:lang w:val="en-GB"/>
                      </w:rPr>
                    </w:pPr>
                    <w:r w:rsidRPr="002E379C">
                      <w:rPr>
                        <w:noProof/>
                        <w:lang w:val="en-GB"/>
                      </w:rPr>
                      <w:t xml:space="preserve">A. Cooper, R. Reimann, D. Cronin und C. Noessel, About Face: The Essentials of Interaction Design, Indianapolis: John Wiley &amp; Sons, Inc., 2014. </w:t>
                    </w:r>
                  </w:p>
                </w:tc>
              </w:tr>
              <w:tr w:rsidR="00000000" w14:paraId="09E25FE9" w14:textId="77777777">
                <w:trPr>
                  <w:divId w:val="1473936327"/>
                  <w:tblCellSpacing w:w="15" w:type="dxa"/>
                </w:trPr>
                <w:tc>
                  <w:tcPr>
                    <w:tcW w:w="50" w:type="pct"/>
                    <w:hideMark/>
                  </w:tcPr>
                  <w:p w14:paraId="67AB2C04" w14:textId="77777777" w:rsidR="00FF54F6" w:rsidRDefault="00FF54F6">
                    <w:pPr>
                      <w:pStyle w:val="Literaturverzeichnis"/>
                      <w:rPr>
                        <w:noProof/>
                        <w:lang w:val="de-DE"/>
                      </w:rPr>
                    </w:pPr>
                    <w:r>
                      <w:rPr>
                        <w:noProof/>
                        <w:lang w:val="de-DE"/>
                      </w:rPr>
                      <w:t xml:space="preserve">[6] </w:t>
                    </w:r>
                  </w:p>
                </w:tc>
                <w:tc>
                  <w:tcPr>
                    <w:tcW w:w="0" w:type="auto"/>
                    <w:hideMark/>
                  </w:tcPr>
                  <w:p w14:paraId="2CC48300" w14:textId="77777777" w:rsidR="00FF54F6" w:rsidRDefault="00FF54F6">
                    <w:pPr>
                      <w:pStyle w:val="Literaturverzeichnis"/>
                      <w:rPr>
                        <w:noProof/>
                        <w:lang w:val="de-DE"/>
                      </w:rPr>
                    </w:pPr>
                    <w:r>
                      <w:rPr>
                        <w:noProof/>
                        <w:lang w:val="de-DE"/>
                      </w:rPr>
                      <w:t>„Usability.de,“ [Online]. Available: https://www.usability.de/en/services/methods/personas.html. [Zugriff am 10 Januar 2025].</w:t>
                    </w:r>
                  </w:p>
                </w:tc>
              </w:tr>
              <w:tr w:rsidR="00000000" w14:paraId="1B9799FA" w14:textId="77777777">
                <w:trPr>
                  <w:divId w:val="1473936327"/>
                  <w:tblCellSpacing w:w="15" w:type="dxa"/>
                </w:trPr>
                <w:tc>
                  <w:tcPr>
                    <w:tcW w:w="50" w:type="pct"/>
                    <w:hideMark/>
                  </w:tcPr>
                  <w:p w14:paraId="4C861701" w14:textId="77777777" w:rsidR="00FF54F6" w:rsidRDefault="00FF54F6">
                    <w:pPr>
                      <w:pStyle w:val="Literaturverzeichnis"/>
                      <w:rPr>
                        <w:noProof/>
                        <w:lang w:val="de-DE"/>
                      </w:rPr>
                    </w:pPr>
                    <w:r>
                      <w:rPr>
                        <w:noProof/>
                        <w:lang w:val="de-DE"/>
                      </w:rPr>
                      <w:t xml:space="preserve">[7] </w:t>
                    </w:r>
                  </w:p>
                </w:tc>
                <w:tc>
                  <w:tcPr>
                    <w:tcW w:w="0" w:type="auto"/>
                    <w:hideMark/>
                  </w:tcPr>
                  <w:p w14:paraId="4F2D6564" w14:textId="77777777" w:rsidR="00FF54F6" w:rsidRDefault="00FF54F6">
                    <w:pPr>
                      <w:pStyle w:val="Literaturverzeichnis"/>
                      <w:rPr>
                        <w:noProof/>
                        <w:lang w:val="de-DE"/>
                      </w:rPr>
                    </w:pPr>
                    <w:r>
                      <w:rPr>
                        <w:noProof/>
                        <w:lang w:val="de-DE"/>
                      </w:rPr>
                      <w:t>„usability.de,“ [Online]. Available: https://www.usability.de/leistungen/methoden/user-journey-mapping.html. [Zugriff am 10 Januar 2025].</w:t>
                    </w:r>
                  </w:p>
                </w:tc>
              </w:tr>
              <w:tr w:rsidR="00000000" w14:paraId="6A001A55" w14:textId="77777777">
                <w:trPr>
                  <w:divId w:val="1473936327"/>
                  <w:tblCellSpacing w:w="15" w:type="dxa"/>
                </w:trPr>
                <w:tc>
                  <w:tcPr>
                    <w:tcW w:w="50" w:type="pct"/>
                    <w:hideMark/>
                  </w:tcPr>
                  <w:p w14:paraId="21FACDD6" w14:textId="77777777" w:rsidR="00FF54F6" w:rsidRDefault="00FF54F6">
                    <w:pPr>
                      <w:pStyle w:val="Literaturverzeichnis"/>
                      <w:rPr>
                        <w:noProof/>
                        <w:lang w:val="de-DE"/>
                      </w:rPr>
                    </w:pPr>
                    <w:r>
                      <w:rPr>
                        <w:noProof/>
                        <w:lang w:val="de-DE"/>
                      </w:rPr>
                      <w:t xml:space="preserve">[8] </w:t>
                    </w:r>
                  </w:p>
                </w:tc>
                <w:tc>
                  <w:tcPr>
                    <w:tcW w:w="0" w:type="auto"/>
                    <w:hideMark/>
                  </w:tcPr>
                  <w:p w14:paraId="2DB73F32" w14:textId="77777777" w:rsidR="00FF54F6" w:rsidRDefault="00FF54F6">
                    <w:pPr>
                      <w:pStyle w:val="Literaturverzeichnis"/>
                      <w:rPr>
                        <w:noProof/>
                        <w:lang w:val="de-DE"/>
                      </w:rPr>
                    </w:pPr>
                    <w:r w:rsidRPr="002E379C">
                      <w:rPr>
                        <w:noProof/>
                        <w:lang w:val="en-GB"/>
                      </w:rPr>
                      <w:t xml:space="preserve">ChatGPT. [Online]. Available: https://chatgpt.com/share/67ea8fd5-60b8-8002-9235-0cf4c244cdc7. </w:t>
                    </w:r>
                    <w:r>
                      <w:rPr>
                        <w:noProof/>
                        <w:lang w:val="de-DE"/>
                      </w:rPr>
                      <w:t>[Zugriff am 31 02 2025].</w:t>
                    </w:r>
                  </w:p>
                </w:tc>
              </w:tr>
              <w:tr w:rsidR="00000000" w14:paraId="26219237" w14:textId="77777777">
                <w:trPr>
                  <w:divId w:val="1473936327"/>
                  <w:tblCellSpacing w:w="15" w:type="dxa"/>
                </w:trPr>
                <w:tc>
                  <w:tcPr>
                    <w:tcW w:w="50" w:type="pct"/>
                    <w:hideMark/>
                  </w:tcPr>
                  <w:p w14:paraId="20FF1F6C" w14:textId="77777777" w:rsidR="00FF54F6" w:rsidRDefault="00FF54F6">
                    <w:pPr>
                      <w:pStyle w:val="Literaturverzeichnis"/>
                      <w:rPr>
                        <w:noProof/>
                        <w:lang w:val="de-DE"/>
                      </w:rPr>
                    </w:pPr>
                    <w:r>
                      <w:rPr>
                        <w:noProof/>
                        <w:lang w:val="de-DE"/>
                      </w:rPr>
                      <w:t xml:space="preserve">[9] </w:t>
                    </w:r>
                  </w:p>
                </w:tc>
                <w:tc>
                  <w:tcPr>
                    <w:tcW w:w="0" w:type="auto"/>
                    <w:hideMark/>
                  </w:tcPr>
                  <w:p w14:paraId="76654554" w14:textId="77777777" w:rsidR="00FF54F6" w:rsidRDefault="00FF54F6">
                    <w:pPr>
                      <w:pStyle w:val="Literaturverzeichnis"/>
                      <w:rPr>
                        <w:noProof/>
                        <w:lang w:val="de-DE"/>
                      </w:rPr>
                    </w:pPr>
                    <w:r>
                      <w:rPr>
                        <w:noProof/>
                        <w:lang w:val="de-DE"/>
                      </w:rPr>
                      <w:t xml:space="preserve">J. Reinemann, „HelloDesign,“ 5 Juni 2023. [Online]. </w:t>
                    </w:r>
                    <w:r w:rsidRPr="002E379C">
                      <w:rPr>
                        <w:noProof/>
                        <w:lang w:val="en-GB"/>
                      </w:rPr>
                      <w:t xml:space="preserve">Available: https://www.hellodesign.de/blog/digitale-barrierefreiheit-im-ux-design. </w:t>
                    </w:r>
                    <w:r>
                      <w:rPr>
                        <w:noProof/>
                        <w:lang w:val="de-DE"/>
                      </w:rPr>
                      <w:t>[Zugriff am 11 Januar 2025].</w:t>
                    </w:r>
                  </w:p>
                </w:tc>
              </w:tr>
              <w:tr w:rsidR="00000000" w14:paraId="09F75827" w14:textId="77777777">
                <w:trPr>
                  <w:divId w:val="1473936327"/>
                  <w:tblCellSpacing w:w="15" w:type="dxa"/>
                </w:trPr>
                <w:tc>
                  <w:tcPr>
                    <w:tcW w:w="50" w:type="pct"/>
                    <w:hideMark/>
                  </w:tcPr>
                  <w:p w14:paraId="70F314A1" w14:textId="77777777" w:rsidR="00FF54F6" w:rsidRDefault="00FF54F6">
                    <w:pPr>
                      <w:pStyle w:val="Literaturverzeichnis"/>
                      <w:rPr>
                        <w:noProof/>
                        <w:lang w:val="de-DE"/>
                      </w:rPr>
                    </w:pPr>
                    <w:r>
                      <w:rPr>
                        <w:noProof/>
                        <w:lang w:val="de-DE"/>
                      </w:rPr>
                      <w:t xml:space="preserve">[10] </w:t>
                    </w:r>
                  </w:p>
                </w:tc>
                <w:tc>
                  <w:tcPr>
                    <w:tcW w:w="0" w:type="auto"/>
                    <w:hideMark/>
                  </w:tcPr>
                  <w:p w14:paraId="386B5DB9" w14:textId="77777777" w:rsidR="00FF54F6" w:rsidRDefault="00FF54F6">
                    <w:pPr>
                      <w:pStyle w:val="Literaturverzeichnis"/>
                      <w:rPr>
                        <w:noProof/>
                        <w:lang w:val="de-DE"/>
                      </w:rPr>
                    </w:pPr>
                    <w:r w:rsidRPr="002E379C">
                      <w:rPr>
                        <w:noProof/>
                        <w:lang w:val="en-GB"/>
                      </w:rPr>
                      <w:t xml:space="preserve">S. Rank, „Audioeye,“ [Online]. Available: https://www.audioeye.com/post/accessibility-ux-design/. </w:t>
                    </w:r>
                    <w:r>
                      <w:rPr>
                        <w:noProof/>
                        <w:lang w:val="de-DE"/>
                      </w:rPr>
                      <w:t>[Zugriff am 09 April 2025].</w:t>
                    </w:r>
                  </w:p>
                </w:tc>
              </w:tr>
              <w:tr w:rsidR="00000000" w14:paraId="0A4F1D5F" w14:textId="77777777">
                <w:trPr>
                  <w:divId w:val="1473936327"/>
                  <w:tblCellSpacing w:w="15" w:type="dxa"/>
                </w:trPr>
                <w:tc>
                  <w:tcPr>
                    <w:tcW w:w="50" w:type="pct"/>
                    <w:hideMark/>
                  </w:tcPr>
                  <w:p w14:paraId="70FD90C1" w14:textId="77777777" w:rsidR="00FF54F6" w:rsidRDefault="00FF54F6">
                    <w:pPr>
                      <w:pStyle w:val="Literaturverzeichnis"/>
                      <w:rPr>
                        <w:noProof/>
                        <w:lang w:val="de-DE"/>
                      </w:rPr>
                    </w:pPr>
                    <w:r>
                      <w:rPr>
                        <w:noProof/>
                        <w:lang w:val="de-DE"/>
                      </w:rPr>
                      <w:t xml:space="preserve">[11] </w:t>
                    </w:r>
                  </w:p>
                </w:tc>
                <w:tc>
                  <w:tcPr>
                    <w:tcW w:w="0" w:type="auto"/>
                    <w:hideMark/>
                  </w:tcPr>
                  <w:p w14:paraId="4AA72BFB" w14:textId="77777777" w:rsidR="00FF54F6" w:rsidRDefault="00FF54F6">
                    <w:pPr>
                      <w:pStyle w:val="Literaturverzeichnis"/>
                      <w:rPr>
                        <w:noProof/>
                        <w:lang w:val="de-DE"/>
                      </w:rPr>
                    </w:pPr>
                    <w:r w:rsidRPr="002E379C">
                      <w:rPr>
                        <w:noProof/>
                        <w:lang w:val="en-GB"/>
                      </w:rPr>
                      <w:t xml:space="preserve">„Interaction Design Foundation Accessibility,“ [Online]. Available: https://www.interaction-design.org/literature/topics/accessibility. </w:t>
                    </w:r>
                    <w:r>
                      <w:rPr>
                        <w:noProof/>
                        <w:lang w:val="de-DE"/>
                      </w:rPr>
                      <w:t>[Zugriff am 31 03 2025].</w:t>
                    </w:r>
                  </w:p>
                </w:tc>
              </w:tr>
              <w:tr w:rsidR="00000000" w14:paraId="05160D98" w14:textId="77777777">
                <w:trPr>
                  <w:divId w:val="1473936327"/>
                  <w:tblCellSpacing w:w="15" w:type="dxa"/>
                </w:trPr>
                <w:tc>
                  <w:tcPr>
                    <w:tcW w:w="50" w:type="pct"/>
                    <w:hideMark/>
                  </w:tcPr>
                  <w:p w14:paraId="1826692E" w14:textId="77777777" w:rsidR="00FF54F6" w:rsidRDefault="00FF54F6">
                    <w:pPr>
                      <w:pStyle w:val="Literaturverzeichnis"/>
                      <w:rPr>
                        <w:noProof/>
                        <w:lang w:val="de-DE"/>
                      </w:rPr>
                    </w:pPr>
                    <w:r>
                      <w:rPr>
                        <w:noProof/>
                        <w:lang w:val="de-DE"/>
                      </w:rPr>
                      <w:t xml:space="preserve">[12] </w:t>
                    </w:r>
                  </w:p>
                </w:tc>
                <w:tc>
                  <w:tcPr>
                    <w:tcW w:w="0" w:type="auto"/>
                    <w:hideMark/>
                  </w:tcPr>
                  <w:p w14:paraId="149DCEDF" w14:textId="77777777" w:rsidR="00FF54F6" w:rsidRDefault="00FF54F6">
                    <w:pPr>
                      <w:pStyle w:val="Literaturverzeichnis"/>
                      <w:rPr>
                        <w:noProof/>
                        <w:lang w:val="de-DE"/>
                      </w:rPr>
                    </w:pPr>
                    <w:r>
                      <w:rPr>
                        <w:noProof/>
                        <w:lang w:val="de-DE"/>
                      </w:rPr>
                      <w:t>„Aktion Mensch,“ [Online]. Available: https://www.aktion-mensch.de/dafuer-stehen-wir/was-ist-inklusion/menschen-mit-behinderung. [Zugriff am 2025 02 21].</w:t>
                    </w:r>
                  </w:p>
                </w:tc>
              </w:tr>
              <w:tr w:rsidR="00000000" w14:paraId="46809DF8" w14:textId="77777777">
                <w:trPr>
                  <w:divId w:val="1473936327"/>
                  <w:tblCellSpacing w:w="15" w:type="dxa"/>
                </w:trPr>
                <w:tc>
                  <w:tcPr>
                    <w:tcW w:w="50" w:type="pct"/>
                    <w:hideMark/>
                  </w:tcPr>
                  <w:p w14:paraId="3A1425C2" w14:textId="77777777" w:rsidR="00FF54F6" w:rsidRDefault="00FF54F6">
                    <w:pPr>
                      <w:pStyle w:val="Literaturverzeichnis"/>
                      <w:rPr>
                        <w:noProof/>
                        <w:lang w:val="de-DE"/>
                      </w:rPr>
                    </w:pPr>
                    <w:r>
                      <w:rPr>
                        <w:noProof/>
                        <w:lang w:val="de-DE"/>
                      </w:rPr>
                      <w:t xml:space="preserve">[13] </w:t>
                    </w:r>
                  </w:p>
                </w:tc>
                <w:tc>
                  <w:tcPr>
                    <w:tcW w:w="0" w:type="auto"/>
                    <w:hideMark/>
                  </w:tcPr>
                  <w:p w14:paraId="31F95D64" w14:textId="77777777" w:rsidR="00FF54F6" w:rsidRDefault="00FF54F6">
                    <w:pPr>
                      <w:pStyle w:val="Literaturverzeichnis"/>
                      <w:rPr>
                        <w:noProof/>
                        <w:lang w:val="de-DE"/>
                      </w:rPr>
                    </w:pPr>
                    <w:r>
                      <w:rPr>
                        <w:noProof/>
                        <w:lang w:val="de-DE"/>
                      </w:rPr>
                      <w:t xml:space="preserve">K. Krishan, „UX Magazine,“ 30 04 2020. [Online]. </w:t>
                    </w:r>
                    <w:r w:rsidRPr="002E379C">
                      <w:rPr>
                        <w:noProof/>
                        <w:lang w:val="en-GB"/>
                      </w:rPr>
                      <w:t xml:space="preserve">Available: https://uxmag.com/articles/accessibility-in-ux-the-case-for-radical-empathy. </w:t>
                    </w:r>
                    <w:r>
                      <w:rPr>
                        <w:noProof/>
                        <w:lang w:val="de-DE"/>
                      </w:rPr>
                      <w:t>[Zugriff am 31 03 2025].</w:t>
                    </w:r>
                  </w:p>
                </w:tc>
              </w:tr>
              <w:tr w:rsidR="00000000" w14:paraId="32B5EC32" w14:textId="77777777">
                <w:trPr>
                  <w:divId w:val="1473936327"/>
                  <w:tblCellSpacing w:w="15" w:type="dxa"/>
                </w:trPr>
                <w:tc>
                  <w:tcPr>
                    <w:tcW w:w="50" w:type="pct"/>
                    <w:hideMark/>
                  </w:tcPr>
                  <w:p w14:paraId="4F39085D" w14:textId="77777777" w:rsidR="00FF54F6" w:rsidRDefault="00FF54F6">
                    <w:pPr>
                      <w:pStyle w:val="Literaturverzeichnis"/>
                      <w:rPr>
                        <w:noProof/>
                        <w:lang w:val="de-DE"/>
                      </w:rPr>
                    </w:pPr>
                    <w:r>
                      <w:rPr>
                        <w:noProof/>
                        <w:lang w:val="de-DE"/>
                      </w:rPr>
                      <w:t xml:space="preserve">[14] </w:t>
                    </w:r>
                  </w:p>
                </w:tc>
                <w:tc>
                  <w:tcPr>
                    <w:tcW w:w="0" w:type="auto"/>
                    <w:hideMark/>
                  </w:tcPr>
                  <w:p w14:paraId="5A02A662" w14:textId="77777777" w:rsidR="00FF54F6" w:rsidRDefault="00FF54F6">
                    <w:pPr>
                      <w:pStyle w:val="Literaturverzeichnis"/>
                      <w:rPr>
                        <w:noProof/>
                        <w:lang w:val="de-DE"/>
                      </w:rPr>
                    </w:pPr>
                    <w:r w:rsidRPr="002E379C">
                      <w:rPr>
                        <w:noProof/>
                        <w:lang w:val="en-GB"/>
                      </w:rPr>
                      <w:t xml:space="preserve">„Android - Vision,“ [Online]. Available: https://www.android.com/accessibility/vision/. </w:t>
                    </w:r>
                    <w:r>
                      <w:rPr>
                        <w:noProof/>
                        <w:lang w:val="de-DE"/>
                      </w:rPr>
                      <w:t>[Zugriff am 11 Januar 2025].</w:t>
                    </w:r>
                  </w:p>
                </w:tc>
              </w:tr>
              <w:tr w:rsidR="00000000" w14:paraId="53C080F9" w14:textId="77777777">
                <w:trPr>
                  <w:divId w:val="1473936327"/>
                  <w:tblCellSpacing w:w="15" w:type="dxa"/>
                </w:trPr>
                <w:tc>
                  <w:tcPr>
                    <w:tcW w:w="50" w:type="pct"/>
                    <w:hideMark/>
                  </w:tcPr>
                  <w:p w14:paraId="083317E7" w14:textId="77777777" w:rsidR="00FF54F6" w:rsidRDefault="00FF54F6">
                    <w:pPr>
                      <w:pStyle w:val="Literaturverzeichnis"/>
                      <w:rPr>
                        <w:noProof/>
                        <w:lang w:val="de-DE"/>
                      </w:rPr>
                    </w:pPr>
                    <w:r>
                      <w:rPr>
                        <w:noProof/>
                        <w:lang w:val="de-DE"/>
                      </w:rPr>
                      <w:t xml:space="preserve">[15] </w:t>
                    </w:r>
                  </w:p>
                </w:tc>
                <w:tc>
                  <w:tcPr>
                    <w:tcW w:w="0" w:type="auto"/>
                    <w:hideMark/>
                  </w:tcPr>
                  <w:p w14:paraId="2B28B550" w14:textId="77777777" w:rsidR="00FF54F6" w:rsidRDefault="00FF54F6">
                    <w:pPr>
                      <w:pStyle w:val="Literaturverzeichnis"/>
                      <w:rPr>
                        <w:noProof/>
                        <w:lang w:val="de-DE"/>
                      </w:rPr>
                    </w:pPr>
                    <w:r w:rsidRPr="002E379C">
                      <w:rPr>
                        <w:noProof/>
                        <w:lang w:val="en-GB"/>
                      </w:rPr>
                      <w:t xml:space="preserve">„Android,“ [Online]. Available: https://www.android.com/accessibility/. </w:t>
                    </w:r>
                    <w:r>
                      <w:rPr>
                        <w:noProof/>
                        <w:lang w:val="de-DE"/>
                      </w:rPr>
                      <w:t>[Zugriff am 11 Januar 2025].</w:t>
                    </w:r>
                  </w:p>
                </w:tc>
              </w:tr>
              <w:tr w:rsidR="00000000" w14:paraId="05C9CD12" w14:textId="77777777">
                <w:trPr>
                  <w:divId w:val="1473936327"/>
                  <w:tblCellSpacing w:w="15" w:type="dxa"/>
                </w:trPr>
                <w:tc>
                  <w:tcPr>
                    <w:tcW w:w="50" w:type="pct"/>
                    <w:hideMark/>
                  </w:tcPr>
                  <w:p w14:paraId="1B20B22B" w14:textId="77777777" w:rsidR="00FF54F6" w:rsidRDefault="00FF54F6">
                    <w:pPr>
                      <w:pStyle w:val="Literaturverzeichnis"/>
                      <w:rPr>
                        <w:noProof/>
                        <w:lang w:val="de-DE"/>
                      </w:rPr>
                    </w:pPr>
                    <w:r>
                      <w:rPr>
                        <w:noProof/>
                        <w:lang w:val="de-DE"/>
                      </w:rPr>
                      <w:t>[16</w:t>
                    </w:r>
                    <w:r>
                      <w:rPr>
                        <w:noProof/>
                        <w:lang w:val="de-DE"/>
                      </w:rPr>
                      <w:lastRenderedPageBreak/>
                      <w:t xml:space="preserve">] </w:t>
                    </w:r>
                  </w:p>
                </w:tc>
                <w:tc>
                  <w:tcPr>
                    <w:tcW w:w="0" w:type="auto"/>
                    <w:hideMark/>
                  </w:tcPr>
                  <w:p w14:paraId="505FC9B4" w14:textId="77777777" w:rsidR="00FF54F6" w:rsidRDefault="00FF54F6">
                    <w:pPr>
                      <w:pStyle w:val="Literaturverzeichnis"/>
                      <w:rPr>
                        <w:noProof/>
                        <w:lang w:val="de-DE"/>
                      </w:rPr>
                    </w:pPr>
                    <w:r w:rsidRPr="002E379C">
                      <w:rPr>
                        <w:noProof/>
                        <w:lang w:val="en-GB"/>
                      </w:rPr>
                      <w:lastRenderedPageBreak/>
                      <w:t xml:space="preserve">„Apple,“ </w:t>
                    </w:r>
                    <w:r w:rsidRPr="002E379C">
                      <w:rPr>
                        <w:noProof/>
                        <w:lang w:val="en-GB"/>
                      </w:rPr>
                      <w:t xml:space="preserve">[Online]. Available: https://www.apple.com/accessibility/. </w:t>
                    </w:r>
                    <w:r>
                      <w:rPr>
                        <w:noProof/>
                        <w:lang w:val="de-DE"/>
                      </w:rPr>
                      <w:t xml:space="preserve">[Zugriff am 11 Januar </w:t>
                    </w:r>
                    <w:r>
                      <w:rPr>
                        <w:noProof/>
                        <w:lang w:val="de-DE"/>
                      </w:rPr>
                      <w:lastRenderedPageBreak/>
                      <w:t>2025].</w:t>
                    </w:r>
                  </w:p>
                </w:tc>
              </w:tr>
              <w:tr w:rsidR="00000000" w14:paraId="3542DE8B" w14:textId="77777777">
                <w:trPr>
                  <w:divId w:val="1473936327"/>
                  <w:tblCellSpacing w:w="15" w:type="dxa"/>
                </w:trPr>
                <w:tc>
                  <w:tcPr>
                    <w:tcW w:w="50" w:type="pct"/>
                    <w:hideMark/>
                  </w:tcPr>
                  <w:p w14:paraId="29CCD460" w14:textId="77777777" w:rsidR="00FF54F6" w:rsidRDefault="00FF54F6">
                    <w:pPr>
                      <w:pStyle w:val="Literaturverzeichnis"/>
                      <w:rPr>
                        <w:noProof/>
                        <w:lang w:val="de-DE"/>
                      </w:rPr>
                    </w:pPr>
                    <w:r>
                      <w:rPr>
                        <w:noProof/>
                        <w:lang w:val="de-DE"/>
                      </w:rPr>
                      <w:lastRenderedPageBreak/>
                      <w:t xml:space="preserve">[17] </w:t>
                    </w:r>
                  </w:p>
                </w:tc>
                <w:tc>
                  <w:tcPr>
                    <w:tcW w:w="0" w:type="auto"/>
                    <w:hideMark/>
                  </w:tcPr>
                  <w:p w14:paraId="31FC407E" w14:textId="77777777" w:rsidR="00FF54F6" w:rsidRDefault="00FF54F6">
                    <w:pPr>
                      <w:pStyle w:val="Literaturverzeichnis"/>
                      <w:rPr>
                        <w:noProof/>
                        <w:lang w:val="de-DE"/>
                      </w:rPr>
                    </w:pPr>
                    <w:r w:rsidRPr="002E379C">
                      <w:rPr>
                        <w:noProof/>
                        <w:lang w:val="en-GB"/>
                      </w:rPr>
                      <w:t xml:space="preserve">„Apple - Vision,“ [Online]. Available: https://www.apple.com/accessibility/vision/. </w:t>
                    </w:r>
                    <w:r>
                      <w:rPr>
                        <w:noProof/>
                        <w:lang w:val="de-DE"/>
                      </w:rPr>
                      <w:t>[Zugriff am 11 Januar 2025].</w:t>
                    </w:r>
                  </w:p>
                </w:tc>
              </w:tr>
              <w:tr w:rsidR="00000000" w14:paraId="73CC3EFE" w14:textId="77777777">
                <w:trPr>
                  <w:divId w:val="1473936327"/>
                  <w:tblCellSpacing w:w="15" w:type="dxa"/>
                </w:trPr>
                <w:tc>
                  <w:tcPr>
                    <w:tcW w:w="50" w:type="pct"/>
                    <w:hideMark/>
                  </w:tcPr>
                  <w:p w14:paraId="616039E2" w14:textId="77777777" w:rsidR="00FF54F6" w:rsidRDefault="00FF54F6">
                    <w:pPr>
                      <w:pStyle w:val="Literaturverzeichnis"/>
                      <w:rPr>
                        <w:noProof/>
                        <w:lang w:val="de-DE"/>
                      </w:rPr>
                    </w:pPr>
                    <w:r>
                      <w:rPr>
                        <w:noProof/>
                        <w:lang w:val="de-DE"/>
                      </w:rPr>
                      <w:t xml:space="preserve">[18] </w:t>
                    </w:r>
                  </w:p>
                </w:tc>
                <w:tc>
                  <w:tcPr>
                    <w:tcW w:w="0" w:type="auto"/>
                    <w:hideMark/>
                  </w:tcPr>
                  <w:p w14:paraId="43998691" w14:textId="77777777" w:rsidR="00FF54F6" w:rsidRDefault="00FF54F6">
                    <w:pPr>
                      <w:pStyle w:val="Literaturverzeichnis"/>
                      <w:rPr>
                        <w:noProof/>
                        <w:lang w:val="de-DE"/>
                      </w:rPr>
                    </w:pPr>
                    <w:r w:rsidRPr="002E379C">
                      <w:rPr>
                        <w:noProof/>
                        <w:lang w:val="en-GB"/>
                      </w:rPr>
                      <w:t xml:space="preserve">„Wikipedia - VoiceOver Rotor,“ 02 10 2024. [Online]. Available: https://de.wikipedia.org/wiki/VoiceOver. </w:t>
                    </w:r>
                    <w:r>
                      <w:rPr>
                        <w:noProof/>
                        <w:lang w:val="de-DE"/>
                      </w:rPr>
                      <w:t>[Zugriff am 31 03 2025].</w:t>
                    </w:r>
                  </w:p>
                </w:tc>
              </w:tr>
              <w:tr w:rsidR="00000000" w14:paraId="14EDCE99" w14:textId="77777777">
                <w:trPr>
                  <w:divId w:val="1473936327"/>
                  <w:tblCellSpacing w:w="15" w:type="dxa"/>
                </w:trPr>
                <w:tc>
                  <w:tcPr>
                    <w:tcW w:w="50" w:type="pct"/>
                    <w:hideMark/>
                  </w:tcPr>
                  <w:p w14:paraId="7D9979B3" w14:textId="77777777" w:rsidR="00FF54F6" w:rsidRDefault="00FF54F6">
                    <w:pPr>
                      <w:pStyle w:val="Literaturverzeichnis"/>
                      <w:rPr>
                        <w:noProof/>
                        <w:lang w:val="de-DE"/>
                      </w:rPr>
                    </w:pPr>
                    <w:r>
                      <w:rPr>
                        <w:noProof/>
                        <w:lang w:val="de-DE"/>
                      </w:rPr>
                      <w:t xml:space="preserve">[19] </w:t>
                    </w:r>
                  </w:p>
                </w:tc>
                <w:tc>
                  <w:tcPr>
                    <w:tcW w:w="0" w:type="auto"/>
                    <w:hideMark/>
                  </w:tcPr>
                  <w:p w14:paraId="03DEC9BB" w14:textId="77777777" w:rsidR="00FF54F6" w:rsidRDefault="00FF54F6">
                    <w:pPr>
                      <w:pStyle w:val="Literaturverzeichnis"/>
                      <w:rPr>
                        <w:noProof/>
                        <w:lang w:val="de-DE"/>
                      </w:rPr>
                    </w:pPr>
                    <w:r w:rsidRPr="002E379C">
                      <w:rPr>
                        <w:noProof/>
                        <w:lang w:val="en-GB"/>
                      </w:rPr>
                      <w:t xml:space="preserve">„About the VoiceOver rotor on iPhone or iPad,“ [Online]. Available: https://support.apple.com/en-us/111796. </w:t>
                    </w:r>
                    <w:r>
                      <w:rPr>
                        <w:noProof/>
                        <w:lang w:val="de-DE"/>
                      </w:rPr>
                      <w:t>[Zugriff am 31 03 2025].</w:t>
                    </w:r>
                  </w:p>
                </w:tc>
              </w:tr>
              <w:tr w:rsidR="00000000" w14:paraId="2082A774" w14:textId="77777777">
                <w:trPr>
                  <w:divId w:val="1473936327"/>
                  <w:tblCellSpacing w:w="15" w:type="dxa"/>
                </w:trPr>
                <w:tc>
                  <w:tcPr>
                    <w:tcW w:w="50" w:type="pct"/>
                    <w:hideMark/>
                  </w:tcPr>
                  <w:p w14:paraId="021B77E3" w14:textId="77777777" w:rsidR="00FF54F6" w:rsidRDefault="00FF54F6">
                    <w:pPr>
                      <w:pStyle w:val="Literaturverzeichnis"/>
                      <w:rPr>
                        <w:noProof/>
                        <w:lang w:val="de-DE"/>
                      </w:rPr>
                    </w:pPr>
                    <w:r>
                      <w:rPr>
                        <w:noProof/>
                        <w:lang w:val="de-DE"/>
                      </w:rPr>
                      <w:t xml:space="preserve">[20] </w:t>
                    </w:r>
                  </w:p>
                </w:tc>
                <w:tc>
                  <w:tcPr>
                    <w:tcW w:w="0" w:type="auto"/>
                    <w:hideMark/>
                  </w:tcPr>
                  <w:p w14:paraId="72D2EAB2" w14:textId="77777777" w:rsidR="00FF54F6" w:rsidRDefault="00FF54F6">
                    <w:pPr>
                      <w:pStyle w:val="Literaturverzeichnis"/>
                      <w:rPr>
                        <w:noProof/>
                        <w:lang w:val="de-DE"/>
                      </w:rPr>
                    </w:pPr>
                    <w:r w:rsidRPr="002E379C">
                      <w:rPr>
                        <w:noProof/>
                        <w:lang w:val="en-GB"/>
                      </w:rPr>
                      <w:t xml:space="preserve">„Understanding VoiceOver rotor,“ [Online]. Available: https://www.createwithswift.com/understanding-accessibility-rotors-and-how-to-use-them/. </w:t>
                    </w:r>
                    <w:r>
                      <w:rPr>
                        <w:noProof/>
                        <w:lang w:val="de-DE"/>
                      </w:rPr>
                      <w:t>[Zugriff am 31 03 2025].</w:t>
                    </w:r>
                  </w:p>
                </w:tc>
              </w:tr>
              <w:tr w:rsidR="00000000" w14:paraId="00867831" w14:textId="77777777">
                <w:trPr>
                  <w:divId w:val="1473936327"/>
                  <w:tblCellSpacing w:w="15" w:type="dxa"/>
                </w:trPr>
                <w:tc>
                  <w:tcPr>
                    <w:tcW w:w="50" w:type="pct"/>
                    <w:hideMark/>
                  </w:tcPr>
                  <w:p w14:paraId="4F5ED033" w14:textId="77777777" w:rsidR="00FF54F6" w:rsidRDefault="00FF54F6">
                    <w:pPr>
                      <w:pStyle w:val="Literaturverzeichnis"/>
                      <w:rPr>
                        <w:noProof/>
                        <w:lang w:val="de-DE"/>
                      </w:rPr>
                    </w:pPr>
                    <w:r>
                      <w:rPr>
                        <w:noProof/>
                        <w:lang w:val="de-DE"/>
                      </w:rPr>
                      <w:t xml:space="preserve">[21] </w:t>
                    </w:r>
                  </w:p>
                </w:tc>
                <w:tc>
                  <w:tcPr>
                    <w:tcW w:w="0" w:type="auto"/>
                    <w:hideMark/>
                  </w:tcPr>
                  <w:p w14:paraId="0366242D" w14:textId="77777777" w:rsidR="00FF54F6" w:rsidRDefault="00FF54F6">
                    <w:pPr>
                      <w:pStyle w:val="Literaturverzeichnis"/>
                      <w:rPr>
                        <w:noProof/>
                        <w:lang w:val="de-DE"/>
                      </w:rPr>
                    </w:pPr>
                    <w:r w:rsidRPr="002E379C">
                      <w:rPr>
                        <w:noProof/>
                        <w:lang w:val="en-GB"/>
                      </w:rPr>
                      <w:t xml:space="preserve">„W3C WCAG 2.1,“ 12 Dezember 2024. [Online]. Available: https://www.w3.org/TR/WCAG21/. </w:t>
                    </w:r>
                    <w:r>
                      <w:rPr>
                        <w:noProof/>
                        <w:lang w:val="de-DE"/>
                      </w:rPr>
                      <w:t>[Zugriff am 11 Januar 2025].</w:t>
                    </w:r>
                  </w:p>
                </w:tc>
              </w:tr>
              <w:tr w:rsidR="00000000" w14:paraId="4A02B748" w14:textId="77777777">
                <w:trPr>
                  <w:divId w:val="1473936327"/>
                  <w:tblCellSpacing w:w="15" w:type="dxa"/>
                </w:trPr>
                <w:tc>
                  <w:tcPr>
                    <w:tcW w:w="50" w:type="pct"/>
                    <w:hideMark/>
                  </w:tcPr>
                  <w:p w14:paraId="41BD98DD" w14:textId="77777777" w:rsidR="00FF54F6" w:rsidRDefault="00FF54F6">
                    <w:pPr>
                      <w:pStyle w:val="Literaturverzeichnis"/>
                      <w:rPr>
                        <w:noProof/>
                        <w:lang w:val="de-DE"/>
                      </w:rPr>
                    </w:pPr>
                    <w:r>
                      <w:rPr>
                        <w:noProof/>
                        <w:lang w:val="de-DE"/>
                      </w:rPr>
                      <w:t xml:space="preserve">[22] </w:t>
                    </w:r>
                  </w:p>
                </w:tc>
                <w:tc>
                  <w:tcPr>
                    <w:tcW w:w="0" w:type="auto"/>
                    <w:hideMark/>
                  </w:tcPr>
                  <w:p w14:paraId="219E1E72" w14:textId="77777777" w:rsidR="00FF54F6" w:rsidRDefault="00FF54F6">
                    <w:pPr>
                      <w:pStyle w:val="Literaturverzeichnis"/>
                      <w:rPr>
                        <w:noProof/>
                        <w:lang w:val="de-DE"/>
                      </w:rPr>
                    </w:pPr>
                    <w:r w:rsidRPr="002E379C">
                      <w:rPr>
                        <w:noProof/>
                        <w:lang w:val="en-GB"/>
                      </w:rPr>
                      <w:t xml:space="preserve">J. Sabilano, „Your Comparative Guide: WCAG vs ADA vs Section 508,“ [Online]. Available: https://userway.org/blog/wcag-vs-ada-vs-section-508/. </w:t>
                    </w:r>
                    <w:r>
                      <w:rPr>
                        <w:noProof/>
                        <w:lang w:val="de-DE"/>
                      </w:rPr>
                      <w:t>[Zugriff am 23 Februar 2025].</w:t>
                    </w:r>
                  </w:p>
                </w:tc>
              </w:tr>
              <w:tr w:rsidR="00000000" w14:paraId="282BDCC4" w14:textId="77777777">
                <w:trPr>
                  <w:divId w:val="1473936327"/>
                  <w:tblCellSpacing w:w="15" w:type="dxa"/>
                </w:trPr>
                <w:tc>
                  <w:tcPr>
                    <w:tcW w:w="50" w:type="pct"/>
                    <w:hideMark/>
                  </w:tcPr>
                  <w:p w14:paraId="653E2403" w14:textId="77777777" w:rsidR="00FF54F6" w:rsidRDefault="00FF54F6">
                    <w:pPr>
                      <w:pStyle w:val="Literaturverzeichnis"/>
                      <w:rPr>
                        <w:noProof/>
                        <w:lang w:val="de-DE"/>
                      </w:rPr>
                    </w:pPr>
                    <w:r>
                      <w:rPr>
                        <w:noProof/>
                        <w:lang w:val="de-DE"/>
                      </w:rPr>
                      <w:t xml:space="preserve">[23] </w:t>
                    </w:r>
                  </w:p>
                </w:tc>
                <w:tc>
                  <w:tcPr>
                    <w:tcW w:w="0" w:type="auto"/>
                    <w:hideMark/>
                  </w:tcPr>
                  <w:p w14:paraId="1BF885A5" w14:textId="77777777" w:rsidR="00FF54F6" w:rsidRDefault="00FF54F6">
                    <w:pPr>
                      <w:pStyle w:val="Literaturverzeichnis"/>
                      <w:rPr>
                        <w:noProof/>
                        <w:lang w:val="de-DE"/>
                      </w:rPr>
                    </w:pPr>
                    <w:r w:rsidRPr="002E379C">
                      <w:rPr>
                        <w:noProof/>
                        <w:lang w:val="en-GB"/>
                      </w:rPr>
                      <w:t xml:space="preserve">„WebAIM,“ [Online]. Available: https://webaim.org/resources/contrastchecker/. </w:t>
                    </w:r>
                    <w:r>
                      <w:rPr>
                        <w:noProof/>
                        <w:lang w:val="de-DE"/>
                      </w:rPr>
                      <w:t>[Zugriff am 23 Februar 2025].</w:t>
                    </w:r>
                  </w:p>
                </w:tc>
              </w:tr>
              <w:tr w:rsidR="00000000" w14:paraId="79B76DCF" w14:textId="77777777">
                <w:trPr>
                  <w:divId w:val="1473936327"/>
                  <w:tblCellSpacing w:w="15" w:type="dxa"/>
                </w:trPr>
                <w:tc>
                  <w:tcPr>
                    <w:tcW w:w="50" w:type="pct"/>
                    <w:hideMark/>
                  </w:tcPr>
                  <w:p w14:paraId="35C10C2B" w14:textId="77777777" w:rsidR="00FF54F6" w:rsidRDefault="00FF54F6">
                    <w:pPr>
                      <w:pStyle w:val="Literaturverzeichnis"/>
                      <w:rPr>
                        <w:noProof/>
                        <w:lang w:val="de-DE"/>
                      </w:rPr>
                    </w:pPr>
                    <w:r>
                      <w:rPr>
                        <w:noProof/>
                        <w:lang w:val="de-DE"/>
                      </w:rPr>
                      <w:t xml:space="preserve">[24] </w:t>
                    </w:r>
                  </w:p>
                </w:tc>
                <w:tc>
                  <w:tcPr>
                    <w:tcW w:w="0" w:type="auto"/>
                    <w:hideMark/>
                  </w:tcPr>
                  <w:p w14:paraId="49FC939B" w14:textId="77777777" w:rsidR="00FF54F6" w:rsidRDefault="00FF54F6">
                    <w:pPr>
                      <w:pStyle w:val="Literaturverzeichnis"/>
                      <w:rPr>
                        <w:noProof/>
                        <w:lang w:val="de-DE"/>
                      </w:rPr>
                    </w:pPr>
                    <w:r w:rsidRPr="002E379C">
                      <w:rPr>
                        <w:noProof/>
                        <w:lang w:val="en-GB"/>
                      </w:rPr>
                      <w:t xml:space="preserve">„Wave WebAIM,“ [Online]. Available: https://wave.webaim.org/. </w:t>
                    </w:r>
                    <w:r>
                      <w:rPr>
                        <w:noProof/>
                        <w:lang w:val="de-DE"/>
                      </w:rPr>
                      <w:t>[Zugriff am 23 Februar 2025].</w:t>
                    </w:r>
                  </w:p>
                </w:tc>
              </w:tr>
              <w:tr w:rsidR="00000000" w14:paraId="0C3A8F41" w14:textId="77777777">
                <w:trPr>
                  <w:divId w:val="1473936327"/>
                  <w:tblCellSpacing w:w="15" w:type="dxa"/>
                </w:trPr>
                <w:tc>
                  <w:tcPr>
                    <w:tcW w:w="50" w:type="pct"/>
                    <w:hideMark/>
                  </w:tcPr>
                  <w:p w14:paraId="0CFC8980" w14:textId="77777777" w:rsidR="00FF54F6" w:rsidRDefault="00FF54F6">
                    <w:pPr>
                      <w:pStyle w:val="Literaturverzeichnis"/>
                      <w:rPr>
                        <w:noProof/>
                        <w:lang w:val="de-DE"/>
                      </w:rPr>
                    </w:pPr>
                    <w:r>
                      <w:rPr>
                        <w:noProof/>
                        <w:lang w:val="de-DE"/>
                      </w:rPr>
                      <w:t xml:space="preserve">[25] </w:t>
                    </w:r>
                  </w:p>
                </w:tc>
                <w:tc>
                  <w:tcPr>
                    <w:tcW w:w="0" w:type="auto"/>
                    <w:hideMark/>
                  </w:tcPr>
                  <w:p w14:paraId="4F33AB2C" w14:textId="77777777" w:rsidR="00FF54F6" w:rsidRDefault="00FF54F6">
                    <w:pPr>
                      <w:pStyle w:val="Literaturverzeichnis"/>
                      <w:rPr>
                        <w:noProof/>
                        <w:lang w:val="de-DE"/>
                      </w:rPr>
                    </w:pPr>
                    <w:r w:rsidRPr="002E379C">
                      <w:rPr>
                        <w:noProof/>
                        <w:lang w:val="en-GB"/>
                      </w:rPr>
                      <w:t xml:space="preserve">„DigitalA11Y,“ </w:t>
                    </w:r>
                    <w:r w:rsidRPr="002E379C">
                      <w:rPr>
                        <w:noProof/>
                        <w:lang w:val="en-GB"/>
                      </w:rPr>
                      <w:t xml:space="preserve">[Online]. Available: https://www.digitala11y.com/. </w:t>
                    </w:r>
                    <w:r>
                      <w:rPr>
                        <w:noProof/>
                        <w:lang w:val="de-DE"/>
                      </w:rPr>
                      <w:t>[Zugriff am 23 Februar 2025].</w:t>
                    </w:r>
                  </w:p>
                </w:tc>
              </w:tr>
              <w:tr w:rsidR="00000000" w14:paraId="511D5376" w14:textId="77777777">
                <w:trPr>
                  <w:divId w:val="1473936327"/>
                  <w:tblCellSpacing w:w="15" w:type="dxa"/>
                </w:trPr>
                <w:tc>
                  <w:tcPr>
                    <w:tcW w:w="50" w:type="pct"/>
                    <w:hideMark/>
                  </w:tcPr>
                  <w:p w14:paraId="3D96630A" w14:textId="77777777" w:rsidR="00FF54F6" w:rsidRDefault="00FF54F6">
                    <w:pPr>
                      <w:pStyle w:val="Literaturverzeichnis"/>
                      <w:rPr>
                        <w:noProof/>
                        <w:lang w:val="de-DE"/>
                      </w:rPr>
                    </w:pPr>
                    <w:r>
                      <w:rPr>
                        <w:noProof/>
                        <w:lang w:val="de-DE"/>
                      </w:rPr>
                      <w:t xml:space="preserve">[26] </w:t>
                    </w:r>
                  </w:p>
                </w:tc>
                <w:tc>
                  <w:tcPr>
                    <w:tcW w:w="0" w:type="auto"/>
                    <w:hideMark/>
                  </w:tcPr>
                  <w:p w14:paraId="4D6259D6" w14:textId="77777777" w:rsidR="00FF54F6" w:rsidRDefault="00FF54F6">
                    <w:pPr>
                      <w:pStyle w:val="Literaturverzeichnis"/>
                      <w:rPr>
                        <w:noProof/>
                        <w:lang w:val="de-DE"/>
                      </w:rPr>
                    </w:pPr>
                    <w:r w:rsidRPr="002E379C">
                      <w:rPr>
                        <w:noProof/>
                        <w:lang w:val="en-GB"/>
                      </w:rPr>
                      <w:t xml:space="preserve">S. L. Henry, „Mobile Accessibility at W3C,“ 13 Mai 2024. [Online]. Available: https://www.w3.org/WAI/standards-guidelines/mobile/. </w:t>
                    </w:r>
                    <w:r>
                      <w:rPr>
                        <w:noProof/>
                        <w:lang w:val="de-DE"/>
                      </w:rPr>
                      <w:t>[Zugriff am 23 Februar 2025].</w:t>
                    </w:r>
                  </w:p>
                </w:tc>
              </w:tr>
              <w:tr w:rsidR="00000000" w14:paraId="3C21D9AF" w14:textId="77777777">
                <w:trPr>
                  <w:divId w:val="1473936327"/>
                  <w:tblCellSpacing w:w="15" w:type="dxa"/>
                </w:trPr>
                <w:tc>
                  <w:tcPr>
                    <w:tcW w:w="50" w:type="pct"/>
                    <w:hideMark/>
                  </w:tcPr>
                  <w:p w14:paraId="6D17C535" w14:textId="77777777" w:rsidR="00FF54F6" w:rsidRDefault="00FF54F6">
                    <w:pPr>
                      <w:pStyle w:val="Literaturverzeichnis"/>
                      <w:rPr>
                        <w:noProof/>
                        <w:lang w:val="de-DE"/>
                      </w:rPr>
                    </w:pPr>
                    <w:r>
                      <w:rPr>
                        <w:noProof/>
                        <w:lang w:val="de-DE"/>
                      </w:rPr>
                      <w:t xml:space="preserve">[27] </w:t>
                    </w:r>
                  </w:p>
                </w:tc>
                <w:tc>
                  <w:tcPr>
                    <w:tcW w:w="0" w:type="auto"/>
                    <w:hideMark/>
                  </w:tcPr>
                  <w:p w14:paraId="43F57F4F" w14:textId="77777777" w:rsidR="00FF54F6" w:rsidRDefault="00FF54F6">
                    <w:pPr>
                      <w:pStyle w:val="Literaturverzeichnis"/>
                      <w:rPr>
                        <w:noProof/>
                        <w:lang w:val="de-DE"/>
                      </w:rPr>
                    </w:pPr>
                    <w:r w:rsidRPr="002E379C">
                      <w:rPr>
                        <w:noProof/>
                        <w:lang w:val="en-GB"/>
                      </w:rPr>
                      <w:t xml:space="preserve">„Web Content Accessibility Guidelines 2.1 (WCAG 2.1),“ 17 April 2024. </w:t>
                    </w:r>
                    <w:r>
                      <w:rPr>
                        <w:noProof/>
                        <w:lang w:val="de-DE"/>
                      </w:rPr>
                      <w:t>[Online]. Available: https://www.barrierefreiheit-dienstekonsolidierung.bund.de/Webs/PB/DE/gesetze-und-richtlinien/wcag/wcag-artikel.html. [Zugriff am 11 Januar 2025].</w:t>
                    </w:r>
                  </w:p>
                </w:tc>
              </w:tr>
              <w:tr w:rsidR="00000000" w14:paraId="5149DDFF" w14:textId="77777777">
                <w:trPr>
                  <w:divId w:val="1473936327"/>
                  <w:tblCellSpacing w:w="15" w:type="dxa"/>
                </w:trPr>
                <w:tc>
                  <w:tcPr>
                    <w:tcW w:w="50" w:type="pct"/>
                    <w:hideMark/>
                  </w:tcPr>
                  <w:p w14:paraId="79A8DC32" w14:textId="77777777" w:rsidR="00FF54F6" w:rsidRDefault="00FF54F6">
                    <w:pPr>
                      <w:pStyle w:val="Literaturverzeichnis"/>
                      <w:rPr>
                        <w:noProof/>
                        <w:lang w:val="de-DE"/>
                      </w:rPr>
                    </w:pPr>
                    <w:r>
                      <w:rPr>
                        <w:noProof/>
                        <w:lang w:val="de-DE"/>
                      </w:rPr>
                      <w:t xml:space="preserve">[28] </w:t>
                    </w:r>
                  </w:p>
                </w:tc>
                <w:tc>
                  <w:tcPr>
                    <w:tcW w:w="0" w:type="auto"/>
                    <w:hideMark/>
                  </w:tcPr>
                  <w:p w14:paraId="5E147142" w14:textId="77777777" w:rsidR="00FF54F6" w:rsidRDefault="00FF54F6">
                    <w:pPr>
                      <w:pStyle w:val="Literaturverzeichnis"/>
                      <w:rPr>
                        <w:noProof/>
                        <w:lang w:val="de-DE"/>
                      </w:rPr>
                    </w:pPr>
                    <w:r w:rsidRPr="002E379C">
                      <w:rPr>
                        <w:noProof/>
                        <w:lang w:val="en-GB"/>
                      </w:rPr>
                      <w:t xml:space="preserve">„Does Your Website Comply with EN 301 549?,“ [Online]. Available: https://www.accessi.org/en-301-549. </w:t>
                    </w:r>
                    <w:r>
                      <w:rPr>
                        <w:noProof/>
                        <w:lang w:val="de-DE"/>
                      </w:rPr>
                      <w:t>[Zugriff am 23 Februar 2025].</w:t>
                    </w:r>
                  </w:p>
                </w:tc>
              </w:tr>
              <w:tr w:rsidR="00000000" w14:paraId="55A4AD97" w14:textId="77777777">
                <w:trPr>
                  <w:divId w:val="1473936327"/>
                  <w:tblCellSpacing w:w="15" w:type="dxa"/>
                </w:trPr>
                <w:tc>
                  <w:tcPr>
                    <w:tcW w:w="50" w:type="pct"/>
                    <w:hideMark/>
                  </w:tcPr>
                  <w:p w14:paraId="19D6647E" w14:textId="77777777" w:rsidR="00FF54F6" w:rsidRDefault="00FF54F6">
                    <w:pPr>
                      <w:pStyle w:val="Literaturverzeichnis"/>
                      <w:rPr>
                        <w:noProof/>
                        <w:lang w:val="de-DE"/>
                      </w:rPr>
                    </w:pPr>
                    <w:r>
                      <w:rPr>
                        <w:noProof/>
                        <w:lang w:val="de-DE"/>
                      </w:rPr>
                      <w:t xml:space="preserve">[29] </w:t>
                    </w:r>
                  </w:p>
                </w:tc>
                <w:tc>
                  <w:tcPr>
                    <w:tcW w:w="0" w:type="auto"/>
                    <w:hideMark/>
                  </w:tcPr>
                  <w:p w14:paraId="50D9FBFB" w14:textId="77777777" w:rsidR="00FF54F6" w:rsidRDefault="00FF54F6">
                    <w:pPr>
                      <w:pStyle w:val="Literaturverzeichnis"/>
                      <w:rPr>
                        <w:noProof/>
                        <w:lang w:val="de-DE"/>
                      </w:rPr>
                    </w:pPr>
                    <w:r w:rsidRPr="002E379C">
                      <w:rPr>
                        <w:noProof/>
                        <w:lang w:val="en-GB"/>
                      </w:rPr>
                      <w:t xml:space="preserve">„Website EAA accessibility checker,“ Siteimprove, [Online]. Available: https://www.siteimprove.com/toolkit/accessibility-checker/eaa/. </w:t>
                    </w:r>
                    <w:r>
                      <w:rPr>
                        <w:noProof/>
                        <w:lang w:val="de-DE"/>
                      </w:rPr>
                      <w:t>[Zugriff am 23 Februar 2025].</w:t>
                    </w:r>
                  </w:p>
                </w:tc>
              </w:tr>
              <w:tr w:rsidR="00000000" w14:paraId="1026CE33" w14:textId="77777777">
                <w:trPr>
                  <w:divId w:val="1473936327"/>
                  <w:tblCellSpacing w:w="15" w:type="dxa"/>
                </w:trPr>
                <w:tc>
                  <w:tcPr>
                    <w:tcW w:w="50" w:type="pct"/>
                    <w:hideMark/>
                  </w:tcPr>
                  <w:p w14:paraId="29A458CB" w14:textId="77777777" w:rsidR="00FF54F6" w:rsidRDefault="00FF54F6">
                    <w:pPr>
                      <w:pStyle w:val="Literaturverzeichnis"/>
                      <w:rPr>
                        <w:noProof/>
                        <w:lang w:val="de-DE"/>
                      </w:rPr>
                    </w:pPr>
                    <w:r>
                      <w:rPr>
                        <w:noProof/>
                        <w:lang w:val="de-DE"/>
                      </w:rPr>
                      <w:t xml:space="preserve">[30] </w:t>
                    </w:r>
                  </w:p>
                </w:tc>
                <w:tc>
                  <w:tcPr>
                    <w:tcW w:w="0" w:type="auto"/>
                    <w:hideMark/>
                  </w:tcPr>
                  <w:p w14:paraId="20EF1C8B" w14:textId="77777777" w:rsidR="00FF54F6" w:rsidRDefault="00FF54F6">
                    <w:pPr>
                      <w:pStyle w:val="Literaturverzeichnis"/>
                      <w:rPr>
                        <w:noProof/>
                        <w:lang w:val="de-DE"/>
                      </w:rPr>
                    </w:pPr>
                    <w:r>
                      <w:rPr>
                        <w:noProof/>
                        <w:lang w:val="de-DE"/>
                      </w:rPr>
                      <w:t>„Harmonisierte Europäische Norm (EN) 301 549,“ 17 April 2024. [Online]. Available: https://www.barrierefreiheit-dienstekonsolidierung.bund.de/Webs/PB/DE/gesetze-und-richtlinien/en301549/en301549-node.html. [Zugriff am 11 Januar 2025].</w:t>
                    </w:r>
                  </w:p>
                </w:tc>
              </w:tr>
              <w:tr w:rsidR="00000000" w14:paraId="6819EE6E" w14:textId="77777777">
                <w:trPr>
                  <w:divId w:val="1473936327"/>
                  <w:tblCellSpacing w:w="15" w:type="dxa"/>
                </w:trPr>
                <w:tc>
                  <w:tcPr>
                    <w:tcW w:w="50" w:type="pct"/>
                    <w:hideMark/>
                  </w:tcPr>
                  <w:p w14:paraId="3BC13BDE" w14:textId="77777777" w:rsidR="00FF54F6" w:rsidRDefault="00FF54F6">
                    <w:pPr>
                      <w:pStyle w:val="Literaturverzeichnis"/>
                      <w:rPr>
                        <w:noProof/>
                        <w:lang w:val="de-DE"/>
                      </w:rPr>
                    </w:pPr>
                    <w:r>
                      <w:rPr>
                        <w:noProof/>
                        <w:lang w:val="de-DE"/>
                      </w:rPr>
                      <w:t xml:space="preserve">[31] </w:t>
                    </w:r>
                  </w:p>
                </w:tc>
                <w:tc>
                  <w:tcPr>
                    <w:tcW w:w="0" w:type="auto"/>
                    <w:hideMark/>
                  </w:tcPr>
                  <w:p w14:paraId="7F22761B" w14:textId="77777777" w:rsidR="00FF54F6" w:rsidRDefault="00FF54F6">
                    <w:pPr>
                      <w:pStyle w:val="Literaturverzeichnis"/>
                      <w:rPr>
                        <w:noProof/>
                        <w:lang w:val="de-DE"/>
                      </w:rPr>
                    </w:pPr>
                    <w:r>
                      <w:rPr>
                        <w:noProof/>
                        <w:lang w:val="de-DE"/>
                      </w:rPr>
                      <w:t>„Barrierefrei Digital EN 301 549,“ [Online]. Available: https://barrierefrei-digital.de/en301549. [Zugriff am 11 Januar 2025].</w:t>
                    </w:r>
                  </w:p>
                </w:tc>
              </w:tr>
              <w:tr w:rsidR="00000000" w14:paraId="411D7567" w14:textId="77777777">
                <w:trPr>
                  <w:divId w:val="1473936327"/>
                  <w:tblCellSpacing w:w="15" w:type="dxa"/>
                </w:trPr>
                <w:tc>
                  <w:tcPr>
                    <w:tcW w:w="50" w:type="pct"/>
                    <w:hideMark/>
                  </w:tcPr>
                  <w:p w14:paraId="45DCDF48" w14:textId="77777777" w:rsidR="00FF54F6" w:rsidRDefault="00FF54F6">
                    <w:pPr>
                      <w:pStyle w:val="Literaturverzeichnis"/>
                      <w:rPr>
                        <w:noProof/>
                        <w:lang w:val="de-DE"/>
                      </w:rPr>
                    </w:pPr>
                    <w:r>
                      <w:rPr>
                        <w:noProof/>
                        <w:lang w:val="de-DE"/>
                      </w:rPr>
                      <w:t>[32</w:t>
                    </w:r>
                    <w:r>
                      <w:rPr>
                        <w:noProof/>
                        <w:lang w:val="de-DE"/>
                      </w:rPr>
                      <w:lastRenderedPageBreak/>
                      <w:t xml:space="preserve">] </w:t>
                    </w:r>
                  </w:p>
                </w:tc>
                <w:tc>
                  <w:tcPr>
                    <w:tcW w:w="0" w:type="auto"/>
                    <w:hideMark/>
                  </w:tcPr>
                  <w:p w14:paraId="456EA785" w14:textId="77777777" w:rsidR="00FF54F6" w:rsidRDefault="00FF54F6">
                    <w:pPr>
                      <w:pStyle w:val="Literaturverzeichnis"/>
                      <w:rPr>
                        <w:noProof/>
                        <w:lang w:val="de-DE"/>
                      </w:rPr>
                    </w:pPr>
                    <w:r w:rsidRPr="002E379C">
                      <w:rPr>
                        <w:noProof/>
                        <w:lang w:val="en-GB"/>
                      </w:rPr>
                      <w:lastRenderedPageBreak/>
                      <w:t xml:space="preserve">„Accessibility Scanner Google Play,“ 21 November 2023. </w:t>
                    </w:r>
                    <w:r>
                      <w:rPr>
                        <w:noProof/>
                        <w:lang w:val="de-DE"/>
                      </w:rPr>
                      <w:t xml:space="preserve">[Online]. Available: </w:t>
                    </w:r>
                    <w:r>
                      <w:rPr>
                        <w:noProof/>
                        <w:lang w:val="de-DE"/>
                      </w:rPr>
                      <w:lastRenderedPageBreak/>
                      <w:t>https://play.google.com/store/apps/details?id=com.google.android.apps.accessibility.auditor. [Zugriff am 23 Februar 2025].</w:t>
                    </w:r>
                  </w:p>
                </w:tc>
              </w:tr>
              <w:tr w:rsidR="00000000" w14:paraId="4AA12177" w14:textId="77777777">
                <w:trPr>
                  <w:divId w:val="1473936327"/>
                  <w:tblCellSpacing w:w="15" w:type="dxa"/>
                </w:trPr>
                <w:tc>
                  <w:tcPr>
                    <w:tcW w:w="50" w:type="pct"/>
                    <w:hideMark/>
                  </w:tcPr>
                  <w:p w14:paraId="222DD353" w14:textId="77777777" w:rsidR="00FF54F6" w:rsidRDefault="00FF54F6">
                    <w:pPr>
                      <w:pStyle w:val="Literaturverzeichnis"/>
                      <w:rPr>
                        <w:noProof/>
                        <w:lang w:val="de-DE"/>
                      </w:rPr>
                    </w:pPr>
                    <w:r>
                      <w:rPr>
                        <w:noProof/>
                        <w:lang w:val="de-DE"/>
                      </w:rPr>
                      <w:lastRenderedPageBreak/>
                      <w:t xml:space="preserve">[33] </w:t>
                    </w:r>
                  </w:p>
                </w:tc>
                <w:tc>
                  <w:tcPr>
                    <w:tcW w:w="0" w:type="auto"/>
                    <w:hideMark/>
                  </w:tcPr>
                  <w:p w14:paraId="5310E800" w14:textId="77777777" w:rsidR="00FF54F6" w:rsidRDefault="00FF54F6">
                    <w:pPr>
                      <w:pStyle w:val="Literaturverzeichnis"/>
                      <w:rPr>
                        <w:noProof/>
                        <w:lang w:val="de-DE"/>
                      </w:rPr>
                    </w:pPr>
                    <w:r w:rsidRPr="002E379C">
                      <w:rPr>
                        <w:noProof/>
                        <w:lang w:val="en-GB"/>
                      </w:rPr>
                      <w:t xml:space="preserve">„Get started with Accessibility Scanner,“ </w:t>
                    </w:r>
                    <w:r w:rsidRPr="002E379C">
                      <w:rPr>
                        <w:noProof/>
                        <w:lang w:val="en-GB"/>
                      </w:rPr>
                      <w:t xml:space="preserve">[Online]. Available: https://support.google.com/accessibility/android/answer/6376570?hl=en. </w:t>
                    </w:r>
                    <w:r>
                      <w:rPr>
                        <w:noProof/>
                        <w:lang w:val="de-DE"/>
                      </w:rPr>
                      <w:t>[Zugriff am 23 Februar 2025].</w:t>
                    </w:r>
                  </w:p>
                </w:tc>
              </w:tr>
              <w:tr w:rsidR="00000000" w14:paraId="157A4BCA" w14:textId="77777777">
                <w:trPr>
                  <w:divId w:val="1473936327"/>
                  <w:tblCellSpacing w:w="15" w:type="dxa"/>
                </w:trPr>
                <w:tc>
                  <w:tcPr>
                    <w:tcW w:w="50" w:type="pct"/>
                    <w:hideMark/>
                  </w:tcPr>
                  <w:p w14:paraId="228DA76D" w14:textId="77777777" w:rsidR="00FF54F6" w:rsidRDefault="00FF54F6">
                    <w:pPr>
                      <w:pStyle w:val="Literaturverzeichnis"/>
                      <w:rPr>
                        <w:noProof/>
                        <w:lang w:val="de-DE"/>
                      </w:rPr>
                    </w:pPr>
                    <w:r>
                      <w:rPr>
                        <w:noProof/>
                        <w:lang w:val="de-DE"/>
                      </w:rPr>
                      <w:t xml:space="preserve">[34] </w:t>
                    </w:r>
                  </w:p>
                </w:tc>
                <w:tc>
                  <w:tcPr>
                    <w:tcW w:w="0" w:type="auto"/>
                    <w:hideMark/>
                  </w:tcPr>
                  <w:p w14:paraId="2F5CC83B" w14:textId="77777777" w:rsidR="00FF54F6" w:rsidRDefault="00FF54F6">
                    <w:pPr>
                      <w:pStyle w:val="Literaturverzeichnis"/>
                      <w:rPr>
                        <w:noProof/>
                        <w:lang w:val="de-DE"/>
                      </w:rPr>
                    </w:pPr>
                    <w:r w:rsidRPr="002E379C">
                      <w:rPr>
                        <w:noProof/>
                        <w:lang w:val="en-GB"/>
                      </w:rPr>
                      <w:t xml:space="preserve">„Accessibility Insights,“ Microsoft, [Online]. Available: https://accessibilityinsights.io/. </w:t>
                    </w:r>
                    <w:r>
                      <w:rPr>
                        <w:noProof/>
                        <w:lang w:val="de-DE"/>
                      </w:rPr>
                      <w:t>[Zugriff am 23 Februar 2025].</w:t>
                    </w:r>
                  </w:p>
                </w:tc>
              </w:tr>
              <w:tr w:rsidR="00000000" w14:paraId="62594578" w14:textId="77777777">
                <w:trPr>
                  <w:divId w:val="1473936327"/>
                  <w:tblCellSpacing w:w="15" w:type="dxa"/>
                </w:trPr>
                <w:tc>
                  <w:tcPr>
                    <w:tcW w:w="50" w:type="pct"/>
                    <w:hideMark/>
                  </w:tcPr>
                  <w:p w14:paraId="0FBA3B62" w14:textId="77777777" w:rsidR="00FF54F6" w:rsidRDefault="00FF54F6">
                    <w:pPr>
                      <w:pStyle w:val="Literaturverzeichnis"/>
                      <w:rPr>
                        <w:noProof/>
                        <w:lang w:val="de-DE"/>
                      </w:rPr>
                    </w:pPr>
                    <w:r>
                      <w:rPr>
                        <w:noProof/>
                        <w:lang w:val="de-DE"/>
                      </w:rPr>
                      <w:t xml:space="preserve">[35] </w:t>
                    </w:r>
                  </w:p>
                </w:tc>
                <w:tc>
                  <w:tcPr>
                    <w:tcW w:w="0" w:type="auto"/>
                    <w:hideMark/>
                  </w:tcPr>
                  <w:p w14:paraId="7684DE83" w14:textId="77777777" w:rsidR="00FF54F6" w:rsidRDefault="00FF54F6">
                    <w:pPr>
                      <w:pStyle w:val="Literaturverzeichnis"/>
                      <w:rPr>
                        <w:noProof/>
                        <w:lang w:val="de-DE"/>
                      </w:rPr>
                    </w:pPr>
                    <w:r w:rsidRPr="002E379C">
                      <w:rPr>
                        <w:noProof/>
                        <w:lang w:val="en-GB"/>
                      </w:rPr>
                      <w:t xml:space="preserve">„Lighthouse,“ Google, 23 April 2024. [Online]. Available: https://chromewebstore.google.com/detail/lighthouse/blipmdconlkpinefehnmjammfjpmpbjk?hl=de. </w:t>
                    </w:r>
                    <w:r>
                      <w:rPr>
                        <w:noProof/>
                        <w:lang w:val="de-DE"/>
                      </w:rPr>
                      <w:t>[Zugriff am 23 Februar 2025].</w:t>
                    </w:r>
                  </w:p>
                </w:tc>
              </w:tr>
              <w:tr w:rsidR="00000000" w14:paraId="4C158447" w14:textId="77777777">
                <w:trPr>
                  <w:divId w:val="1473936327"/>
                  <w:tblCellSpacing w:w="15" w:type="dxa"/>
                </w:trPr>
                <w:tc>
                  <w:tcPr>
                    <w:tcW w:w="50" w:type="pct"/>
                    <w:hideMark/>
                  </w:tcPr>
                  <w:p w14:paraId="15CAEC6E" w14:textId="77777777" w:rsidR="00FF54F6" w:rsidRDefault="00FF54F6">
                    <w:pPr>
                      <w:pStyle w:val="Literaturverzeichnis"/>
                      <w:rPr>
                        <w:noProof/>
                        <w:lang w:val="de-DE"/>
                      </w:rPr>
                    </w:pPr>
                    <w:r>
                      <w:rPr>
                        <w:noProof/>
                        <w:lang w:val="de-DE"/>
                      </w:rPr>
                      <w:t xml:space="preserve">[36] </w:t>
                    </w:r>
                  </w:p>
                </w:tc>
                <w:tc>
                  <w:tcPr>
                    <w:tcW w:w="0" w:type="auto"/>
                    <w:hideMark/>
                  </w:tcPr>
                  <w:p w14:paraId="24DCF7A7" w14:textId="77777777" w:rsidR="00FF54F6" w:rsidRDefault="00FF54F6">
                    <w:pPr>
                      <w:pStyle w:val="Literaturverzeichnis"/>
                      <w:rPr>
                        <w:noProof/>
                        <w:lang w:val="de-DE"/>
                      </w:rPr>
                    </w:pPr>
                    <w:r w:rsidRPr="002E379C">
                      <w:rPr>
                        <w:noProof/>
                        <w:lang w:val="en-GB"/>
                      </w:rPr>
                      <w:t xml:space="preserve">„Introduction to Lighthouse,“ Google, 27 September 2016. [Online]. Available: https://developer.chrome.com/docs/lighthouse/overview/. </w:t>
                    </w:r>
                    <w:r>
                      <w:rPr>
                        <w:noProof/>
                        <w:lang w:val="de-DE"/>
                      </w:rPr>
                      <w:t>[Zugriff am 23 Februar 2025].</w:t>
                    </w:r>
                  </w:p>
                </w:tc>
              </w:tr>
              <w:tr w:rsidR="00000000" w14:paraId="79D3B65A" w14:textId="77777777">
                <w:trPr>
                  <w:divId w:val="1473936327"/>
                  <w:tblCellSpacing w:w="15" w:type="dxa"/>
                </w:trPr>
                <w:tc>
                  <w:tcPr>
                    <w:tcW w:w="50" w:type="pct"/>
                    <w:hideMark/>
                  </w:tcPr>
                  <w:p w14:paraId="708083FD" w14:textId="77777777" w:rsidR="00FF54F6" w:rsidRDefault="00FF54F6">
                    <w:pPr>
                      <w:pStyle w:val="Literaturverzeichnis"/>
                      <w:rPr>
                        <w:noProof/>
                        <w:lang w:val="de-DE"/>
                      </w:rPr>
                    </w:pPr>
                    <w:r>
                      <w:rPr>
                        <w:noProof/>
                        <w:lang w:val="de-DE"/>
                      </w:rPr>
                      <w:t xml:space="preserve">[37] </w:t>
                    </w:r>
                  </w:p>
                </w:tc>
                <w:tc>
                  <w:tcPr>
                    <w:tcW w:w="0" w:type="auto"/>
                    <w:hideMark/>
                  </w:tcPr>
                  <w:p w14:paraId="0D5465D8" w14:textId="77777777" w:rsidR="00FF54F6" w:rsidRDefault="00FF54F6">
                    <w:pPr>
                      <w:pStyle w:val="Literaturverzeichnis"/>
                      <w:rPr>
                        <w:noProof/>
                        <w:lang w:val="de-DE"/>
                      </w:rPr>
                    </w:pPr>
                    <w:r w:rsidRPr="002E379C">
                      <w:rPr>
                        <w:noProof/>
                        <w:lang w:val="en-GB"/>
                      </w:rPr>
                      <w:t xml:space="preserve">„Colour Contrast Analyser (CCA),“ tpgi, [Online]. Available: https://www.tpgi.com/color-contrast-checker/. </w:t>
                    </w:r>
                    <w:r>
                      <w:rPr>
                        <w:noProof/>
                        <w:lang w:val="de-DE"/>
                      </w:rPr>
                      <w:t>[Zugriff am 23 Februar 2025].</w:t>
                    </w:r>
                  </w:p>
                </w:tc>
              </w:tr>
              <w:tr w:rsidR="00000000" w14:paraId="03043802" w14:textId="77777777">
                <w:trPr>
                  <w:divId w:val="1473936327"/>
                  <w:tblCellSpacing w:w="15" w:type="dxa"/>
                </w:trPr>
                <w:tc>
                  <w:tcPr>
                    <w:tcW w:w="50" w:type="pct"/>
                    <w:hideMark/>
                  </w:tcPr>
                  <w:p w14:paraId="4A07A550" w14:textId="77777777" w:rsidR="00FF54F6" w:rsidRDefault="00FF54F6">
                    <w:pPr>
                      <w:pStyle w:val="Literaturverzeichnis"/>
                      <w:rPr>
                        <w:noProof/>
                        <w:lang w:val="de-DE"/>
                      </w:rPr>
                    </w:pPr>
                    <w:r>
                      <w:rPr>
                        <w:noProof/>
                        <w:lang w:val="de-DE"/>
                      </w:rPr>
                      <w:t xml:space="preserve">[38] </w:t>
                    </w:r>
                  </w:p>
                </w:tc>
                <w:tc>
                  <w:tcPr>
                    <w:tcW w:w="0" w:type="auto"/>
                    <w:hideMark/>
                  </w:tcPr>
                  <w:p w14:paraId="225DC967" w14:textId="77777777" w:rsidR="00FF54F6" w:rsidRDefault="00FF54F6">
                    <w:pPr>
                      <w:pStyle w:val="Literaturverzeichnis"/>
                      <w:rPr>
                        <w:noProof/>
                        <w:lang w:val="de-DE"/>
                      </w:rPr>
                    </w:pPr>
                    <w:r w:rsidRPr="002E379C">
                      <w:rPr>
                        <w:noProof/>
                        <w:lang w:val="en-GB"/>
                      </w:rPr>
                      <w:t xml:space="preserve">„Accessibility Flutter,“ [Online]. Available: https://docs.flutter.dev/ui/accessibility-and-internationalization/accessibility. </w:t>
                    </w:r>
                    <w:r>
                      <w:rPr>
                        <w:noProof/>
                        <w:lang w:val="de-DE"/>
                      </w:rPr>
                      <w:t>[Zugriff am 23 Februar 2025].</w:t>
                    </w:r>
                  </w:p>
                </w:tc>
              </w:tr>
              <w:tr w:rsidR="00000000" w14:paraId="07435DAD" w14:textId="77777777">
                <w:trPr>
                  <w:divId w:val="1473936327"/>
                  <w:tblCellSpacing w:w="15" w:type="dxa"/>
                </w:trPr>
                <w:tc>
                  <w:tcPr>
                    <w:tcW w:w="50" w:type="pct"/>
                    <w:hideMark/>
                  </w:tcPr>
                  <w:p w14:paraId="53E5520F" w14:textId="77777777" w:rsidR="00FF54F6" w:rsidRDefault="00FF54F6">
                    <w:pPr>
                      <w:pStyle w:val="Literaturverzeichnis"/>
                      <w:rPr>
                        <w:noProof/>
                        <w:lang w:val="de-DE"/>
                      </w:rPr>
                    </w:pPr>
                    <w:r>
                      <w:rPr>
                        <w:noProof/>
                        <w:lang w:val="de-DE"/>
                      </w:rPr>
                      <w:t xml:space="preserve">[39] </w:t>
                    </w:r>
                  </w:p>
                </w:tc>
                <w:tc>
                  <w:tcPr>
                    <w:tcW w:w="0" w:type="auto"/>
                    <w:hideMark/>
                  </w:tcPr>
                  <w:p w14:paraId="1F89DF2C" w14:textId="77777777" w:rsidR="00FF54F6" w:rsidRDefault="00FF54F6">
                    <w:pPr>
                      <w:pStyle w:val="Literaturverzeichnis"/>
                      <w:rPr>
                        <w:noProof/>
                        <w:lang w:val="de-DE"/>
                      </w:rPr>
                    </w:pPr>
                    <w:r w:rsidRPr="002E379C">
                      <w:rPr>
                        <w:noProof/>
                        <w:lang w:val="en-GB"/>
                      </w:rPr>
                      <w:t xml:space="preserve">„Flutter Dev,“ [Online]. Available: https://flutter.dev/. </w:t>
                    </w:r>
                    <w:r>
                      <w:rPr>
                        <w:noProof/>
                        <w:lang w:val="de-DE"/>
                      </w:rPr>
                      <w:t>[Zugriff am 12 Januar 2025].</w:t>
                    </w:r>
                  </w:p>
                </w:tc>
              </w:tr>
              <w:tr w:rsidR="00000000" w14:paraId="608F8D11" w14:textId="77777777">
                <w:trPr>
                  <w:divId w:val="1473936327"/>
                  <w:tblCellSpacing w:w="15" w:type="dxa"/>
                </w:trPr>
                <w:tc>
                  <w:tcPr>
                    <w:tcW w:w="50" w:type="pct"/>
                    <w:hideMark/>
                  </w:tcPr>
                  <w:p w14:paraId="3E6D5C49" w14:textId="77777777" w:rsidR="00FF54F6" w:rsidRDefault="00FF54F6">
                    <w:pPr>
                      <w:pStyle w:val="Literaturverzeichnis"/>
                      <w:rPr>
                        <w:noProof/>
                        <w:lang w:val="de-DE"/>
                      </w:rPr>
                    </w:pPr>
                    <w:r>
                      <w:rPr>
                        <w:noProof/>
                        <w:lang w:val="de-DE"/>
                      </w:rPr>
                      <w:t xml:space="preserve">[40] </w:t>
                    </w:r>
                  </w:p>
                </w:tc>
                <w:tc>
                  <w:tcPr>
                    <w:tcW w:w="0" w:type="auto"/>
                    <w:hideMark/>
                  </w:tcPr>
                  <w:p w14:paraId="047A3D55" w14:textId="77777777" w:rsidR="00FF54F6" w:rsidRDefault="00FF54F6">
                    <w:pPr>
                      <w:pStyle w:val="Literaturverzeichnis"/>
                      <w:rPr>
                        <w:noProof/>
                        <w:lang w:val="de-DE"/>
                      </w:rPr>
                    </w:pPr>
                    <w:r w:rsidRPr="002E379C">
                      <w:rPr>
                        <w:noProof/>
                        <w:lang w:val="en-GB"/>
                      </w:rPr>
                      <w:t xml:space="preserve">„React Native Dev,“ 2025. [Online]. Available: https://reactnative.dev/. </w:t>
                    </w:r>
                    <w:r>
                      <w:rPr>
                        <w:noProof/>
                        <w:lang w:val="de-DE"/>
                      </w:rPr>
                      <w:t>[Zugriff am 12 Januar 2025].</w:t>
                    </w:r>
                  </w:p>
                </w:tc>
              </w:tr>
              <w:tr w:rsidR="00000000" w14:paraId="75E7F132" w14:textId="77777777">
                <w:trPr>
                  <w:divId w:val="1473936327"/>
                  <w:tblCellSpacing w:w="15" w:type="dxa"/>
                </w:trPr>
                <w:tc>
                  <w:tcPr>
                    <w:tcW w:w="50" w:type="pct"/>
                    <w:hideMark/>
                  </w:tcPr>
                  <w:p w14:paraId="7E239EF0" w14:textId="77777777" w:rsidR="00FF54F6" w:rsidRDefault="00FF54F6">
                    <w:pPr>
                      <w:pStyle w:val="Literaturverzeichnis"/>
                      <w:rPr>
                        <w:noProof/>
                        <w:lang w:val="de-DE"/>
                      </w:rPr>
                    </w:pPr>
                    <w:r>
                      <w:rPr>
                        <w:noProof/>
                        <w:lang w:val="de-DE"/>
                      </w:rPr>
                      <w:t xml:space="preserve">[41] </w:t>
                    </w:r>
                  </w:p>
                </w:tc>
                <w:tc>
                  <w:tcPr>
                    <w:tcW w:w="0" w:type="auto"/>
                    <w:hideMark/>
                  </w:tcPr>
                  <w:p w14:paraId="37954E41" w14:textId="77777777" w:rsidR="00FF54F6" w:rsidRDefault="00FF54F6">
                    <w:pPr>
                      <w:pStyle w:val="Literaturverzeichnis"/>
                      <w:rPr>
                        <w:noProof/>
                        <w:lang w:val="de-DE"/>
                      </w:rPr>
                    </w:pPr>
                    <w:r w:rsidRPr="002E379C">
                      <w:rPr>
                        <w:noProof/>
                        <w:lang w:val="en-GB"/>
                      </w:rPr>
                      <w:t xml:space="preserve">„Xamarin documentation,“ </w:t>
                    </w:r>
                    <w:r w:rsidRPr="002E379C">
                      <w:rPr>
                        <w:noProof/>
                        <w:lang w:val="en-GB"/>
                      </w:rPr>
                      <w:t xml:space="preserve">[Online]. Available: https://learn.microsoft.com/en-gb/previous-versions/xamarin/. </w:t>
                    </w:r>
                    <w:r>
                      <w:rPr>
                        <w:noProof/>
                        <w:lang w:val="de-DE"/>
                      </w:rPr>
                      <w:t>[Zugriff am 12 Januar 2025].</w:t>
                    </w:r>
                  </w:p>
                </w:tc>
              </w:tr>
              <w:tr w:rsidR="00000000" w14:paraId="20BB2902" w14:textId="77777777">
                <w:trPr>
                  <w:divId w:val="1473936327"/>
                  <w:tblCellSpacing w:w="15" w:type="dxa"/>
                </w:trPr>
                <w:tc>
                  <w:tcPr>
                    <w:tcW w:w="50" w:type="pct"/>
                    <w:hideMark/>
                  </w:tcPr>
                  <w:p w14:paraId="5E1D0658" w14:textId="77777777" w:rsidR="00FF54F6" w:rsidRDefault="00FF54F6">
                    <w:pPr>
                      <w:pStyle w:val="Literaturverzeichnis"/>
                      <w:rPr>
                        <w:noProof/>
                        <w:lang w:val="de-DE"/>
                      </w:rPr>
                    </w:pPr>
                    <w:r>
                      <w:rPr>
                        <w:noProof/>
                        <w:lang w:val="de-DE"/>
                      </w:rPr>
                      <w:t xml:space="preserve">[42] </w:t>
                    </w:r>
                  </w:p>
                </w:tc>
                <w:tc>
                  <w:tcPr>
                    <w:tcW w:w="0" w:type="auto"/>
                    <w:hideMark/>
                  </w:tcPr>
                  <w:p w14:paraId="1A894F7D" w14:textId="77777777" w:rsidR="00FF54F6" w:rsidRDefault="00FF54F6">
                    <w:pPr>
                      <w:pStyle w:val="Literaturverzeichnis"/>
                      <w:rPr>
                        <w:noProof/>
                        <w:lang w:val="de-DE"/>
                      </w:rPr>
                    </w:pPr>
                    <w:r w:rsidRPr="002E379C">
                      <w:rPr>
                        <w:noProof/>
                        <w:lang w:val="en-GB"/>
                      </w:rPr>
                      <w:t xml:space="preserve">K. Gordon, „NNGroup - Design Systems vs. Style Guides,“ 24 Mai 2024. [Online]. Available: https://www.nngroup.com/articles/design-systems-vs-style-guides/. </w:t>
                    </w:r>
                    <w:r>
                      <w:rPr>
                        <w:noProof/>
                        <w:lang w:val="de-DE"/>
                      </w:rPr>
                      <w:t>[Zugriff am 12 Januar 2025].</w:t>
                    </w:r>
                  </w:p>
                </w:tc>
              </w:tr>
              <w:tr w:rsidR="00000000" w14:paraId="77B9004B" w14:textId="77777777">
                <w:trPr>
                  <w:divId w:val="1473936327"/>
                  <w:tblCellSpacing w:w="15" w:type="dxa"/>
                </w:trPr>
                <w:tc>
                  <w:tcPr>
                    <w:tcW w:w="50" w:type="pct"/>
                    <w:hideMark/>
                  </w:tcPr>
                  <w:p w14:paraId="4720E6DA" w14:textId="77777777" w:rsidR="00FF54F6" w:rsidRDefault="00FF54F6">
                    <w:pPr>
                      <w:pStyle w:val="Literaturverzeichnis"/>
                      <w:rPr>
                        <w:noProof/>
                        <w:lang w:val="de-DE"/>
                      </w:rPr>
                    </w:pPr>
                    <w:r>
                      <w:rPr>
                        <w:noProof/>
                        <w:lang w:val="de-DE"/>
                      </w:rPr>
                      <w:t xml:space="preserve">[43] </w:t>
                    </w:r>
                  </w:p>
                </w:tc>
                <w:tc>
                  <w:tcPr>
                    <w:tcW w:w="0" w:type="auto"/>
                    <w:hideMark/>
                  </w:tcPr>
                  <w:p w14:paraId="54450AB7" w14:textId="77777777" w:rsidR="00FF54F6" w:rsidRDefault="00FF54F6">
                    <w:pPr>
                      <w:pStyle w:val="Literaturverzeichnis"/>
                      <w:rPr>
                        <w:noProof/>
                        <w:lang w:val="de-DE"/>
                      </w:rPr>
                    </w:pPr>
                    <w:r w:rsidRPr="002E379C">
                      <w:rPr>
                        <w:noProof/>
                        <w:lang w:val="en-GB"/>
                      </w:rPr>
                      <w:t xml:space="preserve">„A Guide on YOLO11 Model Export to TFLite for Deployment,“ 01 März 2024. </w:t>
                    </w:r>
                    <w:r>
                      <w:rPr>
                        <w:noProof/>
                        <w:lang w:val="de-DE"/>
                      </w:rPr>
                      <w:t>[Online]. Available: https://docs.ultralytics.com/integrations/tflite/. [Zugriff am 24 Februar 2025].</w:t>
                    </w:r>
                  </w:p>
                </w:tc>
              </w:tr>
              <w:tr w:rsidR="00000000" w14:paraId="1549D5D5" w14:textId="77777777">
                <w:trPr>
                  <w:divId w:val="1473936327"/>
                  <w:tblCellSpacing w:w="15" w:type="dxa"/>
                </w:trPr>
                <w:tc>
                  <w:tcPr>
                    <w:tcW w:w="50" w:type="pct"/>
                    <w:hideMark/>
                  </w:tcPr>
                  <w:p w14:paraId="0F4D3A14" w14:textId="77777777" w:rsidR="00FF54F6" w:rsidRDefault="00FF54F6">
                    <w:pPr>
                      <w:pStyle w:val="Literaturverzeichnis"/>
                      <w:rPr>
                        <w:noProof/>
                        <w:lang w:val="de-DE"/>
                      </w:rPr>
                    </w:pPr>
                    <w:r>
                      <w:rPr>
                        <w:noProof/>
                        <w:lang w:val="de-DE"/>
                      </w:rPr>
                      <w:t xml:space="preserve">[44] </w:t>
                    </w:r>
                  </w:p>
                </w:tc>
                <w:tc>
                  <w:tcPr>
                    <w:tcW w:w="0" w:type="auto"/>
                    <w:hideMark/>
                  </w:tcPr>
                  <w:p w14:paraId="20B9DC6C" w14:textId="77777777" w:rsidR="00FF54F6" w:rsidRDefault="00FF54F6">
                    <w:pPr>
                      <w:pStyle w:val="Literaturverzeichnis"/>
                      <w:rPr>
                        <w:noProof/>
                        <w:lang w:val="de-DE"/>
                      </w:rPr>
                    </w:pPr>
                    <w:r w:rsidRPr="002E379C">
                      <w:rPr>
                        <w:noProof/>
                        <w:lang w:val="en-GB"/>
                      </w:rPr>
                      <w:t xml:space="preserve">T. L. team, „On-device training in TensorFlow Lite,“ 09 November 2021. </w:t>
                    </w:r>
                    <w:r>
                      <w:rPr>
                        <w:noProof/>
                        <w:lang w:val="de-DE"/>
                      </w:rPr>
                      <w:t>[Online]. Available: https://blog.tensorflow.org/2021/11/on-device-training-in-tensorflow-lite.html?utm_source=chatgpt.com. [Zugriff am 24 Februar 2025].</w:t>
                    </w:r>
                  </w:p>
                </w:tc>
              </w:tr>
              <w:tr w:rsidR="00000000" w14:paraId="0B70386C" w14:textId="77777777">
                <w:trPr>
                  <w:divId w:val="1473936327"/>
                  <w:tblCellSpacing w:w="15" w:type="dxa"/>
                </w:trPr>
                <w:tc>
                  <w:tcPr>
                    <w:tcW w:w="50" w:type="pct"/>
                    <w:hideMark/>
                  </w:tcPr>
                  <w:p w14:paraId="4C9D0181" w14:textId="77777777" w:rsidR="00FF54F6" w:rsidRDefault="00FF54F6">
                    <w:pPr>
                      <w:pStyle w:val="Literaturverzeichnis"/>
                      <w:rPr>
                        <w:noProof/>
                        <w:lang w:val="de-DE"/>
                      </w:rPr>
                    </w:pPr>
                    <w:r>
                      <w:rPr>
                        <w:noProof/>
                        <w:lang w:val="de-DE"/>
                      </w:rPr>
                      <w:t xml:space="preserve">[45] </w:t>
                    </w:r>
                  </w:p>
                </w:tc>
                <w:tc>
                  <w:tcPr>
                    <w:tcW w:w="0" w:type="auto"/>
                    <w:hideMark/>
                  </w:tcPr>
                  <w:p w14:paraId="3E4F8363" w14:textId="77777777" w:rsidR="00FF54F6" w:rsidRDefault="00FF54F6">
                    <w:pPr>
                      <w:pStyle w:val="Literaturverzeichnis"/>
                      <w:rPr>
                        <w:noProof/>
                        <w:lang w:val="de-DE"/>
                      </w:rPr>
                    </w:pPr>
                    <w:r>
                      <w:rPr>
                        <w:noProof/>
                        <w:lang w:val="de-DE"/>
                      </w:rPr>
                      <w:t>„stanford,“ 31 März 2025. [Online]. Available: https://hai.stanford.edu/ai-index.</w:t>
                    </w:r>
                  </w:p>
                </w:tc>
              </w:tr>
              <w:tr w:rsidR="00000000" w:rsidRPr="002E379C" w14:paraId="513D66C4" w14:textId="77777777">
                <w:trPr>
                  <w:divId w:val="1473936327"/>
                  <w:tblCellSpacing w:w="15" w:type="dxa"/>
                </w:trPr>
                <w:tc>
                  <w:tcPr>
                    <w:tcW w:w="50" w:type="pct"/>
                    <w:hideMark/>
                  </w:tcPr>
                  <w:p w14:paraId="6B313756" w14:textId="77777777" w:rsidR="00FF54F6" w:rsidRDefault="00FF54F6">
                    <w:pPr>
                      <w:pStyle w:val="Literaturverzeichnis"/>
                      <w:rPr>
                        <w:noProof/>
                        <w:lang w:val="de-DE"/>
                      </w:rPr>
                    </w:pPr>
                    <w:r>
                      <w:rPr>
                        <w:noProof/>
                        <w:lang w:val="de-DE"/>
                      </w:rPr>
                      <w:t xml:space="preserve">[46] </w:t>
                    </w:r>
                  </w:p>
                </w:tc>
                <w:tc>
                  <w:tcPr>
                    <w:tcW w:w="0" w:type="auto"/>
                    <w:hideMark/>
                  </w:tcPr>
                  <w:p w14:paraId="5A24CF9C" w14:textId="77777777" w:rsidR="00FF54F6" w:rsidRPr="002E379C" w:rsidRDefault="00FF54F6">
                    <w:pPr>
                      <w:pStyle w:val="Literaturverzeichnis"/>
                      <w:rPr>
                        <w:noProof/>
                        <w:lang w:val="en-GB"/>
                      </w:rPr>
                    </w:pPr>
                    <w:r w:rsidRPr="002E379C">
                      <w:rPr>
                        <w:noProof/>
                        <w:lang w:val="en-GB"/>
                      </w:rPr>
                      <w:t>„grandviewresearch,“ 31 März 2025. [Online]. Available: https://www.grandviewresearch.com/Filters?search=AI+in+Drones+Market+Size+Report&amp;search_submit=.</w:t>
                    </w:r>
                  </w:p>
                </w:tc>
              </w:tr>
              <w:tr w:rsidR="00000000" w:rsidRPr="002E379C" w14:paraId="281384E9" w14:textId="77777777">
                <w:trPr>
                  <w:divId w:val="1473936327"/>
                  <w:tblCellSpacing w:w="15" w:type="dxa"/>
                </w:trPr>
                <w:tc>
                  <w:tcPr>
                    <w:tcW w:w="50" w:type="pct"/>
                    <w:hideMark/>
                  </w:tcPr>
                  <w:p w14:paraId="3B9C57E7" w14:textId="77777777" w:rsidR="00FF54F6" w:rsidRDefault="00FF54F6">
                    <w:pPr>
                      <w:pStyle w:val="Literaturverzeichnis"/>
                      <w:rPr>
                        <w:noProof/>
                        <w:lang w:val="de-DE"/>
                      </w:rPr>
                    </w:pPr>
                    <w:r>
                      <w:rPr>
                        <w:noProof/>
                        <w:lang w:val="de-DE"/>
                      </w:rPr>
                      <w:t>[47</w:t>
                    </w:r>
                    <w:r>
                      <w:rPr>
                        <w:noProof/>
                        <w:lang w:val="de-DE"/>
                      </w:rPr>
                      <w:lastRenderedPageBreak/>
                      <w:t xml:space="preserve">] </w:t>
                    </w:r>
                  </w:p>
                </w:tc>
                <w:tc>
                  <w:tcPr>
                    <w:tcW w:w="0" w:type="auto"/>
                    <w:hideMark/>
                  </w:tcPr>
                  <w:p w14:paraId="77E50591" w14:textId="77777777" w:rsidR="00FF54F6" w:rsidRPr="002E379C" w:rsidRDefault="00FF54F6">
                    <w:pPr>
                      <w:pStyle w:val="Literaturverzeichnis"/>
                      <w:rPr>
                        <w:noProof/>
                        <w:lang w:val="en-GB"/>
                      </w:rPr>
                    </w:pPr>
                    <w:r w:rsidRPr="002E379C">
                      <w:rPr>
                        <w:noProof/>
                        <w:lang w:val="en-GB"/>
                      </w:rPr>
                      <w:lastRenderedPageBreak/>
                      <w:t xml:space="preserve">„statista,“ 31 März 2025. [Online]. Available: </w:t>
                    </w:r>
                    <w:r w:rsidRPr="002E379C">
                      <w:rPr>
                        <w:noProof/>
                        <w:lang w:val="en-GB"/>
                      </w:rPr>
                      <w:lastRenderedPageBreak/>
                      <w:t>https://www.statista.com/search/?q=AI+drone+market+size&amp;p=1.</w:t>
                    </w:r>
                  </w:p>
                </w:tc>
              </w:tr>
              <w:tr w:rsidR="00000000" w14:paraId="641D6FEB" w14:textId="77777777">
                <w:trPr>
                  <w:divId w:val="1473936327"/>
                  <w:tblCellSpacing w:w="15" w:type="dxa"/>
                </w:trPr>
                <w:tc>
                  <w:tcPr>
                    <w:tcW w:w="50" w:type="pct"/>
                    <w:hideMark/>
                  </w:tcPr>
                  <w:p w14:paraId="0FDEB497" w14:textId="77777777" w:rsidR="00FF54F6" w:rsidRDefault="00FF54F6">
                    <w:pPr>
                      <w:pStyle w:val="Literaturverzeichnis"/>
                      <w:rPr>
                        <w:noProof/>
                        <w:lang w:val="de-DE"/>
                      </w:rPr>
                    </w:pPr>
                    <w:r>
                      <w:rPr>
                        <w:noProof/>
                        <w:lang w:val="de-DE"/>
                      </w:rPr>
                      <w:lastRenderedPageBreak/>
                      <w:t xml:space="preserve">[48] </w:t>
                    </w:r>
                  </w:p>
                </w:tc>
                <w:tc>
                  <w:tcPr>
                    <w:tcW w:w="0" w:type="auto"/>
                    <w:hideMark/>
                  </w:tcPr>
                  <w:p w14:paraId="6DC2C571" w14:textId="77777777" w:rsidR="00FF54F6" w:rsidRDefault="00FF54F6">
                    <w:pPr>
                      <w:pStyle w:val="Literaturverzeichnis"/>
                      <w:rPr>
                        <w:noProof/>
                        <w:lang w:val="de-DE"/>
                      </w:rPr>
                    </w:pPr>
                    <w:r>
                      <w:rPr>
                        <w:noProof/>
                        <w:lang w:val="de-DE"/>
                      </w:rPr>
                      <w:t xml:space="preserve">„Künstliche Intelligenz (KI) und maschinelles Lernen (ML),“ </w:t>
                    </w:r>
                    <w:r>
                      <w:rPr>
                        <w:noProof/>
                        <w:lang w:val="de-DE"/>
                      </w:rPr>
                      <w:t xml:space="preserve">[Online]. </w:t>
                    </w:r>
                    <w:r w:rsidRPr="002E379C">
                      <w:rPr>
                        <w:noProof/>
                        <w:lang w:val="en-GB"/>
                      </w:rPr>
                      <w:t xml:space="preserve">Available: https://cloud.google.com/learn/artificial-intelligence-vs-machine-learning?hl=de. </w:t>
                    </w:r>
                    <w:r>
                      <w:rPr>
                        <w:noProof/>
                        <w:lang w:val="de-DE"/>
                      </w:rPr>
                      <w:t>[Zugriff am 28 Februar 2025].</w:t>
                    </w:r>
                  </w:p>
                </w:tc>
              </w:tr>
              <w:tr w:rsidR="00000000" w14:paraId="37D0A28F" w14:textId="77777777">
                <w:trPr>
                  <w:divId w:val="1473936327"/>
                  <w:tblCellSpacing w:w="15" w:type="dxa"/>
                </w:trPr>
                <w:tc>
                  <w:tcPr>
                    <w:tcW w:w="50" w:type="pct"/>
                    <w:hideMark/>
                  </w:tcPr>
                  <w:p w14:paraId="585B6B8D" w14:textId="77777777" w:rsidR="00FF54F6" w:rsidRDefault="00FF54F6">
                    <w:pPr>
                      <w:pStyle w:val="Literaturverzeichnis"/>
                      <w:rPr>
                        <w:noProof/>
                        <w:lang w:val="de-DE"/>
                      </w:rPr>
                    </w:pPr>
                    <w:r>
                      <w:rPr>
                        <w:noProof/>
                        <w:lang w:val="de-DE"/>
                      </w:rPr>
                      <w:t xml:space="preserve">[49] </w:t>
                    </w:r>
                  </w:p>
                </w:tc>
                <w:tc>
                  <w:tcPr>
                    <w:tcW w:w="0" w:type="auto"/>
                    <w:hideMark/>
                  </w:tcPr>
                  <w:p w14:paraId="4639F09D" w14:textId="77777777" w:rsidR="00FF54F6" w:rsidRDefault="00FF54F6">
                    <w:pPr>
                      <w:pStyle w:val="Literaturverzeichnis"/>
                      <w:rPr>
                        <w:noProof/>
                        <w:lang w:val="de-DE"/>
                      </w:rPr>
                    </w:pPr>
                    <w:r>
                      <w:rPr>
                        <w:noProof/>
                        <w:lang w:val="de-DE"/>
                      </w:rPr>
                      <w:t xml:space="preserve">„Was ist Machine Learning?,“ SAP, </w:t>
                    </w:r>
                    <w:r>
                      <w:rPr>
                        <w:noProof/>
                        <w:lang w:val="de-DE"/>
                      </w:rPr>
                      <w:t>[Online]. Available: https://www.sap.com/austria/products/artificial-intelligence/what-is-machine-learning.html. [Zugriff am 28 Februar 2025].</w:t>
                    </w:r>
                  </w:p>
                </w:tc>
              </w:tr>
              <w:tr w:rsidR="00000000" w:rsidRPr="002E379C" w14:paraId="5168FFD4" w14:textId="77777777">
                <w:trPr>
                  <w:divId w:val="1473936327"/>
                  <w:tblCellSpacing w:w="15" w:type="dxa"/>
                </w:trPr>
                <w:tc>
                  <w:tcPr>
                    <w:tcW w:w="50" w:type="pct"/>
                    <w:hideMark/>
                  </w:tcPr>
                  <w:p w14:paraId="59F91486" w14:textId="77777777" w:rsidR="00FF54F6" w:rsidRDefault="00FF54F6">
                    <w:pPr>
                      <w:pStyle w:val="Literaturverzeichnis"/>
                      <w:rPr>
                        <w:noProof/>
                        <w:lang w:val="de-DE"/>
                      </w:rPr>
                    </w:pPr>
                    <w:r>
                      <w:rPr>
                        <w:noProof/>
                        <w:lang w:val="de-DE"/>
                      </w:rPr>
                      <w:t xml:space="preserve">[50] </w:t>
                    </w:r>
                  </w:p>
                </w:tc>
                <w:tc>
                  <w:tcPr>
                    <w:tcW w:w="0" w:type="auto"/>
                    <w:hideMark/>
                  </w:tcPr>
                  <w:p w14:paraId="43954AF2" w14:textId="77777777" w:rsidR="00FF54F6" w:rsidRPr="002E379C" w:rsidRDefault="00FF54F6">
                    <w:pPr>
                      <w:pStyle w:val="Literaturverzeichnis"/>
                      <w:rPr>
                        <w:noProof/>
                        <w:lang w:val="en-GB"/>
                      </w:rPr>
                    </w:pPr>
                    <w:r w:rsidRPr="002E379C">
                      <w:rPr>
                        <w:noProof/>
                        <w:lang w:val="en-GB"/>
                      </w:rPr>
                      <w:t>„CloudGoogle,“ 31 März 2025. [Online]. Available: https://cloud.google.com/learn/artificial-intelligence-vs-machine-learning.</w:t>
                    </w:r>
                  </w:p>
                </w:tc>
              </w:tr>
              <w:tr w:rsidR="00000000" w14:paraId="50685292" w14:textId="77777777">
                <w:trPr>
                  <w:divId w:val="1473936327"/>
                  <w:tblCellSpacing w:w="15" w:type="dxa"/>
                </w:trPr>
                <w:tc>
                  <w:tcPr>
                    <w:tcW w:w="50" w:type="pct"/>
                    <w:hideMark/>
                  </w:tcPr>
                  <w:p w14:paraId="442B40A8" w14:textId="77777777" w:rsidR="00FF54F6" w:rsidRDefault="00FF54F6">
                    <w:pPr>
                      <w:pStyle w:val="Literaturverzeichnis"/>
                      <w:rPr>
                        <w:noProof/>
                        <w:lang w:val="de-DE"/>
                      </w:rPr>
                    </w:pPr>
                    <w:r>
                      <w:rPr>
                        <w:noProof/>
                        <w:lang w:val="de-DE"/>
                      </w:rPr>
                      <w:t xml:space="preserve">[51] </w:t>
                    </w:r>
                  </w:p>
                </w:tc>
                <w:tc>
                  <w:tcPr>
                    <w:tcW w:w="0" w:type="auto"/>
                    <w:hideMark/>
                  </w:tcPr>
                  <w:p w14:paraId="4A5C424D" w14:textId="77777777" w:rsidR="00FF54F6" w:rsidRDefault="00FF54F6">
                    <w:pPr>
                      <w:pStyle w:val="Literaturverzeichnis"/>
                      <w:rPr>
                        <w:noProof/>
                        <w:lang w:val="de-DE"/>
                      </w:rPr>
                    </w:pPr>
                    <w:r>
                      <w:rPr>
                        <w:noProof/>
                        <w:lang w:val="de-DE"/>
                      </w:rPr>
                      <w:t>„lernos,“ 31 März 2025. [Online]. Available: https://ai.lernos.org/de/1-01-ai-machine-learning/.</w:t>
                    </w:r>
                  </w:p>
                </w:tc>
              </w:tr>
              <w:tr w:rsidR="00000000" w:rsidRPr="002E379C" w14:paraId="153A9240" w14:textId="77777777">
                <w:trPr>
                  <w:divId w:val="1473936327"/>
                  <w:tblCellSpacing w:w="15" w:type="dxa"/>
                </w:trPr>
                <w:tc>
                  <w:tcPr>
                    <w:tcW w:w="50" w:type="pct"/>
                    <w:hideMark/>
                  </w:tcPr>
                  <w:p w14:paraId="4D3499A2" w14:textId="77777777" w:rsidR="00FF54F6" w:rsidRDefault="00FF54F6">
                    <w:pPr>
                      <w:pStyle w:val="Literaturverzeichnis"/>
                      <w:rPr>
                        <w:noProof/>
                        <w:lang w:val="de-DE"/>
                      </w:rPr>
                    </w:pPr>
                    <w:r>
                      <w:rPr>
                        <w:noProof/>
                        <w:lang w:val="de-DE"/>
                      </w:rPr>
                      <w:t xml:space="preserve">[52] </w:t>
                    </w:r>
                  </w:p>
                </w:tc>
                <w:tc>
                  <w:tcPr>
                    <w:tcW w:w="0" w:type="auto"/>
                    <w:hideMark/>
                  </w:tcPr>
                  <w:p w14:paraId="75F6B995" w14:textId="77777777" w:rsidR="00FF54F6" w:rsidRPr="002E379C" w:rsidRDefault="00FF54F6">
                    <w:pPr>
                      <w:pStyle w:val="Literaturverzeichnis"/>
                      <w:rPr>
                        <w:noProof/>
                        <w:lang w:val="en-GB"/>
                      </w:rPr>
                    </w:pPr>
                    <w:r w:rsidRPr="002E379C">
                      <w:rPr>
                        <w:noProof/>
                        <w:lang w:val="en-GB"/>
                      </w:rPr>
                      <w:t>„scilogs,“ 31 März 2025. [Online]. Available: https://scilogs.spektrum.de/gehirn-und-ki/wissenschaft-wird-spannend-auch-ki-sei-dank/.</w:t>
                    </w:r>
                  </w:p>
                </w:tc>
              </w:tr>
              <w:tr w:rsidR="00000000" w14:paraId="0DB16E2D" w14:textId="77777777">
                <w:trPr>
                  <w:divId w:val="1473936327"/>
                  <w:tblCellSpacing w:w="15" w:type="dxa"/>
                </w:trPr>
                <w:tc>
                  <w:tcPr>
                    <w:tcW w:w="50" w:type="pct"/>
                    <w:hideMark/>
                  </w:tcPr>
                  <w:p w14:paraId="03096451" w14:textId="77777777" w:rsidR="00FF54F6" w:rsidRDefault="00FF54F6">
                    <w:pPr>
                      <w:pStyle w:val="Literaturverzeichnis"/>
                      <w:rPr>
                        <w:noProof/>
                        <w:lang w:val="de-DE"/>
                      </w:rPr>
                    </w:pPr>
                    <w:r>
                      <w:rPr>
                        <w:noProof/>
                        <w:lang w:val="de-DE"/>
                      </w:rPr>
                      <w:t xml:space="preserve">[53] </w:t>
                    </w:r>
                  </w:p>
                </w:tc>
                <w:tc>
                  <w:tcPr>
                    <w:tcW w:w="0" w:type="auto"/>
                    <w:hideMark/>
                  </w:tcPr>
                  <w:p w14:paraId="1A5A1A58" w14:textId="77777777" w:rsidR="00FF54F6" w:rsidRDefault="00FF54F6">
                    <w:pPr>
                      <w:pStyle w:val="Literaturverzeichnis"/>
                      <w:rPr>
                        <w:noProof/>
                        <w:lang w:val="de-DE"/>
                      </w:rPr>
                    </w:pPr>
                    <w:r>
                      <w:rPr>
                        <w:noProof/>
                        <w:lang w:val="de-DE"/>
                      </w:rPr>
                      <w:t>„neilsahota,“ 31 März 2025. [Online]. Available: https://www.neilsahota.com/strong-ai-vs-weak-ai-how-they-compare-and-whats-next/.</w:t>
                    </w:r>
                  </w:p>
                </w:tc>
              </w:tr>
              <w:tr w:rsidR="00000000" w:rsidRPr="002E379C" w14:paraId="692B5652" w14:textId="77777777">
                <w:trPr>
                  <w:divId w:val="1473936327"/>
                  <w:tblCellSpacing w:w="15" w:type="dxa"/>
                </w:trPr>
                <w:tc>
                  <w:tcPr>
                    <w:tcW w:w="50" w:type="pct"/>
                    <w:hideMark/>
                  </w:tcPr>
                  <w:p w14:paraId="6ADC7469" w14:textId="77777777" w:rsidR="00FF54F6" w:rsidRDefault="00FF54F6">
                    <w:pPr>
                      <w:pStyle w:val="Literaturverzeichnis"/>
                      <w:rPr>
                        <w:noProof/>
                        <w:lang w:val="de-DE"/>
                      </w:rPr>
                    </w:pPr>
                    <w:r>
                      <w:rPr>
                        <w:noProof/>
                        <w:lang w:val="de-DE"/>
                      </w:rPr>
                      <w:t xml:space="preserve">[54] </w:t>
                    </w:r>
                  </w:p>
                </w:tc>
                <w:tc>
                  <w:tcPr>
                    <w:tcW w:w="0" w:type="auto"/>
                    <w:hideMark/>
                  </w:tcPr>
                  <w:p w14:paraId="266AC599" w14:textId="77777777" w:rsidR="00FF54F6" w:rsidRPr="002E379C" w:rsidRDefault="00FF54F6">
                    <w:pPr>
                      <w:pStyle w:val="Literaturverzeichnis"/>
                      <w:rPr>
                        <w:noProof/>
                        <w:lang w:val="en-GB"/>
                      </w:rPr>
                    </w:pPr>
                    <w:r w:rsidRPr="002E379C">
                      <w:rPr>
                        <w:noProof/>
                        <w:lang w:val="en-GB"/>
                      </w:rPr>
                      <w:t>„linkedin,“ 1 April 2025. [Online]. Available: https://www.linkedin.com/pulse/difference-between-deep-learning-training-inference-mark-robins-mdq8c/.</w:t>
                    </w:r>
                  </w:p>
                </w:tc>
              </w:tr>
              <w:tr w:rsidR="00000000" w:rsidRPr="002E379C" w14:paraId="55C59008" w14:textId="77777777">
                <w:trPr>
                  <w:divId w:val="1473936327"/>
                  <w:tblCellSpacing w:w="15" w:type="dxa"/>
                </w:trPr>
                <w:tc>
                  <w:tcPr>
                    <w:tcW w:w="50" w:type="pct"/>
                    <w:hideMark/>
                  </w:tcPr>
                  <w:p w14:paraId="3E9B7C87" w14:textId="77777777" w:rsidR="00FF54F6" w:rsidRDefault="00FF54F6">
                    <w:pPr>
                      <w:pStyle w:val="Literaturverzeichnis"/>
                      <w:rPr>
                        <w:noProof/>
                        <w:lang w:val="de-DE"/>
                      </w:rPr>
                    </w:pPr>
                    <w:r>
                      <w:rPr>
                        <w:noProof/>
                        <w:lang w:val="de-DE"/>
                      </w:rPr>
                      <w:t xml:space="preserve">[55] </w:t>
                    </w:r>
                  </w:p>
                </w:tc>
                <w:tc>
                  <w:tcPr>
                    <w:tcW w:w="0" w:type="auto"/>
                    <w:hideMark/>
                  </w:tcPr>
                  <w:p w14:paraId="6E0520BB" w14:textId="77777777" w:rsidR="00FF54F6" w:rsidRPr="002E379C" w:rsidRDefault="00FF54F6">
                    <w:pPr>
                      <w:pStyle w:val="Literaturverzeichnis"/>
                      <w:rPr>
                        <w:noProof/>
                        <w:lang w:val="en-GB"/>
                      </w:rPr>
                    </w:pPr>
                    <w:r w:rsidRPr="002E379C">
                      <w:rPr>
                        <w:noProof/>
                        <w:lang w:val="en-GB"/>
                      </w:rPr>
                      <w:t>„redhat,“ 1 April 2025. [Online]. Available: https://www.redhat.com/de/topics/ai/what-is-ai-inference.</w:t>
                    </w:r>
                  </w:p>
                </w:tc>
              </w:tr>
              <w:tr w:rsidR="00000000" w:rsidRPr="002E379C" w14:paraId="32BD6678" w14:textId="77777777">
                <w:trPr>
                  <w:divId w:val="1473936327"/>
                  <w:tblCellSpacing w:w="15" w:type="dxa"/>
                </w:trPr>
                <w:tc>
                  <w:tcPr>
                    <w:tcW w:w="50" w:type="pct"/>
                    <w:hideMark/>
                  </w:tcPr>
                  <w:p w14:paraId="1733648A" w14:textId="77777777" w:rsidR="00FF54F6" w:rsidRDefault="00FF54F6">
                    <w:pPr>
                      <w:pStyle w:val="Literaturverzeichnis"/>
                      <w:rPr>
                        <w:noProof/>
                        <w:lang w:val="de-DE"/>
                      </w:rPr>
                    </w:pPr>
                    <w:r>
                      <w:rPr>
                        <w:noProof/>
                        <w:lang w:val="de-DE"/>
                      </w:rPr>
                      <w:t xml:space="preserve">[56] </w:t>
                    </w:r>
                  </w:p>
                </w:tc>
                <w:tc>
                  <w:tcPr>
                    <w:tcW w:w="0" w:type="auto"/>
                    <w:hideMark/>
                  </w:tcPr>
                  <w:p w14:paraId="29A4CF9C" w14:textId="77777777" w:rsidR="00FF54F6" w:rsidRPr="002E379C" w:rsidRDefault="00FF54F6">
                    <w:pPr>
                      <w:pStyle w:val="Literaturverzeichnis"/>
                      <w:rPr>
                        <w:noProof/>
                        <w:lang w:val="en-GB"/>
                      </w:rPr>
                    </w:pPr>
                    <w:r w:rsidRPr="002E379C">
                      <w:rPr>
                        <w:noProof/>
                        <w:lang w:val="en-GB"/>
                      </w:rPr>
                      <w:t>„datasolut,“ 1 April 2025. [Online]. Available: https://datasolut.com/was-ist-machine-learning/.</w:t>
                    </w:r>
                  </w:p>
                </w:tc>
              </w:tr>
              <w:tr w:rsidR="00000000" w14:paraId="0262441A" w14:textId="77777777">
                <w:trPr>
                  <w:divId w:val="1473936327"/>
                  <w:tblCellSpacing w:w="15" w:type="dxa"/>
                </w:trPr>
                <w:tc>
                  <w:tcPr>
                    <w:tcW w:w="50" w:type="pct"/>
                    <w:hideMark/>
                  </w:tcPr>
                  <w:p w14:paraId="2710D86C" w14:textId="77777777" w:rsidR="00FF54F6" w:rsidRDefault="00FF54F6">
                    <w:pPr>
                      <w:pStyle w:val="Literaturverzeichnis"/>
                      <w:rPr>
                        <w:noProof/>
                        <w:lang w:val="de-DE"/>
                      </w:rPr>
                    </w:pPr>
                    <w:r>
                      <w:rPr>
                        <w:noProof/>
                        <w:lang w:val="de-DE"/>
                      </w:rPr>
                      <w:t xml:space="preserve">[57] </w:t>
                    </w:r>
                  </w:p>
                </w:tc>
                <w:tc>
                  <w:tcPr>
                    <w:tcW w:w="0" w:type="auto"/>
                    <w:hideMark/>
                  </w:tcPr>
                  <w:p w14:paraId="4C4B5E02" w14:textId="77777777" w:rsidR="00FF54F6" w:rsidRDefault="00FF54F6">
                    <w:pPr>
                      <w:pStyle w:val="Literaturverzeichnis"/>
                      <w:rPr>
                        <w:noProof/>
                        <w:lang w:val="de-DE"/>
                      </w:rPr>
                    </w:pPr>
                    <w:r>
                      <w:rPr>
                        <w:noProof/>
                        <w:lang w:val="de-DE"/>
                      </w:rPr>
                      <w:t>„Hinderniserkennung,“ [Online]. Available: https://www.studysmarter.de/studium/informatik-studium/robotik-studium/hinderniserkennung/. [Zugriff am 28 Februar 2025].</w:t>
                    </w:r>
                  </w:p>
                </w:tc>
              </w:tr>
              <w:tr w:rsidR="00000000" w14:paraId="20BDB286" w14:textId="77777777">
                <w:trPr>
                  <w:divId w:val="1473936327"/>
                  <w:tblCellSpacing w:w="15" w:type="dxa"/>
                </w:trPr>
                <w:tc>
                  <w:tcPr>
                    <w:tcW w:w="50" w:type="pct"/>
                    <w:hideMark/>
                  </w:tcPr>
                  <w:p w14:paraId="0EDB56F7" w14:textId="77777777" w:rsidR="00FF54F6" w:rsidRDefault="00FF54F6">
                    <w:pPr>
                      <w:pStyle w:val="Literaturverzeichnis"/>
                      <w:rPr>
                        <w:noProof/>
                        <w:lang w:val="de-DE"/>
                      </w:rPr>
                    </w:pPr>
                    <w:r>
                      <w:rPr>
                        <w:noProof/>
                        <w:lang w:val="de-DE"/>
                      </w:rPr>
                      <w:t xml:space="preserve">[58] </w:t>
                    </w:r>
                  </w:p>
                </w:tc>
                <w:tc>
                  <w:tcPr>
                    <w:tcW w:w="0" w:type="auto"/>
                    <w:hideMark/>
                  </w:tcPr>
                  <w:p w14:paraId="0FA3FA15" w14:textId="77777777" w:rsidR="00FF54F6" w:rsidRDefault="00FF54F6">
                    <w:pPr>
                      <w:pStyle w:val="Literaturverzeichnis"/>
                      <w:rPr>
                        <w:noProof/>
                        <w:lang w:val="de-DE"/>
                      </w:rPr>
                    </w:pPr>
                    <w:r w:rsidRPr="002E379C">
                      <w:rPr>
                        <w:noProof/>
                        <w:lang w:val="en-GB"/>
                      </w:rPr>
                      <w:t xml:space="preserve">„Drone Model Classification Using Convolutional Neural Network Trained on Synthetic Data,“ PubMed Central, 12 August 2022. [Online]. Available: https://pmc.ncbi.nlm.nih.gov/articles/PMC9410072/. </w:t>
                    </w:r>
                    <w:r>
                      <w:rPr>
                        <w:noProof/>
                        <w:lang w:val="de-DE"/>
                      </w:rPr>
                      <w:t>[Zugriff am 28 Februar 2025].</w:t>
                    </w:r>
                  </w:p>
                </w:tc>
              </w:tr>
              <w:tr w:rsidR="00000000" w:rsidRPr="002E379C" w14:paraId="3952AF34" w14:textId="77777777">
                <w:trPr>
                  <w:divId w:val="1473936327"/>
                  <w:tblCellSpacing w:w="15" w:type="dxa"/>
                </w:trPr>
                <w:tc>
                  <w:tcPr>
                    <w:tcW w:w="50" w:type="pct"/>
                    <w:hideMark/>
                  </w:tcPr>
                  <w:p w14:paraId="28768FAE" w14:textId="77777777" w:rsidR="00FF54F6" w:rsidRDefault="00FF54F6">
                    <w:pPr>
                      <w:pStyle w:val="Literaturverzeichnis"/>
                      <w:rPr>
                        <w:noProof/>
                        <w:lang w:val="de-DE"/>
                      </w:rPr>
                    </w:pPr>
                    <w:r>
                      <w:rPr>
                        <w:noProof/>
                        <w:lang w:val="de-DE"/>
                      </w:rPr>
                      <w:t xml:space="preserve">[59] </w:t>
                    </w:r>
                  </w:p>
                </w:tc>
                <w:tc>
                  <w:tcPr>
                    <w:tcW w:w="0" w:type="auto"/>
                    <w:hideMark/>
                  </w:tcPr>
                  <w:p w14:paraId="6772C73F" w14:textId="77777777" w:rsidR="00FF54F6" w:rsidRPr="002E379C" w:rsidRDefault="00FF54F6">
                    <w:pPr>
                      <w:pStyle w:val="Literaturverzeichnis"/>
                      <w:rPr>
                        <w:noProof/>
                        <w:lang w:val="en-GB"/>
                      </w:rPr>
                    </w:pPr>
                    <w:r w:rsidRPr="002E379C">
                      <w:rPr>
                        <w:noProof/>
                        <w:lang w:val="en-GB"/>
                      </w:rPr>
                      <w:t>1 April 2025. [Online]. Available: https://docs.ultralytics.com/de/models/yolo-world/.</w:t>
                    </w:r>
                  </w:p>
                </w:tc>
              </w:tr>
              <w:tr w:rsidR="00000000" w:rsidRPr="002E379C" w14:paraId="7B6BFD2C" w14:textId="77777777">
                <w:trPr>
                  <w:divId w:val="1473936327"/>
                  <w:tblCellSpacing w:w="15" w:type="dxa"/>
                </w:trPr>
                <w:tc>
                  <w:tcPr>
                    <w:tcW w:w="50" w:type="pct"/>
                    <w:hideMark/>
                  </w:tcPr>
                  <w:p w14:paraId="34182646" w14:textId="77777777" w:rsidR="00FF54F6" w:rsidRDefault="00FF54F6">
                    <w:pPr>
                      <w:pStyle w:val="Literaturverzeichnis"/>
                      <w:rPr>
                        <w:noProof/>
                        <w:lang w:val="de-DE"/>
                      </w:rPr>
                    </w:pPr>
                    <w:r>
                      <w:rPr>
                        <w:noProof/>
                        <w:lang w:val="de-DE"/>
                      </w:rPr>
                      <w:t xml:space="preserve">[60] </w:t>
                    </w:r>
                  </w:p>
                </w:tc>
                <w:tc>
                  <w:tcPr>
                    <w:tcW w:w="0" w:type="auto"/>
                    <w:hideMark/>
                  </w:tcPr>
                  <w:p w14:paraId="1D8110BE" w14:textId="77777777" w:rsidR="00FF54F6" w:rsidRPr="002E379C" w:rsidRDefault="00FF54F6">
                    <w:pPr>
                      <w:pStyle w:val="Literaturverzeichnis"/>
                      <w:rPr>
                        <w:noProof/>
                        <w:lang w:val="en-GB"/>
                      </w:rPr>
                    </w:pPr>
                    <w:r w:rsidRPr="002E379C">
                      <w:rPr>
                        <w:noProof/>
                        <w:lang w:val="en-GB"/>
                      </w:rPr>
                      <w:t>„github,“ [Online]. Available: https://github.com/ultralytics/ultralytics.</w:t>
                    </w:r>
                  </w:p>
                </w:tc>
              </w:tr>
              <w:tr w:rsidR="00000000" w14:paraId="57BEDBDF" w14:textId="77777777">
                <w:trPr>
                  <w:divId w:val="1473936327"/>
                  <w:tblCellSpacing w:w="15" w:type="dxa"/>
                </w:trPr>
                <w:tc>
                  <w:tcPr>
                    <w:tcW w:w="50" w:type="pct"/>
                    <w:hideMark/>
                  </w:tcPr>
                  <w:p w14:paraId="78DC6B01" w14:textId="77777777" w:rsidR="00FF54F6" w:rsidRDefault="00FF54F6">
                    <w:pPr>
                      <w:pStyle w:val="Literaturverzeichnis"/>
                      <w:rPr>
                        <w:noProof/>
                        <w:lang w:val="de-DE"/>
                      </w:rPr>
                    </w:pPr>
                    <w:r>
                      <w:rPr>
                        <w:noProof/>
                        <w:lang w:val="de-DE"/>
                      </w:rPr>
                      <w:t xml:space="preserve">[61] </w:t>
                    </w:r>
                  </w:p>
                </w:tc>
                <w:tc>
                  <w:tcPr>
                    <w:tcW w:w="0" w:type="auto"/>
                    <w:hideMark/>
                  </w:tcPr>
                  <w:p w14:paraId="3B020677" w14:textId="77777777" w:rsidR="00FF54F6" w:rsidRDefault="00FF54F6">
                    <w:pPr>
                      <w:pStyle w:val="Literaturverzeichnis"/>
                      <w:rPr>
                        <w:noProof/>
                        <w:lang w:val="de-DE"/>
                      </w:rPr>
                    </w:pPr>
                    <w:r w:rsidRPr="002E379C">
                      <w:rPr>
                        <w:noProof/>
                        <w:lang w:val="en-GB"/>
                      </w:rPr>
                      <w:t xml:space="preserve">„Faster R-CNN vs YOLO vs SSD — Object Detection Algorithms,“ 29 August 2022. [Online]. Available: https://medium.com/ibm-data-ai/faster-r-cnn-vs-yolo-vs-ssd-object-detection-algorithms-18badb0e02dc. </w:t>
                    </w:r>
                    <w:r>
                      <w:rPr>
                        <w:noProof/>
                        <w:lang w:val="de-DE"/>
                      </w:rPr>
                      <w:t>[Zugriff am 25 Februar 2025].</w:t>
                    </w:r>
                  </w:p>
                </w:tc>
              </w:tr>
              <w:tr w:rsidR="00000000" w:rsidRPr="002E379C" w14:paraId="02AE99B6" w14:textId="77777777">
                <w:trPr>
                  <w:divId w:val="1473936327"/>
                  <w:tblCellSpacing w:w="15" w:type="dxa"/>
                </w:trPr>
                <w:tc>
                  <w:tcPr>
                    <w:tcW w:w="50" w:type="pct"/>
                    <w:hideMark/>
                  </w:tcPr>
                  <w:p w14:paraId="5005CF48" w14:textId="77777777" w:rsidR="00FF54F6" w:rsidRDefault="00FF54F6">
                    <w:pPr>
                      <w:pStyle w:val="Literaturverzeichnis"/>
                      <w:rPr>
                        <w:noProof/>
                        <w:lang w:val="de-DE"/>
                      </w:rPr>
                    </w:pPr>
                    <w:r>
                      <w:rPr>
                        <w:noProof/>
                        <w:lang w:val="de-DE"/>
                      </w:rPr>
                      <w:t xml:space="preserve">[62] </w:t>
                    </w:r>
                  </w:p>
                </w:tc>
                <w:tc>
                  <w:tcPr>
                    <w:tcW w:w="0" w:type="auto"/>
                    <w:hideMark/>
                  </w:tcPr>
                  <w:p w14:paraId="09EDCBC2" w14:textId="77777777" w:rsidR="00FF54F6" w:rsidRPr="002E379C" w:rsidRDefault="00FF54F6">
                    <w:pPr>
                      <w:pStyle w:val="Literaturverzeichnis"/>
                      <w:rPr>
                        <w:noProof/>
                        <w:lang w:val="en-GB"/>
                      </w:rPr>
                    </w:pPr>
                    <w:r w:rsidRPr="002E379C">
                      <w:rPr>
                        <w:noProof/>
                        <w:lang w:val="en-GB"/>
                      </w:rPr>
                      <w:t>„de.shaip,“ [Online]. Available: https://de.shaip.com/blog/the-a-to-z-of-data-annotation/.</w:t>
                    </w:r>
                  </w:p>
                </w:tc>
              </w:tr>
              <w:tr w:rsidR="00000000" w:rsidRPr="002E379C" w14:paraId="5223539C" w14:textId="77777777">
                <w:trPr>
                  <w:divId w:val="1473936327"/>
                  <w:tblCellSpacing w:w="15" w:type="dxa"/>
                </w:trPr>
                <w:tc>
                  <w:tcPr>
                    <w:tcW w:w="50" w:type="pct"/>
                    <w:hideMark/>
                  </w:tcPr>
                  <w:p w14:paraId="7F4B927C" w14:textId="77777777" w:rsidR="00FF54F6" w:rsidRDefault="00FF54F6">
                    <w:pPr>
                      <w:pStyle w:val="Literaturverzeichnis"/>
                      <w:rPr>
                        <w:noProof/>
                        <w:lang w:val="de-DE"/>
                      </w:rPr>
                    </w:pPr>
                    <w:r>
                      <w:rPr>
                        <w:noProof/>
                        <w:lang w:val="de-DE"/>
                      </w:rPr>
                      <w:t>[63</w:t>
                    </w:r>
                    <w:r>
                      <w:rPr>
                        <w:noProof/>
                        <w:lang w:val="de-DE"/>
                      </w:rPr>
                      <w:lastRenderedPageBreak/>
                      <w:t xml:space="preserve">] </w:t>
                    </w:r>
                  </w:p>
                </w:tc>
                <w:tc>
                  <w:tcPr>
                    <w:tcW w:w="0" w:type="auto"/>
                    <w:hideMark/>
                  </w:tcPr>
                  <w:p w14:paraId="113FA82C" w14:textId="77777777" w:rsidR="00FF54F6" w:rsidRPr="002E379C" w:rsidRDefault="00FF54F6">
                    <w:pPr>
                      <w:pStyle w:val="Literaturverzeichnis"/>
                      <w:rPr>
                        <w:noProof/>
                        <w:lang w:val="en-GB"/>
                      </w:rPr>
                    </w:pPr>
                    <w:r w:rsidRPr="002E379C">
                      <w:rPr>
                        <w:noProof/>
                        <w:lang w:val="en-GB"/>
                      </w:rPr>
                      <w:lastRenderedPageBreak/>
                      <w:t>„statorials,“ [Online]. Available: https://statorials.org/de/f1-score-vs-prazision/.</w:t>
                    </w:r>
                  </w:p>
                </w:tc>
              </w:tr>
              <w:tr w:rsidR="00000000" w:rsidRPr="002E379C" w14:paraId="62ECAD4F" w14:textId="77777777">
                <w:trPr>
                  <w:divId w:val="1473936327"/>
                  <w:tblCellSpacing w:w="15" w:type="dxa"/>
                </w:trPr>
                <w:tc>
                  <w:tcPr>
                    <w:tcW w:w="50" w:type="pct"/>
                    <w:hideMark/>
                  </w:tcPr>
                  <w:p w14:paraId="304B6748" w14:textId="77777777" w:rsidR="00FF54F6" w:rsidRDefault="00FF54F6">
                    <w:pPr>
                      <w:pStyle w:val="Literaturverzeichnis"/>
                      <w:rPr>
                        <w:noProof/>
                        <w:lang w:val="de-DE"/>
                      </w:rPr>
                    </w:pPr>
                    <w:r>
                      <w:rPr>
                        <w:noProof/>
                        <w:lang w:val="de-DE"/>
                      </w:rPr>
                      <w:t xml:space="preserve">[64] </w:t>
                    </w:r>
                  </w:p>
                </w:tc>
                <w:tc>
                  <w:tcPr>
                    <w:tcW w:w="0" w:type="auto"/>
                    <w:hideMark/>
                  </w:tcPr>
                  <w:p w14:paraId="57C6064D" w14:textId="77777777" w:rsidR="00FF54F6" w:rsidRPr="002E379C" w:rsidRDefault="00FF54F6">
                    <w:pPr>
                      <w:pStyle w:val="Literaturverzeichnis"/>
                      <w:rPr>
                        <w:noProof/>
                        <w:lang w:val="en-GB"/>
                      </w:rPr>
                    </w:pPr>
                    <w:r w:rsidRPr="002E379C">
                      <w:rPr>
                        <w:noProof/>
                        <w:lang w:val="en-GB"/>
                      </w:rPr>
                      <w:t>„wiki.pathmind,“ [Online]. Available: https://wiki.pathmind.com/accuracy-precision-recall-f1.</w:t>
                    </w:r>
                  </w:p>
                </w:tc>
              </w:tr>
              <w:tr w:rsidR="00000000" w:rsidRPr="002E379C" w14:paraId="3F8D8F14" w14:textId="77777777">
                <w:trPr>
                  <w:divId w:val="1473936327"/>
                  <w:tblCellSpacing w:w="15" w:type="dxa"/>
                </w:trPr>
                <w:tc>
                  <w:tcPr>
                    <w:tcW w:w="50" w:type="pct"/>
                    <w:hideMark/>
                  </w:tcPr>
                  <w:p w14:paraId="2CC19AC6" w14:textId="77777777" w:rsidR="00FF54F6" w:rsidRDefault="00FF54F6">
                    <w:pPr>
                      <w:pStyle w:val="Literaturverzeichnis"/>
                      <w:rPr>
                        <w:noProof/>
                        <w:lang w:val="de-DE"/>
                      </w:rPr>
                    </w:pPr>
                    <w:r>
                      <w:rPr>
                        <w:noProof/>
                        <w:lang w:val="de-DE"/>
                      </w:rPr>
                      <w:t xml:space="preserve">[65] </w:t>
                    </w:r>
                  </w:p>
                </w:tc>
                <w:tc>
                  <w:tcPr>
                    <w:tcW w:w="0" w:type="auto"/>
                    <w:hideMark/>
                  </w:tcPr>
                  <w:p w14:paraId="1A5B6710" w14:textId="77777777" w:rsidR="00FF54F6" w:rsidRPr="002E379C" w:rsidRDefault="00FF54F6">
                    <w:pPr>
                      <w:pStyle w:val="Literaturverzeichnis"/>
                      <w:rPr>
                        <w:noProof/>
                        <w:lang w:val="en-GB"/>
                      </w:rPr>
                    </w:pPr>
                    <w:r w:rsidRPr="002E379C">
                      <w:rPr>
                        <w:noProof/>
                        <w:lang w:val="en-GB"/>
                      </w:rPr>
                      <w:t>„itigic,“ [Online]. Available: https://itigic.com/de/generate-quality-training-data-for-ml-models/.</w:t>
                    </w:r>
                  </w:p>
                </w:tc>
              </w:tr>
              <w:tr w:rsidR="00000000" w:rsidRPr="002E379C" w14:paraId="7F35BE3E" w14:textId="77777777">
                <w:trPr>
                  <w:divId w:val="1473936327"/>
                  <w:tblCellSpacing w:w="15" w:type="dxa"/>
                </w:trPr>
                <w:tc>
                  <w:tcPr>
                    <w:tcW w:w="50" w:type="pct"/>
                    <w:hideMark/>
                  </w:tcPr>
                  <w:p w14:paraId="34B6C9EF" w14:textId="77777777" w:rsidR="00FF54F6" w:rsidRDefault="00FF54F6">
                    <w:pPr>
                      <w:pStyle w:val="Literaturverzeichnis"/>
                      <w:rPr>
                        <w:noProof/>
                        <w:lang w:val="de-DE"/>
                      </w:rPr>
                    </w:pPr>
                    <w:r>
                      <w:rPr>
                        <w:noProof/>
                        <w:lang w:val="de-DE"/>
                      </w:rPr>
                      <w:t xml:space="preserve">[66] </w:t>
                    </w:r>
                  </w:p>
                </w:tc>
                <w:tc>
                  <w:tcPr>
                    <w:tcW w:w="0" w:type="auto"/>
                    <w:hideMark/>
                  </w:tcPr>
                  <w:p w14:paraId="636D9D3B" w14:textId="77777777" w:rsidR="00FF54F6" w:rsidRPr="002E379C" w:rsidRDefault="00FF54F6">
                    <w:pPr>
                      <w:pStyle w:val="Literaturverzeichnis"/>
                      <w:rPr>
                        <w:noProof/>
                        <w:lang w:val="en-GB"/>
                      </w:rPr>
                    </w:pPr>
                    <w:r w:rsidRPr="002E379C">
                      <w:rPr>
                        <w:noProof/>
                        <w:lang w:val="en-GB"/>
                      </w:rPr>
                      <w:t>„databasecamp,“ [Online]. Available: https://databasecamp.de/ki/model-evaluation.</w:t>
                    </w:r>
                  </w:p>
                </w:tc>
              </w:tr>
              <w:tr w:rsidR="00000000" w:rsidRPr="002E379C" w14:paraId="4A420996" w14:textId="77777777">
                <w:trPr>
                  <w:divId w:val="1473936327"/>
                  <w:tblCellSpacing w:w="15" w:type="dxa"/>
                </w:trPr>
                <w:tc>
                  <w:tcPr>
                    <w:tcW w:w="50" w:type="pct"/>
                    <w:hideMark/>
                  </w:tcPr>
                  <w:p w14:paraId="4BD03A3F" w14:textId="77777777" w:rsidR="00FF54F6" w:rsidRDefault="00FF54F6">
                    <w:pPr>
                      <w:pStyle w:val="Literaturverzeichnis"/>
                      <w:rPr>
                        <w:noProof/>
                        <w:lang w:val="de-DE"/>
                      </w:rPr>
                    </w:pPr>
                    <w:r>
                      <w:rPr>
                        <w:noProof/>
                        <w:lang w:val="de-DE"/>
                      </w:rPr>
                      <w:t xml:space="preserve">[67] </w:t>
                    </w:r>
                  </w:p>
                </w:tc>
                <w:tc>
                  <w:tcPr>
                    <w:tcW w:w="0" w:type="auto"/>
                    <w:hideMark/>
                  </w:tcPr>
                  <w:p w14:paraId="0E57681E" w14:textId="77777777" w:rsidR="00FF54F6" w:rsidRPr="002E379C" w:rsidRDefault="00FF54F6">
                    <w:pPr>
                      <w:pStyle w:val="Literaturverzeichnis"/>
                      <w:rPr>
                        <w:noProof/>
                        <w:lang w:val="en-GB"/>
                      </w:rPr>
                    </w:pPr>
                    <w:r w:rsidRPr="002E379C">
                      <w:rPr>
                        <w:noProof/>
                        <w:lang w:val="en-GB"/>
                      </w:rPr>
                      <w:t xml:space="preserve">„wko,“ </w:t>
                    </w:r>
                    <w:r w:rsidRPr="002E379C">
                      <w:rPr>
                        <w:noProof/>
                        <w:lang w:val="en-GB"/>
                      </w:rPr>
                      <w:t>[Online]. Available: https://www.wko.at/unternehmensfuehrung-finanzierung-foerderungen/datenschutz-grundverordnung-fragen-und-antworten.</w:t>
                    </w:r>
                  </w:p>
                </w:tc>
              </w:tr>
              <w:tr w:rsidR="00000000" w:rsidRPr="002E379C" w14:paraId="4FB5B8A3" w14:textId="77777777">
                <w:trPr>
                  <w:divId w:val="1473936327"/>
                  <w:tblCellSpacing w:w="15" w:type="dxa"/>
                </w:trPr>
                <w:tc>
                  <w:tcPr>
                    <w:tcW w:w="50" w:type="pct"/>
                    <w:hideMark/>
                  </w:tcPr>
                  <w:p w14:paraId="62768C4B" w14:textId="77777777" w:rsidR="00FF54F6" w:rsidRDefault="00FF54F6">
                    <w:pPr>
                      <w:pStyle w:val="Literaturverzeichnis"/>
                      <w:rPr>
                        <w:noProof/>
                        <w:lang w:val="de-DE"/>
                      </w:rPr>
                    </w:pPr>
                    <w:r>
                      <w:rPr>
                        <w:noProof/>
                        <w:lang w:val="de-DE"/>
                      </w:rPr>
                      <w:t xml:space="preserve">[68] </w:t>
                    </w:r>
                  </w:p>
                </w:tc>
                <w:tc>
                  <w:tcPr>
                    <w:tcW w:w="0" w:type="auto"/>
                    <w:hideMark/>
                  </w:tcPr>
                  <w:p w14:paraId="78F0FA0D" w14:textId="77777777" w:rsidR="00FF54F6" w:rsidRPr="002E379C" w:rsidRDefault="00FF54F6">
                    <w:pPr>
                      <w:pStyle w:val="Literaturverzeichnis"/>
                      <w:rPr>
                        <w:noProof/>
                        <w:lang w:val="en-GB"/>
                      </w:rPr>
                    </w:pPr>
                    <w:r w:rsidRPr="002E379C">
                      <w:rPr>
                        <w:noProof/>
                        <w:lang w:val="en-GB"/>
                      </w:rPr>
                      <w:t>„developers,“ 9 April 2025. [Online]. Available: https://developers.google.com/machine-learning/crash-course/production-ml-systems/static-vs-dynamic-training.</w:t>
                    </w:r>
                  </w:p>
                </w:tc>
              </w:tr>
              <w:tr w:rsidR="00000000" w:rsidRPr="002E379C" w14:paraId="234D44DE" w14:textId="77777777">
                <w:trPr>
                  <w:divId w:val="1473936327"/>
                  <w:tblCellSpacing w:w="15" w:type="dxa"/>
                </w:trPr>
                <w:tc>
                  <w:tcPr>
                    <w:tcW w:w="50" w:type="pct"/>
                    <w:hideMark/>
                  </w:tcPr>
                  <w:p w14:paraId="09791F0F" w14:textId="77777777" w:rsidR="00FF54F6" w:rsidRDefault="00FF54F6">
                    <w:pPr>
                      <w:pStyle w:val="Literaturverzeichnis"/>
                      <w:rPr>
                        <w:noProof/>
                        <w:lang w:val="de-DE"/>
                      </w:rPr>
                    </w:pPr>
                    <w:r>
                      <w:rPr>
                        <w:noProof/>
                        <w:lang w:val="de-DE"/>
                      </w:rPr>
                      <w:t xml:space="preserve">[69] </w:t>
                    </w:r>
                  </w:p>
                </w:tc>
                <w:tc>
                  <w:tcPr>
                    <w:tcW w:w="0" w:type="auto"/>
                    <w:hideMark/>
                  </w:tcPr>
                  <w:p w14:paraId="06A92DC3" w14:textId="77777777" w:rsidR="00FF54F6" w:rsidRPr="002E379C" w:rsidRDefault="00FF54F6">
                    <w:pPr>
                      <w:pStyle w:val="Literaturverzeichnis"/>
                      <w:rPr>
                        <w:noProof/>
                        <w:lang w:val="en-GB"/>
                      </w:rPr>
                    </w:pPr>
                    <w:r w:rsidRPr="002E379C">
                      <w:rPr>
                        <w:noProof/>
                        <w:lang w:val="en-GB"/>
                      </w:rPr>
                      <w:t>„scale,“ 9 April 2025. [Online]. Available: https://scale.com/guides/data-labeling-annotation-guide.</w:t>
                    </w:r>
                  </w:p>
                </w:tc>
              </w:tr>
              <w:tr w:rsidR="00000000" w:rsidRPr="002E379C" w14:paraId="3ECFFCF7" w14:textId="77777777">
                <w:trPr>
                  <w:divId w:val="1473936327"/>
                  <w:tblCellSpacing w:w="15" w:type="dxa"/>
                </w:trPr>
                <w:tc>
                  <w:tcPr>
                    <w:tcW w:w="50" w:type="pct"/>
                    <w:hideMark/>
                  </w:tcPr>
                  <w:p w14:paraId="6657C6DF" w14:textId="77777777" w:rsidR="00FF54F6" w:rsidRDefault="00FF54F6">
                    <w:pPr>
                      <w:pStyle w:val="Literaturverzeichnis"/>
                      <w:rPr>
                        <w:noProof/>
                        <w:lang w:val="de-DE"/>
                      </w:rPr>
                    </w:pPr>
                    <w:r>
                      <w:rPr>
                        <w:noProof/>
                        <w:lang w:val="de-DE"/>
                      </w:rPr>
                      <w:t xml:space="preserve">[70] </w:t>
                    </w:r>
                  </w:p>
                </w:tc>
                <w:tc>
                  <w:tcPr>
                    <w:tcW w:w="0" w:type="auto"/>
                    <w:hideMark/>
                  </w:tcPr>
                  <w:p w14:paraId="50754B20" w14:textId="77777777" w:rsidR="00FF54F6" w:rsidRPr="002E379C" w:rsidRDefault="00FF54F6">
                    <w:pPr>
                      <w:pStyle w:val="Literaturverzeichnis"/>
                      <w:rPr>
                        <w:noProof/>
                        <w:lang w:val="en-GB"/>
                      </w:rPr>
                    </w:pPr>
                    <w:r w:rsidRPr="002E379C">
                      <w:rPr>
                        <w:noProof/>
                        <w:lang w:val="en-GB"/>
                      </w:rPr>
                      <w:t>„medium2,“ 9 April 2025. [Online]. Available: https://medium.com/%40piyushkashyap045/understanding-precision-recall-and-f1-score-metrics-ea219b908093.</w:t>
                    </w:r>
                  </w:p>
                </w:tc>
              </w:tr>
              <w:tr w:rsidR="00000000" w:rsidRPr="002E379C" w14:paraId="13491C3B" w14:textId="77777777">
                <w:trPr>
                  <w:divId w:val="1473936327"/>
                  <w:tblCellSpacing w:w="15" w:type="dxa"/>
                </w:trPr>
                <w:tc>
                  <w:tcPr>
                    <w:tcW w:w="50" w:type="pct"/>
                    <w:hideMark/>
                  </w:tcPr>
                  <w:p w14:paraId="4C28709D" w14:textId="77777777" w:rsidR="00FF54F6" w:rsidRDefault="00FF54F6">
                    <w:pPr>
                      <w:pStyle w:val="Literaturverzeichnis"/>
                      <w:rPr>
                        <w:noProof/>
                        <w:lang w:val="de-DE"/>
                      </w:rPr>
                    </w:pPr>
                    <w:r>
                      <w:rPr>
                        <w:noProof/>
                        <w:lang w:val="de-DE"/>
                      </w:rPr>
                      <w:t xml:space="preserve">[71] </w:t>
                    </w:r>
                  </w:p>
                </w:tc>
                <w:tc>
                  <w:tcPr>
                    <w:tcW w:w="0" w:type="auto"/>
                    <w:hideMark/>
                  </w:tcPr>
                  <w:p w14:paraId="46750B8E" w14:textId="77777777" w:rsidR="00FF54F6" w:rsidRPr="002E379C" w:rsidRDefault="00FF54F6">
                    <w:pPr>
                      <w:pStyle w:val="Literaturverzeichnis"/>
                      <w:rPr>
                        <w:noProof/>
                        <w:lang w:val="en-GB"/>
                      </w:rPr>
                    </w:pPr>
                    <w:r w:rsidRPr="002E379C">
                      <w:rPr>
                        <w:noProof/>
                        <w:lang w:val="en-GB"/>
                      </w:rPr>
                      <w:t>„cvat,“ [Online]. Available: https://www.cvat.ai/.</w:t>
                    </w:r>
                  </w:p>
                </w:tc>
              </w:tr>
              <w:tr w:rsidR="00000000" w:rsidRPr="002E379C" w14:paraId="75157A72" w14:textId="77777777">
                <w:trPr>
                  <w:divId w:val="1473936327"/>
                  <w:tblCellSpacing w:w="15" w:type="dxa"/>
                </w:trPr>
                <w:tc>
                  <w:tcPr>
                    <w:tcW w:w="50" w:type="pct"/>
                    <w:hideMark/>
                  </w:tcPr>
                  <w:p w14:paraId="76CCCE82" w14:textId="77777777" w:rsidR="00FF54F6" w:rsidRDefault="00FF54F6">
                    <w:pPr>
                      <w:pStyle w:val="Literaturverzeichnis"/>
                      <w:rPr>
                        <w:noProof/>
                        <w:lang w:val="de-DE"/>
                      </w:rPr>
                    </w:pPr>
                    <w:r>
                      <w:rPr>
                        <w:noProof/>
                        <w:lang w:val="de-DE"/>
                      </w:rPr>
                      <w:t xml:space="preserve">[72] </w:t>
                    </w:r>
                  </w:p>
                </w:tc>
                <w:tc>
                  <w:tcPr>
                    <w:tcW w:w="0" w:type="auto"/>
                    <w:hideMark/>
                  </w:tcPr>
                  <w:p w14:paraId="2A1B5195" w14:textId="77777777" w:rsidR="00FF54F6" w:rsidRPr="002E379C" w:rsidRDefault="00FF54F6">
                    <w:pPr>
                      <w:pStyle w:val="Literaturverzeichnis"/>
                      <w:rPr>
                        <w:noProof/>
                        <w:lang w:val="en-GB"/>
                      </w:rPr>
                    </w:pPr>
                    <w:r w:rsidRPr="002E379C">
                      <w:rPr>
                        <w:noProof/>
                        <w:lang w:val="en-GB"/>
                      </w:rPr>
                      <w:t>„v7labs,“ 9 April 2025. [Online]. Available: https://www.v7labs.com/blog/yolo-object-detection.</w:t>
                    </w:r>
                  </w:p>
                </w:tc>
              </w:tr>
              <w:tr w:rsidR="00000000" w:rsidRPr="002E379C" w14:paraId="43B30A72" w14:textId="77777777">
                <w:trPr>
                  <w:divId w:val="1473936327"/>
                  <w:tblCellSpacing w:w="15" w:type="dxa"/>
                </w:trPr>
                <w:tc>
                  <w:tcPr>
                    <w:tcW w:w="50" w:type="pct"/>
                    <w:hideMark/>
                  </w:tcPr>
                  <w:p w14:paraId="540765E4" w14:textId="77777777" w:rsidR="00FF54F6" w:rsidRDefault="00FF54F6">
                    <w:pPr>
                      <w:pStyle w:val="Literaturverzeichnis"/>
                      <w:rPr>
                        <w:noProof/>
                        <w:lang w:val="de-DE"/>
                      </w:rPr>
                    </w:pPr>
                    <w:r>
                      <w:rPr>
                        <w:noProof/>
                        <w:lang w:val="de-DE"/>
                      </w:rPr>
                      <w:t xml:space="preserve">[73] </w:t>
                    </w:r>
                  </w:p>
                </w:tc>
                <w:tc>
                  <w:tcPr>
                    <w:tcW w:w="0" w:type="auto"/>
                    <w:hideMark/>
                  </w:tcPr>
                  <w:p w14:paraId="3ADCCD0C" w14:textId="77777777" w:rsidR="00FF54F6" w:rsidRPr="002E379C" w:rsidRDefault="00FF54F6">
                    <w:pPr>
                      <w:pStyle w:val="Literaturverzeichnis"/>
                      <w:rPr>
                        <w:noProof/>
                        <w:lang w:val="en-GB"/>
                      </w:rPr>
                    </w:pPr>
                    <w:r w:rsidRPr="002E379C">
                      <w:rPr>
                        <w:noProof/>
                        <w:lang w:val="en-GB"/>
                      </w:rPr>
                      <w:t>„medium,“ 9 April 2025. [Online]. Available: https://medium.com/%40piyushkashyap045/early-stopping-in-deep-learning-a-simple-guide-to-prevent-overfitting-1073f56b493e.</w:t>
                    </w:r>
                  </w:p>
                </w:tc>
              </w:tr>
              <w:tr w:rsidR="00000000" w:rsidRPr="002E379C" w14:paraId="2282E76F" w14:textId="77777777">
                <w:trPr>
                  <w:divId w:val="1473936327"/>
                  <w:tblCellSpacing w:w="15" w:type="dxa"/>
                </w:trPr>
                <w:tc>
                  <w:tcPr>
                    <w:tcW w:w="50" w:type="pct"/>
                    <w:hideMark/>
                  </w:tcPr>
                  <w:p w14:paraId="46A47D06" w14:textId="77777777" w:rsidR="00FF54F6" w:rsidRDefault="00FF54F6">
                    <w:pPr>
                      <w:pStyle w:val="Literaturverzeichnis"/>
                      <w:rPr>
                        <w:noProof/>
                        <w:lang w:val="de-DE"/>
                      </w:rPr>
                    </w:pPr>
                    <w:r>
                      <w:rPr>
                        <w:noProof/>
                        <w:lang w:val="de-DE"/>
                      </w:rPr>
                      <w:t xml:space="preserve">[74] </w:t>
                    </w:r>
                  </w:p>
                </w:tc>
                <w:tc>
                  <w:tcPr>
                    <w:tcW w:w="0" w:type="auto"/>
                    <w:hideMark/>
                  </w:tcPr>
                  <w:p w14:paraId="2F5D1F34" w14:textId="77777777" w:rsidR="00FF54F6" w:rsidRPr="002E379C" w:rsidRDefault="00FF54F6">
                    <w:pPr>
                      <w:pStyle w:val="Literaturverzeichnis"/>
                      <w:rPr>
                        <w:noProof/>
                        <w:lang w:val="en-GB"/>
                      </w:rPr>
                    </w:pPr>
                    <w:r w:rsidRPr="002E379C">
                      <w:rPr>
                        <w:noProof/>
                        <w:lang w:val="en-GB"/>
                      </w:rPr>
                      <w:t>„opencv,“ 9 April 2025. [Online]. Available: https://opencv.org/blog/deep-learning-model-training/.</w:t>
                    </w:r>
                  </w:p>
                </w:tc>
              </w:tr>
              <w:tr w:rsidR="00000000" w:rsidRPr="002E379C" w14:paraId="7DB59970" w14:textId="77777777">
                <w:trPr>
                  <w:divId w:val="1473936327"/>
                  <w:tblCellSpacing w:w="15" w:type="dxa"/>
                </w:trPr>
                <w:tc>
                  <w:tcPr>
                    <w:tcW w:w="50" w:type="pct"/>
                    <w:hideMark/>
                  </w:tcPr>
                  <w:p w14:paraId="12F54320" w14:textId="77777777" w:rsidR="00FF54F6" w:rsidRDefault="00FF54F6">
                    <w:pPr>
                      <w:pStyle w:val="Literaturverzeichnis"/>
                      <w:rPr>
                        <w:noProof/>
                        <w:lang w:val="de-DE"/>
                      </w:rPr>
                    </w:pPr>
                    <w:r>
                      <w:rPr>
                        <w:noProof/>
                        <w:lang w:val="de-DE"/>
                      </w:rPr>
                      <w:t xml:space="preserve">[75] </w:t>
                    </w:r>
                  </w:p>
                </w:tc>
                <w:tc>
                  <w:tcPr>
                    <w:tcW w:w="0" w:type="auto"/>
                    <w:hideMark/>
                  </w:tcPr>
                  <w:p w14:paraId="661CE622" w14:textId="77777777" w:rsidR="00FF54F6" w:rsidRPr="002E379C" w:rsidRDefault="00FF54F6">
                    <w:pPr>
                      <w:pStyle w:val="Literaturverzeichnis"/>
                      <w:rPr>
                        <w:noProof/>
                        <w:lang w:val="en-GB"/>
                      </w:rPr>
                    </w:pPr>
                    <w:r w:rsidRPr="002E379C">
                      <w:rPr>
                        <w:noProof/>
                        <w:lang w:val="en-GB"/>
                      </w:rPr>
                      <w:t>„simplilearn,“ 1 April 2025. [Online]. Available: https://www.simplilearn.com/tutorials/machine-learning-tutorial/what-is-epoch-in-machine-learning.</w:t>
                    </w:r>
                  </w:p>
                </w:tc>
              </w:tr>
              <w:tr w:rsidR="00000000" w:rsidRPr="002E379C" w14:paraId="62BA78C2" w14:textId="77777777">
                <w:trPr>
                  <w:divId w:val="1473936327"/>
                  <w:tblCellSpacing w:w="15" w:type="dxa"/>
                </w:trPr>
                <w:tc>
                  <w:tcPr>
                    <w:tcW w:w="50" w:type="pct"/>
                    <w:hideMark/>
                  </w:tcPr>
                  <w:p w14:paraId="3ACC5DE4" w14:textId="77777777" w:rsidR="00FF54F6" w:rsidRDefault="00FF54F6">
                    <w:pPr>
                      <w:pStyle w:val="Literaturverzeichnis"/>
                      <w:rPr>
                        <w:noProof/>
                        <w:lang w:val="de-DE"/>
                      </w:rPr>
                    </w:pPr>
                    <w:r>
                      <w:rPr>
                        <w:noProof/>
                        <w:lang w:val="de-DE"/>
                      </w:rPr>
                      <w:t xml:space="preserve">[76] </w:t>
                    </w:r>
                  </w:p>
                </w:tc>
                <w:tc>
                  <w:tcPr>
                    <w:tcW w:w="0" w:type="auto"/>
                    <w:hideMark/>
                  </w:tcPr>
                  <w:p w14:paraId="4D3AC593" w14:textId="77777777" w:rsidR="00FF54F6" w:rsidRPr="002E379C" w:rsidRDefault="00FF54F6">
                    <w:pPr>
                      <w:pStyle w:val="Literaturverzeichnis"/>
                      <w:rPr>
                        <w:noProof/>
                        <w:lang w:val="en-GB"/>
                      </w:rPr>
                    </w:pPr>
                    <w:r w:rsidRPr="002E379C">
                      <w:rPr>
                        <w:noProof/>
                        <w:lang w:val="en-GB"/>
                      </w:rPr>
                      <w:t>„googleusercontent,“ 1 April 2025. [Online]. Available: https://static.googleusercontent.com/media/research.google.com/de//pubs/archive/43442.pdf.</w:t>
                    </w:r>
                  </w:p>
                </w:tc>
              </w:tr>
              <w:tr w:rsidR="00000000" w:rsidRPr="002E379C" w14:paraId="1D1B2874" w14:textId="77777777">
                <w:trPr>
                  <w:divId w:val="1473936327"/>
                  <w:tblCellSpacing w:w="15" w:type="dxa"/>
                </w:trPr>
                <w:tc>
                  <w:tcPr>
                    <w:tcW w:w="50" w:type="pct"/>
                    <w:hideMark/>
                  </w:tcPr>
                  <w:p w14:paraId="26B79AF2" w14:textId="77777777" w:rsidR="00FF54F6" w:rsidRDefault="00FF54F6">
                    <w:pPr>
                      <w:pStyle w:val="Literaturverzeichnis"/>
                      <w:rPr>
                        <w:noProof/>
                        <w:lang w:val="de-DE"/>
                      </w:rPr>
                    </w:pPr>
                    <w:r>
                      <w:rPr>
                        <w:noProof/>
                        <w:lang w:val="de-DE"/>
                      </w:rPr>
                      <w:t xml:space="preserve">[77] </w:t>
                    </w:r>
                  </w:p>
                </w:tc>
                <w:tc>
                  <w:tcPr>
                    <w:tcW w:w="0" w:type="auto"/>
                    <w:hideMark/>
                  </w:tcPr>
                  <w:p w14:paraId="6CC0020A" w14:textId="77777777" w:rsidR="00FF54F6" w:rsidRPr="002E379C" w:rsidRDefault="00FF54F6">
                    <w:pPr>
                      <w:pStyle w:val="Literaturverzeichnis"/>
                      <w:rPr>
                        <w:noProof/>
                        <w:lang w:val="en-GB"/>
                      </w:rPr>
                    </w:pPr>
                    <w:r w:rsidRPr="002E379C">
                      <w:rPr>
                        <w:noProof/>
                        <w:lang w:val="en-GB"/>
                      </w:rPr>
                      <w:t>„radiopaedia,“ 1 April 2025. [Online]. Available: https://radiopaedia.org/articles/iteration-machine-learning.</w:t>
                    </w:r>
                  </w:p>
                </w:tc>
              </w:tr>
              <w:tr w:rsidR="00000000" w14:paraId="516447A1" w14:textId="77777777">
                <w:trPr>
                  <w:divId w:val="1473936327"/>
                  <w:tblCellSpacing w:w="15" w:type="dxa"/>
                </w:trPr>
                <w:tc>
                  <w:tcPr>
                    <w:tcW w:w="50" w:type="pct"/>
                    <w:hideMark/>
                  </w:tcPr>
                  <w:p w14:paraId="35EBB67E" w14:textId="77777777" w:rsidR="00FF54F6" w:rsidRDefault="00FF54F6">
                    <w:pPr>
                      <w:pStyle w:val="Literaturverzeichnis"/>
                      <w:rPr>
                        <w:noProof/>
                        <w:lang w:val="de-DE"/>
                      </w:rPr>
                    </w:pPr>
                    <w:r>
                      <w:rPr>
                        <w:noProof/>
                        <w:lang w:val="de-DE"/>
                      </w:rPr>
                      <w:t xml:space="preserve">[78] </w:t>
                    </w:r>
                  </w:p>
                </w:tc>
                <w:tc>
                  <w:tcPr>
                    <w:tcW w:w="0" w:type="auto"/>
                    <w:hideMark/>
                  </w:tcPr>
                  <w:p w14:paraId="2EC4DD23" w14:textId="77777777" w:rsidR="00FF54F6" w:rsidRDefault="00FF54F6">
                    <w:pPr>
                      <w:pStyle w:val="Literaturverzeichnis"/>
                      <w:rPr>
                        <w:noProof/>
                        <w:lang w:val="de-DE"/>
                      </w:rPr>
                    </w:pPr>
                    <w:r w:rsidRPr="002E379C">
                      <w:rPr>
                        <w:noProof/>
                        <w:lang w:val="en-GB"/>
                      </w:rPr>
                      <w:t xml:space="preserve">„What is Adam Optimizer?,“ 20 März 2024. [Online]. Available: https://www.geeksforgeeks.org/adam-optimizer/. </w:t>
                    </w:r>
                    <w:r>
                      <w:rPr>
                        <w:noProof/>
                        <w:lang w:val="de-DE"/>
                      </w:rPr>
                      <w:t>[Zugriff am 26 Februar 2025].</w:t>
                    </w:r>
                  </w:p>
                </w:tc>
              </w:tr>
              <w:tr w:rsidR="00000000" w14:paraId="743FAD37" w14:textId="77777777">
                <w:trPr>
                  <w:divId w:val="1473936327"/>
                  <w:tblCellSpacing w:w="15" w:type="dxa"/>
                </w:trPr>
                <w:tc>
                  <w:tcPr>
                    <w:tcW w:w="50" w:type="pct"/>
                    <w:hideMark/>
                  </w:tcPr>
                  <w:p w14:paraId="0F1CC302" w14:textId="77777777" w:rsidR="00FF54F6" w:rsidRDefault="00FF54F6">
                    <w:pPr>
                      <w:pStyle w:val="Literaturverzeichnis"/>
                      <w:rPr>
                        <w:noProof/>
                        <w:lang w:val="de-DE"/>
                      </w:rPr>
                    </w:pPr>
                    <w:r>
                      <w:rPr>
                        <w:noProof/>
                        <w:lang w:val="de-DE"/>
                      </w:rPr>
                      <w:t xml:space="preserve">[79] </w:t>
                    </w:r>
                  </w:p>
                </w:tc>
                <w:tc>
                  <w:tcPr>
                    <w:tcW w:w="0" w:type="auto"/>
                    <w:hideMark/>
                  </w:tcPr>
                  <w:p w14:paraId="5D71DD32" w14:textId="77777777" w:rsidR="00FF54F6" w:rsidRDefault="00FF54F6">
                    <w:pPr>
                      <w:pStyle w:val="Literaturverzeichnis"/>
                      <w:rPr>
                        <w:noProof/>
                        <w:lang w:val="de-DE"/>
                      </w:rPr>
                    </w:pPr>
                    <w:r>
                      <w:rPr>
                        <w:noProof/>
                        <w:lang w:val="de-DE"/>
                      </w:rPr>
                      <w:t xml:space="preserve">„Was ist ein Gradientenabstieg,“ IBM, [Online]. </w:t>
                    </w:r>
                    <w:r w:rsidRPr="002E379C">
                      <w:rPr>
                        <w:noProof/>
                        <w:lang w:val="en-GB"/>
                      </w:rPr>
                      <w:t xml:space="preserve">Available: https://www.ibm.com/de-de/think/topics/gradient-descent. </w:t>
                    </w:r>
                    <w:r>
                      <w:rPr>
                        <w:noProof/>
                        <w:lang w:val="de-DE"/>
                      </w:rPr>
                      <w:t>[Zugriff am 26 Februar 2025].</w:t>
                    </w:r>
                  </w:p>
                </w:tc>
              </w:tr>
              <w:tr w:rsidR="00000000" w14:paraId="2AA1198B" w14:textId="77777777">
                <w:trPr>
                  <w:divId w:val="1473936327"/>
                  <w:tblCellSpacing w:w="15" w:type="dxa"/>
                </w:trPr>
                <w:tc>
                  <w:tcPr>
                    <w:tcW w:w="50" w:type="pct"/>
                    <w:hideMark/>
                  </w:tcPr>
                  <w:p w14:paraId="49E4FFF4" w14:textId="77777777" w:rsidR="00FF54F6" w:rsidRDefault="00FF54F6">
                    <w:pPr>
                      <w:pStyle w:val="Literaturverzeichnis"/>
                      <w:rPr>
                        <w:noProof/>
                        <w:lang w:val="de-DE"/>
                      </w:rPr>
                    </w:pPr>
                    <w:r>
                      <w:rPr>
                        <w:noProof/>
                        <w:lang w:val="de-DE"/>
                      </w:rPr>
                      <w:lastRenderedPageBreak/>
                      <w:t xml:space="preserve">[80] </w:t>
                    </w:r>
                  </w:p>
                </w:tc>
                <w:tc>
                  <w:tcPr>
                    <w:tcW w:w="0" w:type="auto"/>
                    <w:hideMark/>
                  </w:tcPr>
                  <w:p w14:paraId="713C1FE9" w14:textId="77777777" w:rsidR="00FF54F6" w:rsidRDefault="00FF54F6">
                    <w:pPr>
                      <w:pStyle w:val="Literaturverzeichnis"/>
                      <w:rPr>
                        <w:noProof/>
                        <w:lang w:val="de-DE"/>
                      </w:rPr>
                    </w:pPr>
                    <w:r w:rsidRPr="002E379C">
                      <w:rPr>
                        <w:noProof/>
                        <w:lang w:val="en-GB"/>
                      </w:rPr>
                      <w:t xml:space="preserve">[Online]. Available: https://www.researchgate.net/figure/llustration-of-batch-size-iteration-and-epoch_fig1_378880342. </w:t>
                    </w:r>
                    <w:r>
                      <w:rPr>
                        <w:noProof/>
                        <w:lang w:val="de-DE"/>
                      </w:rPr>
                      <w:t>[Zugriff am 25 Februar 2025].</w:t>
                    </w:r>
                  </w:p>
                </w:tc>
              </w:tr>
              <w:tr w:rsidR="00000000" w14:paraId="0F36C1E5" w14:textId="77777777">
                <w:trPr>
                  <w:divId w:val="1473936327"/>
                  <w:tblCellSpacing w:w="15" w:type="dxa"/>
                </w:trPr>
                <w:tc>
                  <w:tcPr>
                    <w:tcW w:w="50" w:type="pct"/>
                    <w:hideMark/>
                  </w:tcPr>
                  <w:p w14:paraId="015DB28E" w14:textId="77777777" w:rsidR="00FF54F6" w:rsidRDefault="00FF54F6">
                    <w:pPr>
                      <w:pStyle w:val="Literaturverzeichnis"/>
                      <w:rPr>
                        <w:noProof/>
                        <w:lang w:val="de-DE"/>
                      </w:rPr>
                    </w:pPr>
                    <w:r>
                      <w:rPr>
                        <w:noProof/>
                        <w:lang w:val="de-DE"/>
                      </w:rPr>
                      <w:t xml:space="preserve">[81] </w:t>
                    </w:r>
                  </w:p>
                </w:tc>
                <w:tc>
                  <w:tcPr>
                    <w:tcW w:w="0" w:type="auto"/>
                    <w:hideMark/>
                  </w:tcPr>
                  <w:p w14:paraId="0297A8E3" w14:textId="77777777" w:rsidR="00FF54F6" w:rsidRDefault="00FF54F6">
                    <w:pPr>
                      <w:pStyle w:val="Literaturverzeichnis"/>
                      <w:rPr>
                        <w:noProof/>
                        <w:lang w:val="de-DE"/>
                      </w:rPr>
                    </w:pPr>
                    <w:r w:rsidRPr="002E379C">
                      <w:rPr>
                        <w:noProof/>
                        <w:lang w:val="en-GB"/>
                      </w:rPr>
                      <w:t xml:space="preserve">„Difference Between a Batch and an Epoch in a Neural Network,“ 15 August 2022. [Online]. Available: https://machinelearningmastery.com/difference-between-a-batch-and-an-epoch/. </w:t>
                    </w:r>
                    <w:r>
                      <w:rPr>
                        <w:noProof/>
                        <w:lang w:val="de-DE"/>
                      </w:rPr>
                      <w:t>[Zugriff am 26 Februar 2025].</w:t>
                    </w:r>
                  </w:p>
                </w:tc>
              </w:tr>
              <w:tr w:rsidR="00000000" w14:paraId="595C6E76" w14:textId="77777777">
                <w:trPr>
                  <w:divId w:val="1473936327"/>
                  <w:tblCellSpacing w:w="15" w:type="dxa"/>
                </w:trPr>
                <w:tc>
                  <w:tcPr>
                    <w:tcW w:w="50" w:type="pct"/>
                    <w:hideMark/>
                  </w:tcPr>
                  <w:p w14:paraId="42B91A5C" w14:textId="77777777" w:rsidR="00FF54F6" w:rsidRDefault="00FF54F6">
                    <w:pPr>
                      <w:pStyle w:val="Literaturverzeichnis"/>
                      <w:rPr>
                        <w:noProof/>
                        <w:lang w:val="de-DE"/>
                      </w:rPr>
                    </w:pPr>
                    <w:r>
                      <w:rPr>
                        <w:noProof/>
                        <w:lang w:val="de-DE"/>
                      </w:rPr>
                      <w:t xml:space="preserve">[82] </w:t>
                    </w:r>
                  </w:p>
                </w:tc>
                <w:tc>
                  <w:tcPr>
                    <w:tcW w:w="0" w:type="auto"/>
                    <w:hideMark/>
                  </w:tcPr>
                  <w:p w14:paraId="52351466" w14:textId="77777777" w:rsidR="00FF54F6" w:rsidRDefault="00FF54F6">
                    <w:pPr>
                      <w:pStyle w:val="Literaturverzeichnis"/>
                      <w:rPr>
                        <w:noProof/>
                        <w:lang w:val="de-DE"/>
                      </w:rPr>
                    </w:pPr>
                    <w:r w:rsidRPr="002E379C">
                      <w:rPr>
                        <w:noProof/>
                        <w:lang w:val="en-GB"/>
                      </w:rPr>
                      <w:t xml:space="preserve">„Batch-Lernen,“ [Online]. Available: https://www.studysmarter.de/studium/ingenieurwissenschaften/maschinelles-lernen-studium/batch-lernen/. </w:t>
                    </w:r>
                    <w:r>
                      <w:rPr>
                        <w:noProof/>
                        <w:lang w:val="de-DE"/>
                      </w:rPr>
                      <w:t>[Zugriff am 26 Februar 2025].</w:t>
                    </w:r>
                  </w:p>
                </w:tc>
              </w:tr>
              <w:tr w:rsidR="00000000" w:rsidRPr="002E379C" w14:paraId="1D38CA8E" w14:textId="77777777">
                <w:trPr>
                  <w:divId w:val="1473936327"/>
                  <w:tblCellSpacing w:w="15" w:type="dxa"/>
                </w:trPr>
                <w:tc>
                  <w:tcPr>
                    <w:tcW w:w="50" w:type="pct"/>
                    <w:hideMark/>
                  </w:tcPr>
                  <w:p w14:paraId="4A0683CD" w14:textId="77777777" w:rsidR="00FF54F6" w:rsidRDefault="00FF54F6">
                    <w:pPr>
                      <w:pStyle w:val="Literaturverzeichnis"/>
                      <w:rPr>
                        <w:noProof/>
                        <w:lang w:val="de-DE"/>
                      </w:rPr>
                    </w:pPr>
                    <w:r>
                      <w:rPr>
                        <w:noProof/>
                        <w:lang w:val="de-DE"/>
                      </w:rPr>
                      <w:t xml:space="preserve">[83] </w:t>
                    </w:r>
                  </w:p>
                </w:tc>
                <w:tc>
                  <w:tcPr>
                    <w:tcW w:w="0" w:type="auto"/>
                    <w:hideMark/>
                  </w:tcPr>
                  <w:p w14:paraId="76FB2EA1" w14:textId="77777777" w:rsidR="00FF54F6" w:rsidRPr="002E379C" w:rsidRDefault="00FF54F6">
                    <w:pPr>
                      <w:pStyle w:val="Literaturverzeichnis"/>
                      <w:rPr>
                        <w:noProof/>
                        <w:lang w:val="en-GB"/>
                      </w:rPr>
                    </w:pPr>
                    <w:r w:rsidRPr="002E379C">
                      <w:rPr>
                        <w:noProof/>
                        <w:lang w:val="en-GB"/>
                      </w:rPr>
                      <w:t>„tensorflow,“ [Online]. Available: https://www.tensorflow.org/.</w:t>
                    </w:r>
                  </w:p>
                </w:tc>
              </w:tr>
              <w:tr w:rsidR="00000000" w:rsidRPr="002E379C" w14:paraId="67E25E19" w14:textId="77777777">
                <w:trPr>
                  <w:divId w:val="1473936327"/>
                  <w:tblCellSpacing w:w="15" w:type="dxa"/>
                </w:trPr>
                <w:tc>
                  <w:tcPr>
                    <w:tcW w:w="50" w:type="pct"/>
                    <w:hideMark/>
                  </w:tcPr>
                  <w:p w14:paraId="26BF6B00" w14:textId="77777777" w:rsidR="00FF54F6" w:rsidRDefault="00FF54F6">
                    <w:pPr>
                      <w:pStyle w:val="Literaturverzeichnis"/>
                      <w:rPr>
                        <w:noProof/>
                        <w:lang w:val="de-DE"/>
                      </w:rPr>
                    </w:pPr>
                    <w:r>
                      <w:rPr>
                        <w:noProof/>
                        <w:lang w:val="de-DE"/>
                      </w:rPr>
                      <w:t xml:space="preserve">[84] </w:t>
                    </w:r>
                  </w:p>
                </w:tc>
                <w:tc>
                  <w:tcPr>
                    <w:tcW w:w="0" w:type="auto"/>
                    <w:hideMark/>
                  </w:tcPr>
                  <w:p w14:paraId="1878A86F" w14:textId="77777777" w:rsidR="00FF54F6" w:rsidRPr="002E379C" w:rsidRDefault="00FF54F6">
                    <w:pPr>
                      <w:pStyle w:val="Literaturverzeichnis"/>
                      <w:rPr>
                        <w:noProof/>
                        <w:lang w:val="en-GB"/>
                      </w:rPr>
                    </w:pPr>
                    <w:r w:rsidRPr="002E379C">
                      <w:rPr>
                        <w:noProof/>
                        <w:lang w:val="en-GB"/>
                      </w:rPr>
                      <w:t xml:space="preserve">„roboflow,“ </w:t>
                    </w:r>
                    <w:r w:rsidRPr="002E379C">
                      <w:rPr>
                        <w:noProof/>
                        <w:lang w:val="en-GB"/>
                      </w:rPr>
                      <w:t>[Online]. Available: https://roboflow.com/.</w:t>
                    </w:r>
                  </w:p>
                </w:tc>
              </w:tr>
              <w:tr w:rsidR="00000000" w:rsidRPr="002E379C" w14:paraId="3009797E" w14:textId="77777777">
                <w:trPr>
                  <w:divId w:val="1473936327"/>
                  <w:tblCellSpacing w:w="15" w:type="dxa"/>
                </w:trPr>
                <w:tc>
                  <w:tcPr>
                    <w:tcW w:w="50" w:type="pct"/>
                    <w:hideMark/>
                  </w:tcPr>
                  <w:p w14:paraId="7240D2A0" w14:textId="77777777" w:rsidR="00FF54F6" w:rsidRDefault="00FF54F6">
                    <w:pPr>
                      <w:pStyle w:val="Literaturverzeichnis"/>
                      <w:rPr>
                        <w:noProof/>
                        <w:lang w:val="de-DE"/>
                      </w:rPr>
                    </w:pPr>
                    <w:r>
                      <w:rPr>
                        <w:noProof/>
                        <w:lang w:val="de-DE"/>
                      </w:rPr>
                      <w:t xml:space="preserve">[85] </w:t>
                    </w:r>
                  </w:p>
                </w:tc>
                <w:tc>
                  <w:tcPr>
                    <w:tcW w:w="0" w:type="auto"/>
                    <w:hideMark/>
                  </w:tcPr>
                  <w:p w14:paraId="3BDD3365" w14:textId="77777777" w:rsidR="00FF54F6" w:rsidRPr="002E379C" w:rsidRDefault="00FF54F6">
                    <w:pPr>
                      <w:pStyle w:val="Literaturverzeichnis"/>
                      <w:rPr>
                        <w:noProof/>
                        <w:lang w:val="en-GB"/>
                      </w:rPr>
                    </w:pPr>
                    <w:r w:rsidRPr="002E379C">
                      <w:rPr>
                        <w:noProof/>
                        <w:lang w:val="en-GB"/>
                      </w:rPr>
                      <w:t>„ultralytics,“ [Online]. Available: https://www.ultralytics.com/de.</w:t>
                    </w:r>
                  </w:p>
                </w:tc>
              </w:tr>
              <w:tr w:rsidR="00000000" w:rsidRPr="002E379C" w14:paraId="44451229" w14:textId="77777777">
                <w:trPr>
                  <w:divId w:val="1473936327"/>
                  <w:tblCellSpacing w:w="15" w:type="dxa"/>
                </w:trPr>
                <w:tc>
                  <w:tcPr>
                    <w:tcW w:w="50" w:type="pct"/>
                    <w:hideMark/>
                  </w:tcPr>
                  <w:p w14:paraId="76869B68" w14:textId="77777777" w:rsidR="00FF54F6" w:rsidRDefault="00FF54F6">
                    <w:pPr>
                      <w:pStyle w:val="Literaturverzeichnis"/>
                      <w:rPr>
                        <w:noProof/>
                        <w:lang w:val="de-DE"/>
                      </w:rPr>
                    </w:pPr>
                    <w:r>
                      <w:rPr>
                        <w:noProof/>
                        <w:lang w:val="de-DE"/>
                      </w:rPr>
                      <w:t xml:space="preserve">[86] </w:t>
                    </w:r>
                  </w:p>
                </w:tc>
                <w:tc>
                  <w:tcPr>
                    <w:tcW w:w="0" w:type="auto"/>
                    <w:hideMark/>
                  </w:tcPr>
                  <w:p w14:paraId="2504CD4F" w14:textId="77777777" w:rsidR="00FF54F6" w:rsidRPr="002E379C" w:rsidRDefault="00FF54F6">
                    <w:pPr>
                      <w:pStyle w:val="Literaturverzeichnis"/>
                      <w:rPr>
                        <w:noProof/>
                        <w:lang w:val="en-GB"/>
                      </w:rPr>
                    </w:pPr>
                    <w:r w:rsidRPr="002E379C">
                      <w:rPr>
                        <w:noProof/>
                        <w:lang w:val="en-GB"/>
                      </w:rPr>
                      <w:t>„docs.nvidia,“ [Online]. Available: https://docs.nvidia.com/cuda/.</w:t>
                    </w:r>
                  </w:p>
                </w:tc>
              </w:tr>
              <w:tr w:rsidR="00000000" w14:paraId="63B71C08" w14:textId="77777777">
                <w:trPr>
                  <w:divId w:val="1473936327"/>
                  <w:tblCellSpacing w:w="15" w:type="dxa"/>
                </w:trPr>
                <w:tc>
                  <w:tcPr>
                    <w:tcW w:w="50" w:type="pct"/>
                    <w:hideMark/>
                  </w:tcPr>
                  <w:p w14:paraId="28D68D28" w14:textId="77777777" w:rsidR="00FF54F6" w:rsidRDefault="00FF54F6">
                    <w:pPr>
                      <w:pStyle w:val="Literaturverzeichnis"/>
                      <w:rPr>
                        <w:noProof/>
                        <w:lang w:val="de-DE"/>
                      </w:rPr>
                    </w:pPr>
                    <w:r>
                      <w:rPr>
                        <w:noProof/>
                        <w:lang w:val="de-DE"/>
                      </w:rPr>
                      <w:t xml:space="preserve">[87] </w:t>
                    </w:r>
                  </w:p>
                </w:tc>
                <w:tc>
                  <w:tcPr>
                    <w:tcW w:w="0" w:type="auto"/>
                    <w:hideMark/>
                  </w:tcPr>
                  <w:p w14:paraId="49F1FE57" w14:textId="77777777" w:rsidR="00FF54F6" w:rsidRDefault="00FF54F6">
                    <w:pPr>
                      <w:pStyle w:val="Literaturverzeichnis"/>
                      <w:rPr>
                        <w:noProof/>
                        <w:lang w:val="de-DE"/>
                      </w:rPr>
                    </w:pPr>
                    <w:r w:rsidRPr="002E379C">
                      <w:rPr>
                        <w:noProof/>
                        <w:lang w:val="en-GB"/>
                      </w:rPr>
                      <w:t xml:space="preserve">„Was sind CUDA Cores?,“ 20 September 2024. [Online]. Available: https://datacrunch.io/de/blog/what-are-cuda-cores-example-and-differences-with-tensor-cores. </w:t>
                    </w:r>
                    <w:r>
                      <w:rPr>
                        <w:noProof/>
                        <w:lang w:val="de-DE"/>
                      </w:rPr>
                      <w:t>[Zugriff am 26 Februar 2025].</w:t>
                    </w:r>
                  </w:p>
                </w:tc>
              </w:tr>
              <w:tr w:rsidR="00000000" w:rsidRPr="002E379C" w14:paraId="13BC0689" w14:textId="77777777">
                <w:trPr>
                  <w:divId w:val="1473936327"/>
                  <w:tblCellSpacing w:w="15" w:type="dxa"/>
                </w:trPr>
                <w:tc>
                  <w:tcPr>
                    <w:tcW w:w="50" w:type="pct"/>
                    <w:hideMark/>
                  </w:tcPr>
                  <w:p w14:paraId="02BB433D" w14:textId="77777777" w:rsidR="00FF54F6" w:rsidRDefault="00FF54F6">
                    <w:pPr>
                      <w:pStyle w:val="Literaturverzeichnis"/>
                      <w:rPr>
                        <w:noProof/>
                        <w:lang w:val="de-DE"/>
                      </w:rPr>
                    </w:pPr>
                    <w:r>
                      <w:rPr>
                        <w:noProof/>
                        <w:lang w:val="de-DE"/>
                      </w:rPr>
                      <w:t xml:space="preserve">[88] </w:t>
                    </w:r>
                  </w:p>
                </w:tc>
                <w:tc>
                  <w:tcPr>
                    <w:tcW w:w="0" w:type="auto"/>
                    <w:hideMark/>
                  </w:tcPr>
                  <w:p w14:paraId="650F36F3" w14:textId="77777777" w:rsidR="00FF54F6" w:rsidRPr="002E379C" w:rsidRDefault="00FF54F6">
                    <w:pPr>
                      <w:pStyle w:val="Literaturverzeichnis"/>
                      <w:rPr>
                        <w:noProof/>
                        <w:lang w:val="en-GB"/>
                      </w:rPr>
                    </w:pPr>
                    <w:r w:rsidRPr="002E379C">
                      <w:rPr>
                        <w:noProof/>
                        <w:lang w:val="en-GB"/>
                      </w:rPr>
                      <w:t>„ai.google,“ [Online]. Available: https://ai.google.dev/edge/litert/libraries/modify.</w:t>
                    </w:r>
                  </w:p>
                </w:tc>
              </w:tr>
              <w:tr w:rsidR="00000000" w14:paraId="498B552A" w14:textId="77777777">
                <w:trPr>
                  <w:divId w:val="1473936327"/>
                  <w:tblCellSpacing w:w="15" w:type="dxa"/>
                </w:trPr>
                <w:tc>
                  <w:tcPr>
                    <w:tcW w:w="50" w:type="pct"/>
                    <w:hideMark/>
                  </w:tcPr>
                  <w:p w14:paraId="2F5382B9" w14:textId="77777777" w:rsidR="00FF54F6" w:rsidRDefault="00FF54F6">
                    <w:pPr>
                      <w:pStyle w:val="Literaturverzeichnis"/>
                      <w:rPr>
                        <w:noProof/>
                        <w:lang w:val="de-DE"/>
                      </w:rPr>
                    </w:pPr>
                    <w:r>
                      <w:rPr>
                        <w:noProof/>
                        <w:lang w:val="de-DE"/>
                      </w:rPr>
                      <w:t xml:space="preserve">[89] </w:t>
                    </w:r>
                  </w:p>
                </w:tc>
                <w:tc>
                  <w:tcPr>
                    <w:tcW w:w="0" w:type="auto"/>
                    <w:hideMark/>
                  </w:tcPr>
                  <w:p w14:paraId="31CABB97" w14:textId="77777777" w:rsidR="00FF54F6" w:rsidRDefault="00FF54F6">
                    <w:pPr>
                      <w:pStyle w:val="Literaturverzeichnis"/>
                      <w:rPr>
                        <w:noProof/>
                        <w:lang w:val="de-DE"/>
                      </w:rPr>
                    </w:pPr>
                    <w:r w:rsidRPr="002E379C">
                      <w:rPr>
                        <w:noProof/>
                        <w:lang w:val="en-GB"/>
                      </w:rPr>
                      <w:t xml:space="preserve">„Build Vision Models with Roboflow,“ 26 August 2024. [Online]. Available: https://docs.roboflow.com/. </w:t>
                    </w:r>
                    <w:r>
                      <w:rPr>
                        <w:noProof/>
                        <w:lang w:val="de-DE"/>
                      </w:rPr>
                      <w:t>[Zugriff am 26 Februar 2025].</w:t>
                    </w:r>
                  </w:p>
                </w:tc>
              </w:tr>
              <w:tr w:rsidR="00000000" w14:paraId="1E818486" w14:textId="77777777">
                <w:trPr>
                  <w:divId w:val="1473936327"/>
                  <w:tblCellSpacing w:w="15" w:type="dxa"/>
                </w:trPr>
                <w:tc>
                  <w:tcPr>
                    <w:tcW w:w="50" w:type="pct"/>
                    <w:hideMark/>
                  </w:tcPr>
                  <w:p w14:paraId="014F06C6" w14:textId="77777777" w:rsidR="00FF54F6" w:rsidRDefault="00FF54F6">
                    <w:pPr>
                      <w:pStyle w:val="Literaturverzeichnis"/>
                      <w:rPr>
                        <w:noProof/>
                        <w:lang w:val="de-DE"/>
                      </w:rPr>
                    </w:pPr>
                    <w:r>
                      <w:rPr>
                        <w:noProof/>
                        <w:lang w:val="de-DE"/>
                      </w:rPr>
                      <w:t xml:space="preserve">[90] </w:t>
                    </w:r>
                  </w:p>
                </w:tc>
                <w:tc>
                  <w:tcPr>
                    <w:tcW w:w="0" w:type="auto"/>
                    <w:hideMark/>
                  </w:tcPr>
                  <w:p w14:paraId="4FC39D97" w14:textId="77777777" w:rsidR="00FF54F6" w:rsidRDefault="00FF54F6">
                    <w:pPr>
                      <w:pStyle w:val="Literaturverzeichnis"/>
                      <w:rPr>
                        <w:noProof/>
                        <w:lang w:val="de-DE"/>
                      </w:rPr>
                    </w:pPr>
                    <w:r w:rsidRPr="002E379C">
                      <w:rPr>
                        <w:noProof/>
                        <w:lang w:val="en-GB"/>
                      </w:rPr>
                      <w:t xml:space="preserve">„An end-to-end platform for machine learning,“ [Online]. Available: https://www.tensorflow.org/. </w:t>
                    </w:r>
                    <w:r>
                      <w:rPr>
                        <w:noProof/>
                        <w:lang w:val="de-DE"/>
                      </w:rPr>
                      <w:t>[Zugriff am 26 Februar 2025].</w:t>
                    </w:r>
                  </w:p>
                </w:tc>
              </w:tr>
              <w:tr w:rsidR="00000000" w14:paraId="0DAA9995" w14:textId="77777777">
                <w:trPr>
                  <w:divId w:val="1473936327"/>
                  <w:tblCellSpacing w:w="15" w:type="dxa"/>
                </w:trPr>
                <w:tc>
                  <w:tcPr>
                    <w:tcW w:w="50" w:type="pct"/>
                    <w:hideMark/>
                  </w:tcPr>
                  <w:p w14:paraId="69C5BF60" w14:textId="77777777" w:rsidR="00FF54F6" w:rsidRDefault="00FF54F6">
                    <w:pPr>
                      <w:pStyle w:val="Literaturverzeichnis"/>
                      <w:rPr>
                        <w:noProof/>
                        <w:lang w:val="de-DE"/>
                      </w:rPr>
                    </w:pPr>
                    <w:r>
                      <w:rPr>
                        <w:noProof/>
                        <w:lang w:val="de-DE"/>
                      </w:rPr>
                      <w:t xml:space="preserve">[91] </w:t>
                    </w:r>
                  </w:p>
                </w:tc>
                <w:tc>
                  <w:tcPr>
                    <w:tcW w:w="0" w:type="auto"/>
                    <w:hideMark/>
                  </w:tcPr>
                  <w:p w14:paraId="624BB6A4" w14:textId="77777777" w:rsidR="00FF54F6" w:rsidRDefault="00FF54F6">
                    <w:pPr>
                      <w:pStyle w:val="Literaturverzeichnis"/>
                      <w:rPr>
                        <w:noProof/>
                        <w:lang w:val="de-DE"/>
                      </w:rPr>
                    </w:pPr>
                    <w:r>
                      <w:rPr>
                        <w:noProof/>
                        <w:lang w:val="de-DE"/>
                      </w:rPr>
                      <w:t xml:space="preserve">„Klassifizierung: Genauigkeit, Trefferquote, Genauigkeit und zugehörige Messwerte,“ 11 Dezember 2024. </w:t>
                    </w:r>
                    <w:r w:rsidRPr="002E379C">
                      <w:rPr>
                        <w:noProof/>
                        <w:lang w:val="en-GB"/>
                      </w:rPr>
                      <w:t xml:space="preserve">[Online]. Available: https://developers.google.com/machine-learning/crash-course/classification/accuracy-precision-recall?hl=de. </w:t>
                    </w:r>
                    <w:r>
                      <w:rPr>
                        <w:noProof/>
                        <w:lang w:val="de-DE"/>
                      </w:rPr>
                      <w:t>[Zugriff am 26 Februar 2025].</w:t>
                    </w:r>
                  </w:p>
                </w:tc>
              </w:tr>
              <w:tr w:rsidR="00000000" w14:paraId="33F5C304" w14:textId="77777777">
                <w:trPr>
                  <w:divId w:val="1473936327"/>
                  <w:tblCellSpacing w:w="15" w:type="dxa"/>
                </w:trPr>
                <w:tc>
                  <w:tcPr>
                    <w:tcW w:w="50" w:type="pct"/>
                    <w:hideMark/>
                  </w:tcPr>
                  <w:p w14:paraId="64D2A119" w14:textId="77777777" w:rsidR="00FF54F6" w:rsidRDefault="00FF54F6">
                    <w:pPr>
                      <w:pStyle w:val="Literaturverzeichnis"/>
                      <w:rPr>
                        <w:noProof/>
                        <w:lang w:val="de-DE"/>
                      </w:rPr>
                    </w:pPr>
                    <w:r>
                      <w:rPr>
                        <w:noProof/>
                        <w:lang w:val="de-DE"/>
                      </w:rPr>
                      <w:t xml:space="preserve">[92] </w:t>
                    </w:r>
                  </w:p>
                </w:tc>
                <w:tc>
                  <w:tcPr>
                    <w:tcW w:w="0" w:type="auto"/>
                    <w:hideMark/>
                  </w:tcPr>
                  <w:p w14:paraId="7F7B3038" w14:textId="77777777" w:rsidR="00FF54F6" w:rsidRDefault="00FF54F6">
                    <w:pPr>
                      <w:pStyle w:val="Literaturverzeichnis"/>
                      <w:rPr>
                        <w:noProof/>
                        <w:lang w:val="de-DE"/>
                      </w:rPr>
                    </w:pPr>
                    <w:r>
                      <w:rPr>
                        <w:noProof/>
                        <w:lang w:val="de-DE"/>
                      </w:rPr>
                      <w:t>„Bewertung von Modellen,“ [Online]. Available: https://www.studysmarter.de/studium/informatik-studium/kuenstliche-intelligenz-studium/bewertung-von-modellen/. [Zugriff am 26 Februar 2025].</w:t>
                    </w:r>
                  </w:p>
                </w:tc>
              </w:tr>
              <w:tr w:rsidR="00000000" w14:paraId="11F0DCC8" w14:textId="77777777">
                <w:trPr>
                  <w:divId w:val="1473936327"/>
                  <w:tblCellSpacing w:w="15" w:type="dxa"/>
                </w:trPr>
                <w:tc>
                  <w:tcPr>
                    <w:tcW w:w="50" w:type="pct"/>
                    <w:hideMark/>
                  </w:tcPr>
                  <w:p w14:paraId="76472EDE" w14:textId="77777777" w:rsidR="00FF54F6" w:rsidRDefault="00FF54F6">
                    <w:pPr>
                      <w:pStyle w:val="Literaturverzeichnis"/>
                      <w:rPr>
                        <w:noProof/>
                        <w:lang w:val="en-GB"/>
                      </w:rPr>
                    </w:pPr>
                    <w:r>
                      <w:rPr>
                        <w:noProof/>
                        <w:lang w:val="en-GB"/>
                      </w:rPr>
                      <w:t xml:space="preserve">[93] </w:t>
                    </w:r>
                  </w:p>
                </w:tc>
                <w:tc>
                  <w:tcPr>
                    <w:tcW w:w="0" w:type="auto"/>
                    <w:hideMark/>
                  </w:tcPr>
                  <w:p w14:paraId="23DDE041" w14:textId="77777777" w:rsidR="00FF54F6" w:rsidRDefault="00FF54F6">
                    <w:pPr>
                      <w:pStyle w:val="Literaturverzeichnis"/>
                      <w:rPr>
                        <w:noProof/>
                        <w:lang w:val="en-GB"/>
                      </w:rPr>
                    </w:pPr>
                    <w:r>
                      <w:rPr>
                        <w:noProof/>
                        <w:lang w:val="en-GB"/>
                      </w:rPr>
                      <w:t>Holybro, “Technical Specification | Holybro Docs,” 2025. [Online]. Available: https://docs.holybro.com/autopilot/pixhawk-6c-mini/technical-specification. [Accessed 1 März 2024].</w:t>
                    </w:r>
                  </w:p>
                </w:tc>
              </w:tr>
              <w:tr w:rsidR="00000000" w14:paraId="3FB128AE" w14:textId="77777777">
                <w:trPr>
                  <w:divId w:val="1473936327"/>
                  <w:tblCellSpacing w:w="15" w:type="dxa"/>
                </w:trPr>
                <w:tc>
                  <w:tcPr>
                    <w:tcW w:w="50" w:type="pct"/>
                    <w:hideMark/>
                  </w:tcPr>
                  <w:p w14:paraId="60529CDA" w14:textId="77777777" w:rsidR="00FF54F6" w:rsidRDefault="00FF54F6">
                    <w:pPr>
                      <w:pStyle w:val="Literaturverzeichnis"/>
                      <w:rPr>
                        <w:noProof/>
                        <w:lang w:val="de-DE"/>
                      </w:rPr>
                    </w:pPr>
                    <w:r>
                      <w:rPr>
                        <w:noProof/>
                        <w:lang w:val="de-DE"/>
                      </w:rPr>
                      <w:t xml:space="preserve">[94] </w:t>
                    </w:r>
                  </w:p>
                </w:tc>
                <w:tc>
                  <w:tcPr>
                    <w:tcW w:w="0" w:type="auto"/>
                    <w:hideMark/>
                  </w:tcPr>
                  <w:p w14:paraId="5C5839E0" w14:textId="77777777" w:rsidR="00FF54F6" w:rsidRDefault="00FF54F6">
                    <w:pPr>
                      <w:pStyle w:val="Literaturverzeichnis"/>
                      <w:rPr>
                        <w:noProof/>
                        <w:lang w:val="de-DE"/>
                      </w:rPr>
                    </w:pPr>
                    <w:r w:rsidRPr="002E379C">
                      <w:rPr>
                        <w:noProof/>
                        <w:lang w:val="en-GB"/>
                      </w:rPr>
                      <w:t xml:space="preserve">Espressif Systems, „esp32_datasheet_en.pdf,“ Espressif Systems, [Online]. </w:t>
                    </w:r>
                    <w:r>
                      <w:rPr>
                        <w:noProof/>
                        <w:lang w:val="de-DE"/>
                      </w:rPr>
                      <w:t>Available: https://www.espressif.com/sites/default/files/documentation/esp32_datasheet_en.pdf. [Zugriff am 13 Januar 2025].</w:t>
                    </w:r>
                  </w:p>
                </w:tc>
              </w:tr>
              <w:tr w:rsidR="00000000" w14:paraId="0BD23B97" w14:textId="77777777">
                <w:trPr>
                  <w:divId w:val="1473936327"/>
                  <w:tblCellSpacing w:w="15" w:type="dxa"/>
                </w:trPr>
                <w:tc>
                  <w:tcPr>
                    <w:tcW w:w="50" w:type="pct"/>
                    <w:hideMark/>
                  </w:tcPr>
                  <w:p w14:paraId="0A72810B" w14:textId="77777777" w:rsidR="00FF54F6" w:rsidRDefault="00FF54F6">
                    <w:pPr>
                      <w:pStyle w:val="Literaturverzeichnis"/>
                      <w:rPr>
                        <w:noProof/>
                        <w:lang w:val="de-DE"/>
                      </w:rPr>
                    </w:pPr>
                    <w:r>
                      <w:rPr>
                        <w:noProof/>
                        <w:lang w:val="de-DE"/>
                      </w:rPr>
                      <w:lastRenderedPageBreak/>
                      <w:t xml:space="preserve">[95] </w:t>
                    </w:r>
                  </w:p>
                </w:tc>
                <w:tc>
                  <w:tcPr>
                    <w:tcW w:w="0" w:type="auto"/>
                    <w:hideMark/>
                  </w:tcPr>
                  <w:p w14:paraId="65CD30B3" w14:textId="77777777" w:rsidR="00FF54F6" w:rsidRDefault="00FF54F6">
                    <w:pPr>
                      <w:pStyle w:val="Literaturverzeichnis"/>
                      <w:rPr>
                        <w:noProof/>
                        <w:lang w:val="de-DE"/>
                      </w:rPr>
                    </w:pPr>
                    <w:r>
                      <w:rPr>
                        <w:noProof/>
                        <w:lang w:val="de-DE"/>
                      </w:rPr>
                      <w:t xml:space="preserve">MICROSONIC, „Messprinzip von Ultraschallsensoren | microsonic,“ </w:t>
                    </w:r>
                    <w:r>
                      <w:rPr>
                        <w:noProof/>
                        <w:lang w:val="de-DE"/>
                      </w:rPr>
                      <w:t>[Online]. Available: https://www.microsonic.de/de/service/ultraschallsensoren/prinzip.htm. [Zugriff am 1 März 2025].</w:t>
                    </w:r>
                  </w:p>
                </w:tc>
              </w:tr>
              <w:tr w:rsidR="00000000" w14:paraId="3307AF12" w14:textId="77777777">
                <w:trPr>
                  <w:divId w:val="1473936327"/>
                  <w:tblCellSpacing w:w="15" w:type="dxa"/>
                </w:trPr>
                <w:tc>
                  <w:tcPr>
                    <w:tcW w:w="50" w:type="pct"/>
                    <w:hideMark/>
                  </w:tcPr>
                  <w:p w14:paraId="1B44CD4D" w14:textId="77777777" w:rsidR="00FF54F6" w:rsidRDefault="00FF54F6">
                    <w:pPr>
                      <w:pStyle w:val="Literaturverzeichnis"/>
                      <w:rPr>
                        <w:noProof/>
                        <w:lang w:val="de-DE"/>
                      </w:rPr>
                    </w:pPr>
                    <w:r>
                      <w:rPr>
                        <w:noProof/>
                        <w:lang w:val="de-DE"/>
                      </w:rPr>
                      <w:t xml:space="preserve">[96] </w:t>
                    </w:r>
                  </w:p>
                </w:tc>
                <w:tc>
                  <w:tcPr>
                    <w:tcW w:w="0" w:type="auto"/>
                    <w:hideMark/>
                  </w:tcPr>
                  <w:p w14:paraId="3984B45A" w14:textId="77777777" w:rsidR="00FF54F6" w:rsidRDefault="00FF54F6">
                    <w:pPr>
                      <w:pStyle w:val="Literaturverzeichnis"/>
                      <w:rPr>
                        <w:noProof/>
                        <w:lang w:val="de-DE"/>
                      </w:rPr>
                    </w:pPr>
                    <w:r w:rsidRPr="002E379C">
                      <w:rPr>
                        <w:noProof/>
                        <w:lang w:val="en-GB"/>
                      </w:rPr>
                      <w:t xml:space="preserve">Technopolis.tv, „How to use MAVLink on ESP32 | Technopolis.tv,“ [Online]. Available: https://www.technopolis.tv/blog/2023/07/12/How-to-use-MAVLink-on-ESP32/. </w:t>
                    </w:r>
                    <w:r>
                      <w:rPr>
                        <w:noProof/>
                        <w:lang w:val="de-DE"/>
                      </w:rPr>
                      <w:t>[Zugriff am 1 März 2025].</w:t>
                    </w:r>
                  </w:p>
                </w:tc>
              </w:tr>
              <w:tr w:rsidR="00000000" w14:paraId="115DF941" w14:textId="77777777">
                <w:trPr>
                  <w:divId w:val="1473936327"/>
                  <w:tblCellSpacing w:w="15" w:type="dxa"/>
                </w:trPr>
                <w:tc>
                  <w:tcPr>
                    <w:tcW w:w="50" w:type="pct"/>
                    <w:hideMark/>
                  </w:tcPr>
                  <w:p w14:paraId="48D41F3A" w14:textId="77777777" w:rsidR="00FF54F6" w:rsidRDefault="00FF54F6">
                    <w:pPr>
                      <w:pStyle w:val="Literaturverzeichnis"/>
                      <w:rPr>
                        <w:noProof/>
                        <w:lang w:val="de-DE"/>
                      </w:rPr>
                    </w:pPr>
                    <w:r>
                      <w:rPr>
                        <w:noProof/>
                        <w:lang w:val="de-DE"/>
                      </w:rPr>
                      <w:t xml:space="preserve">[97] </w:t>
                    </w:r>
                  </w:p>
                </w:tc>
                <w:tc>
                  <w:tcPr>
                    <w:tcW w:w="0" w:type="auto"/>
                    <w:hideMark/>
                  </w:tcPr>
                  <w:p w14:paraId="0CBEDE2C" w14:textId="77777777" w:rsidR="00FF54F6" w:rsidRDefault="00FF54F6">
                    <w:pPr>
                      <w:pStyle w:val="Literaturverzeichnis"/>
                      <w:rPr>
                        <w:noProof/>
                        <w:lang w:val="de-DE"/>
                      </w:rPr>
                    </w:pPr>
                    <w:r>
                      <w:rPr>
                        <w:noProof/>
                        <w:lang w:val="de-DE"/>
                      </w:rPr>
                      <w:t>„Autonomes Fliegen – Wikipedia,“ [Online]. Available: https://de.wikipedia.org/wiki/Autonomes_Fliegen. [Zugriff am 13 Januar 2025].</w:t>
                    </w:r>
                  </w:p>
                </w:tc>
              </w:tr>
              <w:tr w:rsidR="00000000" w14:paraId="74E9B7FD" w14:textId="77777777">
                <w:trPr>
                  <w:divId w:val="1473936327"/>
                  <w:tblCellSpacing w:w="15" w:type="dxa"/>
                </w:trPr>
                <w:tc>
                  <w:tcPr>
                    <w:tcW w:w="50" w:type="pct"/>
                    <w:hideMark/>
                  </w:tcPr>
                  <w:p w14:paraId="5D300016" w14:textId="77777777" w:rsidR="00FF54F6" w:rsidRDefault="00FF54F6">
                    <w:pPr>
                      <w:pStyle w:val="Literaturverzeichnis"/>
                      <w:rPr>
                        <w:noProof/>
                        <w:lang w:val="de-DE"/>
                      </w:rPr>
                    </w:pPr>
                    <w:r>
                      <w:rPr>
                        <w:noProof/>
                        <w:lang w:val="de-DE"/>
                      </w:rPr>
                      <w:t xml:space="preserve">[98] </w:t>
                    </w:r>
                  </w:p>
                </w:tc>
                <w:tc>
                  <w:tcPr>
                    <w:tcW w:w="0" w:type="auto"/>
                    <w:hideMark/>
                  </w:tcPr>
                  <w:p w14:paraId="15804527" w14:textId="77777777" w:rsidR="00FF54F6" w:rsidRDefault="00FF54F6">
                    <w:pPr>
                      <w:pStyle w:val="Literaturverzeichnis"/>
                      <w:rPr>
                        <w:noProof/>
                        <w:lang w:val="de-DE"/>
                      </w:rPr>
                    </w:pPr>
                    <w:r>
                      <w:rPr>
                        <w:noProof/>
                        <w:lang w:val="de-DE"/>
                      </w:rPr>
                      <w:t xml:space="preserve">ÖAMTC, „Factsheet Drohnen3.pdf,“ [Online]. </w:t>
                    </w:r>
                    <w:r w:rsidRPr="002E379C">
                      <w:rPr>
                        <w:noProof/>
                        <w:lang w:val="en-GB"/>
                      </w:rPr>
                      <w:t xml:space="preserve">Available: https://www.oeamtc.at/Factsheet%2BDrohnen3.pdf/19.655.971. </w:t>
                    </w:r>
                    <w:r>
                      <w:rPr>
                        <w:noProof/>
                        <w:lang w:val="de-DE"/>
                      </w:rPr>
                      <w:t>[Zugriff am 13 Januar 2024].</w:t>
                    </w:r>
                  </w:p>
                </w:tc>
              </w:tr>
              <w:tr w:rsidR="00000000" w14:paraId="2CEE6CB4" w14:textId="77777777">
                <w:trPr>
                  <w:divId w:val="1473936327"/>
                  <w:tblCellSpacing w:w="15" w:type="dxa"/>
                </w:trPr>
                <w:tc>
                  <w:tcPr>
                    <w:tcW w:w="50" w:type="pct"/>
                    <w:hideMark/>
                  </w:tcPr>
                  <w:p w14:paraId="45446869" w14:textId="77777777" w:rsidR="00FF54F6" w:rsidRDefault="00FF54F6">
                    <w:pPr>
                      <w:pStyle w:val="Literaturverzeichnis"/>
                      <w:rPr>
                        <w:noProof/>
                        <w:lang w:val="de-DE"/>
                      </w:rPr>
                    </w:pPr>
                    <w:r>
                      <w:rPr>
                        <w:noProof/>
                        <w:lang w:val="de-DE"/>
                      </w:rPr>
                      <w:t xml:space="preserve">[99] </w:t>
                    </w:r>
                  </w:p>
                </w:tc>
                <w:tc>
                  <w:tcPr>
                    <w:tcW w:w="0" w:type="auto"/>
                    <w:hideMark/>
                  </w:tcPr>
                  <w:p w14:paraId="6C665597" w14:textId="77777777" w:rsidR="00FF54F6" w:rsidRDefault="00FF54F6">
                    <w:pPr>
                      <w:pStyle w:val="Literaturverzeichnis"/>
                      <w:rPr>
                        <w:noProof/>
                        <w:lang w:val="de-DE"/>
                      </w:rPr>
                    </w:pPr>
                    <w:r>
                      <w:rPr>
                        <w:noProof/>
                        <w:lang w:val="de-DE"/>
                      </w:rPr>
                      <w:t xml:space="preserve">ArduPilot Dev Team, </w:t>
                    </w:r>
                    <w:r>
                      <w:rPr>
                        <w:noProof/>
                        <w:lang w:val="de-DE"/>
                      </w:rPr>
                      <w:t>[Online]. Available: https://ardupilot.org/planner/docs/mission-planner-overview.html. [Zugriff am 01 März 2025].</w:t>
                    </w:r>
                  </w:p>
                </w:tc>
              </w:tr>
              <w:tr w:rsidR="00000000" w14:paraId="236607E3" w14:textId="77777777">
                <w:trPr>
                  <w:divId w:val="1473936327"/>
                  <w:tblCellSpacing w:w="15" w:type="dxa"/>
                </w:trPr>
                <w:tc>
                  <w:tcPr>
                    <w:tcW w:w="50" w:type="pct"/>
                    <w:hideMark/>
                  </w:tcPr>
                  <w:p w14:paraId="51CD1021" w14:textId="77777777" w:rsidR="00FF54F6" w:rsidRDefault="00FF54F6">
                    <w:pPr>
                      <w:pStyle w:val="Literaturverzeichnis"/>
                      <w:rPr>
                        <w:noProof/>
                        <w:lang w:val="de-DE"/>
                      </w:rPr>
                    </w:pPr>
                    <w:r>
                      <w:rPr>
                        <w:noProof/>
                        <w:lang w:val="de-DE"/>
                      </w:rPr>
                      <w:t xml:space="preserve">[100] </w:t>
                    </w:r>
                  </w:p>
                </w:tc>
                <w:tc>
                  <w:tcPr>
                    <w:tcW w:w="0" w:type="auto"/>
                    <w:hideMark/>
                  </w:tcPr>
                  <w:p w14:paraId="42F09A8E" w14:textId="77777777" w:rsidR="00FF54F6" w:rsidRDefault="00FF54F6">
                    <w:pPr>
                      <w:pStyle w:val="Literaturverzeichnis"/>
                      <w:rPr>
                        <w:noProof/>
                        <w:lang w:val="de-DE"/>
                      </w:rPr>
                    </w:pPr>
                    <w:r w:rsidRPr="002E379C">
                      <w:rPr>
                        <w:noProof/>
                        <w:lang w:val="en-GB"/>
                      </w:rPr>
                      <w:t xml:space="preserve">SZ DJI Technology Co., Ltd., „DJI Mini 3 - Flieg einfach - DJI,“ SZ DJI Technology Co., Ltd., 12 Januar 2025. [Online]. Available: https://www.dji.com/at/mini-3. </w:t>
                    </w:r>
                    <w:r>
                      <w:rPr>
                        <w:noProof/>
                        <w:lang w:val="de-DE"/>
                      </w:rPr>
                      <w:t>[Zugriff am 12 Januar 2025].</w:t>
                    </w:r>
                  </w:p>
                </w:tc>
              </w:tr>
              <w:tr w:rsidR="00000000" w14:paraId="69478580" w14:textId="77777777">
                <w:trPr>
                  <w:divId w:val="1473936327"/>
                  <w:tblCellSpacing w:w="15" w:type="dxa"/>
                </w:trPr>
                <w:tc>
                  <w:tcPr>
                    <w:tcW w:w="50" w:type="pct"/>
                    <w:hideMark/>
                  </w:tcPr>
                  <w:p w14:paraId="1C496230" w14:textId="77777777" w:rsidR="00FF54F6" w:rsidRDefault="00FF54F6">
                    <w:pPr>
                      <w:pStyle w:val="Literaturverzeichnis"/>
                      <w:rPr>
                        <w:noProof/>
                        <w:lang w:val="de-DE"/>
                      </w:rPr>
                    </w:pPr>
                    <w:r>
                      <w:rPr>
                        <w:noProof/>
                        <w:lang w:val="de-DE"/>
                      </w:rPr>
                      <w:t xml:space="preserve">[101] </w:t>
                    </w:r>
                  </w:p>
                </w:tc>
                <w:tc>
                  <w:tcPr>
                    <w:tcW w:w="0" w:type="auto"/>
                    <w:hideMark/>
                  </w:tcPr>
                  <w:p w14:paraId="4648934B" w14:textId="77777777" w:rsidR="00FF54F6" w:rsidRDefault="00FF54F6">
                    <w:pPr>
                      <w:pStyle w:val="Literaturverzeichnis"/>
                      <w:rPr>
                        <w:noProof/>
                        <w:lang w:val="de-DE"/>
                      </w:rPr>
                    </w:pPr>
                    <w:r w:rsidRPr="002E379C">
                      <w:rPr>
                        <w:noProof/>
                        <w:lang w:val="en-GB"/>
                      </w:rPr>
                      <w:t xml:space="preserve">Ryze Technology, „Offizielle Tello Webseite - Shenzhen Ryze Technology Co.,Ltd.,“ Ryze Tech, [Online]. Available: https://www.ryzerobotics.com/de. </w:t>
                    </w:r>
                    <w:r>
                      <w:rPr>
                        <w:noProof/>
                        <w:lang w:val="de-DE"/>
                      </w:rPr>
                      <w:t>[Zugriff am 12 Januar 2025].</w:t>
                    </w:r>
                  </w:p>
                </w:tc>
              </w:tr>
              <w:tr w:rsidR="00000000" w14:paraId="79B8E61A" w14:textId="77777777">
                <w:trPr>
                  <w:divId w:val="1473936327"/>
                  <w:tblCellSpacing w:w="15" w:type="dxa"/>
                </w:trPr>
                <w:tc>
                  <w:tcPr>
                    <w:tcW w:w="50" w:type="pct"/>
                    <w:hideMark/>
                  </w:tcPr>
                  <w:p w14:paraId="77D976DC" w14:textId="77777777" w:rsidR="00FF54F6" w:rsidRDefault="00FF54F6">
                    <w:pPr>
                      <w:pStyle w:val="Literaturverzeichnis"/>
                      <w:rPr>
                        <w:noProof/>
                        <w:lang w:val="de-DE"/>
                      </w:rPr>
                    </w:pPr>
                    <w:r>
                      <w:rPr>
                        <w:noProof/>
                        <w:lang w:val="de-DE"/>
                      </w:rPr>
                      <w:t xml:space="preserve">[102] </w:t>
                    </w:r>
                  </w:p>
                </w:tc>
                <w:tc>
                  <w:tcPr>
                    <w:tcW w:w="0" w:type="auto"/>
                    <w:hideMark/>
                  </w:tcPr>
                  <w:p w14:paraId="6CB1BD52" w14:textId="77777777" w:rsidR="00FF54F6" w:rsidRDefault="00FF54F6">
                    <w:pPr>
                      <w:pStyle w:val="Literaturverzeichnis"/>
                      <w:rPr>
                        <w:noProof/>
                        <w:lang w:val="de-DE"/>
                      </w:rPr>
                    </w:pPr>
                    <w:r w:rsidRPr="002E379C">
                      <w:rPr>
                        <w:noProof/>
                        <w:lang w:val="en-GB"/>
                      </w:rPr>
                      <w:t xml:space="preserve">Arduino, „Arduino,“ [Online]. Available: https://www.arduino.cc/. </w:t>
                    </w:r>
                    <w:r>
                      <w:rPr>
                        <w:noProof/>
                        <w:lang w:val="de-DE"/>
                      </w:rPr>
                      <w:t>[Zugriff am 13 Januar 2025].</w:t>
                    </w:r>
                  </w:p>
                </w:tc>
              </w:tr>
              <w:tr w:rsidR="00000000" w14:paraId="1AFDD173" w14:textId="77777777">
                <w:trPr>
                  <w:divId w:val="1473936327"/>
                  <w:tblCellSpacing w:w="15" w:type="dxa"/>
                </w:trPr>
                <w:tc>
                  <w:tcPr>
                    <w:tcW w:w="50" w:type="pct"/>
                    <w:hideMark/>
                  </w:tcPr>
                  <w:p w14:paraId="45606244" w14:textId="77777777" w:rsidR="00FF54F6" w:rsidRDefault="00FF54F6">
                    <w:pPr>
                      <w:pStyle w:val="Literaturverzeichnis"/>
                      <w:rPr>
                        <w:noProof/>
                        <w:lang w:val="de-DE"/>
                      </w:rPr>
                    </w:pPr>
                    <w:r>
                      <w:rPr>
                        <w:noProof/>
                        <w:lang w:val="de-DE"/>
                      </w:rPr>
                      <w:t xml:space="preserve">[103] </w:t>
                    </w:r>
                  </w:p>
                </w:tc>
                <w:tc>
                  <w:tcPr>
                    <w:tcW w:w="0" w:type="auto"/>
                    <w:hideMark/>
                  </w:tcPr>
                  <w:p w14:paraId="1DA6970F" w14:textId="77777777" w:rsidR="00FF54F6" w:rsidRDefault="00FF54F6">
                    <w:pPr>
                      <w:pStyle w:val="Literaturverzeichnis"/>
                      <w:rPr>
                        <w:noProof/>
                        <w:lang w:val="de-DE"/>
                      </w:rPr>
                    </w:pPr>
                    <w:r w:rsidRPr="002E379C">
                      <w:rPr>
                        <w:noProof/>
                        <w:lang w:val="en-GB"/>
                      </w:rPr>
                      <w:t xml:space="preserve">J. Pine, „Demystifying SLAM: The Secret Sauce Behind Autonomous Navigation - Nerd Werk,“ 27 Juli 2024. [Online]. Available: https://nerdwerk.io/blog/explaining-slam-the-secret-sauce-behind-autonomous-navigation. </w:t>
                    </w:r>
                    <w:r>
                      <w:rPr>
                        <w:noProof/>
                        <w:lang w:val="de-DE"/>
                      </w:rPr>
                      <w:t>[Zugriff am 13 Januar 2025].</w:t>
                    </w:r>
                  </w:p>
                </w:tc>
              </w:tr>
              <w:tr w:rsidR="00000000" w14:paraId="175D22C3" w14:textId="77777777">
                <w:trPr>
                  <w:divId w:val="1473936327"/>
                  <w:tblCellSpacing w:w="15" w:type="dxa"/>
                </w:trPr>
                <w:tc>
                  <w:tcPr>
                    <w:tcW w:w="50" w:type="pct"/>
                    <w:hideMark/>
                  </w:tcPr>
                  <w:p w14:paraId="1658E8B2" w14:textId="77777777" w:rsidR="00FF54F6" w:rsidRDefault="00FF54F6">
                    <w:pPr>
                      <w:pStyle w:val="Literaturverzeichnis"/>
                      <w:rPr>
                        <w:noProof/>
                        <w:lang w:val="de-DE"/>
                      </w:rPr>
                    </w:pPr>
                    <w:r>
                      <w:rPr>
                        <w:noProof/>
                        <w:lang w:val="de-DE"/>
                      </w:rPr>
                      <w:t xml:space="preserve">[104] </w:t>
                    </w:r>
                  </w:p>
                </w:tc>
                <w:tc>
                  <w:tcPr>
                    <w:tcW w:w="0" w:type="auto"/>
                    <w:hideMark/>
                  </w:tcPr>
                  <w:p w14:paraId="6BE3A5D1" w14:textId="77777777" w:rsidR="00FF54F6" w:rsidRDefault="00FF54F6">
                    <w:pPr>
                      <w:pStyle w:val="Literaturverzeichnis"/>
                      <w:rPr>
                        <w:noProof/>
                        <w:lang w:val="de-DE"/>
                      </w:rPr>
                    </w:pPr>
                    <w:r>
                      <w:rPr>
                        <w:noProof/>
                        <w:lang w:val="de-DE"/>
                      </w:rPr>
                      <w:t>„Drohnen fliegen in Österreich: Rechtliche Aspekte und Datenschutz,“ 26 Mai 2023. [Online]. Available: https://www.onlinesicherheit.gv.at/Services/News/Drohnen-fliegen-in-Oesterreich.html. [Zugriff am 13 Januar 2025].</w:t>
                    </w:r>
                  </w:p>
                </w:tc>
              </w:tr>
              <w:tr w:rsidR="00000000" w14:paraId="652365B0" w14:textId="77777777">
                <w:trPr>
                  <w:divId w:val="1473936327"/>
                  <w:tblCellSpacing w:w="15" w:type="dxa"/>
                </w:trPr>
                <w:tc>
                  <w:tcPr>
                    <w:tcW w:w="50" w:type="pct"/>
                    <w:hideMark/>
                  </w:tcPr>
                  <w:p w14:paraId="6B0B529A" w14:textId="77777777" w:rsidR="00FF54F6" w:rsidRDefault="00FF54F6">
                    <w:pPr>
                      <w:pStyle w:val="Literaturverzeichnis"/>
                      <w:rPr>
                        <w:noProof/>
                        <w:lang w:val="de-DE"/>
                      </w:rPr>
                    </w:pPr>
                    <w:r>
                      <w:rPr>
                        <w:noProof/>
                        <w:lang w:val="de-DE"/>
                      </w:rPr>
                      <w:t xml:space="preserve">[105] </w:t>
                    </w:r>
                  </w:p>
                </w:tc>
                <w:tc>
                  <w:tcPr>
                    <w:tcW w:w="0" w:type="auto"/>
                    <w:hideMark/>
                  </w:tcPr>
                  <w:p w14:paraId="2C6CCDE4" w14:textId="77777777" w:rsidR="00FF54F6" w:rsidRDefault="00FF54F6">
                    <w:pPr>
                      <w:pStyle w:val="Literaturverzeichnis"/>
                      <w:rPr>
                        <w:noProof/>
                        <w:lang w:val="de-DE"/>
                      </w:rPr>
                    </w:pPr>
                    <w:r w:rsidRPr="002E379C">
                      <w:rPr>
                        <w:noProof/>
                        <w:lang w:val="en-GB"/>
                      </w:rPr>
                      <w:t xml:space="preserve">J. F. Guilmartin, „Unmanned aerial vehicle (UAV) | Definition, History, Types, &amp; Facts | Britannica,“ [Online]. </w:t>
                    </w:r>
                    <w:r>
                      <w:rPr>
                        <w:noProof/>
                        <w:lang w:val="de-DE"/>
                      </w:rPr>
                      <w:t>Available: https://www.britannica.com/technology/unmanned-aerial-vehicle. [Zugriff am 13 Januar 2025].</w:t>
                    </w:r>
                  </w:p>
                </w:tc>
              </w:tr>
              <w:tr w:rsidR="00000000" w:rsidRPr="002E379C" w14:paraId="0299070F" w14:textId="77777777">
                <w:trPr>
                  <w:divId w:val="1473936327"/>
                  <w:tblCellSpacing w:w="15" w:type="dxa"/>
                </w:trPr>
                <w:tc>
                  <w:tcPr>
                    <w:tcW w:w="50" w:type="pct"/>
                    <w:hideMark/>
                  </w:tcPr>
                  <w:p w14:paraId="1A01042E" w14:textId="77777777" w:rsidR="00FF54F6" w:rsidRDefault="00FF54F6">
                    <w:pPr>
                      <w:pStyle w:val="Literaturverzeichnis"/>
                      <w:rPr>
                        <w:noProof/>
                        <w:lang w:val="de-DE"/>
                      </w:rPr>
                    </w:pPr>
                    <w:r>
                      <w:rPr>
                        <w:noProof/>
                        <w:lang w:val="de-DE"/>
                      </w:rPr>
                      <w:t xml:space="preserve">[106] </w:t>
                    </w:r>
                  </w:p>
                </w:tc>
                <w:tc>
                  <w:tcPr>
                    <w:tcW w:w="0" w:type="auto"/>
                    <w:hideMark/>
                  </w:tcPr>
                  <w:p w14:paraId="340A1A20" w14:textId="77777777" w:rsidR="00FF54F6" w:rsidRPr="002E379C" w:rsidRDefault="00FF54F6">
                    <w:pPr>
                      <w:pStyle w:val="Literaturverzeichnis"/>
                      <w:rPr>
                        <w:noProof/>
                        <w:lang w:val="en-GB"/>
                      </w:rPr>
                    </w:pPr>
                    <w:r w:rsidRPr="002E379C">
                      <w:rPr>
                        <w:noProof/>
                        <w:lang w:val="en-GB"/>
                      </w:rPr>
                      <w:t>„roboflow,“ [Online]. Available: https://roboflow.com/.</w:t>
                    </w:r>
                  </w:p>
                </w:tc>
              </w:tr>
              <w:tr w:rsidR="00000000" w:rsidRPr="002E379C" w14:paraId="164C2386" w14:textId="77777777">
                <w:trPr>
                  <w:divId w:val="1473936327"/>
                  <w:tblCellSpacing w:w="15" w:type="dxa"/>
                </w:trPr>
                <w:tc>
                  <w:tcPr>
                    <w:tcW w:w="50" w:type="pct"/>
                    <w:hideMark/>
                  </w:tcPr>
                  <w:p w14:paraId="43B07E3A" w14:textId="77777777" w:rsidR="00FF54F6" w:rsidRDefault="00FF54F6">
                    <w:pPr>
                      <w:pStyle w:val="Literaturverzeichnis"/>
                      <w:rPr>
                        <w:noProof/>
                        <w:lang w:val="de-DE"/>
                      </w:rPr>
                    </w:pPr>
                    <w:r>
                      <w:rPr>
                        <w:noProof/>
                        <w:lang w:val="de-DE"/>
                      </w:rPr>
                      <w:t xml:space="preserve">[107] </w:t>
                    </w:r>
                  </w:p>
                </w:tc>
                <w:tc>
                  <w:tcPr>
                    <w:tcW w:w="0" w:type="auto"/>
                    <w:hideMark/>
                  </w:tcPr>
                  <w:p w14:paraId="64E73E41" w14:textId="77777777" w:rsidR="00FF54F6" w:rsidRPr="002E379C" w:rsidRDefault="00FF54F6">
                    <w:pPr>
                      <w:pStyle w:val="Literaturverzeichnis"/>
                      <w:rPr>
                        <w:noProof/>
                        <w:lang w:val="en-GB"/>
                      </w:rPr>
                    </w:pPr>
                    <w:r w:rsidRPr="002E379C">
                      <w:rPr>
                        <w:noProof/>
                        <w:lang w:val="en-GB"/>
                      </w:rPr>
                      <w:t>„krauss-gmbh,“ [Online]. Available: https://www.krauss-gmbh.com/blog/was-ist-tls-so-funktioniert-die-verschl%C3%BCsselung-f%C3%BCr-sichere-kommunikation.</w:t>
                    </w:r>
                  </w:p>
                </w:tc>
              </w:tr>
              <w:tr w:rsidR="00000000" w14:paraId="7E6DCF4A" w14:textId="77777777">
                <w:trPr>
                  <w:divId w:val="1473936327"/>
                  <w:tblCellSpacing w:w="15" w:type="dxa"/>
                </w:trPr>
                <w:tc>
                  <w:tcPr>
                    <w:tcW w:w="50" w:type="pct"/>
                    <w:hideMark/>
                  </w:tcPr>
                  <w:p w14:paraId="01FB9257" w14:textId="77777777" w:rsidR="00FF54F6" w:rsidRDefault="00FF54F6">
                    <w:pPr>
                      <w:pStyle w:val="Literaturverzeichnis"/>
                      <w:rPr>
                        <w:noProof/>
                        <w:lang w:val="de-DE"/>
                      </w:rPr>
                    </w:pPr>
                    <w:r>
                      <w:rPr>
                        <w:noProof/>
                        <w:lang w:val="de-DE"/>
                      </w:rPr>
                      <w:t>[108</w:t>
                    </w:r>
                    <w:r>
                      <w:rPr>
                        <w:noProof/>
                        <w:lang w:val="de-DE"/>
                      </w:rPr>
                      <w:lastRenderedPageBreak/>
                      <w:t xml:space="preserve">] </w:t>
                    </w:r>
                  </w:p>
                </w:tc>
                <w:tc>
                  <w:tcPr>
                    <w:tcW w:w="0" w:type="auto"/>
                    <w:hideMark/>
                  </w:tcPr>
                  <w:p w14:paraId="2B29D219" w14:textId="77777777" w:rsidR="00FF54F6" w:rsidRDefault="00FF54F6">
                    <w:pPr>
                      <w:pStyle w:val="Literaturverzeichnis"/>
                      <w:rPr>
                        <w:noProof/>
                        <w:lang w:val="de-DE"/>
                      </w:rPr>
                    </w:pPr>
                    <w:r>
                      <w:rPr>
                        <w:noProof/>
                        <w:lang w:val="de-DE"/>
                      </w:rPr>
                      <w:lastRenderedPageBreak/>
                      <w:t>„Hinderniserkennung,“ [Online]. Available: https://www.studysmarter.de/studium/informatik-studium/robotik-</w:t>
                    </w:r>
                    <w:r>
                      <w:rPr>
                        <w:noProof/>
                        <w:lang w:val="de-DE"/>
                      </w:rPr>
                      <w:lastRenderedPageBreak/>
                      <w:t>studium/hinderniserkennung/. [Zugriff am 28 Februar 2025].</w:t>
                    </w:r>
                  </w:p>
                </w:tc>
              </w:tr>
            </w:tbl>
            <w:p w14:paraId="55B6424B" w14:textId="77777777" w:rsidR="00FF54F6" w:rsidRDefault="00FF54F6">
              <w:pPr>
                <w:divId w:val="1473936327"/>
                <w:rPr>
                  <w:rFonts w:eastAsia="Times New Roman"/>
                  <w:noProof/>
                </w:rPr>
              </w:pPr>
            </w:p>
            <w:p w14:paraId="05BADB26" w14:textId="0FF735E6" w:rsidR="00243A52" w:rsidRDefault="00243A52">
              <w:r>
                <w:rPr>
                  <w:b/>
                  <w:bCs/>
                </w:rPr>
                <w:fldChar w:fldCharType="end"/>
              </w:r>
            </w:p>
          </w:sdtContent>
        </w:sdt>
      </w:sdtContent>
    </w:sdt>
    <w:p w14:paraId="07459315" w14:textId="77777777" w:rsidR="00A26FFF" w:rsidRDefault="00A26FFF" w:rsidP="00A26FFF">
      <w:pPr>
        <w:jc w:val="left"/>
      </w:pPr>
    </w:p>
    <w:p w14:paraId="3542C3DE" w14:textId="77777777" w:rsidR="003E6907" w:rsidRDefault="003E6907" w:rsidP="003E6907">
      <w:pPr>
        <w:pStyle w:val="berschrift1"/>
      </w:pPr>
      <w:bookmarkStart w:id="167" w:name="_Toc337631244"/>
      <w:bookmarkStart w:id="168" w:name="_Toc195265587"/>
      <w:r>
        <w:lastRenderedPageBreak/>
        <w:t>Abbildungsverzeichnis</w:t>
      </w:r>
      <w:bookmarkEnd w:id="167"/>
      <w:bookmarkEnd w:id="168"/>
    </w:p>
    <w:p w14:paraId="3B4D6BD8" w14:textId="71ACDCFB" w:rsidR="008A5ADF" w:rsidRDefault="004F5E16">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r>
        <w:fldChar w:fldCharType="begin"/>
      </w:r>
      <w:r>
        <w:instrText xml:space="preserve"> TOC \h \z \c "Abbildung" </w:instrText>
      </w:r>
      <w:r>
        <w:fldChar w:fldCharType="separate"/>
      </w:r>
      <w:hyperlink w:anchor="_Toc191762677" w:history="1">
        <w:r w:rsidR="008A5ADF" w:rsidRPr="003A2540">
          <w:rPr>
            <w:rStyle w:val="Hyperlink"/>
            <w:noProof/>
          </w:rPr>
          <w:t>Abbildung 1: WCAG Level AA Seal</w:t>
        </w:r>
        <w:r w:rsidR="008A5ADF">
          <w:rPr>
            <w:noProof/>
            <w:webHidden/>
          </w:rPr>
          <w:tab/>
        </w:r>
        <w:r w:rsidR="008A5ADF">
          <w:rPr>
            <w:noProof/>
            <w:webHidden/>
          </w:rPr>
          <w:fldChar w:fldCharType="begin"/>
        </w:r>
        <w:r w:rsidR="008A5ADF">
          <w:rPr>
            <w:noProof/>
            <w:webHidden/>
          </w:rPr>
          <w:instrText xml:space="preserve"> PAGEREF _Toc191762677 \h </w:instrText>
        </w:r>
        <w:r w:rsidR="008A5ADF">
          <w:rPr>
            <w:noProof/>
            <w:webHidden/>
          </w:rPr>
        </w:r>
        <w:r w:rsidR="008A5ADF">
          <w:rPr>
            <w:noProof/>
            <w:webHidden/>
          </w:rPr>
          <w:fldChar w:fldCharType="separate"/>
        </w:r>
        <w:r w:rsidR="00F509F4">
          <w:rPr>
            <w:noProof/>
            <w:webHidden/>
          </w:rPr>
          <w:t>14</w:t>
        </w:r>
        <w:r w:rsidR="008A5ADF">
          <w:rPr>
            <w:noProof/>
            <w:webHidden/>
          </w:rPr>
          <w:fldChar w:fldCharType="end"/>
        </w:r>
      </w:hyperlink>
    </w:p>
    <w:p w14:paraId="242F1ECD" w14:textId="7FE38FE2"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8" w:history="1">
        <w:r w:rsidRPr="003A2540">
          <w:rPr>
            <w:rStyle w:val="Hyperlink"/>
            <w:noProof/>
          </w:rPr>
          <w:t>Abbildung 2: EN 301 549 Seal</w:t>
        </w:r>
        <w:r>
          <w:rPr>
            <w:noProof/>
            <w:webHidden/>
          </w:rPr>
          <w:tab/>
        </w:r>
        <w:r>
          <w:rPr>
            <w:noProof/>
            <w:webHidden/>
          </w:rPr>
          <w:fldChar w:fldCharType="begin"/>
        </w:r>
        <w:r>
          <w:rPr>
            <w:noProof/>
            <w:webHidden/>
          </w:rPr>
          <w:instrText xml:space="preserve"> PAGEREF _Toc191762678 \h </w:instrText>
        </w:r>
        <w:r>
          <w:rPr>
            <w:noProof/>
            <w:webHidden/>
          </w:rPr>
        </w:r>
        <w:r>
          <w:rPr>
            <w:noProof/>
            <w:webHidden/>
          </w:rPr>
          <w:fldChar w:fldCharType="separate"/>
        </w:r>
        <w:r w:rsidR="00F509F4">
          <w:rPr>
            <w:noProof/>
            <w:webHidden/>
          </w:rPr>
          <w:t>16</w:t>
        </w:r>
        <w:r>
          <w:rPr>
            <w:noProof/>
            <w:webHidden/>
          </w:rPr>
          <w:fldChar w:fldCharType="end"/>
        </w:r>
      </w:hyperlink>
    </w:p>
    <w:p w14:paraId="3EBD7670" w14:textId="0D8D756D"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9" w:history="1">
        <w:r w:rsidRPr="003A2540">
          <w:rPr>
            <w:rStyle w:val="Hyperlink"/>
            <w:noProof/>
          </w:rPr>
          <w:t>Abbildung 3: Startbildschirm - Darstellung der Hauptfunktionen</w:t>
        </w:r>
        <w:r>
          <w:rPr>
            <w:noProof/>
            <w:webHidden/>
          </w:rPr>
          <w:tab/>
        </w:r>
        <w:r>
          <w:rPr>
            <w:noProof/>
            <w:webHidden/>
          </w:rPr>
          <w:fldChar w:fldCharType="begin"/>
        </w:r>
        <w:r>
          <w:rPr>
            <w:noProof/>
            <w:webHidden/>
          </w:rPr>
          <w:instrText xml:space="preserve"> PAGEREF _Toc191762679 \h </w:instrText>
        </w:r>
        <w:r>
          <w:rPr>
            <w:noProof/>
            <w:webHidden/>
          </w:rPr>
        </w:r>
        <w:r>
          <w:rPr>
            <w:noProof/>
            <w:webHidden/>
          </w:rPr>
          <w:fldChar w:fldCharType="separate"/>
        </w:r>
        <w:r w:rsidR="00F509F4">
          <w:rPr>
            <w:noProof/>
            <w:webHidden/>
          </w:rPr>
          <w:t>23</w:t>
        </w:r>
        <w:r>
          <w:rPr>
            <w:noProof/>
            <w:webHidden/>
          </w:rPr>
          <w:fldChar w:fldCharType="end"/>
        </w:r>
      </w:hyperlink>
    </w:p>
    <w:p w14:paraId="057589F9" w14:textId="223E6E42"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0" w:history="1">
        <w:r w:rsidRPr="003A2540">
          <w:rPr>
            <w:rStyle w:val="Hyperlink"/>
            <w:noProof/>
          </w:rPr>
          <w:t>Abbildung 4: Einstellungsbildschirm - Optionen zur Anpassung der Benutzerführung und Barrierefreiheit</w:t>
        </w:r>
        <w:r>
          <w:rPr>
            <w:noProof/>
            <w:webHidden/>
          </w:rPr>
          <w:tab/>
        </w:r>
        <w:r>
          <w:rPr>
            <w:noProof/>
            <w:webHidden/>
          </w:rPr>
          <w:fldChar w:fldCharType="begin"/>
        </w:r>
        <w:r>
          <w:rPr>
            <w:noProof/>
            <w:webHidden/>
          </w:rPr>
          <w:instrText xml:space="preserve"> PAGEREF _Toc191762680 \h </w:instrText>
        </w:r>
        <w:r>
          <w:rPr>
            <w:noProof/>
            <w:webHidden/>
          </w:rPr>
        </w:r>
        <w:r>
          <w:rPr>
            <w:noProof/>
            <w:webHidden/>
          </w:rPr>
          <w:fldChar w:fldCharType="separate"/>
        </w:r>
        <w:r w:rsidR="00F509F4">
          <w:rPr>
            <w:noProof/>
            <w:webHidden/>
          </w:rPr>
          <w:t>23</w:t>
        </w:r>
        <w:r>
          <w:rPr>
            <w:noProof/>
            <w:webHidden/>
          </w:rPr>
          <w:fldChar w:fldCharType="end"/>
        </w:r>
      </w:hyperlink>
    </w:p>
    <w:p w14:paraId="093ABC6C" w14:textId="5B2DB35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1" w:history="1">
        <w:r w:rsidRPr="003A2540">
          <w:rPr>
            <w:rStyle w:val="Hyperlink"/>
            <w:noProof/>
          </w:rPr>
          <w:t>Abbildung 5: Navigationsbildschirm</w:t>
        </w:r>
        <w:r>
          <w:rPr>
            <w:noProof/>
            <w:webHidden/>
          </w:rPr>
          <w:tab/>
        </w:r>
        <w:r>
          <w:rPr>
            <w:noProof/>
            <w:webHidden/>
          </w:rPr>
          <w:fldChar w:fldCharType="begin"/>
        </w:r>
        <w:r>
          <w:rPr>
            <w:noProof/>
            <w:webHidden/>
          </w:rPr>
          <w:instrText xml:space="preserve"> PAGEREF _Toc191762681 \h </w:instrText>
        </w:r>
        <w:r>
          <w:rPr>
            <w:noProof/>
            <w:webHidden/>
          </w:rPr>
        </w:r>
        <w:r>
          <w:rPr>
            <w:noProof/>
            <w:webHidden/>
          </w:rPr>
          <w:fldChar w:fldCharType="separate"/>
        </w:r>
        <w:r w:rsidR="00F509F4">
          <w:rPr>
            <w:noProof/>
            <w:webHidden/>
          </w:rPr>
          <w:t>23</w:t>
        </w:r>
        <w:r>
          <w:rPr>
            <w:noProof/>
            <w:webHidden/>
          </w:rPr>
          <w:fldChar w:fldCharType="end"/>
        </w:r>
      </w:hyperlink>
    </w:p>
    <w:p w14:paraId="2D5B4018" w14:textId="258056D0"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2" w:history="1">
        <w:r w:rsidRPr="003A2540">
          <w:rPr>
            <w:rStyle w:val="Hyperlink"/>
            <w:noProof/>
          </w:rPr>
          <w:t>Abbildung 6: Showcase-Bildschirm - Übersicht der Flugmanöver</w:t>
        </w:r>
        <w:r>
          <w:rPr>
            <w:noProof/>
            <w:webHidden/>
          </w:rPr>
          <w:tab/>
        </w:r>
        <w:r>
          <w:rPr>
            <w:noProof/>
            <w:webHidden/>
          </w:rPr>
          <w:fldChar w:fldCharType="begin"/>
        </w:r>
        <w:r>
          <w:rPr>
            <w:noProof/>
            <w:webHidden/>
          </w:rPr>
          <w:instrText xml:space="preserve"> PAGEREF _Toc191762682 \h </w:instrText>
        </w:r>
        <w:r>
          <w:rPr>
            <w:noProof/>
            <w:webHidden/>
          </w:rPr>
        </w:r>
        <w:r>
          <w:rPr>
            <w:noProof/>
            <w:webHidden/>
          </w:rPr>
          <w:fldChar w:fldCharType="separate"/>
        </w:r>
        <w:r w:rsidR="00F509F4">
          <w:rPr>
            <w:noProof/>
            <w:webHidden/>
          </w:rPr>
          <w:t>24</w:t>
        </w:r>
        <w:r>
          <w:rPr>
            <w:noProof/>
            <w:webHidden/>
          </w:rPr>
          <w:fldChar w:fldCharType="end"/>
        </w:r>
      </w:hyperlink>
    </w:p>
    <w:p w14:paraId="20B6AFCA" w14:textId="5B81ACF7"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3" w:history="1">
        <w:r w:rsidRPr="003A2540">
          <w:rPr>
            <w:rStyle w:val="Hyperlink"/>
            <w:noProof/>
          </w:rPr>
          <w:t>Abbildung 7: Semantik-Widget in Flutter</w:t>
        </w:r>
        <w:r>
          <w:rPr>
            <w:noProof/>
            <w:webHidden/>
          </w:rPr>
          <w:tab/>
        </w:r>
        <w:r>
          <w:rPr>
            <w:noProof/>
            <w:webHidden/>
          </w:rPr>
          <w:fldChar w:fldCharType="begin"/>
        </w:r>
        <w:r>
          <w:rPr>
            <w:noProof/>
            <w:webHidden/>
          </w:rPr>
          <w:instrText xml:space="preserve"> PAGEREF _Toc191762683 \h </w:instrText>
        </w:r>
        <w:r>
          <w:rPr>
            <w:noProof/>
            <w:webHidden/>
          </w:rPr>
        </w:r>
        <w:r>
          <w:rPr>
            <w:noProof/>
            <w:webHidden/>
          </w:rPr>
          <w:fldChar w:fldCharType="separate"/>
        </w:r>
        <w:r w:rsidR="00F509F4">
          <w:rPr>
            <w:noProof/>
            <w:webHidden/>
          </w:rPr>
          <w:t>25</w:t>
        </w:r>
        <w:r>
          <w:rPr>
            <w:noProof/>
            <w:webHidden/>
          </w:rPr>
          <w:fldChar w:fldCharType="end"/>
        </w:r>
      </w:hyperlink>
    </w:p>
    <w:p w14:paraId="1B828E69" w14:textId="4F1BA23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4" w:history="1">
        <w:r w:rsidRPr="003A2540">
          <w:rPr>
            <w:rStyle w:val="Hyperlink"/>
            <w:noProof/>
          </w:rPr>
          <w:t>Abbildung 8: Kontrasteinstellungen</w:t>
        </w:r>
        <w:r>
          <w:rPr>
            <w:noProof/>
            <w:webHidden/>
          </w:rPr>
          <w:tab/>
        </w:r>
        <w:r>
          <w:rPr>
            <w:noProof/>
            <w:webHidden/>
          </w:rPr>
          <w:fldChar w:fldCharType="begin"/>
        </w:r>
        <w:r>
          <w:rPr>
            <w:noProof/>
            <w:webHidden/>
          </w:rPr>
          <w:instrText xml:space="preserve"> PAGEREF _Toc191762684 \h </w:instrText>
        </w:r>
        <w:r>
          <w:rPr>
            <w:noProof/>
            <w:webHidden/>
          </w:rPr>
        </w:r>
        <w:r>
          <w:rPr>
            <w:noProof/>
            <w:webHidden/>
          </w:rPr>
          <w:fldChar w:fldCharType="separate"/>
        </w:r>
        <w:r w:rsidR="00F509F4">
          <w:rPr>
            <w:noProof/>
            <w:webHidden/>
          </w:rPr>
          <w:t>25</w:t>
        </w:r>
        <w:r>
          <w:rPr>
            <w:noProof/>
            <w:webHidden/>
          </w:rPr>
          <w:fldChar w:fldCharType="end"/>
        </w:r>
      </w:hyperlink>
    </w:p>
    <w:p w14:paraId="7A9E0432" w14:textId="681AE640"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5" w:history="1">
        <w:r w:rsidRPr="003A2540">
          <w:rPr>
            <w:rStyle w:val="Hyperlink"/>
            <w:noProof/>
          </w:rPr>
          <w:t>Abbildung 9: Haptische Rückmeldungen</w:t>
        </w:r>
        <w:r>
          <w:rPr>
            <w:noProof/>
            <w:webHidden/>
          </w:rPr>
          <w:tab/>
        </w:r>
        <w:r>
          <w:rPr>
            <w:noProof/>
            <w:webHidden/>
          </w:rPr>
          <w:fldChar w:fldCharType="begin"/>
        </w:r>
        <w:r>
          <w:rPr>
            <w:noProof/>
            <w:webHidden/>
          </w:rPr>
          <w:instrText xml:space="preserve"> PAGEREF _Toc191762685 \h </w:instrText>
        </w:r>
        <w:r>
          <w:rPr>
            <w:noProof/>
            <w:webHidden/>
          </w:rPr>
        </w:r>
        <w:r>
          <w:rPr>
            <w:noProof/>
            <w:webHidden/>
          </w:rPr>
          <w:fldChar w:fldCharType="separate"/>
        </w:r>
        <w:r w:rsidR="00F509F4">
          <w:rPr>
            <w:noProof/>
            <w:webHidden/>
          </w:rPr>
          <w:t>25</w:t>
        </w:r>
        <w:r>
          <w:rPr>
            <w:noProof/>
            <w:webHidden/>
          </w:rPr>
          <w:fldChar w:fldCharType="end"/>
        </w:r>
      </w:hyperlink>
    </w:p>
    <w:p w14:paraId="1B13D8E5" w14:textId="7FC0A3C6"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6" w:history="1">
        <w:r w:rsidRPr="003A2540">
          <w:rPr>
            <w:rStyle w:val="Hyperlink"/>
            <w:noProof/>
          </w:rPr>
          <w:t>Abbildung 10: Kompatibilität</w:t>
        </w:r>
        <w:r>
          <w:rPr>
            <w:noProof/>
            <w:webHidden/>
          </w:rPr>
          <w:tab/>
        </w:r>
        <w:r>
          <w:rPr>
            <w:noProof/>
            <w:webHidden/>
          </w:rPr>
          <w:fldChar w:fldCharType="begin"/>
        </w:r>
        <w:r>
          <w:rPr>
            <w:noProof/>
            <w:webHidden/>
          </w:rPr>
          <w:instrText xml:space="preserve"> PAGEREF _Toc191762686 \h </w:instrText>
        </w:r>
        <w:r>
          <w:rPr>
            <w:noProof/>
            <w:webHidden/>
          </w:rPr>
        </w:r>
        <w:r>
          <w:rPr>
            <w:noProof/>
            <w:webHidden/>
          </w:rPr>
          <w:fldChar w:fldCharType="separate"/>
        </w:r>
        <w:r w:rsidR="00F509F4">
          <w:rPr>
            <w:noProof/>
            <w:webHidden/>
          </w:rPr>
          <w:t>26</w:t>
        </w:r>
        <w:r>
          <w:rPr>
            <w:noProof/>
            <w:webHidden/>
          </w:rPr>
          <w:fldChar w:fldCharType="end"/>
        </w:r>
      </w:hyperlink>
    </w:p>
    <w:p w14:paraId="63747DDD" w14:textId="7374D84D"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7" w:history="1">
        <w:r w:rsidRPr="003A2540">
          <w:rPr>
            <w:rStyle w:val="Hyperlink"/>
            <w:noProof/>
            <w:lang w:val="en-GB"/>
          </w:rPr>
          <w:t>Abbildung 11: Login im Accessibility Scanner</w:t>
        </w:r>
        <w:r>
          <w:rPr>
            <w:noProof/>
            <w:webHidden/>
          </w:rPr>
          <w:tab/>
        </w:r>
        <w:r>
          <w:rPr>
            <w:noProof/>
            <w:webHidden/>
          </w:rPr>
          <w:fldChar w:fldCharType="begin"/>
        </w:r>
        <w:r>
          <w:rPr>
            <w:noProof/>
            <w:webHidden/>
          </w:rPr>
          <w:instrText xml:space="preserve"> PAGEREF _Toc191762687 \h </w:instrText>
        </w:r>
        <w:r>
          <w:rPr>
            <w:noProof/>
            <w:webHidden/>
          </w:rPr>
        </w:r>
        <w:r>
          <w:rPr>
            <w:noProof/>
            <w:webHidden/>
          </w:rPr>
          <w:fldChar w:fldCharType="separate"/>
        </w:r>
        <w:r w:rsidR="00F509F4">
          <w:rPr>
            <w:noProof/>
            <w:webHidden/>
          </w:rPr>
          <w:t>27</w:t>
        </w:r>
        <w:r>
          <w:rPr>
            <w:noProof/>
            <w:webHidden/>
          </w:rPr>
          <w:fldChar w:fldCharType="end"/>
        </w:r>
      </w:hyperlink>
    </w:p>
    <w:p w14:paraId="070D7BBA" w14:textId="28E8F318"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8" w:history="1">
        <w:r w:rsidRPr="003A2540">
          <w:rPr>
            <w:rStyle w:val="Hyperlink"/>
            <w:noProof/>
          </w:rPr>
          <w:t>Abbildung 12: Scanner Empfehlung</w:t>
        </w:r>
        <w:r>
          <w:rPr>
            <w:noProof/>
            <w:webHidden/>
          </w:rPr>
          <w:tab/>
        </w:r>
        <w:r>
          <w:rPr>
            <w:noProof/>
            <w:webHidden/>
          </w:rPr>
          <w:fldChar w:fldCharType="begin"/>
        </w:r>
        <w:r>
          <w:rPr>
            <w:noProof/>
            <w:webHidden/>
          </w:rPr>
          <w:instrText xml:space="preserve"> PAGEREF _Toc191762688 \h </w:instrText>
        </w:r>
        <w:r>
          <w:rPr>
            <w:noProof/>
            <w:webHidden/>
          </w:rPr>
        </w:r>
        <w:r>
          <w:rPr>
            <w:noProof/>
            <w:webHidden/>
          </w:rPr>
          <w:fldChar w:fldCharType="separate"/>
        </w:r>
        <w:r w:rsidR="00F509F4">
          <w:rPr>
            <w:noProof/>
            <w:webHidden/>
          </w:rPr>
          <w:t>28</w:t>
        </w:r>
        <w:r>
          <w:rPr>
            <w:noProof/>
            <w:webHidden/>
          </w:rPr>
          <w:fldChar w:fldCharType="end"/>
        </w:r>
      </w:hyperlink>
    </w:p>
    <w:p w14:paraId="2B504C63" w14:textId="46F9A44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9" w:history="1">
        <w:r w:rsidRPr="003A2540">
          <w:rPr>
            <w:rStyle w:val="Hyperlink"/>
            <w:noProof/>
          </w:rPr>
          <w:t>Abbildung 13: DevicePreview-Snippet</w:t>
        </w:r>
        <w:r>
          <w:rPr>
            <w:noProof/>
            <w:webHidden/>
          </w:rPr>
          <w:tab/>
        </w:r>
        <w:r>
          <w:rPr>
            <w:noProof/>
            <w:webHidden/>
          </w:rPr>
          <w:fldChar w:fldCharType="begin"/>
        </w:r>
        <w:r>
          <w:rPr>
            <w:noProof/>
            <w:webHidden/>
          </w:rPr>
          <w:instrText xml:space="preserve"> PAGEREF _Toc191762689 \h </w:instrText>
        </w:r>
        <w:r>
          <w:rPr>
            <w:noProof/>
            <w:webHidden/>
          </w:rPr>
        </w:r>
        <w:r>
          <w:rPr>
            <w:noProof/>
            <w:webHidden/>
          </w:rPr>
          <w:fldChar w:fldCharType="separate"/>
        </w:r>
        <w:r w:rsidR="00F509F4">
          <w:rPr>
            <w:noProof/>
            <w:webHidden/>
          </w:rPr>
          <w:t>28</w:t>
        </w:r>
        <w:r>
          <w:rPr>
            <w:noProof/>
            <w:webHidden/>
          </w:rPr>
          <w:fldChar w:fldCharType="end"/>
        </w:r>
      </w:hyperlink>
    </w:p>
    <w:p w14:paraId="428F462F" w14:textId="47BDAADC"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0" w:history="1">
        <w:r w:rsidRPr="003A2540">
          <w:rPr>
            <w:rStyle w:val="Hyperlink"/>
            <w:noProof/>
          </w:rPr>
          <w:t>Abbildung 14: DevicePreview in der App</w:t>
        </w:r>
        <w:r>
          <w:rPr>
            <w:noProof/>
            <w:webHidden/>
          </w:rPr>
          <w:tab/>
        </w:r>
        <w:r>
          <w:rPr>
            <w:noProof/>
            <w:webHidden/>
          </w:rPr>
          <w:fldChar w:fldCharType="begin"/>
        </w:r>
        <w:r>
          <w:rPr>
            <w:noProof/>
            <w:webHidden/>
          </w:rPr>
          <w:instrText xml:space="preserve"> PAGEREF _Toc191762690 \h </w:instrText>
        </w:r>
        <w:r>
          <w:rPr>
            <w:noProof/>
            <w:webHidden/>
          </w:rPr>
        </w:r>
        <w:r>
          <w:rPr>
            <w:noProof/>
            <w:webHidden/>
          </w:rPr>
          <w:fldChar w:fldCharType="separate"/>
        </w:r>
        <w:r w:rsidR="00F509F4">
          <w:rPr>
            <w:noProof/>
            <w:webHidden/>
          </w:rPr>
          <w:t>29</w:t>
        </w:r>
        <w:r>
          <w:rPr>
            <w:noProof/>
            <w:webHidden/>
          </w:rPr>
          <w:fldChar w:fldCharType="end"/>
        </w:r>
      </w:hyperlink>
    </w:p>
    <w:p w14:paraId="0D845936" w14:textId="76C60294"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1" w:history="1">
        <w:r w:rsidRPr="003A2540">
          <w:rPr>
            <w:rStyle w:val="Hyperlink"/>
            <w:noProof/>
          </w:rPr>
          <w:t>Abbildung 15: Performance Tabelle</w:t>
        </w:r>
        <w:r>
          <w:rPr>
            <w:noProof/>
            <w:webHidden/>
          </w:rPr>
          <w:tab/>
        </w:r>
        <w:r>
          <w:rPr>
            <w:noProof/>
            <w:webHidden/>
          </w:rPr>
          <w:fldChar w:fldCharType="begin"/>
        </w:r>
        <w:r>
          <w:rPr>
            <w:noProof/>
            <w:webHidden/>
          </w:rPr>
          <w:instrText xml:space="preserve"> PAGEREF _Toc191762691 \h </w:instrText>
        </w:r>
        <w:r>
          <w:rPr>
            <w:noProof/>
            <w:webHidden/>
          </w:rPr>
        </w:r>
        <w:r>
          <w:rPr>
            <w:noProof/>
            <w:webHidden/>
          </w:rPr>
          <w:fldChar w:fldCharType="separate"/>
        </w:r>
        <w:r w:rsidR="00F509F4">
          <w:rPr>
            <w:noProof/>
            <w:webHidden/>
          </w:rPr>
          <w:t>33</w:t>
        </w:r>
        <w:r>
          <w:rPr>
            <w:noProof/>
            <w:webHidden/>
          </w:rPr>
          <w:fldChar w:fldCharType="end"/>
        </w:r>
      </w:hyperlink>
    </w:p>
    <w:p w14:paraId="295F21D1" w14:textId="1F901BB9"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2" w:history="1">
        <w:r w:rsidRPr="003A2540">
          <w:rPr>
            <w:rStyle w:val="Hyperlink"/>
            <w:noProof/>
          </w:rPr>
          <w:t>Abbildung 16: Example Bounding Boxes</w:t>
        </w:r>
        <w:r>
          <w:rPr>
            <w:noProof/>
            <w:webHidden/>
          </w:rPr>
          <w:tab/>
        </w:r>
        <w:r>
          <w:rPr>
            <w:noProof/>
            <w:webHidden/>
          </w:rPr>
          <w:fldChar w:fldCharType="begin"/>
        </w:r>
        <w:r>
          <w:rPr>
            <w:noProof/>
            <w:webHidden/>
          </w:rPr>
          <w:instrText xml:space="preserve"> PAGEREF _Toc191762692 \h </w:instrText>
        </w:r>
        <w:r>
          <w:rPr>
            <w:noProof/>
            <w:webHidden/>
          </w:rPr>
        </w:r>
        <w:r>
          <w:rPr>
            <w:noProof/>
            <w:webHidden/>
          </w:rPr>
          <w:fldChar w:fldCharType="separate"/>
        </w:r>
        <w:r w:rsidR="00F509F4">
          <w:rPr>
            <w:noProof/>
            <w:webHidden/>
          </w:rPr>
          <w:t>35</w:t>
        </w:r>
        <w:r>
          <w:rPr>
            <w:noProof/>
            <w:webHidden/>
          </w:rPr>
          <w:fldChar w:fldCharType="end"/>
        </w:r>
      </w:hyperlink>
    </w:p>
    <w:p w14:paraId="41A1276B" w14:textId="498DDEC6"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3" w:history="1">
        <w:r w:rsidRPr="003A2540">
          <w:rPr>
            <w:rStyle w:val="Hyperlink"/>
            <w:noProof/>
          </w:rPr>
          <w:t>Abbildung 17: Visualisierung des Trainingsprozesses</w:t>
        </w:r>
        <w:r>
          <w:rPr>
            <w:noProof/>
            <w:webHidden/>
          </w:rPr>
          <w:tab/>
        </w:r>
        <w:r>
          <w:rPr>
            <w:noProof/>
            <w:webHidden/>
          </w:rPr>
          <w:fldChar w:fldCharType="begin"/>
        </w:r>
        <w:r>
          <w:rPr>
            <w:noProof/>
            <w:webHidden/>
          </w:rPr>
          <w:instrText xml:space="preserve"> PAGEREF _Toc191762693 \h </w:instrText>
        </w:r>
        <w:r>
          <w:rPr>
            <w:noProof/>
            <w:webHidden/>
          </w:rPr>
        </w:r>
        <w:r>
          <w:rPr>
            <w:noProof/>
            <w:webHidden/>
          </w:rPr>
          <w:fldChar w:fldCharType="separate"/>
        </w:r>
        <w:r w:rsidR="00F509F4">
          <w:rPr>
            <w:noProof/>
            <w:webHidden/>
          </w:rPr>
          <w:t>38</w:t>
        </w:r>
        <w:r>
          <w:rPr>
            <w:noProof/>
            <w:webHidden/>
          </w:rPr>
          <w:fldChar w:fldCharType="end"/>
        </w:r>
      </w:hyperlink>
    </w:p>
    <w:p w14:paraId="03B65534" w14:textId="5E71FB34" w:rsidR="004F5E16" w:rsidRDefault="004F5E16" w:rsidP="003E6907">
      <w:r>
        <w:fldChar w:fldCharType="end"/>
      </w:r>
    </w:p>
    <w:p w14:paraId="386ADA85" w14:textId="77777777" w:rsidR="00E31FA2" w:rsidRPr="007D3DF8" w:rsidRDefault="00E31FA2" w:rsidP="003E6907">
      <w:pPr>
        <w:pStyle w:val="berschrift1"/>
        <w:rPr>
          <w:highlight w:val="yellow"/>
        </w:rPr>
      </w:pPr>
      <w:bookmarkStart w:id="169" w:name="_Toc337631245"/>
      <w:bookmarkStart w:id="170" w:name="_Toc195265588"/>
      <w:r w:rsidRPr="007D3DF8">
        <w:rPr>
          <w:highlight w:val="yellow"/>
        </w:rPr>
        <w:lastRenderedPageBreak/>
        <w:t>Tabellenverzeichnis</w:t>
      </w:r>
      <w:bookmarkEnd w:id="169"/>
      <w:bookmarkEnd w:id="170"/>
    </w:p>
    <w:p w14:paraId="6DFB9E20" w14:textId="1CBF1521" w:rsidR="00E31FA2" w:rsidRDefault="007D3DF8" w:rsidP="00E31FA2">
      <w:pPr>
        <w:rPr>
          <w:b/>
          <w:lang w:val="de-DE"/>
        </w:rPr>
      </w:pPr>
      <w:r w:rsidRPr="007D3DF8">
        <w:rPr>
          <w:highlight w:val="yellow"/>
        </w:rPr>
        <w:fldChar w:fldCharType="begin"/>
      </w:r>
      <w:r w:rsidRPr="007D3DF8">
        <w:rPr>
          <w:highlight w:val="yellow"/>
        </w:rPr>
        <w:instrText xml:space="preserve"> TOC \h \z \c "Tab." </w:instrText>
      </w:r>
      <w:r w:rsidRPr="007D3DF8">
        <w:rPr>
          <w:highlight w:val="yellow"/>
        </w:rPr>
        <w:fldChar w:fldCharType="separate"/>
      </w:r>
      <w:r w:rsidR="008263A8">
        <w:rPr>
          <w:b/>
          <w:bCs/>
          <w:noProof/>
          <w:highlight w:val="yellow"/>
          <w:lang w:val="de-DE"/>
        </w:rPr>
        <w:t>Es konnten keine Einträge für ein Abbildungsverzeichnis gefunden werden.</w:t>
      </w:r>
      <w:r w:rsidRPr="007D3DF8">
        <w:rPr>
          <w:b/>
          <w:bCs/>
          <w:noProof/>
          <w:highlight w:val="yellow"/>
          <w:lang w:val="de-DE"/>
        </w:rPr>
        <w:fldChar w:fldCharType="end"/>
      </w:r>
    </w:p>
    <w:p w14:paraId="1BF407F7" w14:textId="77777777" w:rsidR="00B629D2" w:rsidRPr="00E31FA2" w:rsidRDefault="00B629D2" w:rsidP="00E31FA2"/>
    <w:p w14:paraId="69A21A37" w14:textId="77777777" w:rsidR="003E6907" w:rsidRPr="008263A8" w:rsidRDefault="003E6907" w:rsidP="003E6907">
      <w:pPr>
        <w:pStyle w:val="berschrift1"/>
      </w:pPr>
      <w:bookmarkStart w:id="171" w:name="_Toc337631246"/>
      <w:bookmarkStart w:id="172" w:name="_Toc195265589"/>
      <w:r w:rsidRPr="008263A8">
        <w:lastRenderedPageBreak/>
        <w:t>Abkürzungsverzeichnis</w:t>
      </w:r>
      <w:bookmarkEnd w:id="171"/>
      <w:bookmarkEnd w:id="172"/>
    </w:p>
    <w:tbl>
      <w:tblPr>
        <w:tblStyle w:val="Tabellenraster"/>
        <w:tblW w:w="0" w:type="auto"/>
        <w:tblLook w:val="04A0" w:firstRow="1" w:lastRow="0" w:firstColumn="1" w:lastColumn="0" w:noHBand="0" w:noVBand="1"/>
      </w:tblPr>
      <w:tblGrid>
        <w:gridCol w:w="1937"/>
        <w:gridCol w:w="7124"/>
      </w:tblGrid>
      <w:tr w:rsidR="00183A05" w:rsidRPr="00183A05" w14:paraId="193399F1" w14:textId="77777777" w:rsidTr="00183A05">
        <w:trPr>
          <w:tblHeader/>
        </w:trPr>
        <w:tc>
          <w:tcPr>
            <w:tcW w:w="1951" w:type="dxa"/>
          </w:tcPr>
          <w:p w14:paraId="65F1C8B1" w14:textId="77777777" w:rsidR="00183A05" w:rsidRPr="00183A05" w:rsidRDefault="00183A05" w:rsidP="00183A05">
            <w:pPr>
              <w:pStyle w:val="KeinLeerraum"/>
              <w:jc w:val="center"/>
              <w:rPr>
                <w:b/>
              </w:rPr>
            </w:pPr>
            <w:r w:rsidRPr="00183A05">
              <w:rPr>
                <w:b/>
              </w:rPr>
              <w:t>Abkürzung</w:t>
            </w:r>
          </w:p>
        </w:tc>
        <w:tc>
          <w:tcPr>
            <w:tcW w:w="7259" w:type="dxa"/>
          </w:tcPr>
          <w:p w14:paraId="67E9D96B" w14:textId="77777777" w:rsidR="00183A05" w:rsidRPr="00183A05" w:rsidRDefault="00183A05" w:rsidP="00183A05">
            <w:pPr>
              <w:pStyle w:val="KeinLeerraum"/>
              <w:jc w:val="center"/>
              <w:rPr>
                <w:b/>
              </w:rPr>
            </w:pPr>
            <w:r w:rsidRPr="00183A05">
              <w:rPr>
                <w:b/>
              </w:rPr>
              <w:t>Bedeutung</w:t>
            </w:r>
          </w:p>
        </w:tc>
      </w:tr>
      <w:tr w:rsidR="00183A05" w14:paraId="70DF9E56" w14:textId="77777777" w:rsidTr="00183A05">
        <w:tc>
          <w:tcPr>
            <w:tcW w:w="1951" w:type="dxa"/>
          </w:tcPr>
          <w:p w14:paraId="44E871BC" w14:textId="7C1A6191" w:rsidR="00183A05" w:rsidRDefault="002B03F4" w:rsidP="00183A05">
            <w:pPr>
              <w:pStyle w:val="KeinLeerraum"/>
            </w:pPr>
            <w:r>
              <w:t>UX</w:t>
            </w:r>
          </w:p>
        </w:tc>
        <w:tc>
          <w:tcPr>
            <w:tcW w:w="7259" w:type="dxa"/>
          </w:tcPr>
          <w:p w14:paraId="144A5D23" w14:textId="55758EA5" w:rsidR="00183A05" w:rsidRDefault="002B03F4" w:rsidP="00183A05">
            <w:pPr>
              <w:pStyle w:val="KeinLeerraum"/>
            </w:pPr>
            <w:r>
              <w:t>User Experience</w:t>
            </w:r>
            <w:r w:rsidR="00E053AA">
              <w:t>, das Erlebnis und die Wahrnehmung eines Produkts.</w:t>
            </w:r>
          </w:p>
        </w:tc>
      </w:tr>
      <w:tr w:rsidR="00DF02ED" w14:paraId="4CF9A34E" w14:textId="77777777" w:rsidTr="00183A05">
        <w:tc>
          <w:tcPr>
            <w:tcW w:w="1951" w:type="dxa"/>
          </w:tcPr>
          <w:p w14:paraId="5951C141" w14:textId="7005FF1B" w:rsidR="00DF02ED" w:rsidRDefault="00DF02ED" w:rsidP="00183A05">
            <w:pPr>
              <w:pStyle w:val="KeinLeerraum"/>
            </w:pPr>
            <w:r w:rsidRPr="00DF02ED">
              <w:t>WCAG</w:t>
            </w:r>
          </w:p>
        </w:tc>
        <w:tc>
          <w:tcPr>
            <w:tcW w:w="7259" w:type="dxa"/>
          </w:tcPr>
          <w:p w14:paraId="306FD2E0" w14:textId="502D018B" w:rsidR="00DF02ED" w:rsidRDefault="00DF02ED" w:rsidP="00183A05">
            <w:pPr>
              <w:pStyle w:val="KeinLeerraum"/>
            </w:pPr>
            <w:r w:rsidRPr="00DF02ED">
              <w:t>W</w:t>
            </w:r>
            <w:r w:rsidR="00C84966">
              <w:t>eb</w:t>
            </w:r>
            <w:r w:rsidRPr="00DF02ED">
              <w:t xml:space="preserve"> C</w:t>
            </w:r>
            <w:r w:rsidR="00C84966">
              <w:t>ontent</w:t>
            </w:r>
            <w:r w:rsidRPr="00DF02ED">
              <w:t xml:space="preserve"> A</w:t>
            </w:r>
            <w:r w:rsidR="00C84966">
              <w:t>ccessibility</w:t>
            </w:r>
            <w:r w:rsidRPr="00DF02ED">
              <w:t xml:space="preserve"> G</w:t>
            </w:r>
            <w:r w:rsidR="00C84966">
              <w:t>uidelines</w:t>
            </w:r>
          </w:p>
        </w:tc>
      </w:tr>
      <w:tr w:rsidR="00BC6CA4" w:rsidRPr="00BC6CA4" w14:paraId="5BD80DC8" w14:textId="77777777" w:rsidTr="00183A05">
        <w:tc>
          <w:tcPr>
            <w:tcW w:w="1951" w:type="dxa"/>
          </w:tcPr>
          <w:p w14:paraId="2353DDB2" w14:textId="4CD679B1" w:rsidR="00BC6CA4" w:rsidRPr="00DF02ED" w:rsidRDefault="00BC6CA4" w:rsidP="00183A05">
            <w:pPr>
              <w:pStyle w:val="KeinLeerraum"/>
            </w:pPr>
            <w:r>
              <w:t>ADA</w:t>
            </w:r>
          </w:p>
        </w:tc>
        <w:tc>
          <w:tcPr>
            <w:tcW w:w="7259" w:type="dxa"/>
          </w:tcPr>
          <w:p w14:paraId="636CB13B" w14:textId="334DCB65" w:rsidR="00BC6CA4" w:rsidRPr="00BC6CA4" w:rsidRDefault="00BC6CA4" w:rsidP="00183A05">
            <w:pPr>
              <w:pStyle w:val="KeinLeerraum"/>
              <w:rPr>
                <w:lang w:val="en-GB"/>
              </w:rPr>
            </w:pPr>
            <w:r w:rsidRPr="00BC6CA4">
              <w:rPr>
                <w:lang w:val="en-GB"/>
              </w:rPr>
              <w:t>Americans with Disabilities Act</w:t>
            </w:r>
          </w:p>
        </w:tc>
      </w:tr>
      <w:tr w:rsidR="00D8276E" w:rsidRPr="00BC6CA4" w14:paraId="23686DFF" w14:textId="77777777" w:rsidTr="00183A05">
        <w:tc>
          <w:tcPr>
            <w:tcW w:w="1951" w:type="dxa"/>
          </w:tcPr>
          <w:p w14:paraId="74E9310C" w14:textId="75030318" w:rsidR="00D8276E" w:rsidRDefault="00D8276E" w:rsidP="00183A05">
            <w:pPr>
              <w:pStyle w:val="KeinLeerraum"/>
            </w:pPr>
            <w:r>
              <w:t>UAAG</w:t>
            </w:r>
          </w:p>
        </w:tc>
        <w:tc>
          <w:tcPr>
            <w:tcW w:w="7259" w:type="dxa"/>
          </w:tcPr>
          <w:p w14:paraId="310B8E8C" w14:textId="0E483048" w:rsidR="00D8276E" w:rsidRPr="00BC6CA4" w:rsidRDefault="00D8276E" w:rsidP="00183A05">
            <w:pPr>
              <w:pStyle w:val="KeinLeerraum"/>
              <w:rPr>
                <w:lang w:val="en-GB"/>
              </w:rPr>
            </w:pPr>
            <w:r w:rsidRPr="00D8276E">
              <w:rPr>
                <w:lang w:val="en-GB"/>
              </w:rPr>
              <w:t>User Agent Accessibility Guidelines</w:t>
            </w:r>
          </w:p>
        </w:tc>
      </w:tr>
      <w:tr w:rsidR="003F7620" w:rsidRPr="00BC6CA4" w14:paraId="7CC31500" w14:textId="77777777" w:rsidTr="00183A05">
        <w:tc>
          <w:tcPr>
            <w:tcW w:w="1951" w:type="dxa"/>
          </w:tcPr>
          <w:p w14:paraId="0A5D9A17" w14:textId="740F9B44" w:rsidR="003F7620" w:rsidRDefault="003F7620" w:rsidP="00183A05">
            <w:pPr>
              <w:pStyle w:val="KeinLeerraum"/>
            </w:pPr>
            <w:r>
              <w:t>ATAG</w:t>
            </w:r>
          </w:p>
        </w:tc>
        <w:tc>
          <w:tcPr>
            <w:tcW w:w="7259" w:type="dxa"/>
          </w:tcPr>
          <w:p w14:paraId="43ED2C23" w14:textId="2DB7387E" w:rsidR="003F7620" w:rsidRPr="00D8276E" w:rsidRDefault="003F7620" w:rsidP="00183A05">
            <w:pPr>
              <w:pStyle w:val="KeinLeerraum"/>
              <w:rPr>
                <w:lang w:val="en-GB"/>
              </w:rPr>
            </w:pPr>
            <w:r w:rsidRPr="003F7620">
              <w:rPr>
                <w:lang w:val="en-GB"/>
              </w:rPr>
              <w:t>Authoring Tool Accessibility Guidelines</w:t>
            </w:r>
          </w:p>
        </w:tc>
      </w:tr>
      <w:tr w:rsidR="00CE08D0" w:rsidRPr="00BC6CA4" w14:paraId="517469CE" w14:textId="77777777" w:rsidTr="00183A05">
        <w:tc>
          <w:tcPr>
            <w:tcW w:w="1951" w:type="dxa"/>
          </w:tcPr>
          <w:p w14:paraId="502C9940" w14:textId="36F50FA9" w:rsidR="00CE08D0" w:rsidRDefault="00CE08D0" w:rsidP="00183A05">
            <w:pPr>
              <w:pStyle w:val="KeinLeerraum"/>
            </w:pPr>
            <w:r w:rsidRPr="00CE08D0">
              <w:rPr>
                <w:lang w:val="en-GB"/>
              </w:rPr>
              <w:t>TFLite</w:t>
            </w:r>
          </w:p>
        </w:tc>
        <w:tc>
          <w:tcPr>
            <w:tcW w:w="7259" w:type="dxa"/>
          </w:tcPr>
          <w:p w14:paraId="5A001D64" w14:textId="51E7E835" w:rsidR="00CE08D0" w:rsidRPr="003F7620" w:rsidRDefault="00CE08D0" w:rsidP="00183A05">
            <w:pPr>
              <w:pStyle w:val="KeinLeerraum"/>
              <w:rPr>
                <w:lang w:val="en-GB"/>
              </w:rPr>
            </w:pPr>
            <w:r w:rsidRPr="00CE08D0">
              <w:rPr>
                <w:lang w:val="en-GB"/>
              </w:rPr>
              <w:t>TensorFlow Lite</w:t>
            </w:r>
          </w:p>
        </w:tc>
      </w:tr>
    </w:tbl>
    <w:p w14:paraId="738610EB" w14:textId="77777777" w:rsidR="00183A05" w:rsidRPr="00BC6CA4" w:rsidRDefault="00183A05" w:rsidP="003E6907">
      <w:pPr>
        <w:rPr>
          <w:lang w:val="en-GB"/>
        </w:rPr>
      </w:pPr>
    </w:p>
    <w:p w14:paraId="637805D2" w14:textId="77777777" w:rsidR="003E6907" w:rsidRPr="00BC6CA4" w:rsidRDefault="003E6907" w:rsidP="003E6907">
      <w:pPr>
        <w:rPr>
          <w:lang w:val="en-GB"/>
        </w:rPr>
      </w:pPr>
    </w:p>
    <w:p w14:paraId="19A852B8" w14:textId="77777777" w:rsidR="003E6907" w:rsidRDefault="003E6907" w:rsidP="003E6907">
      <w:pPr>
        <w:pStyle w:val="berschrift1"/>
      </w:pPr>
      <w:bookmarkStart w:id="173" w:name="_Toc337631247"/>
      <w:bookmarkStart w:id="174" w:name="_Toc195265590"/>
      <w:r>
        <w:lastRenderedPageBreak/>
        <w:t>Anhang</w:t>
      </w:r>
      <w:bookmarkEnd w:id="173"/>
      <w:bookmarkEnd w:id="174"/>
    </w:p>
    <w:sectPr w:rsidR="003E6907" w:rsidSect="004240D6">
      <w:headerReference w:type="default" r:id="rId71"/>
      <w:pgSz w:w="11906" w:h="16838" w:code="9"/>
      <w:pgMar w:top="1134" w:right="1134" w:bottom="1134" w:left="1701" w:header="737" w:footer="7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WIESINGER, Clemens" w:date="2025-03-14T12:36:00Z" w:initials="CW">
    <w:p w14:paraId="60E1354F" w14:textId="77777777" w:rsidR="008A2291" w:rsidRDefault="008A2291" w:rsidP="008A2291">
      <w:pPr>
        <w:pStyle w:val="Kommentartext"/>
        <w:jc w:val="left"/>
      </w:pPr>
      <w:r>
        <w:rPr>
          <w:rStyle w:val="Kommentarzeichen"/>
        </w:rPr>
        <w:annotationRef/>
      </w:r>
      <w:r>
        <w:t>Bitte nach Absätzen bzw. am Schluss eines Abschnittes keine zusätzlichen Zelenumbrüche. Die Formatvorlage setzt hier genug Abstand. Bitte asap alle aus deinem DA-Teil entfernen. Solltest du am Überlegen sein, dass ein Abschnitt nicht fertig ist, dann bspw. ein TODO als Markierung setzen. Mit diesen zusätzlichen Zeilenumbrüchen ist unklar, ob du für dich den Abschnitt schriftlich abgeschlossen hast...</w:t>
      </w:r>
    </w:p>
  </w:comment>
  <w:comment w:id="17" w:author="WIESINGER, Clemens" w:date="2025-03-14T12:40:00Z" w:initials="CW">
    <w:p w14:paraId="2910FDF0" w14:textId="77777777" w:rsidR="00352D74" w:rsidRDefault="00607A27" w:rsidP="00352D74">
      <w:pPr>
        <w:pStyle w:val="Kommentartext"/>
        <w:jc w:val="left"/>
      </w:pPr>
      <w:r>
        <w:rPr>
          <w:rStyle w:val="Kommentarzeichen"/>
        </w:rPr>
        <w:annotationRef/>
      </w:r>
      <w:r w:rsidR="00352D74">
        <w:t>Diese „automatische“ Einrückung bei der Überschrift, obwohl es eigentlich gar nicht so konfiguriert ist, ist leider bei dieser Formatvorlage ein unangenehmes Übel. Bitte setzt die Überschrift 3 (ev auch Ü2) manuell so, dass sie nicht einrückt. Normalerweise sollte es dann passen.</w:t>
      </w:r>
    </w:p>
  </w:comment>
  <w:comment w:id="18" w:author="WIESINGER, Clemens" w:date="2025-03-17T10:27:00Z" w:initials="CW">
    <w:p w14:paraId="401E62B9" w14:textId="724766AF" w:rsidR="00831AD5" w:rsidRDefault="00831AD5" w:rsidP="00831AD5">
      <w:pPr>
        <w:pStyle w:val="Kommentartext"/>
        <w:jc w:val="left"/>
      </w:pPr>
      <w:r>
        <w:rPr>
          <w:rStyle w:val="Kommentarzeichen"/>
        </w:rPr>
        <w:annotationRef/>
      </w:r>
      <w:r>
        <w:t>Zwischen zwei Überschriften muss immer zumindest ein kurzer Text stehen.</w:t>
      </w:r>
    </w:p>
  </w:comment>
  <w:comment w:id="19" w:author="WIESINGER, Clemens" w:date="2025-03-17T10:49:00Z" w:initials="CW">
    <w:p w14:paraId="1E796E8A" w14:textId="77777777" w:rsidR="00C879BF" w:rsidRDefault="005A6867" w:rsidP="00C879BF">
      <w:pPr>
        <w:pStyle w:val="Kommentartext"/>
        <w:jc w:val="left"/>
      </w:pPr>
      <w:r>
        <w:rPr>
          <w:rStyle w:val="Kommentarzeichen"/>
        </w:rPr>
        <w:annotationRef/>
      </w:r>
      <w:r w:rsidR="00C879BF">
        <w:t>Du solltest hier noch ein bisschen nacharbeiten. Der Unterschied UX und UI ist eigentlich ziemlich klar definiert. Am besten sieht man ihn bspw. hier:</w:t>
      </w:r>
      <w:r w:rsidR="00C879BF">
        <w:br/>
      </w:r>
      <w:r w:rsidR="00C879BF">
        <w:br/>
        <w:t xml:space="preserve">a) </w:t>
      </w:r>
      <w:hyperlink r:id="rId1" w:history="1">
        <w:r w:rsidR="00C879BF" w:rsidRPr="00DF74F9">
          <w:rPr>
            <w:rStyle w:val="Hyperlink"/>
          </w:rPr>
          <w:t>https://userpeek.com/blog/ui-vs-ux-what-is-the-difference/</w:t>
        </w:r>
      </w:hyperlink>
      <w:r w:rsidR="00C879BF">
        <w:t xml:space="preserve"> (Definition, Grafik Versus und)</w:t>
      </w:r>
      <w:r w:rsidR="00C879BF">
        <w:br/>
        <w:t xml:space="preserve">b) </w:t>
      </w:r>
      <w:hyperlink r:id="rId2" w:history="1">
        <w:r w:rsidR="00C879BF" w:rsidRPr="00DF74F9">
          <w:rPr>
            <w:rStyle w:val="Hyperlink"/>
          </w:rPr>
          <w:t>https://www.coursera.org/articles/ui-vs-ux-design</w:t>
        </w:r>
      </w:hyperlink>
      <w:r w:rsidR="00C879BF">
        <w:t xml:space="preserve"> (Definition, Jobrollen und Grafik zu Versus)</w:t>
      </w:r>
      <w:r w:rsidR="00C879BF">
        <w:br/>
        <w:t xml:space="preserve">c) </w:t>
      </w:r>
      <w:hyperlink r:id="rId3" w:history="1">
        <w:r w:rsidR="00C879BF" w:rsidRPr="00DF74F9">
          <w:rPr>
            <w:rStyle w:val="Hyperlink"/>
          </w:rPr>
          <w:t>https://careerfoundry.com/en/blog/ux-design/the-difference-between-ux-and-ui-design-a-laymans-guide/</w:t>
        </w:r>
      </w:hyperlink>
      <w:r w:rsidR="00C879BF">
        <w:br/>
      </w:r>
      <w:r w:rsidR="00C879BF">
        <w:br/>
        <w:t>Schaue dir an, was jeweils in Bezug auf das Design gemacht werden muss. Was der Unterschiede in der Rolle UX- vs. UI-Dev sind. Die drei Quellen beschreiben die Unterschiede sehr ähnlich und auch in einer Grafik. Vergiss nicht, dass UX etwas mit der User Journey zu tun hat - benenne bzw. erkläre das kurz.</w:t>
      </w:r>
      <w:r w:rsidR="00C879BF">
        <w:br/>
      </w:r>
      <w:r w:rsidR="00C879BF">
        <w:br/>
        <w:t>Bringe eine Abbildung ein. Ein Bild sagt mehr als 1000 Worte.</w:t>
      </w:r>
    </w:p>
  </w:comment>
  <w:comment w:id="20" w:author="WIESINGER, Clemens" w:date="2025-03-17T13:12:00Z" w:initials="CW">
    <w:p w14:paraId="7535FDDE" w14:textId="77777777" w:rsidR="00D110BF" w:rsidRDefault="00D110BF" w:rsidP="00D110BF">
      <w:pPr>
        <w:pStyle w:val="Kommentartext"/>
        <w:jc w:val="left"/>
      </w:pPr>
      <w:r>
        <w:rPr>
          <w:rStyle w:val="Kommentarzeichen"/>
        </w:rPr>
        <w:annotationRef/>
      </w:r>
      <w:r>
        <w:t>Abbildung fehlt</w:t>
      </w:r>
    </w:p>
  </w:comment>
  <w:comment w:id="22" w:author="WIESINGER, Clemens" w:date="2025-03-17T13:21:00Z" w:initials="CW">
    <w:p w14:paraId="46ECAED3" w14:textId="77777777" w:rsidR="004A2A19" w:rsidRDefault="004A2A19" w:rsidP="004A2A19">
      <w:pPr>
        <w:pStyle w:val="Kommentartext"/>
        <w:jc w:val="left"/>
      </w:pPr>
      <w:r>
        <w:rPr>
          <w:rStyle w:val="Kommentarzeichen"/>
        </w:rPr>
        <w:annotationRef/>
      </w:r>
      <w:r>
        <w:t>Bitte hier wesentlich genauer sein.</w:t>
      </w:r>
      <w:r>
        <w:br/>
      </w:r>
      <w:r>
        <w:br/>
        <w:t xml:space="preserve">ZB. Quelle: </w:t>
      </w:r>
      <w:hyperlink r:id="rId4" w:history="1">
        <w:r w:rsidRPr="004C5303">
          <w:rPr>
            <w:rStyle w:val="Hyperlink"/>
          </w:rPr>
          <w:t>https://www.ramotion.com/blog/accessibility-in-ux-design/</w:t>
        </w:r>
      </w:hyperlink>
      <w:r>
        <w:t xml:space="preserve"> oder </w:t>
      </w:r>
      <w:hyperlink r:id="rId5" w:history="1">
        <w:r w:rsidRPr="004C5303">
          <w:rPr>
            <w:rStyle w:val="Hyperlink"/>
          </w:rPr>
          <w:t>https://www.audioeye.com/post/accessibility-ux-design/</w:t>
        </w:r>
      </w:hyperlink>
      <w:r>
        <w:br/>
      </w:r>
      <w:r>
        <w:br/>
        <w:t>Hier die Grafik Fokus Usability vs Accessibility</w:t>
      </w:r>
      <w:r>
        <w:br/>
      </w:r>
      <w:hyperlink r:id="rId6" w:history="1">
        <w:r w:rsidRPr="004C5303">
          <w:rPr>
            <w:rStyle w:val="Hyperlink"/>
          </w:rPr>
          <w:t>https://www.interaction-design.org/literature/topics/accessibility</w:t>
        </w:r>
      </w:hyperlink>
      <w:r>
        <w:br/>
      </w:r>
      <w:r>
        <w:br/>
      </w:r>
      <w:r>
        <w:br/>
      </w:r>
    </w:p>
  </w:comment>
  <w:comment w:id="23" w:author="WIESINGER, Clemens" w:date="2025-03-17T13:23:00Z" w:initials="CW">
    <w:p w14:paraId="3BD45247" w14:textId="77777777" w:rsidR="00CB0776" w:rsidRDefault="00CB0776" w:rsidP="00CB0776">
      <w:pPr>
        <w:pStyle w:val="Kommentartext"/>
        <w:jc w:val="left"/>
      </w:pPr>
      <w:r>
        <w:rPr>
          <w:rStyle w:val="Kommentarzeichen"/>
        </w:rPr>
        <w:annotationRef/>
      </w:r>
      <w:r>
        <w:t>Villeicht darunter auch noch „situationsbedingt“ berücksichtigen:</w:t>
      </w:r>
      <w:r>
        <w:br/>
      </w:r>
      <w:r>
        <w:br/>
        <w:t xml:space="preserve">Siehe die Abbildung 1 hier </w:t>
      </w:r>
      <w:hyperlink r:id="rId7" w:history="1">
        <w:r w:rsidRPr="00A01C80">
          <w:rPr>
            <w:rStyle w:val="Hyperlink"/>
          </w:rPr>
          <w:t>https://uxmag.com/articles/accessibility-in-ux-the-case-for-radical-empathy</w:t>
        </w:r>
      </w:hyperlink>
    </w:p>
  </w:comment>
  <w:comment w:id="26" w:author="WIESINGER, Clemens" w:date="2025-03-17T13:34:00Z" w:initials="CW">
    <w:p w14:paraId="36F712C2" w14:textId="77777777" w:rsidR="0068395B" w:rsidRDefault="0068395B" w:rsidP="0068395B">
      <w:pPr>
        <w:pStyle w:val="Kommentartext"/>
        <w:jc w:val="left"/>
      </w:pPr>
      <w:r>
        <w:rPr>
          <w:rStyle w:val="Kommentarzeichen"/>
        </w:rPr>
        <w:annotationRef/>
      </w:r>
      <w:r>
        <w:t>Ich denke, man sollte hier zumindest auch den VoiceOver-Rotor kurz erwähnen und man kann dazu auch eine Abbildung einbinden.</w:t>
      </w:r>
      <w:r>
        <w:br/>
      </w:r>
      <w:r>
        <w:br/>
      </w:r>
      <w:hyperlink r:id="rId8" w:history="1">
        <w:r w:rsidRPr="00A96BAE">
          <w:rPr>
            <w:rStyle w:val="Hyperlink"/>
          </w:rPr>
          <w:t>https://www.createwithswift.com/understanding-accessibility-rotors-and-how-to-use-them/</w:t>
        </w:r>
      </w:hyperlink>
    </w:p>
  </w:comment>
  <w:comment w:id="29" w:author="WIESINGER, Clemens" w:date="2025-03-17T13:43:00Z" w:initials="CW">
    <w:p w14:paraId="7321EA84" w14:textId="77777777" w:rsidR="003C18D2" w:rsidRDefault="003C18D2" w:rsidP="003C18D2">
      <w:pPr>
        <w:pStyle w:val="Kommentartext"/>
        <w:jc w:val="left"/>
      </w:pPr>
      <w:r>
        <w:rPr>
          <w:rStyle w:val="Kommentarzeichen"/>
        </w:rPr>
        <w:annotationRef/>
      </w:r>
      <w:r>
        <w:t>Aber was heißt das genau? Auf was ist in den Bereichen genau zu achten. Beispiele.</w:t>
      </w:r>
      <w:r>
        <w:br/>
      </w:r>
      <w:r>
        <w:br/>
        <w:t>Grundsätzlich verstehe ich zwar, dass du das Thema zuerst allgemein erklären willst, aber irgendwo müsstest du schon beschreiben, was in einer Accesssibility-Checklist steht, was Tools genau checken.</w:t>
      </w:r>
    </w:p>
  </w:comment>
  <w:comment w:id="47" w:author="WIESINGER, Clemens" w:date="2025-03-17T13:48:00Z" w:initials="CW">
    <w:p w14:paraId="27D2BF8C" w14:textId="13CB56C6" w:rsidR="002556A6" w:rsidRDefault="007F11DF" w:rsidP="002556A6">
      <w:pPr>
        <w:pStyle w:val="Kommentartext"/>
        <w:jc w:val="left"/>
      </w:pPr>
      <w:r>
        <w:rPr>
          <w:rStyle w:val="Kommentarzeichen"/>
        </w:rPr>
        <w:annotationRef/>
      </w:r>
      <w:r w:rsidR="002556A6">
        <w:t>Dieses Thema ist noch zu allgemein beschrieben bzw. musst du dich irgendwo im Bereich der Accessibility in deinem DA-Teil darauf einlassen, welche Elemente du für Checks herausstreichst.</w:t>
      </w:r>
      <w:r w:rsidR="002556A6">
        <w:br/>
      </w:r>
      <w:r w:rsidR="002556A6">
        <w:br/>
        <w:t xml:space="preserve">Das kann man schon ein Stück in der Theorie machen oder man entwickelt eine konkrete Checkliste im Konzept. Mir ist nicht ganz klar, wo diese „allgemeine“ Erläuterung hinführt und welche Bereiche der Prinzipien (an welcher Stelle) abgedeckt werden sollen oder auch wie die Flutter Accessibility mit den Levels von oben zusammenpasst. </w:t>
      </w:r>
    </w:p>
  </w:comment>
  <w:comment w:id="92" w:author="WIESINGER, Clemens" w:date="2025-03-18T09:48:00Z" w:initials="CW">
    <w:p w14:paraId="6EB7DFCD" w14:textId="77777777" w:rsidR="003A1060" w:rsidRDefault="001F15EB" w:rsidP="003A1060">
      <w:pPr>
        <w:pStyle w:val="Kommentartext"/>
        <w:jc w:val="left"/>
      </w:pPr>
      <w:r>
        <w:rPr>
          <w:rStyle w:val="Kommentarzeichen"/>
        </w:rPr>
        <w:annotationRef/>
      </w:r>
      <w:r w:rsidR="003A1060">
        <w:t>Bitte zuerst die ersten Kommentare bei Janina lesen.</w:t>
      </w:r>
      <w:r w:rsidR="003A1060">
        <w:br/>
      </w:r>
      <w:r w:rsidR="003A1060">
        <w:br/>
        <w:t>Meine Änderungen zuerst durchschauen (Nachverfolgung aus) und Änderung für Änderung annehmen bzw. falls notwendig auch einen Bereich fertigstellen.</w:t>
      </w:r>
      <w:r w:rsidR="003A1060">
        <w:br/>
      </w:r>
      <w:r w:rsidR="003A1060">
        <w:br/>
        <w:t>Bitte niemals selbst in der Änderungsverfolgung arbeiten. Das wäre ja sinnlos.</w:t>
      </w:r>
    </w:p>
  </w:comment>
  <w:comment w:id="93" w:author="WIESINGER, Clemens" w:date="2025-03-18T10:17:00Z" w:initials="CW">
    <w:p w14:paraId="4B7DAAAB" w14:textId="77777777" w:rsidR="009C0ACE" w:rsidRDefault="009C0ACE" w:rsidP="009C0ACE">
      <w:pPr>
        <w:pStyle w:val="Kommentartext"/>
        <w:jc w:val="left"/>
      </w:pPr>
      <w:r>
        <w:rPr>
          <w:rStyle w:val="Kommentarzeichen"/>
        </w:rPr>
        <w:annotationRef/>
      </w:r>
      <w:r>
        <w:t xml:space="preserve">Hier wäre es noch wichtig, wenn du dafür bzw. für die Entwicklung bei KI Zahlen in 1-2 Sätzen liefern würdest, damit man gleich auch ein Gefühl bekommt, dass es sich um ein signifikante Thema handelt. Du kannst auch eine Abbildung dazu einfügen - aber Achtung die Einführung soll auch nicht zu lange werden. </w:t>
      </w:r>
    </w:p>
  </w:comment>
  <w:comment w:id="94" w:author="WIESINGER, Clemens" w:date="2025-03-18T10:25:00Z" w:initials="CW">
    <w:p w14:paraId="4AE4D48A" w14:textId="77777777" w:rsidR="009E43D4" w:rsidRDefault="009E43D4" w:rsidP="009E43D4">
      <w:pPr>
        <w:pStyle w:val="Kommentartext"/>
        <w:jc w:val="left"/>
      </w:pPr>
      <w:r>
        <w:rPr>
          <w:rStyle w:val="Kommentarzeichen"/>
        </w:rPr>
        <w:annotationRef/>
      </w:r>
      <w:r>
        <w:t>Das isollte der 3. Absatz deiner Einführung sein.</w:t>
      </w:r>
    </w:p>
  </w:comment>
  <w:comment w:id="95" w:author="WIESINGER, Clemens" w:date="2025-03-18T10:27:00Z" w:initials="CW">
    <w:p w14:paraId="0A03D305" w14:textId="77777777" w:rsidR="00AC27E6" w:rsidRDefault="00AC27E6" w:rsidP="00AC27E6">
      <w:pPr>
        <w:pStyle w:val="Kommentartext"/>
        <w:jc w:val="left"/>
      </w:pPr>
      <w:r>
        <w:rPr>
          <w:rStyle w:val="Kommentarzeichen"/>
        </w:rPr>
        <w:annotationRef/>
      </w:r>
      <w:r>
        <w:t>Wenn das den Aufbau der Arbeit beschreiben soll, dann sollte das der letzte Absatz deiner Einführung sein. Bitte für die Struktur der Einführung bei Janina nachschauen. Es fehlt bei dir auch die Forschungsfrage.</w:t>
      </w:r>
    </w:p>
  </w:comment>
  <w:comment w:id="96" w:author="WIESINGER, Clemens" w:date="2025-03-18T10:28:00Z" w:initials="CW">
    <w:p w14:paraId="0027DD54" w14:textId="77777777" w:rsidR="00987577" w:rsidRDefault="00987577" w:rsidP="00987577">
      <w:pPr>
        <w:pStyle w:val="Kommentartext"/>
        <w:jc w:val="left"/>
      </w:pPr>
      <w:r>
        <w:rPr>
          <w:rStyle w:val="Kommentarzeichen"/>
        </w:rPr>
        <w:annotationRef/>
      </w:r>
      <w:r>
        <w:t>Falls das der Aufbau der Arbeit ist, dann fehlen auch die Querverweise auf deine wesentlichen Kapitel / Abschnitte.</w:t>
      </w:r>
    </w:p>
  </w:comment>
  <w:comment w:id="100" w:author="WIESINGER, Clemens" w:date="2025-03-18T10:30:00Z" w:initials="CW">
    <w:p w14:paraId="1DA8427F" w14:textId="77777777" w:rsidR="005D5D49" w:rsidRDefault="005D5D49" w:rsidP="005D5D49">
      <w:pPr>
        <w:pStyle w:val="Kommentartext"/>
        <w:jc w:val="left"/>
      </w:pPr>
      <w:r>
        <w:rPr>
          <w:rStyle w:val="Kommentarzeichen"/>
        </w:rPr>
        <w:annotationRef/>
      </w:r>
      <w:r>
        <w:t>Bitte den Fehler mit der Einrückung der Überschriften fixen!</w:t>
      </w:r>
    </w:p>
  </w:comment>
  <w:comment w:id="101" w:author="WIESINGER, Clemens" w:date="2025-03-18T11:36:00Z" w:initials="CW">
    <w:p w14:paraId="0D95D5AE" w14:textId="77777777" w:rsidR="00123EB9" w:rsidRDefault="00123EB9" w:rsidP="00123EB9">
      <w:pPr>
        <w:pStyle w:val="Kommentartext"/>
        <w:jc w:val="left"/>
      </w:pPr>
      <w:r>
        <w:rPr>
          <w:rStyle w:val="Kommentarzeichen"/>
        </w:rPr>
        <w:annotationRef/>
      </w:r>
      <w:r>
        <w:t>Quellen:</w:t>
      </w:r>
      <w:r>
        <w:br/>
        <w:t xml:space="preserve">1: </w:t>
      </w:r>
      <w:hyperlink r:id="rId9" w:history="1">
        <w:r w:rsidRPr="007512CB">
          <w:rPr>
            <w:rStyle w:val="Hyperlink"/>
          </w:rPr>
          <w:t>https://cloud.google.com/learn/artificial-intelligence-vs-machine-learning</w:t>
        </w:r>
      </w:hyperlink>
      <w:r>
        <w:br/>
        <w:t xml:space="preserve">2: </w:t>
      </w:r>
      <w:hyperlink r:id="rId10" w:history="1">
        <w:r w:rsidRPr="007512CB">
          <w:rPr>
            <w:rStyle w:val="Hyperlink"/>
          </w:rPr>
          <w:t>https://ai.lernos.org/de/1-01-ai-machine-learning/</w:t>
        </w:r>
      </w:hyperlink>
      <w:r>
        <w:br/>
        <w:t xml:space="preserve">3: </w:t>
      </w:r>
      <w:hyperlink r:id="rId11" w:history="1">
        <w:r w:rsidRPr="007512CB">
          <w:rPr>
            <w:rStyle w:val="Hyperlink"/>
          </w:rPr>
          <w:t>https://www.kobold.ai/ml-vs-ai/</w:t>
        </w:r>
      </w:hyperlink>
      <w:r>
        <w:br/>
        <w:t xml:space="preserve">4: </w:t>
      </w:r>
      <w:hyperlink r:id="rId12" w:history="1">
        <w:r w:rsidRPr="007512CB">
          <w:rPr>
            <w:rStyle w:val="Hyperlink"/>
          </w:rPr>
          <w:t>https://scilogs.spektrum.de/gehirn-und-ki/wissenschaft-wird-spannend-auch-ki-sei-dank/</w:t>
        </w:r>
      </w:hyperlink>
      <w:r>
        <w:br/>
      </w:r>
      <w:r>
        <w:br/>
        <w:t>Überarbeite bitte nochmals die beiden Absätze zu KI und ML, sodass sie auch mit den obigen Quellen zusammen passen. Achte besonders auf die Abbildungen in 2, 3 und 4. (die ineinander verschachtelten Mengen bzw Bereiche). Erstelle selbst so eine  Abbildung aus den dreien, die die wichtigsten Merkmale darstellt. Wichtig ist, dass die Abgrenzung KI („machine or software that can mimic human intelligence“ / System / Programm) zu ML („teach a machine how to perform a specific task and leran from data“ / Methodensammlung / Algos) aus deinem Text und der Abbildung hervorgeht.</w:t>
      </w:r>
      <w:r>
        <w:br/>
      </w:r>
      <w:r>
        <w:br/>
        <w:t xml:space="preserve">Zum Abschluss kannst du gerne noch einen kurzen Absatz zu weak and strong AI formulieren. Schau dir zB bei diesem Artikel die „Key Takeaways“ am Schluss an. So ähnlich könnte dein Absatz ausschauen. </w:t>
      </w:r>
      <w:hyperlink r:id="rId13" w:history="1">
        <w:r w:rsidRPr="007512CB">
          <w:rPr>
            <w:rStyle w:val="Hyperlink"/>
          </w:rPr>
          <w:t>https://www.neilsahota.com/strong-ai-vs-weak-ai-how-they-compare-and-whats-next/</w:t>
        </w:r>
      </w:hyperlink>
    </w:p>
  </w:comment>
  <w:comment w:id="102" w:author="WIESINGER, Clemens" w:date="2025-03-18T10:30:00Z" w:initials="CW">
    <w:p w14:paraId="2272C130" w14:textId="54E9F110" w:rsidR="005D5D49" w:rsidRDefault="005D5D49" w:rsidP="005D5D49">
      <w:pPr>
        <w:pStyle w:val="Kommentartext"/>
        <w:jc w:val="left"/>
      </w:pPr>
      <w:r>
        <w:rPr>
          <w:rStyle w:val="Kommentarzeichen"/>
        </w:rPr>
        <w:annotationRef/>
      </w:r>
      <w:r>
        <w:t>Textfromat für diesen Absatz stimmt nicht mehr. Fixen!</w:t>
      </w:r>
    </w:p>
  </w:comment>
  <w:comment w:id="103" w:author="WIESINGER, Clemens" w:date="2025-03-18T14:31:00Z" w:initials="CW">
    <w:p w14:paraId="7706A6E7" w14:textId="77777777" w:rsidR="00834981" w:rsidRDefault="00834981" w:rsidP="00834981">
      <w:pPr>
        <w:pStyle w:val="Kommentartext"/>
        <w:jc w:val="left"/>
      </w:pPr>
      <w:r>
        <w:rPr>
          <w:rStyle w:val="Kommentarzeichen"/>
        </w:rPr>
        <w:annotationRef/>
      </w:r>
      <w:r>
        <w:t>Was hier in dem Abschnitt fehlt ist definitiv die Abgrenzung von Training und Inferenz (siehe dazu die Abbildung 1 in Quelle 1)</w:t>
      </w:r>
      <w:r>
        <w:br/>
      </w:r>
      <w:r>
        <w:br/>
        <w:t xml:space="preserve">1: </w:t>
      </w:r>
      <w:hyperlink r:id="rId14" w:history="1">
        <w:r w:rsidRPr="004A0D4C">
          <w:rPr>
            <w:rStyle w:val="Hyperlink"/>
          </w:rPr>
          <w:t>https://www.linkedin.com/pulse/difference-between-deep-learning-training-inference-mark-robins-mdq8c/</w:t>
        </w:r>
      </w:hyperlink>
      <w:r>
        <w:br/>
        <w:t xml:space="preserve">2: </w:t>
      </w:r>
      <w:hyperlink r:id="rId15" w:history="1">
        <w:r w:rsidRPr="004A0D4C">
          <w:rPr>
            <w:rStyle w:val="Hyperlink"/>
          </w:rPr>
          <w:t>https://www.redhat.com/de/topics/ai/what-is-ai-inference</w:t>
        </w:r>
      </w:hyperlink>
    </w:p>
  </w:comment>
  <w:comment w:id="104" w:author="WIESINGER, Clemens" w:date="2025-03-18T11:47:00Z" w:initials="CW">
    <w:p w14:paraId="33471C78" w14:textId="3BB139AB" w:rsidR="007D67EB" w:rsidRDefault="004C5554" w:rsidP="007D67EB">
      <w:pPr>
        <w:pStyle w:val="Kommentartext"/>
        <w:jc w:val="left"/>
      </w:pPr>
      <w:r>
        <w:rPr>
          <w:rStyle w:val="Kommentarzeichen"/>
        </w:rPr>
        <w:annotationRef/>
      </w:r>
      <w:r w:rsidR="007D67EB">
        <w:t xml:space="preserve">Bitte darunter noch die Abbildung von „Maschinelles Lernen im Überblick: Anwendungsbeispiele nach Arten“ aus </w:t>
      </w:r>
      <w:hyperlink r:id="rId16" w:history="1">
        <w:r w:rsidR="007D67EB" w:rsidRPr="00206F6B">
          <w:rPr>
            <w:rStyle w:val="Hyperlink"/>
          </w:rPr>
          <w:t>https://datasolut.com/was-ist-machine-learning/</w:t>
        </w:r>
      </w:hyperlink>
      <w:r w:rsidR="007D67EB">
        <w:t xml:space="preserve"> - so bekommt man einen wesentlich besseren Überblick zu den vielen Anwendungsgebieten der einzelnen Methoden/Algorithemn.</w:t>
      </w:r>
      <w:r w:rsidR="007D67EB">
        <w:br/>
      </w:r>
      <w:r w:rsidR="007D67EB">
        <w:br/>
        <w:t xml:space="preserve">Jedoch, besser als „nur“ alle Methoden aus der Vogelperspektive zu beschreiben, wäre es gewesen, gleich in den Bereich der „Computer Vision“ einzutauchen </w:t>
      </w:r>
      <w:hyperlink r:id="rId17" w:history="1">
        <w:r w:rsidR="007D67EB" w:rsidRPr="00206F6B">
          <w:rPr>
            <w:rStyle w:val="Hyperlink"/>
          </w:rPr>
          <w:t>https://www.ibm.com/think/topics/computer-vision</w:t>
        </w:r>
      </w:hyperlink>
      <w:r w:rsidR="007D67EB">
        <w:t>. Damit bekommst du schneller die Kurve zu deinem Thema und die „Hinderniserkennung“ danach hängt nicht so in der Luft.</w:t>
      </w:r>
    </w:p>
  </w:comment>
  <w:comment w:id="106" w:author="WIESINGER, Clemens" w:date="2025-03-18T12:43:00Z" w:initials="CW">
    <w:p w14:paraId="3F32F5FE" w14:textId="77777777" w:rsidR="001674FA" w:rsidRDefault="00057A97" w:rsidP="001674FA">
      <w:pPr>
        <w:pStyle w:val="Kommentartext"/>
        <w:jc w:val="left"/>
      </w:pPr>
      <w:r>
        <w:rPr>
          <w:rStyle w:val="Kommentarzeichen"/>
        </w:rPr>
        <w:annotationRef/>
      </w:r>
      <w:r w:rsidR="001674FA">
        <w:t xml:space="preserve">Wenn du oben mehr in Richtung Computer Vision als Anwendungsbereich gehst, dann kannst du hier in der Theorie bereits kurz auf Object Detection und Object Tracking eingehen </w:t>
      </w:r>
      <w:r w:rsidR="001674FA">
        <w:br/>
      </w:r>
      <w:r w:rsidR="001674FA">
        <w:br/>
        <w:t xml:space="preserve">1: </w:t>
      </w:r>
      <w:hyperlink r:id="rId18" w:history="1">
        <w:r w:rsidR="001674FA" w:rsidRPr="00495978">
          <w:rPr>
            <w:rStyle w:val="Hyperlink"/>
          </w:rPr>
          <w:t>https://lembergsolutions.com/blog/object-detection-and-object-tracking-explained-real-examples</w:t>
        </w:r>
      </w:hyperlink>
      <w:r w:rsidR="001674FA">
        <w:br/>
        <w:t xml:space="preserve">2: </w:t>
      </w:r>
      <w:hyperlink r:id="rId19" w:history="1">
        <w:r w:rsidR="001674FA" w:rsidRPr="00495978">
          <w:rPr>
            <w:rStyle w:val="Hyperlink"/>
          </w:rPr>
          <w:t>https://labelyourdata.com/articles/object-tracking</w:t>
        </w:r>
      </w:hyperlink>
      <w:r w:rsidR="001674FA">
        <w:br/>
        <w:t xml:space="preserve">3: </w:t>
      </w:r>
      <w:hyperlink r:id="rId20" w:history="1">
        <w:r w:rsidR="001674FA" w:rsidRPr="00495978">
          <w:rPr>
            <w:rStyle w:val="Hyperlink"/>
          </w:rPr>
          <w:t>https://learnopencv.com/yolov8-object-tracking-and-counting-with-opencv/</w:t>
        </w:r>
      </w:hyperlink>
      <w:r w:rsidR="001674FA">
        <w:br/>
      </w:r>
      <w:r w:rsidR="001674FA">
        <w:br/>
        <w:t>Das öffnet deinen spezifischen KI-Anwendungsbereich besser und macht auch gleichzeitig die Brücke zu YOLO.</w:t>
      </w:r>
    </w:p>
  </w:comment>
  <w:comment w:id="107" w:author="WIESINGER, Clemens" w:date="2025-03-18T14:08:00Z" w:initials="CW">
    <w:p w14:paraId="562D341B" w14:textId="504BBFD7" w:rsidR="00F8118D" w:rsidRDefault="00F8118D" w:rsidP="00F8118D">
      <w:pPr>
        <w:pStyle w:val="Kommentartext"/>
        <w:jc w:val="left"/>
      </w:pPr>
      <w:r>
        <w:rPr>
          <w:rStyle w:val="Kommentarzeichen"/>
        </w:rPr>
        <w:annotationRef/>
      </w:r>
      <w:r>
        <w:t xml:space="preserve">So eine oder ähnliche Abbildung wie  im Artikel (Abbildung 1) </w:t>
      </w:r>
      <w:hyperlink r:id="rId21" w:history="1">
        <w:r w:rsidRPr="00D57A0D">
          <w:rPr>
            <w:rStyle w:val="Hyperlink"/>
          </w:rPr>
          <w:t>https://docs.ultralytics.com/de/models/yolo-world/</w:t>
        </w:r>
      </w:hyperlink>
      <w:r>
        <w:t xml:space="preserve"> zur Funktionsweise wäre wichtig. Durch eine Abbildung lässt sich der Text wesentlich besser nachvollziehen.</w:t>
      </w:r>
    </w:p>
  </w:comment>
  <w:comment w:id="112" w:author="WIESINGER, Clemens" w:date="2025-03-24T11:44:00Z" w:initials="CW">
    <w:p w14:paraId="7A007C15" w14:textId="77777777" w:rsidR="00894DF6" w:rsidRDefault="008A6178" w:rsidP="00894DF6">
      <w:pPr>
        <w:pStyle w:val="Kommentartext"/>
        <w:jc w:val="left"/>
      </w:pPr>
      <w:r>
        <w:rPr>
          <w:rStyle w:val="Kommentarzeichen"/>
        </w:rPr>
        <w:annotationRef/>
      </w:r>
      <w:r w:rsidR="00894DF6">
        <w:t>Grundsätzlich fehlt hier in dem Bereich, dass du vor dieser Überschrift gar nicht die Aufteilung der Daten erklärst, wenn ich das richtig sehe.</w:t>
      </w:r>
      <w:r w:rsidR="00894DF6">
        <w:br/>
      </w:r>
      <w:r w:rsidR="00894DF6">
        <w:br/>
        <w:t>Dh. du unterscheidest nicht zw. Trainings, Validierungs- und Testdaten.</w:t>
      </w:r>
      <w:r w:rsidR="00894DF6">
        <w:br/>
      </w:r>
      <w:r w:rsidR="00894DF6">
        <w:br/>
        <w:t>Außerdem verstehe ich nicht, wie der Prozess in 3.2.4 mit dem Prozess in 3.2.5 zusammenpasst bzw. wie die Prozesse ineinander greifen. Mir kommt vor, dass da etwas vermischt ist.</w:t>
      </w:r>
      <w:r w:rsidR="00894DF6">
        <w:br/>
      </w:r>
      <w:r w:rsidR="00894DF6">
        <w:br/>
        <w:t>Grundsätzlich ist es aber für mich sehr schwer nachzuvollziehen, da du kaum Referenzen im Text hast. Dh ich kann nicht mal ordentlich nachlesen und nachvollziehen, woher diese Prozesse kommen, die mMn nicht sauber zusammenpassen...</w:t>
      </w:r>
    </w:p>
  </w:comment>
  <w:comment w:id="114" w:author="WIESINGER, Clemens" w:date="2025-03-24T11:49:00Z" w:initials="CW">
    <w:p w14:paraId="6F51956F" w14:textId="77777777" w:rsidR="00756C61" w:rsidRDefault="00756C61" w:rsidP="00756C61">
      <w:pPr>
        <w:pStyle w:val="Kommentartext"/>
        <w:jc w:val="left"/>
      </w:pPr>
      <w:r>
        <w:rPr>
          <w:rStyle w:val="Kommentarzeichen"/>
        </w:rPr>
        <w:annotationRef/>
      </w:r>
      <w:r>
        <w:t>Auch hier wieder, woher kommt diese Zusammenfassung? Referenzen fehlen nah beim Text bzw. zumindest beim Absatz.</w:t>
      </w:r>
    </w:p>
  </w:comment>
  <w:comment w:id="115" w:author="WIESINGER, Clemens" w:date="2025-03-24T11:38:00Z" w:initials="CW">
    <w:p w14:paraId="51997720" w14:textId="7F75675B" w:rsidR="00816EDD" w:rsidRDefault="00816EDD" w:rsidP="00816EDD">
      <w:pPr>
        <w:pStyle w:val="Kommentartext"/>
        <w:jc w:val="left"/>
      </w:pPr>
      <w:r>
        <w:rPr>
          <w:rStyle w:val="Kommentarzeichen"/>
        </w:rPr>
        <w:annotationRef/>
      </w:r>
      <w:r>
        <w:t>Wo kommt bei dir der Text her? Referenzen Fehlen an sehr vielen Stellen. Nicht nur hier unter 3.2.5, sondern generell in deinem Text.</w:t>
      </w:r>
    </w:p>
  </w:comment>
  <w:comment w:id="116" w:author="WIESINGER, Clemens" w:date="2025-03-24T11:51:00Z" w:initials="CW">
    <w:p w14:paraId="27E21541" w14:textId="77777777" w:rsidR="00FA7105" w:rsidRDefault="00FA7105" w:rsidP="00FA7105">
      <w:pPr>
        <w:pStyle w:val="Kommentartext"/>
        <w:jc w:val="left"/>
      </w:pPr>
      <w:r>
        <w:rPr>
          <w:rStyle w:val="Kommentarzeichen"/>
        </w:rPr>
        <w:annotationRef/>
      </w:r>
      <w:r>
        <w:t>Ich lasse es hier mal. Dein Text ist einfach kaum mit Referenzen hinterlegt, das macht es fast unmöglich etwas dazu zu sagen.</w:t>
      </w:r>
    </w:p>
  </w:comment>
  <w:comment w:id="140" w:author="WIESINGER, Clemens" w:date="2025-03-24T13:44:00Z" w:initials="CW">
    <w:p w14:paraId="355239B2" w14:textId="77777777" w:rsidR="00135567" w:rsidRDefault="00135567" w:rsidP="00135567">
      <w:pPr>
        <w:pStyle w:val="Kommentartext"/>
        <w:jc w:val="left"/>
      </w:pPr>
      <w:r>
        <w:rPr>
          <w:rStyle w:val="Kommentarzeichen"/>
        </w:rPr>
        <w:annotationRef/>
      </w:r>
      <w:r>
        <w:t>Schau dir bitte die Einführung bei Janina an, dein Aufbau stimmt nicht!</w:t>
      </w:r>
    </w:p>
  </w:comment>
  <w:comment w:id="141" w:author="WIESINGER, Clemens" w:date="2025-03-24T13:20:00Z" w:initials="CW">
    <w:p w14:paraId="72EB68BE" w14:textId="27C81AB2" w:rsidR="00E60740" w:rsidRDefault="00E60740" w:rsidP="00E60740">
      <w:pPr>
        <w:pStyle w:val="Kommentartext"/>
        <w:jc w:val="left"/>
      </w:pPr>
      <w:r>
        <w:rPr>
          <w:rStyle w:val="Kommentarzeichen"/>
        </w:rPr>
        <w:annotationRef/>
      </w:r>
      <w:r>
        <w:t>Kurzer Text zu Assistenzsystem Bsp für sehbehinderte Menschen - am besten mit Drohne, sonst anderes.</w:t>
      </w:r>
    </w:p>
  </w:comment>
  <w:comment w:id="142" w:author="WIESINGER, Clemens" w:date="2025-03-24T13:43:00Z" w:initials="CW">
    <w:p w14:paraId="5C859B6D" w14:textId="77777777" w:rsidR="00975084" w:rsidRDefault="00975084" w:rsidP="00975084">
      <w:pPr>
        <w:pStyle w:val="Kommentartext"/>
        <w:jc w:val="left"/>
      </w:pPr>
      <w:r>
        <w:rPr>
          <w:rStyle w:val="Kommentarzeichen"/>
        </w:rPr>
        <w:annotationRef/>
      </w:r>
      <w:r>
        <w:t>Diesen Absatz schreibt man eher im Schlussteil. Hier geht es um die Aufgabenstellung, die Ziele bzw die Fragestellung, die du bearbeiten wirst.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E1354F" w15:done="1"/>
  <w15:commentEx w15:paraId="2910FDF0" w15:done="0"/>
  <w15:commentEx w15:paraId="401E62B9" w15:paraIdParent="2910FDF0" w15:done="0"/>
  <w15:commentEx w15:paraId="1E796E8A" w15:paraIdParent="2910FDF0" w15:done="0"/>
  <w15:commentEx w15:paraId="7535FDDE" w15:done="1"/>
  <w15:commentEx w15:paraId="46ECAED3" w15:done="1"/>
  <w15:commentEx w15:paraId="3BD45247" w15:done="1"/>
  <w15:commentEx w15:paraId="36F712C2" w15:done="1"/>
  <w15:commentEx w15:paraId="7321EA84" w15:done="1"/>
  <w15:commentEx w15:paraId="27D2BF8C" w15:done="0"/>
  <w15:commentEx w15:paraId="6EB7DFCD" w15:done="1"/>
  <w15:commentEx w15:paraId="4B7DAAAB" w15:done="1"/>
  <w15:commentEx w15:paraId="4AE4D48A" w15:done="1"/>
  <w15:commentEx w15:paraId="0A03D305" w15:done="1"/>
  <w15:commentEx w15:paraId="0027DD54" w15:paraIdParent="0A03D305" w15:done="1"/>
  <w15:commentEx w15:paraId="1DA8427F" w15:done="1"/>
  <w15:commentEx w15:paraId="0D95D5AE" w15:done="1"/>
  <w15:commentEx w15:paraId="2272C130" w15:done="1"/>
  <w15:commentEx w15:paraId="7706A6E7" w15:done="1"/>
  <w15:commentEx w15:paraId="33471C78" w15:done="1"/>
  <w15:commentEx w15:paraId="3F32F5FE" w15:done="1"/>
  <w15:commentEx w15:paraId="562D341B" w15:done="1"/>
  <w15:commentEx w15:paraId="7A007C15" w15:done="0"/>
  <w15:commentEx w15:paraId="6F51956F" w15:done="1"/>
  <w15:commentEx w15:paraId="51997720" w15:done="1"/>
  <w15:commentEx w15:paraId="27E21541" w15:paraIdParent="51997720" w15:done="1"/>
  <w15:commentEx w15:paraId="355239B2" w15:done="0"/>
  <w15:commentEx w15:paraId="72EB68BE" w15:done="0"/>
  <w15:commentEx w15:paraId="5C859B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39127E" w16cex:dateUtc="2025-03-14T11:36:00Z"/>
  <w16cex:commentExtensible w16cex:durableId="059FDBCF" w16cex:dateUtc="2025-03-14T11:40:00Z"/>
  <w16cex:commentExtensible w16cex:durableId="504C61AC" w16cex:dateUtc="2025-03-17T09:27:00Z"/>
  <w16cex:commentExtensible w16cex:durableId="76316BAC" w16cex:dateUtc="2025-03-17T09:49:00Z"/>
  <w16cex:commentExtensible w16cex:durableId="2E896AB1" w16cex:dateUtc="2025-03-17T12:12:00Z"/>
  <w16cex:commentExtensible w16cex:durableId="248778F1" w16cex:dateUtc="2025-03-17T12:21:00Z"/>
  <w16cex:commentExtensible w16cex:durableId="4127C9EA" w16cex:dateUtc="2025-03-17T12:23:00Z"/>
  <w16cex:commentExtensible w16cex:durableId="5955F131" w16cex:dateUtc="2025-03-17T12:34:00Z"/>
  <w16cex:commentExtensible w16cex:durableId="3A06BA81" w16cex:dateUtc="2025-03-17T12:43:00Z"/>
  <w16cex:commentExtensible w16cex:durableId="6CF3D6A7" w16cex:dateUtc="2025-03-17T12:48:00Z"/>
  <w16cex:commentExtensible w16cex:durableId="5D076E62" w16cex:dateUtc="2025-03-18T08:48:00Z"/>
  <w16cex:commentExtensible w16cex:durableId="2A738D6B" w16cex:dateUtc="2025-03-18T09:17:00Z"/>
  <w16cex:commentExtensible w16cex:durableId="6EF25745" w16cex:dateUtc="2025-03-18T09:25:00Z"/>
  <w16cex:commentExtensible w16cex:durableId="49305E1E" w16cex:dateUtc="2025-03-18T09:27:00Z"/>
  <w16cex:commentExtensible w16cex:durableId="3F181F30" w16cex:dateUtc="2025-03-18T09:28:00Z"/>
  <w16cex:commentExtensible w16cex:durableId="1FC7A3AA" w16cex:dateUtc="2025-03-18T09:30:00Z"/>
  <w16cex:commentExtensible w16cex:durableId="44D3A978" w16cex:dateUtc="2025-03-18T10:36:00Z"/>
  <w16cex:commentExtensible w16cex:durableId="7011FD43" w16cex:dateUtc="2025-03-18T09:30:00Z"/>
  <w16cex:commentExtensible w16cex:durableId="32D8AC1E" w16cex:dateUtc="2025-03-18T13:31:00Z"/>
  <w16cex:commentExtensible w16cex:durableId="575EC479" w16cex:dateUtc="2025-03-18T10:47:00Z"/>
  <w16cex:commentExtensible w16cex:durableId="5D69B611" w16cex:dateUtc="2025-03-18T11:43:00Z"/>
  <w16cex:commentExtensible w16cex:durableId="4DD48A4C" w16cex:dateUtc="2025-03-18T13:08:00Z"/>
  <w16cex:commentExtensible w16cex:durableId="1D3A30C8" w16cex:dateUtc="2025-03-24T10:44:00Z"/>
  <w16cex:commentExtensible w16cex:durableId="2143309E" w16cex:dateUtc="2025-03-24T10:49:00Z"/>
  <w16cex:commentExtensible w16cex:durableId="4BBFC559" w16cex:dateUtc="2025-03-24T10:38:00Z"/>
  <w16cex:commentExtensible w16cex:durableId="70E0A160" w16cex:dateUtc="2025-03-24T10:51:00Z"/>
  <w16cex:commentExtensible w16cex:durableId="447F9E2B" w16cex:dateUtc="2025-03-24T12:44:00Z"/>
  <w16cex:commentExtensible w16cex:durableId="0AD6C458" w16cex:dateUtc="2025-03-24T12:20:00Z"/>
  <w16cex:commentExtensible w16cex:durableId="297FC3DC" w16cex:dateUtc="2025-03-24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E1354F" w16cid:durableId="1639127E"/>
  <w16cid:commentId w16cid:paraId="2910FDF0" w16cid:durableId="059FDBCF"/>
  <w16cid:commentId w16cid:paraId="401E62B9" w16cid:durableId="504C61AC"/>
  <w16cid:commentId w16cid:paraId="1E796E8A" w16cid:durableId="76316BAC"/>
  <w16cid:commentId w16cid:paraId="7535FDDE" w16cid:durableId="2E896AB1"/>
  <w16cid:commentId w16cid:paraId="46ECAED3" w16cid:durableId="248778F1"/>
  <w16cid:commentId w16cid:paraId="3BD45247" w16cid:durableId="4127C9EA"/>
  <w16cid:commentId w16cid:paraId="36F712C2" w16cid:durableId="5955F131"/>
  <w16cid:commentId w16cid:paraId="7321EA84" w16cid:durableId="3A06BA81"/>
  <w16cid:commentId w16cid:paraId="27D2BF8C" w16cid:durableId="6CF3D6A7"/>
  <w16cid:commentId w16cid:paraId="6EB7DFCD" w16cid:durableId="5D076E62"/>
  <w16cid:commentId w16cid:paraId="4B7DAAAB" w16cid:durableId="2A738D6B"/>
  <w16cid:commentId w16cid:paraId="4AE4D48A" w16cid:durableId="6EF25745"/>
  <w16cid:commentId w16cid:paraId="0A03D305" w16cid:durableId="49305E1E"/>
  <w16cid:commentId w16cid:paraId="0027DD54" w16cid:durableId="3F181F30"/>
  <w16cid:commentId w16cid:paraId="1DA8427F" w16cid:durableId="1FC7A3AA"/>
  <w16cid:commentId w16cid:paraId="0D95D5AE" w16cid:durableId="44D3A978"/>
  <w16cid:commentId w16cid:paraId="2272C130" w16cid:durableId="7011FD43"/>
  <w16cid:commentId w16cid:paraId="7706A6E7" w16cid:durableId="32D8AC1E"/>
  <w16cid:commentId w16cid:paraId="33471C78" w16cid:durableId="575EC479"/>
  <w16cid:commentId w16cid:paraId="3F32F5FE" w16cid:durableId="5D69B611"/>
  <w16cid:commentId w16cid:paraId="562D341B" w16cid:durableId="4DD48A4C"/>
  <w16cid:commentId w16cid:paraId="7A007C15" w16cid:durableId="1D3A30C8"/>
  <w16cid:commentId w16cid:paraId="6F51956F" w16cid:durableId="2143309E"/>
  <w16cid:commentId w16cid:paraId="51997720" w16cid:durableId="4BBFC559"/>
  <w16cid:commentId w16cid:paraId="27E21541" w16cid:durableId="70E0A160"/>
  <w16cid:commentId w16cid:paraId="355239B2" w16cid:durableId="447F9E2B"/>
  <w16cid:commentId w16cid:paraId="72EB68BE" w16cid:durableId="0AD6C458"/>
  <w16cid:commentId w16cid:paraId="5C859B6D" w16cid:durableId="297FC3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CFE1CD" w14:textId="77777777" w:rsidR="004B4EDF" w:rsidRDefault="004B4EDF">
      <w:r>
        <w:separator/>
      </w:r>
    </w:p>
    <w:p w14:paraId="54164139" w14:textId="77777777" w:rsidR="004B4EDF" w:rsidRDefault="004B4EDF"/>
  </w:endnote>
  <w:endnote w:type="continuationSeparator" w:id="0">
    <w:p w14:paraId="14E11F3F" w14:textId="77777777" w:rsidR="004B4EDF" w:rsidRDefault="004B4EDF">
      <w:r>
        <w:continuationSeparator/>
      </w:r>
    </w:p>
    <w:p w14:paraId="1B78621F" w14:textId="77777777" w:rsidR="004B4EDF" w:rsidRDefault="004B4EDF"/>
  </w:endnote>
  <w:endnote w:type="continuationNotice" w:id="1">
    <w:p w14:paraId="13CF698D" w14:textId="77777777" w:rsidR="004B4EDF" w:rsidRDefault="004B4E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21919" w14:textId="75EB5976" w:rsidR="00C5749C" w:rsidRDefault="00C5749C" w:rsidP="00427956">
    <w:pPr>
      <w:tabs>
        <w:tab w:val="center" w:pos="4536"/>
        <w:tab w:val="right" w:pos="9072"/>
      </w:tabs>
      <w:spacing w:after="0"/>
      <w:ind w:right="-1"/>
      <w:rPr>
        <w:rFonts w:eastAsia="Helvetica" w:cs="Helvetica"/>
        <w:color w:val="181412"/>
      </w:rPr>
    </w:pPr>
    <w:r w:rsidRPr="00A14F8D">
      <w:rPr>
        <w:b/>
        <w:noProof/>
        <w:sz w:val="48"/>
        <w:szCs w:val="48"/>
      </w:rPr>
      <w:drawing>
        <wp:inline distT="0" distB="0" distL="0" distR="0" wp14:anchorId="5B64B099" wp14:editId="40D7B6BF">
          <wp:extent cx="899795" cy="386715"/>
          <wp:effectExtent l="0" t="0" r="0" b="0"/>
          <wp:docPr id="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99795" cy="386715"/>
                  </a:xfrm>
                  <a:prstGeom prst="rect">
                    <a:avLst/>
                  </a:prstGeom>
                  <a:solidFill>
                    <a:srgbClr val="FFFFFF"/>
                  </a:solidFill>
                  <a:ln>
                    <a:noFill/>
                  </a:ln>
                </pic:spPr>
              </pic:pic>
            </a:graphicData>
          </a:graphic>
        </wp:inline>
      </w:drawing>
    </w:r>
    <w:r>
      <w:rPr>
        <w:rFonts w:eastAsia="Helvetica" w:cs="Helvetica"/>
        <w:color w:val="181412"/>
      </w:rPr>
      <w:tab/>
    </w:r>
  </w:p>
  <w:p w14:paraId="648043F4" w14:textId="60B8393F" w:rsidR="00C5749C" w:rsidRPr="00427956" w:rsidRDefault="00C5749C" w:rsidP="00427956">
    <w:pPr>
      <w:tabs>
        <w:tab w:val="center" w:pos="4536"/>
        <w:tab w:val="right" w:pos="9072"/>
      </w:tabs>
      <w:spacing w:after="0"/>
      <w:ind w:right="-1"/>
      <w:rPr>
        <w:rFonts w:eastAsia="Helvetica" w:cs="Helvetica"/>
        <w:color w:val="181412"/>
      </w:rPr>
    </w:pPr>
    <w:r>
      <w:rPr>
        <w:rFonts w:eastAsia="Helvetica" w:cs="Helvetica"/>
        <w:color w:val="181412"/>
      </w:rPr>
      <w:tab/>
      <w:t xml:space="preserve">Projektnummer: </w:t>
    </w:r>
    <w:sdt>
      <w:sdtPr>
        <w:rPr>
          <w:rFonts w:eastAsia="Helvetica" w:cs="Helvetica"/>
          <w:color w:val="181412"/>
        </w:rPr>
        <w:alias w:val="Schlüsselwörter"/>
        <w:tag w:val=""/>
        <w:id w:val="1275590127"/>
        <w:placeholder>
          <w:docPart w:val="0565A94583D447269AA38FBC03DD682B"/>
        </w:placeholder>
        <w:dataBinding w:prefixMappings="xmlns:ns0='http://purl.org/dc/elements/1.1/' xmlns:ns1='http://schemas.openxmlformats.org/package/2006/metadata/core-properties' " w:xpath="/ns1:coreProperties[1]/ns1:keywords[1]" w:storeItemID="{6C3C8BC8-F283-45AE-878A-BAB7291924A1}"/>
        <w:text/>
      </w:sdtPr>
      <w:sdtContent>
        <w:r w:rsidR="00EB1923" w:rsidRPr="00FE21E7">
          <w:rPr>
            <w:rFonts w:eastAsia="Helvetica" w:cs="Helvetica"/>
            <w:color w:val="181412"/>
          </w:rPr>
          <w:t>22IF2504</w:t>
        </w:r>
      </w:sdtContent>
    </w:sdt>
    <w:r>
      <w:rPr>
        <w:rFonts w:eastAsia="Helvetica" w:cs="Helvetica"/>
        <w:color w:val="181412"/>
      </w:rPr>
      <w:tab/>
      <w:t>Schuljahr: 20</w:t>
    </w:r>
    <w:r w:rsidR="00BC1264">
      <w:rPr>
        <w:rFonts w:eastAsia="Helvetica" w:cs="Helvetica"/>
        <w:color w:val="181412"/>
      </w:rPr>
      <w:t>24</w:t>
    </w:r>
    <w:r>
      <w:rPr>
        <w:rFonts w:eastAsia="Helvetica" w:cs="Helvetica"/>
        <w:color w:val="181412"/>
      </w:rPr>
      <w:t>/</w:t>
    </w:r>
    <w:r w:rsidR="00BC1264">
      <w:rPr>
        <w:rFonts w:eastAsia="Helvetica" w:cs="Helvetica"/>
        <w:color w:val="181412"/>
      </w:rPr>
      <w:t>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EB5B0" w14:textId="77777777" w:rsidR="00C5749C" w:rsidRDefault="00C5749C" w:rsidP="004240D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6E3F" w14:textId="7965F06F" w:rsidR="00C5749C" w:rsidRPr="004240D6" w:rsidRDefault="0049275E" w:rsidP="004240D6">
    <w:pPr>
      <w:pStyle w:val="Fuzeile"/>
      <w:rPr>
        <w:rStyle w:val="Seitenzahl"/>
      </w:rPr>
    </w:pPr>
    <w:sdt>
      <w:sdtPr>
        <w:rPr>
          <w:rStyle w:val="Seitenzahl"/>
        </w:rPr>
        <w:alias w:val="Schlüsselwörter"/>
        <w:tag w:val=""/>
        <w:id w:val="1911802192"/>
        <w:dataBinding w:prefixMappings="xmlns:ns0='http://purl.org/dc/elements/1.1/' xmlns:ns1='http://schemas.openxmlformats.org/package/2006/metadata/core-properties' " w:xpath="/ns1:coreProperties[1]/ns1:keywords[1]" w:storeItemID="{6C3C8BC8-F283-45AE-878A-BAB7291924A1}"/>
        <w:text/>
      </w:sdtPr>
      <w:sdtContent>
        <w:r w:rsidR="00EB1923">
          <w:rPr>
            <w:rStyle w:val="Seitenzahl"/>
          </w:rPr>
          <w:t>22IF2504</w:t>
        </w:r>
      </w:sdtContent>
    </w:sdt>
    <w:r w:rsidR="00C5749C" w:rsidRPr="004240D6">
      <w:rPr>
        <w:rStyle w:val="Seitenzahl"/>
      </w:rPr>
      <w:tab/>
      <w:t xml:space="preserve">Seite </w:t>
    </w:r>
    <w:r w:rsidR="00C5749C" w:rsidRPr="004240D6">
      <w:rPr>
        <w:rStyle w:val="Seitenzahl"/>
      </w:rPr>
      <w:fldChar w:fldCharType="begin"/>
    </w:r>
    <w:r w:rsidR="00C5749C" w:rsidRPr="004240D6">
      <w:rPr>
        <w:rStyle w:val="Seitenzahl"/>
      </w:rPr>
      <w:instrText xml:space="preserve"> PAGE </w:instrText>
    </w:r>
    <w:r w:rsidR="00C5749C" w:rsidRPr="004240D6">
      <w:rPr>
        <w:rStyle w:val="Seitenzahl"/>
      </w:rPr>
      <w:fldChar w:fldCharType="separate"/>
    </w:r>
    <w:r w:rsidR="00C5749C">
      <w:rPr>
        <w:rStyle w:val="Seitenzahl"/>
        <w:noProof/>
      </w:rPr>
      <w:t>16</w:t>
    </w:r>
    <w:r w:rsidR="00C5749C" w:rsidRPr="004240D6">
      <w:rPr>
        <w:rStyle w:val="Seitenzahl"/>
      </w:rPr>
      <w:fldChar w:fldCharType="end"/>
    </w:r>
    <w:r w:rsidR="00C5749C" w:rsidRPr="004240D6">
      <w:rPr>
        <w:rStyle w:val="Seitenzahl"/>
      </w:rPr>
      <w:t xml:space="preserve"> von </w:t>
    </w:r>
    <w:r w:rsidR="00C5749C" w:rsidRPr="004240D6">
      <w:rPr>
        <w:rStyle w:val="Seitenzahl"/>
      </w:rPr>
      <w:fldChar w:fldCharType="begin"/>
    </w:r>
    <w:r w:rsidR="00C5749C" w:rsidRPr="004240D6">
      <w:rPr>
        <w:rStyle w:val="Seitenzahl"/>
      </w:rPr>
      <w:instrText xml:space="preserve"> NUMPAGES \*Arabic </w:instrText>
    </w:r>
    <w:r w:rsidR="00C5749C" w:rsidRPr="004240D6">
      <w:rPr>
        <w:rStyle w:val="Seitenzahl"/>
      </w:rPr>
      <w:fldChar w:fldCharType="separate"/>
    </w:r>
    <w:r w:rsidR="00C5749C">
      <w:rPr>
        <w:rStyle w:val="Seitenzahl"/>
        <w:noProof/>
      </w:rPr>
      <w:t>26</w:t>
    </w:r>
    <w:r w:rsidR="00C5749C" w:rsidRPr="004240D6">
      <w:rPr>
        <w:rStyle w:val="Seitenzahl"/>
      </w:rPr>
      <w:fldChar w:fldCharType="end"/>
    </w:r>
    <w:r w:rsidR="00C5749C" w:rsidRPr="004240D6">
      <w:rPr>
        <w:rStyle w:val="Seitenzahl"/>
      </w:rPr>
      <w:tab/>
    </w:r>
    <w:sdt>
      <w:sdtPr>
        <w:rPr>
          <w:rStyle w:val="Seitenzahl"/>
        </w:rPr>
        <w:alias w:val="Veröffentlichungsdatum"/>
        <w:tag w:val=""/>
        <w:id w:val="2074146346"/>
        <w:showingPlcHdr/>
        <w:dataBinding w:prefixMappings="xmlns:ns0='http://schemas.microsoft.com/office/2006/coverPageProps' " w:xpath="/ns0:CoverPageProperties[1]/ns0:PublishDate[1]" w:storeItemID="{55AF091B-3C7A-41E3-B477-F2FDAA23CFDA}"/>
        <w:date w:fullDate="2017-04-05T00:00:00Z">
          <w:dateFormat w:val="dd.MM.yyyy"/>
          <w:lid w:val="de-AT"/>
          <w:storeMappedDataAs w:val="dateTime"/>
          <w:calendar w:val="gregorian"/>
        </w:date>
      </w:sdtPr>
      <w:sdtContent>
        <w:r w:rsidR="00C5749C">
          <w:rPr>
            <w:rStyle w:val="Seitenzahl"/>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FEF7D" w14:textId="77777777" w:rsidR="00C5749C" w:rsidRDefault="00C5749C" w:rsidP="004240D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E5B6A" w14:textId="77777777" w:rsidR="004B4EDF" w:rsidRDefault="004B4EDF">
      <w:r>
        <w:separator/>
      </w:r>
    </w:p>
    <w:p w14:paraId="01E5B745" w14:textId="77777777" w:rsidR="004B4EDF" w:rsidRDefault="004B4EDF"/>
  </w:footnote>
  <w:footnote w:type="continuationSeparator" w:id="0">
    <w:p w14:paraId="7D12100E" w14:textId="77777777" w:rsidR="004B4EDF" w:rsidRDefault="004B4EDF">
      <w:r>
        <w:continuationSeparator/>
      </w:r>
    </w:p>
    <w:p w14:paraId="38FEDD00" w14:textId="77777777" w:rsidR="004B4EDF" w:rsidRDefault="004B4EDF"/>
  </w:footnote>
  <w:footnote w:type="continuationNotice" w:id="1">
    <w:p w14:paraId="235263C8" w14:textId="77777777" w:rsidR="004B4EDF" w:rsidRDefault="004B4E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1C5C" w14:textId="54B324FC" w:rsidR="00C5749C" w:rsidRDefault="00C5749C" w:rsidP="00A46203">
    <w:pPr>
      <w:tabs>
        <w:tab w:val="left" w:pos="7332"/>
      </w:tabs>
      <w:autoSpaceDE w:val="0"/>
      <w:spacing w:line="220" w:lineRule="exact"/>
      <w:rPr>
        <w:rFonts w:eastAsia="Helvetica Neue Light" w:cs="Helvetica Neue Light"/>
        <w:color w:val="181412"/>
        <w:spacing w:val="-6"/>
        <w:sz w:val="16"/>
        <w:szCs w:val="16"/>
      </w:rPr>
    </w:pPr>
    <w:r>
      <w:rPr>
        <w:noProof/>
      </w:rPr>
      <mc:AlternateContent>
        <mc:Choice Requires="wps">
          <w:drawing>
            <wp:anchor distT="0" distB="0" distL="114300" distR="114300" simplePos="0" relativeHeight="251658242" behindDoc="0" locked="0" layoutInCell="1" allowOverlap="1" wp14:anchorId="779EC77D" wp14:editId="25B26674">
              <wp:simplePos x="0" y="0"/>
              <wp:positionH relativeFrom="column">
                <wp:posOffset>4215765</wp:posOffset>
              </wp:positionH>
              <wp:positionV relativeFrom="paragraph">
                <wp:posOffset>154305</wp:posOffset>
              </wp:positionV>
              <wp:extent cx="1066800" cy="228600"/>
              <wp:effectExtent l="0" t="0" r="19050" b="19050"/>
              <wp:wrapNone/>
              <wp:docPr id="6" name="Rechteck 6"/>
              <wp:cNvGraphicFramePr/>
              <a:graphic xmlns:a="http://schemas.openxmlformats.org/drawingml/2006/main">
                <a:graphicData uri="http://schemas.microsoft.com/office/word/2010/wordprocessingShape">
                  <wps:wsp>
                    <wps:cNvSpPr/>
                    <wps:spPr>
                      <a:xfrm>
                        <a:off x="0" y="0"/>
                        <a:ext cx="10668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13214B">
            <v:rect id="Rechteck 6" style="position:absolute;margin-left:331.95pt;margin-top:12.15pt;width:84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2pt" w14:anchorId="5FE7CB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"/>
          </w:pict>
        </mc:Fallback>
      </mc:AlternateContent>
    </w:r>
    <w:r>
      <w:rPr>
        <w:noProof/>
      </w:rPr>
      <w:drawing>
        <wp:anchor distT="0" distB="0" distL="0" distR="0" simplePos="0" relativeHeight="251658240" behindDoc="1" locked="0" layoutInCell="1" allowOverlap="1" wp14:anchorId="489CDE9D" wp14:editId="45150FA4">
          <wp:simplePos x="0" y="0"/>
          <wp:positionH relativeFrom="page">
            <wp:posOffset>0</wp:posOffset>
          </wp:positionH>
          <wp:positionV relativeFrom="page">
            <wp:posOffset>0</wp:posOffset>
          </wp:positionV>
          <wp:extent cx="7559675" cy="1547495"/>
          <wp:effectExtent l="0" t="0" r="3175" b="0"/>
          <wp:wrapNone/>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8241" behindDoc="0" locked="0" layoutInCell="1" allowOverlap="1" wp14:anchorId="5405E1EA" wp14:editId="00B8B7F6">
              <wp:simplePos x="0" y="0"/>
              <wp:positionH relativeFrom="page">
                <wp:posOffset>899795</wp:posOffset>
              </wp:positionH>
              <wp:positionV relativeFrom="page">
                <wp:posOffset>360045</wp:posOffset>
              </wp:positionV>
              <wp:extent cx="1082040" cy="612140"/>
              <wp:effectExtent l="4445"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5E1EA" id="_x0000_t202" coordsize="21600,21600" o:spt="202" path="m,l,21600r21600,l21600,xe">
              <v:stroke joinstyle="miter"/>
              <v:path gradientshapeok="t" o:connecttype="rect"/>
            </v:shapetype>
            <v:shape id="Text Box 2" o:spid="_x0000_s1032" type="#_x0000_t202" style="position:absolute;left:0;text-align:left;margin-left:70.85pt;margin-top:28.35pt;width:85.2pt;height:48.2pt;z-index:25165824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" stroked="f">
              <v:textbox inset="0,0,0,0">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v:textbox>
              <w10:wrap type="topAndBottom" anchorx="page" anchory="page"/>
            </v:shape>
          </w:pict>
        </mc:Fallback>
      </mc:AlternateContent>
    </w:r>
    <w:r>
      <w:rPr>
        <w:rFonts w:eastAsia="Helvetica Neue Light" w:cs="Helvetica Neue Light"/>
        <w:color w:val="181412"/>
        <w:spacing w:val="-6"/>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19836" w14:textId="5E38885B" w:rsidR="00C5749C" w:rsidRDefault="00C5749C" w:rsidP="004240D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B45C0" w14:textId="737F7C83" w:rsidR="00C5749C" w:rsidRPr="004240D6" w:rsidRDefault="0049275E" w:rsidP="004240D6">
    <w:pPr>
      <w:pStyle w:val="Kopfzeile"/>
    </w:pPr>
    <w:sdt>
      <w:sdtPr>
        <w:alias w:val="Titel"/>
        <w:tag w:val=""/>
        <w:id w:val="-719130392"/>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rsidRPr="004240D6">
      <w:tab/>
    </w:r>
    <w:r w:rsidR="00C5749C" w:rsidRPr="004240D6">
      <w:tab/>
    </w:r>
    <w:sdt>
      <w:sdtPr>
        <w:rPr>
          <w:highlight w:val="yellow"/>
        </w:rPr>
        <w:alias w:val="Autor"/>
        <w:tag w:val=""/>
        <w:id w:val="-48462414"/>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18F9B" w14:textId="77777777" w:rsidR="00C5749C" w:rsidRDefault="00C5749C" w:rsidP="004240D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5D62C" w14:textId="3F864730" w:rsidR="00C5749C" w:rsidRPr="00596B5A" w:rsidRDefault="0049275E" w:rsidP="000A6EFD">
    <w:pPr>
      <w:pStyle w:val="Kopfzeile"/>
      <w:pBdr>
        <w:bottom w:val="single" w:sz="4" w:space="0" w:color="000000"/>
      </w:pBdr>
    </w:pPr>
    <w:sdt>
      <w:sdtPr>
        <w:alias w:val="Titel"/>
        <w:tag w:val=""/>
        <w:id w:val="1143926571"/>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r w:rsidR="00C5749C">
      <w:fldChar w:fldCharType="begin"/>
    </w:r>
    <w:r w:rsidR="00C5749C">
      <w:instrText>STYLEREF  Verfasser/in</w:instrText>
    </w:r>
    <w:r w:rsidR="00C5749C">
      <w:fldChar w:fldCharType="separate"/>
    </w:r>
    <w:r w:rsidR="00FF54F6">
      <w:rPr>
        <w:noProof/>
      </w:rPr>
      <w:t>Maximilian LANGER</w:t>
    </w:r>
    <w:r w:rsidR="00C5749C">
      <w:fldChar w:fldCharType="end"/>
    </w:r>
    <w:r w:rsidR="00AD0C1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8B53" w14:textId="5CF0095E" w:rsidR="003554CF" w:rsidRPr="00596B5A" w:rsidRDefault="0049275E" w:rsidP="000A6EFD">
    <w:pPr>
      <w:pStyle w:val="Kopfzeile"/>
      <w:pBdr>
        <w:bottom w:val="single" w:sz="4" w:space="0" w:color="000000"/>
      </w:pBdr>
    </w:pPr>
    <w:sdt>
      <w:sdtPr>
        <w:alias w:val="Titel"/>
        <w:tag w:val=""/>
        <w:id w:val="190737390"/>
        <w:dataBinding w:prefixMappings="xmlns:ns0='http://purl.org/dc/elements/1.1/' xmlns:ns1='http://schemas.openxmlformats.org/package/2006/metadata/core-properties' " w:xpath="/ns1:coreProperties[1]/ns0:title[1]" w:storeItemID="{6C3C8BC8-F283-45AE-878A-BAB7291924A1}"/>
        <w:text/>
      </w:sdtPr>
      <w:sdtContent>
        <w:r w:rsidR="003554CF">
          <w:t>NIMBUS</w:t>
        </w:r>
      </w:sdtContent>
    </w:sdt>
    <w:r w:rsidR="003554CF">
      <w:tab/>
    </w:r>
    <w:r w:rsidR="003554CF">
      <w:tab/>
    </w:r>
    <w:r w:rsidR="002678E4">
      <w:t>Markus WANKE</w:t>
    </w:r>
    <w:r w:rsidR="003554CF">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A59AA" w14:textId="2C6B4997" w:rsidR="00C5749C" w:rsidRPr="00596B5A" w:rsidRDefault="0049275E" w:rsidP="004240D6">
    <w:pPr>
      <w:pStyle w:val="Kopfzeile"/>
    </w:pPr>
    <w:sdt>
      <w:sdtPr>
        <w:alias w:val="Titel"/>
        <w:tag w:val=""/>
        <w:id w:val="2000463275"/>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sdt>
      <w:sdtPr>
        <w:rPr>
          <w:highlight w:val="yellow"/>
        </w:rPr>
        <w:alias w:val="Autor"/>
        <w:tag w:val=""/>
        <w:id w:val="-1472125238"/>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A82"/>
    <w:multiLevelType w:val="hybridMultilevel"/>
    <w:tmpl w:val="5F7EE8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82D692B"/>
    <w:multiLevelType w:val="hybridMultilevel"/>
    <w:tmpl w:val="0CE653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9930073"/>
    <w:multiLevelType w:val="hybridMultilevel"/>
    <w:tmpl w:val="EA9293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9E16E4"/>
    <w:multiLevelType w:val="hybridMultilevel"/>
    <w:tmpl w:val="996426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ACC62CC"/>
    <w:multiLevelType w:val="hybridMultilevel"/>
    <w:tmpl w:val="0C7EBC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B3058F7"/>
    <w:multiLevelType w:val="hybridMultilevel"/>
    <w:tmpl w:val="A7143C1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BD947F6"/>
    <w:multiLevelType w:val="hybridMultilevel"/>
    <w:tmpl w:val="CE5667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F1260F8"/>
    <w:multiLevelType w:val="hybridMultilevel"/>
    <w:tmpl w:val="85BCF6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2AC0C58"/>
    <w:multiLevelType w:val="hybridMultilevel"/>
    <w:tmpl w:val="9FF62D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5A75C39"/>
    <w:multiLevelType w:val="hybridMultilevel"/>
    <w:tmpl w:val="86F26BBE"/>
    <w:lvl w:ilvl="0" w:tplc="0C07000F">
      <w:start w:val="1"/>
      <w:numFmt w:val="decimal"/>
      <w:lvlText w:val="%1."/>
      <w:lvlJc w:val="left"/>
      <w:pPr>
        <w:ind w:left="-774" w:hanging="360"/>
      </w:pPr>
    </w:lvl>
    <w:lvl w:ilvl="1" w:tplc="0C070019">
      <w:start w:val="1"/>
      <w:numFmt w:val="lowerLetter"/>
      <w:lvlText w:val="%2."/>
      <w:lvlJc w:val="left"/>
      <w:pPr>
        <w:ind w:left="-54" w:hanging="360"/>
      </w:pPr>
    </w:lvl>
    <w:lvl w:ilvl="2" w:tplc="0C07001B">
      <w:start w:val="1"/>
      <w:numFmt w:val="lowerRoman"/>
      <w:lvlText w:val="%3."/>
      <w:lvlJc w:val="right"/>
      <w:pPr>
        <w:ind w:left="666" w:hanging="180"/>
      </w:pPr>
    </w:lvl>
    <w:lvl w:ilvl="3" w:tplc="0C070001">
      <w:start w:val="1"/>
      <w:numFmt w:val="bullet"/>
      <w:lvlText w:val=""/>
      <w:lvlJc w:val="left"/>
      <w:pPr>
        <w:ind w:left="720" w:hanging="360"/>
      </w:pPr>
      <w:rPr>
        <w:rFonts w:ascii="Symbol" w:hAnsi="Symbol" w:hint="default"/>
      </w:rPr>
    </w:lvl>
    <w:lvl w:ilvl="4" w:tplc="0C070019">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abstractNum w:abstractNumId="10" w15:restartNumberingAfterBreak="0">
    <w:nsid w:val="15B32216"/>
    <w:multiLevelType w:val="hybridMultilevel"/>
    <w:tmpl w:val="A3F43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6FE48E6"/>
    <w:multiLevelType w:val="hybridMultilevel"/>
    <w:tmpl w:val="B27239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8F3505A"/>
    <w:multiLevelType w:val="hybridMultilevel"/>
    <w:tmpl w:val="A92464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9C55489"/>
    <w:multiLevelType w:val="hybridMultilevel"/>
    <w:tmpl w:val="C9F413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AAE2AFA"/>
    <w:multiLevelType w:val="hybridMultilevel"/>
    <w:tmpl w:val="F1E204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C081096"/>
    <w:multiLevelType w:val="hybridMultilevel"/>
    <w:tmpl w:val="144AAFAE"/>
    <w:lvl w:ilvl="0" w:tplc="0C070001">
      <w:start w:val="1"/>
      <w:numFmt w:val="bullet"/>
      <w:lvlText w:val=""/>
      <w:lvlJc w:val="left"/>
      <w:pPr>
        <w:ind w:left="2160" w:hanging="360"/>
      </w:pPr>
      <w:rPr>
        <w:rFonts w:ascii="Symbol" w:hAnsi="Symbol" w:hint="default"/>
      </w:rPr>
    </w:lvl>
    <w:lvl w:ilvl="1" w:tplc="0C070003" w:tentative="1">
      <w:start w:val="1"/>
      <w:numFmt w:val="bullet"/>
      <w:lvlText w:val="o"/>
      <w:lvlJc w:val="left"/>
      <w:pPr>
        <w:ind w:left="2880" w:hanging="360"/>
      </w:pPr>
      <w:rPr>
        <w:rFonts w:ascii="Courier New" w:hAnsi="Courier New" w:cs="Courier New" w:hint="default"/>
      </w:rPr>
    </w:lvl>
    <w:lvl w:ilvl="2" w:tplc="0C070005" w:tentative="1">
      <w:start w:val="1"/>
      <w:numFmt w:val="bullet"/>
      <w:lvlText w:val=""/>
      <w:lvlJc w:val="left"/>
      <w:pPr>
        <w:ind w:left="3600" w:hanging="360"/>
      </w:pPr>
      <w:rPr>
        <w:rFonts w:ascii="Wingdings" w:hAnsi="Wingdings" w:hint="default"/>
      </w:rPr>
    </w:lvl>
    <w:lvl w:ilvl="3" w:tplc="0C070001" w:tentative="1">
      <w:start w:val="1"/>
      <w:numFmt w:val="bullet"/>
      <w:lvlText w:val=""/>
      <w:lvlJc w:val="left"/>
      <w:pPr>
        <w:ind w:left="4320" w:hanging="360"/>
      </w:pPr>
      <w:rPr>
        <w:rFonts w:ascii="Symbol" w:hAnsi="Symbol" w:hint="default"/>
      </w:rPr>
    </w:lvl>
    <w:lvl w:ilvl="4" w:tplc="0C070003" w:tentative="1">
      <w:start w:val="1"/>
      <w:numFmt w:val="bullet"/>
      <w:lvlText w:val="o"/>
      <w:lvlJc w:val="left"/>
      <w:pPr>
        <w:ind w:left="5040" w:hanging="360"/>
      </w:pPr>
      <w:rPr>
        <w:rFonts w:ascii="Courier New" w:hAnsi="Courier New" w:cs="Courier New" w:hint="default"/>
      </w:rPr>
    </w:lvl>
    <w:lvl w:ilvl="5" w:tplc="0C070005" w:tentative="1">
      <w:start w:val="1"/>
      <w:numFmt w:val="bullet"/>
      <w:lvlText w:val=""/>
      <w:lvlJc w:val="left"/>
      <w:pPr>
        <w:ind w:left="5760" w:hanging="360"/>
      </w:pPr>
      <w:rPr>
        <w:rFonts w:ascii="Wingdings" w:hAnsi="Wingdings" w:hint="default"/>
      </w:rPr>
    </w:lvl>
    <w:lvl w:ilvl="6" w:tplc="0C070001" w:tentative="1">
      <w:start w:val="1"/>
      <w:numFmt w:val="bullet"/>
      <w:lvlText w:val=""/>
      <w:lvlJc w:val="left"/>
      <w:pPr>
        <w:ind w:left="6480" w:hanging="360"/>
      </w:pPr>
      <w:rPr>
        <w:rFonts w:ascii="Symbol" w:hAnsi="Symbol" w:hint="default"/>
      </w:rPr>
    </w:lvl>
    <w:lvl w:ilvl="7" w:tplc="0C070003" w:tentative="1">
      <w:start w:val="1"/>
      <w:numFmt w:val="bullet"/>
      <w:lvlText w:val="o"/>
      <w:lvlJc w:val="left"/>
      <w:pPr>
        <w:ind w:left="7200" w:hanging="360"/>
      </w:pPr>
      <w:rPr>
        <w:rFonts w:ascii="Courier New" w:hAnsi="Courier New" w:cs="Courier New" w:hint="default"/>
      </w:rPr>
    </w:lvl>
    <w:lvl w:ilvl="8" w:tplc="0C070005" w:tentative="1">
      <w:start w:val="1"/>
      <w:numFmt w:val="bullet"/>
      <w:lvlText w:val=""/>
      <w:lvlJc w:val="left"/>
      <w:pPr>
        <w:ind w:left="7920" w:hanging="360"/>
      </w:pPr>
      <w:rPr>
        <w:rFonts w:ascii="Wingdings" w:hAnsi="Wingdings" w:hint="default"/>
      </w:rPr>
    </w:lvl>
  </w:abstractNum>
  <w:abstractNum w:abstractNumId="16" w15:restartNumberingAfterBreak="0">
    <w:nsid w:val="1D8B07F7"/>
    <w:multiLevelType w:val="hybridMultilevel"/>
    <w:tmpl w:val="70BA21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E1B166F"/>
    <w:multiLevelType w:val="hybridMultilevel"/>
    <w:tmpl w:val="9ED4D7C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1F775A3E"/>
    <w:multiLevelType w:val="hybridMultilevel"/>
    <w:tmpl w:val="9FEA60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09E0C50"/>
    <w:multiLevelType w:val="hybridMultilevel"/>
    <w:tmpl w:val="28EA1F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25726DD"/>
    <w:multiLevelType w:val="hybridMultilevel"/>
    <w:tmpl w:val="3E8C16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30D5792"/>
    <w:multiLevelType w:val="hybridMultilevel"/>
    <w:tmpl w:val="7E2860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32034E5"/>
    <w:multiLevelType w:val="hybridMultilevel"/>
    <w:tmpl w:val="D1424F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3E6625A"/>
    <w:multiLevelType w:val="hybridMultilevel"/>
    <w:tmpl w:val="B75E3DD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245B7F07"/>
    <w:multiLevelType w:val="hybridMultilevel"/>
    <w:tmpl w:val="1F9855B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24B86A88"/>
    <w:multiLevelType w:val="hybridMultilevel"/>
    <w:tmpl w:val="5CE4309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26775C34"/>
    <w:multiLevelType w:val="hybridMultilevel"/>
    <w:tmpl w:val="0A6A02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27D00FAF"/>
    <w:multiLevelType w:val="hybridMultilevel"/>
    <w:tmpl w:val="D9A04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B78637F"/>
    <w:multiLevelType w:val="hybridMultilevel"/>
    <w:tmpl w:val="83361CD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2BE9523B"/>
    <w:multiLevelType w:val="hybridMultilevel"/>
    <w:tmpl w:val="C8CE0A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F3B2A9C"/>
    <w:multiLevelType w:val="hybridMultilevel"/>
    <w:tmpl w:val="356AA902"/>
    <w:lvl w:ilvl="0" w:tplc="0C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1E01AB8"/>
    <w:multiLevelType w:val="hybridMultilevel"/>
    <w:tmpl w:val="50505C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3211775A"/>
    <w:multiLevelType w:val="hybridMultilevel"/>
    <w:tmpl w:val="27E622B0"/>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34BC420A"/>
    <w:multiLevelType w:val="multilevel"/>
    <w:tmpl w:val="843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41116E"/>
    <w:multiLevelType w:val="hybridMultilevel"/>
    <w:tmpl w:val="AC2CA2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36F046E6"/>
    <w:multiLevelType w:val="hybridMultilevel"/>
    <w:tmpl w:val="547A3AA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6" w15:restartNumberingAfterBreak="0">
    <w:nsid w:val="37864B3A"/>
    <w:multiLevelType w:val="hybridMultilevel"/>
    <w:tmpl w:val="8196E5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3DDE2794"/>
    <w:multiLevelType w:val="hybridMultilevel"/>
    <w:tmpl w:val="10A278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E1B539B"/>
    <w:multiLevelType w:val="hybridMultilevel"/>
    <w:tmpl w:val="3B12857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40A70BBE"/>
    <w:multiLevelType w:val="hybridMultilevel"/>
    <w:tmpl w:val="69F2C1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429B0306"/>
    <w:multiLevelType w:val="hybridMultilevel"/>
    <w:tmpl w:val="63F0594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4BA953E2"/>
    <w:multiLevelType w:val="hybridMultilevel"/>
    <w:tmpl w:val="8F98661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4C0532D9"/>
    <w:multiLevelType w:val="hybridMultilevel"/>
    <w:tmpl w:val="F71CA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4C175097"/>
    <w:multiLevelType w:val="hybridMultilevel"/>
    <w:tmpl w:val="C824BB5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D8E0ED8"/>
    <w:multiLevelType w:val="hybridMultilevel"/>
    <w:tmpl w:val="B73AA4DA"/>
    <w:lvl w:ilvl="0" w:tplc="AB406100">
      <w:numFmt w:val="bullet"/>
      <w:lvlText w:val="-"/>
      <w:lvlJc w:val="left"/>
      <w:pPr>
        <w:ind w:left="1069" w:hanging="360"/>
      </w:pPr>
      <w:rPr>
        <w:rFonts w:ascii="Arial" w:eastAsia="Arial Unicode MS" w:hAnsi="Arial" w:cs="Aria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45" w15:restartNumberingAfterBreak="0">
    <w:nsid w:val="4E531075"/>
    <w:multiLevelType w:val="hybridMultilevel"/>
    <w:tmpl w:val="19D8BB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4EFF57F5"/>
    <w:multiLevelType w:val="hybridMultilevel"/>
    <w:tmpl w:val="44D892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583361DE"/>
    <w:multiLevelType w:val="multilevel"/>
    <w:tmpl w:val="ED9874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CA0AF6"/>
    <w:multiLevelType w:val="hybridMultilevel"/>
    <w:tmpl w:val="EA52D49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5EEE1B46"/>
    <w:multiLevelType w:val="hybridMultilevel"/>
    <w:tmpl w:val="0D864D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60387F68"/>
    <w:multiLevelType w:val="hybridMultilevel"/>
    <w:tmpl w:val="2D7426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61845EC1"/>
    <w:multiLevelType w:val="hybridMultilevel"/>
    <w:tmpl w:val="94F8866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62983EC2"/>
    <w:multiLevelType w:val="hybridMultilevel"/>
    <w:tmpl w:val="A86008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15:restartNumberingAfterBreak="0">
    <w:nsid w:val="62F76CB9"/>
    <w:multiLevelType w:val="hybridMultilevel"/>
    <w:tmpl w:val="A2D8C4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6639698C"/>
    <w:multiLevelType w:val="hybridMultilevel"/>
    <w:tmpl w:val="B7466C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668E3475"/>
    <w:multiLevelType w:val="hybridMultilevel"/>
    <w:tmpl w:val="3C8C189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6" w15:restartNumberingAfterBreak="0">
    <w:nsid w:val="6B1E3B11"/>
    <w:multiLevelType w:val="hybridMultilevel"/>
    <w:tmpl w:val="056C75BA"/>
    <w:lvl w:ilvl="0" w:tplc="0C07000F">
      <w:start w:val="1"/>
      <w:numFmt w:val="decimal"/>
      <w:lvlText w:val="%1."/>
      <w:lvlJc w:val="left"/>
      <w:pPr>
        <w:ind w:left="720" w:hanging="360"/>
      </w:pPr>
    </w:lvl>
    <w:lvl w:ilvl="1" w:tplc="0C070001">
      <w:start w:val="1"/>
      <w:numFmt w:val="bullet"/>
      <w:lvlText w:val=""/>
      <w:lvlJc w:val="left"/>
      <w:pPr>
        <w:ind w:left="1440" w:hanging="360"/>
      </w:pPr>
      <w:rPr>
        <w:rFonts w:ascii="Symbol" w:hAnsi="Symbol" w:hint="default"/>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C0D00CA"/>
    <w:multiLevelType w:val="hybridMultilevel"/>
    <w:tmpl w:val="9D0434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6E0E4C7C"/>
    <w:multiLevelType w:val="hybridMultilevel"/>
    <w:tmpl w:val="CA54904E"/>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59" w15:restartNumberingAfterBreak="0">
    <w:nsid w:val="740B243B"/>
    <w:multiLevelType w:val="hybridMultilevel"/>
    <w:tmpl w:val="4C62B85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0" w15:restartNumberingAfterBreak="0">
    <w:nsid w:val="74955943"/>
    <w:multiLevelType w:val="hybridMultilevel"/>
    <w:tmpl w:val="76FACC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1" w15:restartNumberingAfterBreak="0">
    <w:nsid w:val="75EA52D7"/>
    <w:multiLevelType w:val="hybridMultilevel"/>
    <w:tmpl w:val="B2CA6E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760F6655"/>
    <w:multiLevelType w:val="hybridMultilevel"/>
    <w:tmpl w:val="2996BE0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3" w15:restartNumberingAfterBreak="0">
    <w:nsid w:val="770B2CE0"/>
    <w:multiLevelType w:val="multilevel"/>
    <w:tmpl w:val="1332A2A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4" w15:restartNumberingAfterBreak="0">
    <w:nsid w:val="77181EE1"/>
    <w:multiLevelType w:val="hybridMultilevel"/>
    <w:tmpl w:val="972295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5" w15:restartNumberingAfterBreak="0">
    <w:nsid w:val="79FA3389"/>
    <w:multiLevelType w:val="multilevel"/>
    <w:tmpl w:val="87A67A9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7A8636DB"/>
    <w:multiLevelType w:val="hybridMultilevel"/>
    <w:tmpl w:val="5D1EC7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AA01100"/>
    <w:multiLevelType w:val="hybridMultilevel"/>
    <w:tmpl w:val="CB6A5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8" w15:restartNumberingAfterBreak="0">
    <w:nsid w:val="7EAD7C4A"/>
    <w:multiLevelType w:val="hybridMultilevel"/>
    <w:tmpl w:val="D33E792E"/>
    <w:lvl w:ilvl="0" w:tplc="0C07000F">
      <w:start w:val="1"/>
      <w:numFmt w:val="decimal"/>
      <w:lvlText w:val="%1."/>
      <w:lvlJc w:val="left"/>
      <w:pPr>
        <w:ind w:left="-774" w:hanging="360"/>
      </w:pPr>
    </w:lvl>
    <w:lvl w:ilvl="1" w:tplc="0C070019" w:tentative="1">
      <w:start w:val="1"/>
      <w:numFmt w:val="lowerLetter"/>
      <w:lvlText w:val="%2."/>
      <w:lvlJc w:val="left"/>
      <w:pPr>
        <w:ind w:left="-54" w:hanging="360"/>
      </w:pPr>
    </w:lvl>
    <w:lvl w:ilvl="2" w:tplc="0C07001B" w:tentative="1">
      <w:start w:val="1"/>
      <w:numFmt w:val="lowerRoman"/>
      <w:lvlText w:val="%3."/>
      <w:lvlJc w:val="right"/>
      <w:pPr>
        <w:ind w:left="666" w:hanging="180"/>
      </w:pPr>
    </w:lvl>
    <w:lvl w:ilvl="3" w:tplc="0C07000F" w:tentative="1">
      <w:start w:val="1"/>
      <w:numFmt w:val="decimal"/>
      <w:lvlText w:val="%4."/>
      <w:lvlJc w:val="left"/>
      <w:pPr>
        <w:ind w:left="1386" w:hanging="360"/>
      </w:pPr>
    </w:lvl>
    <w:lvl w:ilvl="4" w:tplc="0C070019" w:tentative="1">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num w:numId="1" w16cid:durableId="1281062454">
    <w:abstractNumId w:val="63"/>
  </w:num>
  <w:num w:numId="2" w16cid:durableId="2020160850">
    <w:abstractNumId w:val="44"/>
  </w:num>
  <w:num w:numId="3" w16cid:durableId="1891722905">
    <w:abstractNumId w:val="65"/>
  </w:num>
  <w:num w:numId="4" w16cid:durableId="1031733914">
    <w:abstractNumId w:val="58"/>
  </w:num>
  <w:num w:numId="5" w16cid:durableId="1683318563">
    <w:abstractNumId w:val="57"/>
  </w:num>
  <w:num w:numId="6" w16cid:durableId="926230297">
    <w:abstractNumId w:val="47"/>
  </w:num>
  <w:num w:numId="7" w16cid:durableId="1178349875">
    <w:abstractNumId w:val="35"/>
  </w:num>
  <w:num w:numId="8" w16cid:durableId="1376352811">
    <w:abstractNumId w:val="9"/>
  </w:num>
  <w:num w:numId="9" w16cid:durableId="538009266">
    <w:abstractNumId w:val="23"/>
  </w:num>
  <w:num w:numId="10" w16cid:durableId="1772621785">
    <w:abstractNumId w:val="17"/>
  </w:num>
  <w:num w:numId="11" w16cid:durableId="371728857">
    <w:abstractNumId w:val="32"/>
  </w:num>
  <w:num w:numId="12" w16cid:durableId="1175613450">
    <w:abstractNumId w:val="68"/>
  </w:num>
  <w:num w:numId="13" w16cid:durableId="656156525">
    <w:abstractNumId w:val="38"/>
  </w:num>
  <w:num w:numId="14" w16cid:durableId="985430329">
    <w:abstractNumId w:val="43"/>
  </w:num>
  <w:num w:numId="15" w16cid:durableId="679625584">
    <w:abstractNumId w:val="33"/>
  </w:num>
  <w:num w:numId="16" w16cid:durableId="869488130">
    <w:abstractNumId w:val="42"/>
  </w:num>
  <w:num w:numId="17" w16cid:durableId="641236742">
    <w:abstractNumId w:val="48"/>
  </w:num>
  <w:num w:numId="18" w16cid:durableId="314603221">
    <w:abstractNumId w:val="24"/>
  </w:num>
  <w:num w:numId="19" w16cid:durableId="1846939577">
    <w:abstractNumId w:val="45"/>
  </w:num>
  <w:num w:numId="20" w16cid:durableId="2090152675">
    <w:abstractNumId w:val="54"/>
  </w:num>
  <w:num w:numId="21" w16cid:durableId="104620097">
    <w:abstractNumId w:val="50"/>
  </w:num>
  <w:num w:numId="22" w16cid:durableId="1858887266">
    <w:abstractNumId w:val="11"/>
  </w:num>
  <w:num w:numId="23" w16cid:durableId="342047954">
    <w:abstractNumId w:val="5"/>
  </w:num>
  <w:num w:numId="24" w16cid:durableId="477964469">
    <w:abstractNumId w:val="51"/>
  </w:num>
  <w:num w:numId="25" w16cid:durableId="307443213">
    <w:abstractNumId w:val="46"/>
  </w:num>
  <w:num w:numId="26" w16cid:durableId="1844125938">
    <w:abstractNumId w:val="6"/>
  </w:num>
  <w:num w:numId="27" w16cid:durableId="2130077627">
    <w:abstractNumId w:val="28"/>
  </w:num>
  <w:num w:numId="28" w16cid:durableId="878393445">
    <w:abstractNumId w:val="29"/>
  </w:num>
  <w:num w:numId="29" w16cid:durableId="1103842183">
    <w:abstractNumId w:val="37"/>
  </w:num>
  <w:num w:numId="30" w16cid:durableId="1966888839">
    <w:abstractNumId w:val="15"/>
  </w:num>
  <w:num w:numId="31" w16cid:durableId="1486163384">
    <w:abstractNumId w:val="60"/>
  </w:num>
  <w:num w:numId="32" w16cid:durableId="1433552599">
    <w:abstractNumId w:val="52"/>
  </w:num>
  <w:num w:numId="33" w16cid:durableId="2139911645">
    <w:abstractNumId w:val="53"/>
  </w:num>
  <w:num w:numId="34" w16cid:durableId="820805254">
    <w:abstractNumId w:val="31"/>
  </w:num>
  <w:num w:numId="35" w16cid:durableId="1738163720">
    <w:abstractNumId w:val="61"/>
  </w:num>
  <w:num w:numId="36" w16cid:durableId="374475466">
    <w:abstractNumId w:val="20"/>
  </w:num>
  <w:num w:numId="37" w16cid:durableId="1217205403">
    <w:abstractNumId w:val="34"/>
  </w:num>
  <w:num w:numId="38" w16cid:durableId="1743479060">
    <w:abstractNumId w:val="7"/>
  </w:num>
  <w:num w:numId="39" w16cid:durableId="519008257">
    <w:abstractNumId w:val="14"/>
  </w:num>
  <w:num w:numId="40" w16cid:durableId="488139566">
    <w:abstractNumId w:val="21"/>
  </w:num>
  <w:num w:numId="41" w16cid:durableId="1147893312">
    <w:abstractNumId w:val="40"/>
  </w:num>
  <w:num w:numId="42" w16cid:durableId="1090468514">
    <w:abstractNumId w:val="22"/>
  </w:num>
  <w:num w:numId="43" w16cid:durableId="1351569358">
    <w:abstractNumId w:val="56"/>
  </w:num>
  <w:num w:numId="44" w16cid:durableId="1517889722">
    <w:abstractNumId w:val="30"/>
  </w:num>
  <w:num w:numId="45" w16cid:durableId="820804796">
    <w:abstractNumId w:val="0"/>
  </w:num>
  <w:num w:numId="46" w16cid:durableId="1230455322">
    <w:abstractNumId w:val="25"/>
  </w:num>
  <w:num w:numId="47" w16cid:durableId="12999575">
    <w:abstractNumId w:val="4"/>
  </w:num>
  <w:num w:numId="48" w16cid:durableId="847325540">
    <w:abstractNumId w:val="18"/>
  </w:num>
  <w:num w:numId="49" w16cid:durableId="45225534">
    <w:abstractNumId w:val="64"/>
  </w:num>
  <w:num w:numId="50" w16cid:durableId="1941334746">
    <w:abstractNumId w:val="66"/>
  </w:num>
  <w:num w:numId="51" w16cid:durableId="1586917564">
    <w:abstractNumId w:val="36"/>
  </w:num>
  <w:num w:numId="52" w16cid:durableId="1845853388">
    <w:abstractNumId w:val="49"/>
  </w:num>
  <w:num w:numId="53" w16cid:durableId="1680346095">
    <w:abstractNumId w:val="3"/>
  </w:num>
  <w:num w:numId="54" w16cid:durableId="754398072">
    <w:abstractNumId w:val="41"/>
  </w:num>
  <w:num w:numId="55" w16cid:durableId="860513277">
    <w:abstractNumId w:val="26"/>
  </w:num>
  <w:num w:numId="56" w16cid:durableId="538321208">
    <w:abstractNumId w:val="12"/>
  </w:num>
  <w:num w:numId="57" w16cid:durableId="1808620708">
    <w:abstractNumId w:val="39"/>
  </w:num>
  <w:num w:numId="58" w16cid:durableId="57214255">
    <w:abstractNumId w:val="16"/>
  </w:num>
  <w:num w:numId="59" w16cid:durableId="253248493">
    <w:abstractNumId w:val="13"/>
  </w:num>
  <w:num w:numId="60" w16cid:durableId="1449425071">
    <w:abstractNumId w:val="8"/>
  </w:num>
  <w:num w:numId="61" w16cid:durableId="425153768">
    <w:abstractNumId w:val="1"/>
  </w:num>
  <w:num w:numId="62" w16cid:durableId="102188746">
    <w:abstractNumId w:val="2"/>
  </w:num>
  <w:num w:numId="63" w16cid:durableId="1441728024">
    <w:abstractNumId w:val="55"/>
  </w:num>
  <w:num w:numId="64" w16cid:durableId="1258827589">
    <w:abstractNumId w:val="27"/>
  </w:num>
  <w:num w:numId="65" w16cid:durableId="599483137">
    <w:abstractNumId w:val="59"/>
  </w:num>
  <w:num w:numId="66" w16cid:durableId="1766536988">
    <w:abstractNumId w:val="62"/>
  </w:num>
  <w:num w:numId="67" w16cid:durableId="792335051">
    <w:abstractNumId w:val="19"/>
  </w:num>
  <w:num w:numId="68" w16cid:durableId="843471741">
    <w:abstractNumId w:val="10"/>
  </w:num>
  <w:num w:numId="69" w16cid:durableId="2013604822">
    <w:abstractNumId w:val="6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IESINGER, Clemens">
    <w15:presenceInfo w15:providerId="AD" w15:userId="S::WIES@htl-donaustadt.at::42dddbaa-ffba-4d07-b60f-b9d6815fd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9"/>
  <w:autoHyphenation/>
  <w:hyphenationZone w:val="1134"/>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8C"/>
    <w:rsid w:val="00000335"/>
    <w:rsid w:val="00000787"/>
    <w:rsid w:val="00000843"/>
    <w:rsid w:val="00000E08"/>
    <w:rsid w:val="00001609"/>
    <w:rsid w:val="00001711"/>
    <w:rsid w:val="00002022"/>
    <w:rsid w:val="00002531"/>
    <w:rsid w:val="000028F1"/>
    <w:rsid w:val="00003FD4"/>
    <w:rsid w:val="00004056"/>
    <w:rsid w:val="00005277"/>
    <w:rsid w:val="00005299"/>
    <w:rsid w:val="00005974"/>
    <w:rsid w:val="00005AF0"/>
    <w:rsid w:val="0000759C"/>
    <w:rsid w:val="00007BDC"/>
    <w:rsid w:val="00007C91"/>
    <w:rsid w:val="00007FF0"/>
    <w:rsid w:val="0001012D"/>
    <w:rsid w:val="000112B0"/>
    <w:rsid w:val="0001139F"/>
    <w:rsid w:val="000117C7"/>
    <w:rsid w:val="0001202A"/>
    <w:rsid w:val="00012276"/>
    <w:rsid w:val="00012768"/>
    <w:rsid w:val="0001333B"/>
    <w:rsid w:val="000136EB"/>
    <w:rsid w:val="00013C4D"/>
    <w:rsid w:val="000141C7"/>
    <w:rsid w:val="00014498"/>
    <w:rsid w:val="000147DD"/>
    <w:rsid w:val="000149BD"/>
    <w:rsid w:val="00015C7A"/>
    <w:rsid w:val="0001657F"/>
    <w:rsid w:val="00016A6A"/>
    <w:rsid w:val="00017AAF"/>
    <w:rsid w:val="00017EE2"/>
    <w:rsid w:val="00021949"/>
    <w:rsid w:val="00021D67"/>
    <w:rsid w:val="00021D7D"/>
    <w:rsid w:val="00021DC7"/>
    <w:rsid w:val="00022717"/>
    <w:rsid w:val="00024315"/>
    <w:rsid w:val="00024E14"/>
    <w:rsid w:val="00027113"/>
    <w:rsid w:val="00027AD9"/>
    <w:rsid w:val="00030335"/>
    <w:rsid w:val="000311CF"/>
    <w:rsid w:val="000321F9"/>
    <w:rsid w:val="00033DBC"/>
    <w:rsid w:val="00033E98"/>
    <w:rsid w:val="00034829"/>
    <w:rsid w:val="00036081"/>
    <w:rsid w:val="000361D7"/>
    <w:rsid w:val="00036361"/>
    <w:rsid w:val="000366D3"/>
    <w:rsid w:val="00036D2A"/>
    <w:rsid w:val="00036DA6"/>
    <w:rsid w:val="00037115"/>
    <w:rsid w:val="00037B88"/>
    <w:rsid w:val="0004014F"/>
    <w:rsid w:val="000408A7"/>
    <w:rsid w:val="00040F12"/>
    <w:rsid w:val="0004157F"/>
    <w:rsid w:val="000418FF"/>
    <w:rsid w:val="00041B6E"/>
    <w:rsid w:val="000423D5"/>
    <w:rsid w:val="0004247A"/>
    <w:rsid w:val="00043611"/>
    <w:rsid w:val="00043940"/>
    <w:rsid w:val="00043C58"/>
    <w:rsid w:val="00044063"/>
    <w:rsid w:val="000447D3"/>
    <w:rsid w:val="0004647B"/>
    <w:rsid w:val="000465F0"/>
    <w:rsid w:val="00046E35"/>
    <w:rsid w:val="0004774E"/>
    <w:rsid w:val="00050548"/>
    <w:rsid w:val="0005181D"/>
    <w:rsid w:val="00051D66"/>
    <w:rsid w:val="000522AF"/>
    <w:rsid w:val="00052CA5"/>
    <w:rsid w:val="000531EE"/>
    <w:rsid w:val="0005362D"/>
    <w:rsid w:val="00053954"/>
    <w:rsid w:val="00053DF4"/>
    <w:rsid w:val="00054B8F"/>
    <w:rsid w:val="00055957"/>
    <w:rsid w:val="00056EB4"/>
    <w:rsid w:val="00057779"/>
    <w:rsid w:val="00057A97"/>
    <w:rsid w:val="00057FC6"/>
    <w:rsid w:val="00060E92"/>
    <w:rsid w:val="000614D3"/>
    <w:rsid w:val="0006173F"/>
    <w:rsid w:val="00063158"/>
    <w:rsid w:val="000632F2"/>
    <w:rsid w:val="00064031"/>
    <w:rsid w:val="000645C8"/>
    <w:rsid w:val="00064628"/>
    <w:rsid w:val="00064D9E"/>
    <w:rsid w:val="00065DF3"/>
    <w:rsid w:val="00067AAB"/>
    <w:rsid w:val="00067BC4"/>
    <w:rsid w:val="0007103F"/>
    <w:rsid w:val="000711BA"/>
    <w:rsid w:val="00072E6C"/>
    <w:rsid w:val="0007391D"/>
    <w:rsid w:val="00073FA6"/>
    <w:rsid w:val="000742F0"/>
    <w:rsid w:val="00074B7C"/>
    <w:rsid w:val="000752A0"/>
    <w:rsid w:val="0007538F"/>
    <w:rsid w:val="00076362"/>
    <w:rsid w:val="00076ACD"/>
    <w:rsid w:val="0008124E"/>
    <w:rsid w:val="000836FE"/>
    <w:rsid w:val="000838A9"/>
    <w:rsid w:val="00084745"/>
    <w:rsid w:val="00084B83"/>
    <w:rsid w:val="00085133"/>
    <w:rsid w:val="00085294"/>
    <w:rsid w:val="000853EA"/>
    <w:rsid w:val="00085607"/>
    <w:rsid w:val="00086184"/>
    <w:rsid w:val="00086538"/>
    <w:rsid w:val="00087BFB"/>
    <w:rsid w:val="00087CA0"/>
    <w:rsid w:val="00087F7F"/>
    <w:rsid w:val="0009075D"/>
    <w:rsid w:val="00090AEA"/>
    <w:rsid w:val="00091352"/>
    <w:rsid w:val="00091695"/>
    <w:rsid w:val="00091C28"/>
    <w:rsid w:val="00092BC0"/>
    <w:rsid w:val="00093282"/>
    <w:rsid w:val="00093DBE"/>
    <w:rsid w:val="00093E7A"/>
    <w:rsid w:val="00094497"/>
    <w:rsid w:val="00094F14"/>
    <w:rsid w:val="00095DF7"/>
    <w:rsid w:val="0009631F"/>
    <w:rsid w:val="000966F8"/>
    <w:rsid w:val="000975C4"/>
    <w:rsid w:val="00097AF8"/>
    <w:rsid w:val="00097E56"/>
    <w:rsid w:val="000A00A8"/>
    <w:rsid w:val="000A0BA5"/>
    <w:rsid w:val="000A13EE"/>
    <w:rsid w:val="000A190D"/>
    <w:rsid w:val="000A2159"/>
    <w:rsid w:val="000A2B7C"/>
    <w:rsid w:val="000A319F"/>
    <w:rsid w:val="000A45C8"/>
    <w:rsid w:val="000A6073"/>
    <w:rsid w:val="000A6EFD"/>
    <w:rsid w:val="000A7494"/>
    <w:rsid w:val="000A7B54"/>
    <w:rsid w:val="000B032E"/>
    <w:rsid w:val="000B0A65"/>
    <w:rsid w:val="000B0ACC"/>
    <w:rsid w:val="000B104F"/>
    <w:rsid w:val="000B2141"/>
    <w:rsid w:val="000B2889"/>
    <w:rsid w:val="000B467F"/>
    <w:rsid w:val="000B50D0"/>
    <w:rsid w:val="000B50D1"/>
    <w:rsid w:val="000B54BD"/>
    <w:rsid w:val="000B5565"/>
    <w:rsid w:val="000B5683"/>
    <w:rsid w:val="000B5DB7"/>
    <w:rsid w:val="000B5EB7"/>
    <w:rsid w:val="000B620A"/>
    <w:rsid w:val="000B6362"/>
    <w:rsid w:val="000B7D68"/>
    <w:rsid w:val="000B7D7D"/>
    <w:rsid w:val="000B7F13"/>
    <w:rsid w:val="000C00B8"/>
    <w:rsid w:val="000C02ED"/>
    <w:rsid w:val="000C0312"/>
    <w:rsid w:val="000C03F2"/>
    <w:rsid w:val="000C051F"/>
    <w:rsid w:val="000C11F1"/>
    <w:rsid w:val="000C140D"/>
    <w:rsid w:val="000C23B9"/>
    <w:rsid w:val="000C2B0C"/>
    <w:rsid w:val="000C3A22"/>
    <w:rsid w:val="000C3C27"/>
    <w:rsid w:val="000C4854"/>
    <w:rsid w:val="000C491F"/>
    <w:rsid w:val="000C5392"/>
    <w:rsid w:val="000C556D"/>
    <w:rsid w:val="000C5E55"/>
    <w:rsid w:val="000C60AC"/>
    <w:rsid w:val="000C6929"/>
    <w:rsid w:val="000C6E8C"/>
    <w:rsid w:val="000C7177"/>
    <w:rsid w:val="000C74DF"/>
    <w:rsid w:val="000C7C69"/>
    <w:rsid w:val="000D08B3"/>
    <w:rsid w:val="000D0BC0"/>
    <w:rsid w:val="000D0C83"/>
    <w:rsid w:val="000D1577"/>
    <w:rsid w:val="000D15E5"/>
    <w:rsid w:val="000D1EB9"/>
    <w:rsid w:val="000D2058"/>
    <w:rsid w:val="000D2327"/>
    <w:rsid w:val="000D2B12"/>
    <w:rsid w:val="000D2FEE"/>
    <w:rsid w:val="000D32D2"/>
    <w:rsid w:val="000D390A"/>
    <w:rsid w:val="000D3931"/>
    <w:rsid w:val="000D3970"/>
    <w:rsid w:val="000D3F84"/>
    <w:rsid w:val="000D45DF"/>
    <w:rsid w:val="000D49E2"/>
    <w:rsid w:val="000D4BC7"/>
    <w:rsid w:val="000D4DD9"/>
    <w:rsid w:val="000D6BBE"/>
    <w:rsid w:val="000D7627"/>
    <w:rsid w:val="000D771A"/>
    <w:rsid w:val="000D776A"/>
    <w:rsid w:val="000D78B8"/>
    <w:rsid w:val="000E0410"/>
    <w:rsid w:val="000E0BB4"/>
    <w:rsid w:val="000E0E42"/>
    <w:rsid w:val="000E104F"/>
    <w:rsid w:val="000E10A5"/>
    <w:rsid w:val="000E1F0B"/>
    <w:rsid w:val="000E254C"/>
    <w:rsid w:val="000E3A65"/>
    <w:rsid w:val="000E5AE0"/>
    <w:rsid w:val="000E5DD5"/>
    <w:rsid w:val="000E6344"/>
    <w:rsid w:val="000E666C"/>
    <w:rsid w:val="000E7917"/>
    <w:rsid w:val="000E7F60"/>
    <w:rsid w:val="000F020A"/>
    <w:rsid w:val="000F025C"/>
    <w:rsid w:val="000F0EA2"/>
    <w:rsid w:val="000F120B"/>
    <w:rsid w:val="000F1884"/>
    <w:rsid w:val="000F1946"/>
    <w:rsid w:val="000F1951"/>
    <w:rsid w:val="000F1C46"/>
    <w:rsid w:val="000F1C70"/>
    <w:rsid w:val="000F2F54"/>
    <w:rsid w:val="000F316A"/>
    <w:rsid w:val="000F36C1"/>
    <w:rsid w:val="000F375A"/>
    <w:rsid w:val="000F3E58"/>
    <w:rsid w:val="000F49C3"/>
    <w:rsid w:val="000F555C"/>
    <w:rsid w:val="000F5573"/>
    <w:rsid w:val="000F6126"/>
    <w:rsid w:val="000F6451"/>
    <w:rsid w:val="000F7D97"/>
    <w:rsid w:val="00100615"/>
    <w:rsid w:val="00100BB8"/>
    <w:rsid w:val="001030AE"/>
    <w:rsid w:val="001041B9"/>
    <w:rsid w:val="00104CED"/>
    <w:rsid w:val="00104F80"/>
    <w:rsid w:val="0010511D"/>
    <w:rsid w:val="00106F08"/>
    <w:rsid w:val="001070CC"/>
    <w:rsid w:val="001074F5"/>
    <w:rsid w:val="0010774F"/>
    <w:rsid w:val="001104A7"/>
    <w:rsid w:val="0011078F"/>
    <w:rsid w:val="001108DF"/>
    <w:rsid w:val="00110984"/>
    <w:rsid w:val="00110A00"/>
    <w:rsid w:val="001115D0"/>
    <w:rsid w:val="00112FF6"/>
    <w:rsid w:val="00113653"/>
    <w:rsid w:val="00113698"/>
    <w:rsid w:val="00113AB7"/>
    <w:rsid w:val="00113D4D"/>
    <w:rsid w:val="00114F89"/>
    <w:rsid w:val="00115131"/>
    <w:rsid w:val="00115C18"/>
    <w:rsid w:val="00117775"/>
    <w:rsid w:val="00117891"/>
    <w:rsid w:val="00117CDC"/>
    <w:rsid w:val="00120472"/>
    <w:rsid w:val="00120786"/>
    <w:rsid w:val="001208D7"/>
    <w:rsid w:val="00120ED8"/>
    <w:rsid w:val="001233B8"/>
    <w:rsid w:val="0012363D"/>
    <w:rsid w:val="00123CE9"/>
    <w:rsid w:val="00123EB9"/>
    <w:rsid w:val="00124D24"/>
    <w:rsid w:val="0012628C"/>
    <w:rsid w:val="00126D8C"/>
    <w:rsid w:val="00127510"/>
    <w:rsid w:val="00127F18"/>
    <w:rsid w:val="00131252"/>
    <w:rsid w:val="0013138F"/>
    <w:rsid w:val="00131B45"/>
    <w:rsid w:val="00131B51"/>
    <w:rsid w:val="00131D79"/>
    <w:rsid w:val="00131EF0"/>
    <w:rsid w:val="00132FB1"/>
    <w:rsid w:val="0013322C"/>
    <w:rsid w:val="0013351E"/>
    <w:rsid w:val="00133A34"/>
    <w:rsid w:val="00133A36"/>
    <w:rsid w:val="001348DE"/>
    <w:rsid w:val="00134A17"/>
    <w:rsid w:val="00134AEF"/>
    <w:rsid w:val="001353B7"/>
    <w:rsid w:val="00135567"/>
    <w:rsid w:val="00136059"/>
    <w:rsid w:val="001365EE"/>
    <w:rsid w:val="00137147"/>
    <w:rsid w:val="00137F8C"/>
    <w:rsid w:val="00141F82"/>
    <w:rsid w:val="00142622"/>
    <w:rsid w:val="001428F5"/>
    <w:rsid w:val="00143550"/>
    <w:rsid w:val="00143729"/>
    <w:rsid w:val="0014372C"/>
    <w:rsid w:val="00143777"/>
    <w:rsid w:val="001440AC"/>
    <w:rsid w:val="001444F8"/>
    <w:rsid w:val="00144636"/>
    <w:rsid w:val="00144C80"/>
    <w:rsid w:val="00144FD3"/>
    <w:rsid w:val="0014547C"/>
    <w:rsid w:val="00145E26"/>
    <w:rsid w:val="0014622F"/>
    <w:rsid w:val="001468EC"/>
    <w:rsid w:val="0014704D"/>
    <w:rsid w:val="00151349"/>
    <w:rsid w:val="001519C1"/>
    <w:rsid w:val="00151BE8"/>
    <w:rsid w:val="00151DBE"/>
    <w:rsid w:val="001520B5"/>
    <w:rsid w:val="00152154"/>
    <w:rsid w:val="0015236A"/>
    <w:rsid w:val="001536DC"/>
    <w:rsid w:val="001537C9"/>
    <w:rsid w:val="0015396B"/>
    <w:rsid w:val="00153D4E"/>
    <w:rsid w:val="0015434D"/>
    <w:rsid w:val="00154A73"/>
    <w:rsid w:val="00154E95"/>
    <w:rsid w:val="00155BB5"/>
    <w:rsid w:val="00155E08"/>
    <w:rsid w:val="0015686C"/>
    <w:rsid w:val="00156BB0"/>
    <w:rsid w:val="00157A82"/>
    <w:rsid w:val="0016071F"/>
    <w:rsid w:val="00160D8E"/>
    <w:rsid w:val="00160D95"/>
    <w:rsid w:val="001613FA"/>
    <w:rsid w:val="00162684"/>
    <w:rsid w:val="00162832"/>
    <w:rsid w:val="0016291B"/>
    <w:rsid w:val="001636C4"/>
    <w:rsid w:val="001637B6"/>
    <w:rsid w:val="00163E08"/>
    <w:rsid w:val="00163FBA"/>
    <w:rsid w:val="00164B3A"/>
    <w:rsid w:val="001657F7"/>
    <w:rsid w:val="001664B0"/>
    <w:rsid w:val="001674FA"/>
    <w:rsid w:val="00167ADF"/>
    <w:rsid w:val="00167D35"/>
    <w:rsid w:val="0017053C"/>
    <w:rsid w:val="00170CCE"/>
    <w:rsid w:val="0017172E"/>
    <w:rsid w:val="00171CEC"/>
    <w:rsid w:val="00172A7D"/>
    <w:rsid w:val="001750B9"/>
    <w:rsid w:val="001751E1"/>
    <w:rsid w:val="001760A8"/>
    <w:rsid w:val="00176697"/>
    <w:rsid w:val="00176AEA"/>
    <w:rsid w:val="00180708"/>
    <w:rsid w:val="00181085"/>
    <w:rsid w:val="00181625"/>
    <w:rsid w:val="00182563"/>
    <w:rsid w:val="00183A05"/>
    <w:rsid w:val="00183FF6"/>
    <w:rsid w:val="00184481"/>
    <w:rsid w:val="00185123"/>
    <w:rsid w:val="0018668A"/>
    <w:rsid w:val="00186AB3"/>
    <w:rsid w:val="0018786A"/>
    <w:rsid w:val="001904E0"/>
    <w:rsid w:val="001910B0"/>
    <w:rsid w:val="00193A1B"/>
    <w:rsid w:val="00193BCC"/>
    <w:rsid w:val="00195C83"/>
    <w:rsid w:val="00196548"/>
    <w:rsid w:val="00196B6F"/>
    <w:rsid w:val="001A047D"/>
    <w:rsid w:val="001A096F"/>
    <w:rsid w:val="001A09F2"/>
    <w:rsid w:val="001A2B0F"/>
    <w:rsid w:val="001A302F"/>
    <w:rsid w:val="001A3166"/>
    <w:rsid w:val="001A33B4"/>
    <w:rsid w:val="001A37D3"/>
    <w:rsid w:val="001A39BF"/>
    <w:rsid w:val="001A3AB2"/>
    <w:rsid w:val="001A4588"/>
    <w:rsid w:val="001A45AD"/>
    <w:rsid w:val="001A48A1"/>
    <w:rsid w:val="001A4A23"/>
    <w:rsid w:val="001A4B86"/>
    <w:rsid w:val="001A60B8"/>
    <w:rsid w:val="001A62D6"/>
    <w:rsid w:val="001A6C02"/>
    <w:rsid w:val="001B05C9"/>
    <w:rsid w:val="001B0B33"/>
    <w:rsid w:val="001B14E1"/>
    <w:rsid w:val="001B1D0C"/>
    <w:rsid w:val="001B1FBF"/>
    <w:rsid w:val="001B1FF5"/>
    <w:rsid w:val="001B2675"/>
    <w:rsid w:val="001B3820"/>
    <w:rsid w:val="001B3C2E"/>
    <w:rsid w:val="001B4383"/>
    <w:rsid w:val="001B44A4"/>
    <w:rsid w:val="001B471F"/>
    <w:rsid w:val="001B4800"/>
    <w:rsid w:val="001B4968"/>
    <w:rsid w:val="001B4DC5"/>
    <w:rsid w:val="001B5DB3"/>
    <w:rsid w:val="001B6ED8"/>
    <w:rsid w:val="001B7239"/>
    <w:rsid w:val="001C046B"/>
    <w:rsid w:val="001C2E40"/>
    <w:rsid w:val="001C3179"/>
    <w:rsid w:val="001C3335"/>
    <w:rsid w:val="001C4EA6"/>
    <w:rsid w:val="001C52CC"/>
    <w:rsid w:val="001C52CE"/>
    <w:rsid w:val="001C5969"/>
    <w:rsid w:val="001C5A81"/>
    <w:rsid w:val="001C77DD"/>
    <w:rsid w:val="001D0C65"/>
    <w:rsid w:val="001D22EF"/>
    <w:rsid w:val="001D2926"/>
    <w:rsid w:val="001D30CB"/>
    <w:rsid w:val="001D39FE"/>
    <w:rsid w:val="001E01CB"/>
    <w:rsid w:val="001E0378"/>
    <w:rsid w:val="001E07D2"/>
    <w:rsid w:val="001E0F9B"/>
    <w:rsid w:val="001E1B13"/>
    <w:rsid w:val="001E20C4"/>
    <w:rsid w:val="001E30AA"/>
    <w:rsid w:val="001E3A44"/>
    <w:rsid w:val="001E3A6F"/>
    <w:rsid w:val="001E41DE"/>
    <w:rsid w:val="001E42D7"/>
    <w:rsid w:val="001E565D"/>
    <w:rsid w:val="001E781E"/>
    <w:rsid w:val="001F04BF"/>
    <w:rsid w:val="001F12B3"/>
    <w:rsid w:val="001F1458"/>
    <w:rsid w:val="001F15EB"/>
    <w:rsid w:val="001F1A3C"/>
    <w:rsid w:val="001F1B23"/>
    <w:rsid w:val="001F2754"/>
    <w:rsid w:val="001F292C"/>
    <w:rsid w:val="001F3330"/>
    <w:rsid w:val="001F387C"/>
    <w:rsid w:val="001F4535"/>
    <w:rsid w:val="001F4FFC"/>
    <w:rsid w:val="001F5437"/>
    <w:rsid w:val="001F5EAE"/>
    <w:rsid w:val="001F5FA1"/>
    <w:rsid w:val="001F6C6D"/>
    <w:rsid w:val="001F77EB"/>
    <w:rsid w:val="00200428"/>
    <w:rsid w:val="00201195"/>
    <w:rsid w:val="00201F44"/>
    <w:rsid w:val="002035C4"/>
    <w:rsid w:val="0020381F"/>
    <w:rsid w:val="002039A5"/>
    <w:rsid w:val="002040EC"/>
    <w:rsid w:val="00204A41"/>
    <w:rsid w:val="00204C2E"/>
    <w:rsid w:val="00205848"/>
    <w:rsid w:val="00205EF5"/>
    <w:rsid w:val="00205F18"/>
    <w:rsid w:val="00205F22"/>
    <w:rsid w:val="0020646F"/>
    <w:rsid w:val="00207215"/>
    <w:rsid w:val="0021023B"/>
    <w:rsid w:val="00211F42"/>
    <w:rsid w:val="00213551"/>
    <w:rsid w:val="00213752"/>
    <w:rsid w:val="00213FE6"/>
    <w:rsid w:val="002149B9"/>
    <w:rsid w:val="00214C4B"/>
    <w:rsid w:val="00214F3D"/>
    <w:rsid w:val="002155E3"/>
    <w:rsid w:val="002157D3"/>
    <w:rsid w:val="0021581B"/>
    <w:rsid w:val="00215A63"/>
    <w:rsid w:val="00215E2B"/>
    <w:rsid w:val="0021653F"/>
    <w:rsid w:val="00216A3B"/>
    <w:rsid w:val="002178AF"/>
    <w:rsid w:val="00217E34"/>
    <w:rsid w:val="002209D8"/>
    <w:rsid w:val="00220C98"/>
    <w:rsid w:val="002210F2"/>
    <w:rsid w:val="00223275"/>
    <w:rsid w:val="0022396A"/>
    <w:rsid w:val="00224354"/>
    <w:rsid w:val="00224401"/>
    <w:rsid w:val="0022463E"/>
    <w:rsid w:val="002258DF"/>
    <w:rsid w:val="0023249E"/>
    <w:rsid w:val="0023267E"/>
    <w:rsid w:val="00232B0F"/>
    <w:rsid w:val="00233857"/>
    <w:rsid w:val="00233EB6"/>
    <w:rsid w:val="002342F5"/>
    <w:rsid w:val="002349A8"/>
    <w:rsid w:val="0023522B"/>
    <w:rsid w:val="002352C3"/>
    <w:rsid w:val="00235B2F"/>
    <w:rsid w:val="00235B66"/>
    <w:rsid w:val="002365B7"/>
    <w:rsid w:val="00236A7A"/>
    <w:rsid w:val="00236C32"/>
    <w:rsid w:val="0023717F"/>
    <w:rsid w:val="0023799B"/>
    <w:rsid w:val="00241763"/>
    <w:rsid w:val="00241826"/>
    <w:rsid w:val="00242449"/>
    <w:rsid w:val="002430EF"/>
    <w:rsid w:val="00243421"/>
    <w:rsid w:val="00243452"/>
    <w:rsid w:val="002436FF"/>
    <w:rsid w:val="00243A52"/>
    <w:rsid w:val="002442A7"/>
    <w:rsid w:val="00244B8A"/>
    <w:rsid w:val="00245078"/>
    <w:rsid w:val="0024597B"/>
    <w:rsid w:val="00245BA8"/>
    <w:rsid w:val="00245E36"/>
    <w:rsid w:val="00246542"/>
    <w:rsid w:val="0024686D"/>
    <w:rsid w:val="00246ADD"/>
    <w:rsid w:val="00246CA8"/>
    <w:rsid w:val="002470B2"/>
    <w:rsid w:val="00247C9C"/>
    <w:rsid w:val="00250727"/>
    <w:rsid w:val="00250FC4"/>
    <w:rsid w:val="002510F5"/>
    <w:rsid w:val="00253E0C"/>
    <w:rsid w:val="0025464D"/>
    <w:rsid w:val="00255162"/>
    <w:rsid w:val="002556A6"/>
    <w:rsid w:val="00255FF8"/>
    <w:rsid w:val="00256CEC"/>
    <w:rsid w:val="00256E4E"/>
    <w:rsid w:val="00257024"/>
    <w:rsid w:val="00257317"/>
    <w:rsid w:val="00260145"/>
    <w:rsid w:val="00260955"/>
    <w:rsid w:val="002616B3"/>
    <w:rsid w:val="0026177F"/>
    <w:rsid w:val="002620AE"/>
    <w:rsid w:val="002623D2"/>
    <w:rsid w:val="0026275E"/>
    <w:rsid w:val="002634CF"/>
    <w:rsid w:val="002637CA"/>
    <w:rsid w:val="00263DBE"/>
    <w:rsid w:val="00264AB7"/>
    <w:rsid w:val="00264C78"/>
    <w:rsid w:val="002662E5"/>
    <w:rsid w:val="00266613"/>
    <w:rsid w:val="002678E4"/>
    <w:rsid w:val="0027087E"/>
    <w:rsid w:val="0027089C"/>
    <w:rsid w:val="00271179"/>
    <w:rsid w:val="00271CD4"/>
    <w:rsid w:val="00273289"/>
    <w:rsid w:val="00273318"/>
    <w:rsid w:val="002737C9"/>
    <w:rsid w:val="0027408E"/>
    <w:rsid w:val="0027487C"/>
    <w:rsid w:val="00275770"/>
    <w:rsid w:val="002758CA"/>
    <w:rsid w:val="00275B3C"/>
    <w:rsid w:val="00275DBC"/>
    <w:rsid w:val="00276043"/>
    <w:rsid w:val="002762EF"/>
    <w:rsid w:val="0027704E"/>
    <w:rsid w:val="00277208"/>
    <w:rsid w:val="00277290"/>
    <w:rsid w:val="00277543"/>
    <w:rsid w:val="0028125B"/>
    <w:rsid w:val="00281B59"/>
    <w:rsid w:val="00282035"/>
    <w:rsid w:val="002845A2"/>
    <w:rsid w:val="00284864"/>
    <w:rsid w:val="00284AB4"/>
    <w:rsid w:val="00284B03"/>
    <w:rsid w:val="002852BE"/>
    <w:rsid w:val="00285BCA"/>
    <w:rsid w:val="00286B5E"/>
    <w:rsid w:val="00286FDC"/>
    <w:rsid w:val="00287A92"/>
    <w:rsid w:val="002904B3"/>
    <w:rsid w:val="002907E2"/>
    <w:rsid w:val="00290BCA"/>
    <w:rsid w:val="00290BE7"/>
    <w:rsid w:val="00290D84"/>
    <w:rsid w:val="00291C18"/>
    <w:rsid w:val="00292342"/>
    <w:rsid w:val="0029357E"/>
    <w:rsid w:val="00293C32"/>
    <w:rsid w:val="00294189"/>
    <w:rsid w:val="002941A5"/>
    <w:rsid w:val="0029689F"/>
    <w:rsid w:val="00296A32"/>
    <w:rsid w:val="002970B3"/>
    <w:rsid w:val="002A15EC"/>
    <w:rsid w:val="002A1D92"/>
    <w:rsid w:val="002A1DA8"/>
    <w:rsid w:val="002A201A"/>
    <w:rsid w:val="002A3538"/>
    <w:rsid w:val="002A53AE"/>
    <w:rsid w:val="002A562C"/>
    <w:rsid w:val="002A721C"/>
    <w:rsid w:val="002A757E"/>
    <w:rsid w:val="002A7594"/>
    <w:rsid w:val="002A75D3"/>
    <w:rsid w:val="002A7635"/>
    <w:rsid w:val="002B02CB"/>
    <w:rsid w:val="002B03B4"/>
    <w:rsid w:val="002B03F4"/>
    <w:rsid w:val="002B06D8"/>
    <w:rsid w:val="002B0DCD"/>
    <w:rsid w:val="002B1FC8"/>
    <w:rsid w:val="002B2EC1"/>
    <w:rsid w:val="002B2FDF"/>
    <w:rsid w:val="002B38E9"/>
    <w:rsid w:val="002B45A4"/>
    <w:rsid w:val="002B49A9"/>
    <w:rsid w:val="002B49AD"/>
    <w:rsid w:val="002B5357"/>
    <w:rsid w:val="002B55E6"/>
    <w:rsid w:val="002B578F"/>
    <w:rsid w:val="002B5D40"/>
    <w:rsid w:val="002B5EC2"/>
    <w:rsid w:val="002B673B"/>
    <w:rsid w:val="002B789C"/>
    <w:rsid w:val="002B7D32"/>
    <w:rsid w:val="002C13BF"/>
    <w:rsid w:val="002C1534"/>
    <w:rsid w:val="002C17D0"/>
    <w:rsid w:val="002C185E"/>
    <w:rsid w:val="002C265B"/>
    <w:rsid w:val="002C3096"/>
    <w:rsid w:val="002C3374"/>
    <w:rsid w:val="002C3397"/>
    <w:rsid w:val="002C3418"/>
    <w:rsid w:val="002C3CD6"/>
    <w:rsid w:val="002C3E29"/>
    <w:rsid w:val="002C4CA6"/>
    <w:rsid w:val="002C58CC"/>
    <w:rsid w:val="002C616B"/>
    <w:rsid w:val="002C6ABB"/>
    <w:rsid w:val="002C6B2F"/>
    <w:rsid w:val="002C792B"/>
    <w:rsid w:val="002D02BB"/>
    <w:rsid w:val="002D1F78"/>
    <w:rsid w:val="002D2155"/>
    <w:rsid w:val="002D22B7"/>
    <w:rsid w:val="002D236B"/>
    <w:rsid w:val="002D281F"/>
    <w:rsid w:val="002D2D1D"/>
    <w:rsid w:val="002D3757"/>
    <w:rsid w:val="002D3F00"/>
    <w:rsid w:val="002D42D8"/>
    <w:rsid w:val="002D4558"/>
    <w:rsid w:val="002D4E78"/>
    <w:rsid w:val="002D51F5"/>
    <w:rsid w:val="002D56FC"/>
    <w:rsid w:val="002D57B7"/>
    <w:rsid w:val="002D66D7"/>
    <w:rsid w:val="002D6E81"/>
    <w:rsid w:val="002D761E"/>
    <w:rsid w:val="002E0EF5"/>
    <w:rsid w:val="002E1268"/>
    <w:rsid w:val="002E1766"/>
    <w:rsid w:val="002E1B1A"/>
    <w:rsid w:val="002E202E"/>
    <w:rsid w:val="002E29D4"/>
    <w:rsid w:val="002E2C12"/>
    <w:rsid w:val="002E32E0"/>
    <w:rsid w:val="002E379C"/>
    <w:rsid w:val="002E396D"/>
    <w:rsid w:val="002E4D61"/>
    <w:rsid w:val="002E4DBB"/>
    <w:rsid w:val="002E4F88"/>
    <w:rsid w:val="002E54BA"/>
    <w:rsid w:val="002E5C0E"/>
    <w:rsid w:val="002E7270"/>
    <w:rsid w:val="002F0075"/>
    <w:rsid w:val="002F01E5"/>
    <w:rsid w:val="002F0F15"/>
    <w:rsid w:val="002F1A8C"/>
    <w:rsid w:val="002F2D1E"/>
    <w:rsid w:val="002F2DBF"/>
    <w:rsid w:val="002F31A9"/>
    <w:rsid w:val="002F696B"/>
    <w:rsid w:val="002F6AC0"/>
    <w:rsid w:val="002F784B"/>
    <w:rsid w:val="002F7ACE"/>
    <w:rsid w:val="002F7D9A"/>
    <w:rsid w:val="0030071C"/>
    <w:rsid w:val="00300CC5"/>
    <w:rsid w:val="0030293B"/>
    <w:rsid w:val="00302D3B"/>
    <w:rsid w:val="00302F8F"/>
    <w:rsid w:val="00303122"/>
    <w:rsid w:val="00303764"/>
    <w:rsid w:val="00303B81"/>
    <w:rsid w:val="00303F27"/>
    <w:rsid w:val="00304395"/>
    <w:rsid w:val="00305C56"/>
    <w:rsid w:val="00306131"/>
    <w:rsid w:val="0030646E"/>
    <w:rsid w:val="003070DF"/>
    <w:rsid w:val="00307529"/>
    <w:rsid w:val="00307916"/>
    <w:rsid w:val="003079E9"/>
    <w:rsid w:val="00307F1C"/>
    <w:rsid w:val="00310F8E"/>
    <w:rsid w:val="00310FED"/>
    <w:rsid w:val="003125A2"/>
    <w:rsid w:val="00312C5C"/>
    <w:rsid w:val="00313340"/>
    <w:rsid w:val="00313540"/>
    <w:rsid w:val="00314170"/>
    <w:rsid w:val="003141AA"/>
    <w:rsid w:val="003143A7"/>
    <w:rsid w:val="00316517"/>
    <w:rsid w:val="0031684F"/>
    <w:rsid w:val="0031722B"/>
    <w:rsid w:val="00317A45"/>
    <w:rsid w:val="00317E43"/>
    <w:rsid w:val="0032010C"/>
    <w:rsid w:val="0032029D"/>
    <w:rsid w:val="00321345"/>
    <w:rsid w:val="00321694"/>
    <w:rsid w:val="003218AD"/>
    <w:rsid w:val="00321D1E"/>
    <w:rsid w:val="003221BF"/>
    <w:rsid w:val="003226CD"/>
    <w:rsid w:val="00324230"/>
    <w:rsid w:val="003245F6"/>
    <w:rsid w:val="00324864"/>
    <w:rsid w:val="00326412"/>
    <w:rsid w:val="00326F86"/>
    <w:rsid w:val="00327F54"/>
    <w:rsid w:val="003313ED"/>
    <w:rsid w:val="00331A92"/>
    <w:rsid w:val="00332937"/>
    <w:rsid w:val="00332F35"/>
    <w:rsid w:val="00333361"/>
    <w:rsid w:val="00333548"/>
    <w:rsid w:val="00333720"/>
    <w:rsid w:val="00334C8C"/>
    <w:rsid w:val="00335ACA"/>
    <w:rsid w:val="00335C4C"/>
    <w:rsid w:val="0033625E"/>
    <w:rsid w:val="00336FE8"/>
    <w:rsid w:val="0033716D"/>
    <w:rsid w:val="00337681"/>
    <w:rsid w:val="00337786"/>
    <w:rsid w:val="003404CA"/>
    <w:rsid w:val="003408EF"/>
    <w:rsid w:val="00341ECB"/>
    <w:rsid w:val="003426B1"/>
    <w:rsid w:val="0034284E"/>
    <w:rsid w:val="0034518B"/>
    <w:rsid w:val="00345608"/>
    <w:rsid w:val="00345C83"/>
    <w:rsid w:val="00346340"/>
    <w:rsid w:val="00346930"/>
    <w:rsid w:val="00346B60"/>
    <w:rsid w:val="00346FEE"/>
    <w:rsid w:val="00347C01"/>
    <w:rsid w:val="00347D2A"/>
    <w:rsid w:val="00350114"/>
    <w:rsid w:val="003502B9"/>
    <w:rsid w:val="00350D22"/>
    <w:rsid w:val="0035142B"/>
    <w:rsid w:val="00351C31"/>
    <w:rsid w:val="0035295C"/>
    <w:rsid w:val="00352D74"/>
    <w:rsid w:val="003535C3"/>
    <w:rsid w:val="003549B5"/>
    <w:rsid w:val="00354FB1"/>
    <w:rsid w:val="003554CF"/>
    <w:rsid w:val="003555C7"/>
    <w:rsid w:val="0035567A"/>
    <w:rsid w:val="00355B64"/>
    <w:rsid w:val="00356041"/>
    <w:rsid w:val="003566C9"/>
    <w:rsid w:val="003567CD"/>
    <w:rsid w:val="00356B8D"/>
    <w:rsid w:val="003573C0"/>
    <w:rsid w:val="003574C2"/>
    <w:rsid w:val="0036076B"/>
    <w:rsid w:val="00360C3D"/>
    <w:rsid w:val="00360E76"/>
    <w:rsid w:val="00361AD2"/>
    <w:rsid w:val="00362C29"/>
    <w:rsid w:val="00362D27"/>
    <w:rsid w:val="0036428B"/>
    <w:rsid w:val="00364497"/>
    <w:rsid w:val="00364686"/>
    <w:rsid w:val="0036560C"/>
    <w:rsid w:val="00365992"/>
    <w:rsid w:val="00365D1E"/>
    <w:rsid w:val="003669C0"/>
    <w:rsid w:val="00366CB6"/>
    <w:rsid w:val="003679E9"/>
    <w:rsid w:val="00367D71"/>
    <w:rsid w:val="00370015"/>
    <w:rsid w:val="00370A3D"/>
    <w:rsid w:val="00370C39"/>
    <w:rsid w:val="00371083"/>
    <w:rsid w:val="00371CFE"/>
    <w:rsid w:val="00372AB5"/>
    <w:rsid w:val="00373187"/>
    <w:rsid w:val="003734F3"/>
    <w:rsid w:val="00373F4C"/>
    <w:rsid w:val="00374369"/>
    <w:rsid w:val="00375356"/>
    <w:rsid w:val="0037543B"/>
    <w:rsid w:val="00375776"/>
    <w:rsid w:val="003757E5"/>
    <w:rsid w:val="0037595F"/>
    <w:rsid w:val="00375E66"/>
    <w:rsid w:val="003763D3"/>
    <w:rsid w:val="00376C6D"/>
    <w:rsid w:val="00376F9D"/>
    <w:rsid w:val="00377319"/>
    <w:rsid w:val="00377425"/>
    <w:rsid w:val="00377B79"/>
    <w:rsid w:val="00382399"/>
    <w:rsid w:val="003829D5"/>
    <w:rsid w:val="003836AB"/>
    <w:rsid w:val="003854E6"/>
    <w:rsid w:val="00385822"/>
    <w:rsid w:val="00385DA6"/>
    <w:rsid w:val="0038601A"/>
    <w:rsid w:val="003861F5"/>
    <w:rsid w:val="00386226"/>
    <w:rsid w:val="00386A79"/>
    <w:rsid w:val="00386F51"/>
    <w:rsid w:val="0038777A"/>
    <w:rsid w:val="00390095"/>
    <w:rsid w:val="00390414"/>
    <w:rsid w:val="00390575"/>
    <w:rsid w:val="00390CF7"/>
    <w:rsid w:val="003919C5"/>
    <w:rsid w:val="00392769"/>
    <w:rsid w:val="0039335B"/>
    <w:rsid w:val="0039375E"/>
    <w:rsid w:val="003942D4"/>
    <w:rsid w:val="00394A54"/>
    <w:rsid w:val="0039521B"/>
    <w:rsid w:val="0039537A"/>
    <w:rsid w:val="00395592"/>
    <w:rsid w:val="00395941"/>
    <w:rsid w:val="00395D49"/>
    <w:rsid w:val="003972F7"/>
    <w:rsid w:val="00397507"/>
    <w:rsid w:val="003976F5"/>
    <w:rsid w:val="003A0680"/>
    <w:rsid w:val="003A0DA5"/>
    <w:rsid w:val="003A1060"/>
    <w:rsid w:val="003A1292"/>
    <w:rsid w:val="003A14C6"/>
    <w:rsid w:val="003A2A31"/>
    <w:rsid w:val="003A542C"/>
    <w:rsid w:val="003A5959"/>
    <w:rsid w:val="003A5B4F"/>
    <w:rsid w:val="003A6191"/>
    <w:rsid w:val="003A6567"/>
    <w:rsid w:val="003A6BF7"/>
    <w:rsid w:val="003A7338"/>
    <w:rsid w:val="003A7682"/>
    <w:rsid w:val="003A79BC"/>
    <w:rsid w:val="003B055F"/>
    <w:rsid w:val="003B0C8B"/>
    <w:rsid w:val="003B0D28"/>
    <w:rsid w:val="003B15DD"/>
    <w:rsid w:val="003B15FA"/>
    <w:rsid w:val="003B1D2D"/>
    <w:rsid w:val="003B207A"/>
    <w:rsid w:val="003B240B"/>
    <w:rsid w:val="003B2F2A"/>
    <w:rsid w:val="003B3B79"/>
    <w:rsid w:val="003B3D5C"/>
    <w:rsid w:val="003B4C75"/>
    <w:rsid w:val="003B4F21"/>
    <w:rsid w:val="003B4F61"/>
    <w:rsid w:val="003B52A5"/>
    <w:rsid w:val="003B5707"/>
    <w:rsid w:val="003B5A9B"/>
    <w:rsid w:val="003B6E17"/>
    <w:rsid w:val="003B70BD"/>
    <w:rsid w:val="003B7104"/>
    <w:rsid w:val="003B7B31"/>
    <w:rsid w:val="003C0543"/>
    <w:rsid w:val="003C18D2"/>
    <w:rsid w:val="003C2539"/>
    <w:rsid w:val="003C25B2"/>
    <w:rsid w:val="003C3004"/>
    <w:rsid w:val="003C31F4"/>
    <w:rsid w:val="003C3244"/>
    <w:rsid w:val="003C348B"/>
    <w:rsid w:val="003C36C7"/>
    <w:rsid w:val="003C3B3E"/>
    <w:rsid w:val="003C4483"/>
    <w:rsid w:val="003C5CBE"/>
    <w:rsid w:val="003C651E"/>
    <w:rsid w:val="003C6A06"/>
    <w:rsid w:val="003C7BED"/>
    <w:rsid w:val="003C7C72"/>
    <w:rsid w:val="003C7EB2"/>
    <w:rsid w:val="003D01C2"/>
    <w:rsid w:val="003D0EF8"/>
    <w:rsid w:val="003D160E"/>
    <w:rsid w:val="003D17C0"/>
    <w:rsid w:val="003D2455"/>
    <w:rsid w:val="003D2918"/>
    <w:rsid w:val="003D2CEF"/>
    <w:rsid w:val="003D3BD9"/>
    <w:rsid w:val="003D4D8B"/>
    <w:rsid w:val="003D6FD7"/>
    <w:rsid w:val="003D7B8C"/>
    <w:rsid w:val="003D7C93"/>
    <w:rsid w:val="003E1220"/>
    <w:rsid w:val="003E1A68"/>
    <w:rsid w:val="003E2489"/>
    <w:rsid w:val="003E2A1C"/>
    <w:rsid w:val="003E32D4"/>
    <w:rsid w:val="003E3476"/>
    <w:rsid w:val="003E3A63"/>
    <w:rsid w:val="003E3F7B"/>
    <w:rsid w:val="003E40A6"/>
    <w:rsid w:val="003E4740"/>
    <w:rsid w:val="003E5165"/>
    <w:rsid w:val="003E59F3"/>
    <w:rsid w:val="003E6101"/>
    <w:rsid w:val="003E6907"/>
    <w:rsid w:val="003E6AA5"/>
    <w:rsid w:val="003F03FC"/>
    <w:rsid w:val="003F04DA"/>
    <w:rsid w:val="003F07FC"/>
    <w:rsid w:val="003F0E13"/>
    <w:rsid w:val="003F0FF9"/>
    <w:rsid w:val="003F161F"/>
    <w:rsid w:val="003F170D"/>
    <w:rsid w:val="003F1CD3"/>
    <w:rsid w:val="003F22AE"/>
    <w:rsid w:val="003F28D6"/>
    <w:rsid w:val="003F2C8F"/>
    <w:rsid w:val="003F2DE7"/>
    <w:rsid w:val="003F3AD9"/>
    <w:rsid w:val="003F4397"/>
    <w:rsid w:val="003F4E43"/>
    <w:rsid w:val="003F580C"/>
    <w:rsid w:val="003F5B6C"/>
    <w:rsid w:val="003F6AA1"/>
    <w:rsid w:val="003F7620"/>
    <w:rsid w:val="003F76A2"/>
    <w:rsid w:val="003F76C4"/>
    <w:rsid w:val="003F7FF8"/>
    <w:rsid w:val="00400D4E"/>
    <w:rsid w:val="0040110C"/>
    <w:rsid w:val="004013CD"/>
    <w:rsid w:val="004022FA"/>
    <w:rsid w:val="00402B9D"/>
    <w:rsid w:val="0040320E"/>
    <w:rsid w:val="004032F3"/>
    <w:rsid w:val="00403B5D"/>
    <w:rsid w:val="004041A6"/>
    <w:rsid w:val="00404B58"/>
    <w:rsid w:val="00405873"/>
    <w:rsid w:val="00406838"/>
    <w:rsid w:val="00406A9D"/>
    <w:rsid w:val="00407B14"/>
    <w:rsid w:val="00407B8B"/>
    <w:rsid w:val="00410001"/>
    <w:rsid w:val="00410139"/>
    <w:rsid w:val="0041044E"/>
    <w:rsid w:val="00410598"/>
    <w:rsid w:val="004114D2"/>
    <w:rsid w:val="00411773"/>
    <w:rsid w:val="00411F18"/>
    <w:rsid w:val="0041202B"/>
    <w:rsid w:val="004126A8"/>
    <w:rsid w:val="00412E53"/>
    <w:rsid w:val="0041332E"/>
    <w:rsid w:val="004137CD"/>
    <w:rsid w:val="00413B03"/>
    <w:rsid w:val="00413D01"/>
    <w:rsid w:val="00414182"/>
    <w:rsid w:val="00414383"/>
    <w:rsid w:val="0041463D"/>
    <w:rsid w:val="00415077"/>
    <w:rsid w:val="004153B4"/>
    <w:rsid w:val="004153E1"/>
    <w:rsid w:val="00416C07"/>
    <w:rsid w:val="00416C99"/>
    <w:rsid w:val="00417241"/>
    <w:rsid w:val="00417796"/>
    <w:rsid w:val="00417E11"/>
    <w:rsid w:val="0042152B"/>
    <w:rsid w:val="00421B29"/>
    <w:rsid w:val="00422004"/>
    <w:rsid w:val="004225E9"/>
    <w:rsid w:val="004229B4"/>
    <w:rsid w:val="00423047"/>
    <w:rsid w:val="0042331D"/>
    <w:rsid w:val="00423680"/>
    <w:rsid w:val="004240D6"/>
    <w:rsid w:val="00425042"/>
    <w:rsid w:val="004253A4"/>
    <w:rsid w:val="00425F24"/>
    <w:rsid w:val="00426174"/>
    <w:rsid w:val="00426292"/>
    <w:rsid w:val="00426E40"/>
    <w:rsid w:val="00427956"/>
    <w:rsid w:val="00427F70"/>
    <w:rsid w:val="00430053"/>
    <w:rsid w:val="004313F1"/>
    <w:rsid w:val="0043190A"/>
    <w:rsid w:val="00431D59"/>
    <w:rsid w:val="00432BF9"/>
    <w:rsid w:val="00432C75"/>
    <w:rsid w:val="0043356B"/>
    <w:rsid w:val="00433887"/>
    <w:rsid w:val="00434158"/>
    <w:rsid w:val="004349A0"/>
    <w:rsid w:val="00434EB4"/>
    <w:rsid w:val="00434FFD"/>
    <w:rsid w:val="00436227"/>
    <w:rsid w:val="004364FE"/>
    <w:rsid w:val="00436C81"/>
    <w:rsid w:val="00436DBA"/>
    <w:rsid w:val="00436E85"/>
    <w:rsid w:val="00437F87"/>
    <w:rsid w:val="0044026E"/>
    <w:rsid w:val="00440386"/>
    <w:rsid w:val="00440733"/>
    <w:rsid w:val="00440B1A"/>
    <w:rsid w:val="0044187C"/>
    <w:rsid w:val="00441C78"/>
    <w:rsid w:val="00442E69"/>
    <w:rsid w:val="00445909"/>
    <w:rsid w:val="004464C0"/>
    <w:rsid w:val="004467A9"/>
    <w:rsid w:val="0044743D"/>
    <w:rsid w:val="00447F70"/>
    <w:rsid w:val="00450151"/>
    <w:rsid w:val="00450314"/>
    <w:rsid w:val="0045035F"/>
    <w:rsid w:val="00450D18"/>
    <w:rsid w:val="0045162D"/>
    <w:rsid w:val="00451E33"/>
    <w:rsid w:val="00451FA8"/>
    <w:rsid w:val="00452676"/>
    <w:rsid w:val="00453367"/>
    <w:rsid w:val="00453767"/>
    <w:rsid w:val="00453D91"/>
    <w:rsid w:val="0045579F"/>
    <w:rsid w:val="00455C81"/>
    <w:rsid w:val="00456073"/>
    <w:rsid w:val="00456539"/>
    <w:rsid w:val="00456553"/>
    <w:rsid w:val="0045664F"/>
    <w:rsid w:val="0045677E"/>
    <w:rsid w:val="004568A5"/>
    <w:rsid w:val="00456E18"/>
    <w:rsid w:val="0045755D"/>
    <w:rsid w:val="00460227"/>
    <w:rsid w:val="004610A0"/>
    <w:rsid w:val="00461738"/>
    <w:rsid w:val="00461837"/>
    <w:rsid w:val="00462BA7"/>
    <w:rsid w:val="00463568"/>
    <w:rsid w:val="00464767"/>
    <w:rsid w:val="0046496D"/>
    <w:rsid w:val="00465584"/>
    <w:rsid w:val="00466BE4"/>
    <w:rsid w:val="00466CC8"/>
    <w:rsid w:val="00466DB1"/>
    <w:rsid w:val="004677B0"/>
    <w:rsid w:val="004701E4"/>
    <w:rsid w:val="004712F7"/>
    <w:rsid w:val="00471811"/>
    <w:rsid w:val="00471DA4"/>
    <w:rsid w:val="00471EEB"/>
    <w:rsid w:val="004722F3"/>
    <w:rsid w:val="0047239F"/>
    <w:rsid w:val="00473064"/>
    <w:rsid w:val="00473FC8"/>
    <w:rsid w:val="004742BB"/>
    <w:rsid w:val="00474443"/>
    <w:rsid w:val="004746DA"/>
    <w:rsid w:val="00474B94"/>
    <w:rsid w:val="00475713"/>
    <w:rsid w:val="00476DE6"/>
    <w:rsid w:val="004771F5"/>
    <w:rsid w:val="004771FE"/>
    <w:rsid w:val="00477AAA"/>
    <w:rsid w:val="00477E76"/>
    <w:rsid w:val="004802B5"/>
    <w:rsid w:val="00480F5B"/>
    <w:rsid w:val="00480FAF"/>
    <w:rsid w:val="00481819"/>
    <w:rsid w:val="00481C61"/>
    <w:rsid w:val="00482DEC"/>
    <w:rsid w:val="00483CD4"/>
    <w:rsid w:val="004840A3"/>
    <w:rsid w:val="00484C27"/>
    <w:rsid w:val="00484CD2"/>
    <w:rsid w:val="004854FB"/>
    <w:rsid w:val="004855CE"/>
    <w:rsid w:val="00485EA6"/>
    <w:rsid w:val="004860F4"/>
    <w:rsid w:val="004862D5"/>
    <w:rsid w:val="00486B9F"/>
    <w:rsid w:val="00487B29"/>
    <w:rsid w:val="00487CB2"/>
    <w:rsid w:val="0049010F"/>
    <w:rsid w:val="004907BE"/>
    <w:rsid w:val="00490B67"/>
    <w:rsid w:val="00490E1C"/>
    <w:rsid w:val="00490EC9"/>
    <w:rsid w:val="004911AB"/>
    <w:rsid w:val="00491C4F"/>
    <w:rsid w:val="0049275E"/>
    <w:rsid w:val="004930D3"/>
    <w:rsid w:val="00493647"/>
    <w:rsid w:val="00493DA8"/>
    <w:rsid w:val="004941CD"/>
    <w:rsid w:val="0049441D"/>
    <w:rsid w:val="00494940"/>
    <w:rsid w:val="00495221"/>
    <w:rsid w:val="0049565C"/>
    <w:rsid w:val="00495A17"/>
    <w:rsid w:val="00495A8D"/>
    <w:rsid w:val="004960A9"/>
    <w:rsid w:val="00496F88"/>
    <w:rsid w:val="004970C9"/>
    <w:rsid w:val="0049782E"/>
    <w:rsid w:val="00497A34"/>
    <w:rsid w:val="00497D05"/>
    <w:rsid w:val="00497D08"/>
    <w:rsid w:val="004A1255"/>
    <w:rsid w:val="004A1300"/>
    <w:rsid w:val="004A13A7"/>
    <w:rsid w:val="004A1622"/>
    <w:rsid w:val="004A1D92"/>
    <w:rsid w:val="004A23A3"/>
    <w:rsid w:val="004A2A19"/>
    <w:rsid w:val="004A453F"/>
    <w:rsid w:val="004A4669"/>
    <w:rsid w:val="004A5B96"/>
    <w:rsid w:val="004A69C2"/>
    <w:rsid w:val="004A6DB8"/>
    <w:rsid w:val="004A6E21"/>
    <w:rsid w:val="004A72C5"/>
    <w:rsid w:val="004A77ED"/>
    <w:rsid w:val="004B0081"/>
    <w:rsid w:val="004B01EA"/>
    <w:rsid w:val="004B0CE8"/>
    <w:rsid w:val="004B0E8F"/>
    <w:rsid w:val="004B2894"/>
    <w:rsid w:val="004B2A8A"/>
    <w:rsid w:val="004B355D"/>
    <w:rsid w:val="004B3EB7"/>
    <w:rsid w:val="004B4466"/>
    <w:rsid w:val="004B4E10"/>
    <w:rsid w:val="004B4EDF"/>
    <w:rsid w:val="004B5CA3"/>
    <w:rsid w:val="004B5FFE"/>
    <w:rsid w:val="004B662E"/>
    <w:rsid w:val="004B6A3C"/>
    <w:rsid w:val="004B6A83"/>
    <w:rsid w:val="004B6C5C"/>
    <w:rsid w:val="004B709F"/>
    <w:rsid w:val="004B7325"/>
    <w:rsid w:val="004B7E6F"/>
    <w:rsid w:val="004C0EDA"/>
    <w:rsid w:val="004C1367"/>
    <w:rsid w:val="004C27E2"/>
    <w:rsid w:val="004C2F35"/>
    <w:rsid w:val="004C3F7A"/>
    <w:rsid w:val="004C47A1"/>
    <w:rsid w:val="004C47F2"/>
    <w:rsid w:val="004C486D"/>
    <w:rsid w:val="004C4967"/>
    <w:rsid w:val="004C5554"/>
    <w:rsid w:val="004C5E24"/>
    <w:rsid w:val="004C64FC"/>
    <w:rsid w:val="004C68A4"/>
    <w:rsid w:val="004C693F"/>
    <w:rsid w:val="004C69E9"/>
    <w:rsid w:val="004C6B8F"/>
    <w:rsid w:val="004C7539"/>
    <w:rsid w:val="004C76DD"/>
    <w:rsid w:val="004C7C3D"/>
    <w:rsid w:val="004C7ED2"/>
    <w:rsid w:val="004D03CC"/>
    <w:rsid w:val="004D1CAC"/>
    <w:rsid w:val="004D26B2"/>
    <w:rsid w:val="004D2751"/>
    <w:rsid w:val="004D384C"/>
    <w:rsid w:val="004D6223"/>
    <w:rsid w:val="004D62D8"/>
    <w:rsid w:val="004D63DF"/>
    <w:rsid w:val="004D6830"/>
    <w:rsid w:val="004D6880"/>
    <w:rsid w:val="004D6AA6"/>
    <w:rsid w:val="004D7B0D"/>
    <w:rsid w:val="004E0F78"/>
    <w:rsid w:val="004E1147"/>
    <w:rsid w:val="004E1251"/>
    <w:rsid w:val="004E1433"/>
    <w:rsid w:val="004E1478"/>
    <w:rsid w:val="004E14F4"/>
    <w:rsid w:val="004E1546"/>
    <w:rsid w:val="004E1C03"/>
    <w:rsid w:val="004E2B5B"/>
    <w:rsid w:val="004E2DF5"/>
    <w:rsid w:val="004E5306"/>
    <w:rsid w:val="004E5528"/>
    <w:rsid w:val="004E5A3E"/>
    <w:rsid w:val="004E5C4D"/>
    <w:rsid w:val="004E7248"/>
    <w:rsid w:val="004E74D8"/>
    <w:rsid w:val="004E792D"/>
    <w:rsid w:val="004E796C"/>
    <w:rsid w:val="004E7E8B"/>
    <w:rsid w:val="004E7ED4"/>
    <w:rsid w:val="004F0440"/>
    <w:rsid w:val="004F0CEA"/>
    <w:rsid w:val="004F19ED"/>
    <w:rsid w:val="004F1A07"/>
    <w:rsid w:val="004F2332"/>
    <w:rsid w:val="004F29AB"/>
    <w:rsid w:val="004F2B30"/>
    <w:rsid w:val="004F32A4"/>
    <w:rsid w:val="004F3808"/>
    <w:rsid w:val="004F3DBE"/>
    <w:rsid w:val="004F3F01"/>
    <w:rsid w:val="004F44CD"/>
    <w:rsid w:val="004F479E"/>
    <w:rsid w:val="004F49A8"/>
    <w:rsid w:val="004F4D74"/>
    <w:rsid w:val="004F5B9F"/>
    <w:rsid w:val="004F5E16"/>
    <w:rsid w:val="004F5F8A"/>
    <w:rsid w:val="004F7E7E"/>
    <w:rsid w:val="005004AF"/>
    <w:rsid w:val="00500EE6"/>
    <w:rsid w:val="00500F53"/>
    <w:rsid w:val="00500FAA"/>
    <w:rsid w:val="00501975"/>
    <w:rsid w:val="00501BDD"/>
    <w:rsid w:val="00502A15"/>
    <w:rsid w:val="0050308A"/>
    <w:rsid w:val="005035B7"/>
    <w:rsid w:val="0050414F"/>
    <w:rsid w:val="00504548"/>
    <w:rsid w:val="005051FF"/>
    <w:rsid w:val="00505B79"/>
    <w:rsid w:val="00505BB7"/>
    <w:rsid w:val="0050694E"/>
    <w:rsid w:val="00507301"/>
    <w:rsid w:val="00507336"/>
    <w:rsid w:val="0051023D"/>
    <w:rsid w:val="00510753"/>
    <w:rsid w:val="005108E7"/>
    <w:rsid w:val="00510C6E"/>
    <w:rsid w:val="00511E16"/>
    <w:rsid w:val="005121A8"/>
    <w:rsid w:val="005121C6"/>
    <w:rsid w:val="005131BF"/>
    <w:rsid w:val="00513711"/>
    <w:rsid w:val="005137FA"/>
    <w:rsid w:val="00513C67"/>
    <w:rsid w:val="00515BF4"/>
    <w:rsid w:val="00515F55"/>
    <w:rsid w:val="00515F5B"/>
    <w:rsid w:val="00516CFD"/>
    <w:rsid w:val="005179DE"/>
    <w:rsid w:val="00517AC8"/>
    <w:rsid w:val="00517FA9"/>
    <w:rsid w:val="00520916"/>
    <w:rsid w:val="005209EA"/>
    <w:rsid w:val="005214A4"/>
    <w:rsid w:val="00521520"/>
    <w:rsid w:val="0052181D"/>
    <w:rsid w:val="00521B14"/>
    <w:rsid w:val="005226ED"/>
    <w:rsid w:val="005228E6"/>
    <w:rsid w:val="00523104"/>
    <w:rsid w:val="0052358F"/>
    <w:rsid w:val="00523D9D"/>
    <w:rsid w:val="00524354"/>
    <w:rsid w:val="00524B68"/>
    <w:rsid w:val="00524DC5"/>
    <w:rsid w:val="00525952"/>
    <w:rsid w:val="00525A0A"/>
    <w:rsid w:val="00530D81"/>
    <w:rsid w:val="00530E1C"/>
    <w:rsid w:val="005315D2"/>
    <w:rsid w:val="005323B3"/>
    <w:rsid w:val="00532736"/>
    <w:rsid w:val="00532C03"/>
    <w:rsid w:val="00533B2D"/>
    <w:rsid w:val="00533B59"/>
    <w:rsid w:val="00534599"/>
    <w:rsid w:val="00534DF6"/>
    <w:rsid w:val="0053533A"/>
    <w:rsid w:val="00535D07"/>
    <w:rsid w:val="00536577"/>
    <w:rsid w:val="00537034"/>
    <w:rsid w:val="00537E14"/>
    <w:rsid w:val="005404F2"/>
    <w:rsid w:val="00540BBC"/>
    <w:rsid w:val="00541143"/>
    <w:rsid w:val="00541C22"/>
    <w:rsid w:val="005427EF"/>
    <w:rsid w:val="0054286E"/>
    <w:rsid w:val="00542F81"/>
    <w:rsid w:val="005431B4"/>
    <w:rsid w:val="005441C5"/>
    <w:rsid w:val="00544401"/>
    <w:rsid w:val="005444D0"/>
    <w:rsid w:val="00545D41"/>
    <w:rsid w:val="00546240"/>
    <w:rsid w:val="005462F4"/>
    <w:rsid w:val="00546AAC"/>
    <w:rsid w:val="005500E1"/>
    <w:rsid w:val="005505B1"/>
    <w:rsid w:val="0055093B"/>
    <w:rsid w:val="00550D4C"/>
    <w:rsid w:val="0055180B"/>
    <w:rsid w:val="00551AE7"/>
    <w:rsid w:val="00552F6B"/>
    <w:rsid w:val="00553B8F"/>
    <w:rsid w:val="00553FB4"/>
    <w:rsid w:val="00554201"/>
    <w:rsid w:val="005544BD"/>
    <w:rsid w:val="00554FA5"/>
    <w:rsid w:val="00555372"/>
    <w:rsid w:val="00555585"/>
    <w:rsid w:val="005559C7"/>
    <w:rsid w:val="00555D8B"/>
    <w:rsid w:val="00555E33"/>
    <w:rsid w:val="005566F6"/>
    <w:rsid w:val="0055694E"/>
    <w:rsid w:val="00556CF0"/>
    <w:rsid w:val="00556F51"/>
    <w:rsid w:val="00557A3D"/>
    <w:rsid w:val="00557AD4"/>
    <w:rsid w:val="00557FB5"/>
    <w:rsid w:val="005603C4"/>
    <w:rsid w:val="00560406"/>
    <w:rsid w:val="0056097A"/>
    <w:rsid w:val="005615DD"/>
    <w:rsid w:val="005616DD"/>
    <w:rsid w:val="00562203"/>
    <w:rsid w:val="00562478"/>
    <w:rsid w:val="005626CC"/>
    <w:rsid w:val="00562B18"/>
    <w:rsid w:val="00562EC4"/>
    <w:rsid w:val="00563112"/>
    <w:rsid w:val="00563B2F"/>
    <w:rsid w:val="00565165"/>
    <w:rsid w:val="00565291"/>
    <w:rsid w:val="00565881"/>
    <w:rsid w:val="00566633"/>
    <w:rsid w:val="005678BF"/>
    <w:rsid w:val="00570DF6"/>
    <w:rsid w:val="0057185D"/>
    <w:rsid w:val="00571A20"/>
    <w:rsid w:val="0057240D"/>
    <w:rsid w:val="005724D4"/>
    <w:rsid w:val="005741F8"/>
    <w:rsid w:val="005743B4"/>
    <w:rsid w:val="00574B45"/>
    <w:rsid w:val="00575E2F"/>
    <w:rsid w:val="005763EE"/>
    <w:rsid w:val="00576542"/>
    <w:rsid w:val="00576960"/>
    <w:rsid w:val="00576E4E"/>
    <w:rsid w:val="00577053"/>
    <w:rsid w:val="00577B00"/>
    <w:rsid w:val="00577FC0"/>
    <w:rsid w:val="00580135"/>
    <w:rsid w:val="00580974"/>
    <w:rsid w:val="00580FD0"/>
    <w:rsid w:val="00581317"/>
    <w:rsid w:val="00581571"/>
    <w:rsid w:val="005823BE"/>
    <w:rsid w:val="005825E3"/>
    <w:rsid w:val="005826C9"/>
    <w:rsid w:val="00582F8F"/>
    <w:rsid w:val="00582FA9"/>
    <w:rsid w:val="0058362E"/>
    <w:rsid w:val="0058363A"/>
    <w:rsid w:val="005838C2"/>
    <w:rsid w:val="00583AE8"/>
    <w:rsid w:val="00584388"/>
    <w:rsid w:val="005851BD"/>
    <w:rsid w:val="0058652B"/>
    <w:rsid w:val="0058672D"/>
    <w:rsid w:val="0058683D"/>
    <w:rsid w:val="00586D78"/>
    <w:rsid w:val="00587161"/>
    <w:rsid w:val="005872BA"/>
    <w:rsid w:val="005877B9"/>
    <w:rsid w:val="00587BDD"/>
    <w:rsid w:val="00590372"/>
    <w:rsid w:val="00590540"/>
    <w:rsid w:val="00590EE9"/>
    <w:rsid w:val="0059129F"/>
    <w:rsid w:val="005923E4"/>
    <w:rsid w:val="0059321B"/>
    <w:rsid w:val="005944E3"/>
    <w:rsid w:val="005961DE"/>
    <w:rsid w:val="00596AB2"/>
    <w:rsid w:val="00596B5A"/>
    <w:rsid w:val="005A0491"/>
    <w:rsid w:val="005A0B05"/>
    <w:rsid w:val="005A0FC4"/>
    <w:rsid w:val="005A2DB7"/>
    <w:rsid w:val="005A4F65"/>
    <w:rsid w:val="005A6867"/>
    <w:rsid w:val="005A6DC6"/>
    <w:rsid w:val="005A78CE"/>
    <w:rsid w:val="005B2142"/>
    <w:rsid w:val="005B28E0"/>
    <w:rsid w:val="005B2AB4"/>
    <w:rsid w:val="005B2B56"/>
    <w:rsid w:val="005B2C2E"/>
    <w:rsid w:val="005B2DC2"/>
    <w:rsid w:val="005B3EA8"/>
    <w:rsid w:val="005B4A85"/>
    <w:rsid w:val="005B4EEA"/>
    <w:rsid w:val="005B6B22"/>
    <w:rsid w:val="005B7A09"/>
    <w:rsid w:val="005B7BDC"/>
    <w:rsid w:val="005B7D25"/>
    <w:rsid w:val="005B7E32"/>
    <w:rsid w:val="005C0D33"/>
    <w:rsid w:val="005C1D27"/>
    <w:rsid w:val="005C1EA9"/>
    <w:rsid w:val="005C1F59"/>
    <w:rsid w:val="005C2029"/>
    <w:rsid w:val="005C24D9"/>
    <w:rsid w:val="005C3FC0"/>
    <w:rsid w:val="005C467A"/>
    <w:rsid w:val="005C4F26"/>
    <w:rsid w:val="005C626A"/>
    <w:rsid w:val="005C693C"/>
    <w:rsid w:val="005C6A10"/>
    <w:rsid w:val="005C6FE7"/>
    <w:rsid w:val="005C70F1"/>
    <w:rsid w:val="005C761A"/>
    <w:rsid w:val="005D0068"/>
    <w:rsid w:val="005D0E7A"/>
    <w:rsid w:val="005D1746"/>
    <w:rsid w:val="005D1A98"/>
    <w:rsid w:val="005D26B4"/>
    <w:rsid w:val="005D32EA"/>
    <w:rsid w:val="005D34F9"/>
    <w:rsid w:val="005D3722"/>
    <w:rsid w:val="005D4A05"/>
    <w:rsid w:val="005D55D6"/>
    <w:rsid w:val="005D5C31"/>
    <w:rsid w:val="005D5D49"/>
    <w:rsid w:val="005D62C4"/>
    <w:rsid w:val="005D63BC"/>
    <w:rsid w:val="005D65E2"/>
    <w:rsid w:val="005D693A"/>
    <w:rsid w:val="005E0300"/>
    <w:rsid w:val="005E0AE9"/>
    <w:rsid w:val="005E1267"/>
    <w:rsid w:val="005E1417"/>
    <w:rsid w:val="005E1D9E"/>
    <w:rsid w:val="005E1E3B"/>
    <w:rsid w:val="005E284E"/>
    <w:rsid w:val="005E2AD8"/>
    <w:rsid w:val="005E30B2"/>
    <w:rsid w:val="005E3815"/>
    <w:rsid w:val="005E39EB"/>
    <w:rsid w:val="005E4300"/>
    <w:rsid w:val="005E44B5"/>
    <w:rsid w:val="005E4599"/>
    <w:rsid w:val="005E5BC2"/>
    <w:rsid w:val="005E616C"/>
    <w:rsid w:val="005E6176"/>
    <w:rsid w:val="005E6B7C"/>
    <w:rsid w:val="005E6EBD"/>
    <w:rsid w:val="005F0024"/>
    <w:rsid w:val="005F0A20"/>
    <w:rsid w:val="005F12C1"/>
    <w:rsid w:val="005F1A73"/>
    <w:rsid w:val="005F248D"/>
    <w:rsid w:val="005F24FA"/>
    <w:rsid w:val="005F2D4A"/>
    <w:rsid w:val="005F2D67"/>
    <w:rsid w:val="005F311B"/>
    <w:rsid w:val="005F3169"/>
    <w:rsid w:val="005F3EAD"/>
    <w:rsid w:val="005F49A6"/>
    <w:rsid w:val="005F5516"/>
    <w:rsid w:val="005F5CBF"/>
    <w:rsid w:val="005F6120"/>
    <w:rsid w:val="005F68C0"/>
    <w:rsid w:val="005F6913"/>
    <w:rsid w:val="005F6E6E"/>
    <w:rsid w:val="005F72A9"/>
    <w:rsid w:val="005F7CB2"/>
    <w:rsid w:val="0060024F"/>
    <w:rsid w:val="0060084B"/>
    <w:rsid w:val="006014A3"/>
    <w:rsid w:val="00601529"/>
    <w:rsid w:val="00601644"/>
    <w:rsid w:val="00601962"/>
    <w:rsid w:val="00601C50"/>
    <w:rsid w:val="0060232A"/>
    <w:rsid w:val="00602C49"/>
    <w:rsid w:val="006035F6"/>
    <w:rsid w:val="00604301"/>
    <w:rsid w:val="006043B4"/>
    <w:rsid w:val="006054F9"/>
    <w:rsid w:val="0060554D"/>
    <w:rsid w:val="00605A75"/>
    <w:rsid w:val="00606904"/>
    <w:rsid w:val="0060690D"/>
    <w:rsid w:val="00606CE3"/>
    <w:rsid w:val="00607A27"/>
    <w:rsid w:val="00610024"/>
    <w:rsid w:val="0061004E"/>
    <w:rsid w:val="0061026E"/>
    <w:rsid w:val="006103D1"/>
    <w:rsid w:val="0061090E"/>
    <w:rsid w:val="00610F0F"/>
    <w:rsid w:val="00611A09"/>
    <w:rsid w:val="00611F57"/>
    <w:rsid w:val="0061293D"/>
    <w:rsid w:val="00612E09"/>
    <w:rsid w:val="00613562"/>
    <w:rsid w:val="00613B88"/>
    <w:rsid w:val="00614083"/>
    <w:rsid w:val="0061483D"/>
    <w:rsid w:val="006158C6"/>
    <w:rsid w:val="00617855"/>
    <w:rsid w:val="00620F52"/>
    <w:rsid w:val="006217A5"/>
    <w:rsid w:val="0062217D"/>
    <w:rsid w:val="00622269"/>
    <w:rsid w:val="00622754"/>
    <w:rsid w:val="006229BB"/>
    <w:rsid w:val="00623052"/>
    <w:rsid w:val="006252F3"/>
    <w:rsid w:val="00625826"/>
    <w:rsid w:val="0062612C"/>
    <w:rsid w:val="00626650"/>
    <w:rsid w:val="006266C1"/>
    <w:rsid w:val="006267FB"/>
    <w:rsid w:val="006268BC"/>
    <w:rsid w:val="006269A8"/>
    <w:rsid w:val="00627285"/>
    <w:rsid w:val="00627503"/>
    <w:rsid w:val="00630122"/>
    <w:rsid w:val="0063038E"/>
    <w:rsid w:val="006310FF"/>
    <w:rsid w:val="00632143"/>
    <w:rsid w:val="006321B3"/>
    <w:rsid w:val="006323EB"/>
    <w:rsid w:val="00632410"/>
    <w:rsid w:val="00632446"/>
    <w:rsid w:val="0063245D"/>
    <w:rsid w:val="00632DF8"/>
    <w:rsid w:val="00633BE1"/>
    <w:rsid w:val="00633D6D"/>
    <w:rsid w:val="00633DA5"/>
    <w:rsid w:val="00633DD6"/>
    <w:rsid w:val="00634345"/>
    <w:rsid w:val="00634FFC"/>
    <w:rsid w:val="0063516E"/>
    <w:rsid w:val="006355CD"/>
    <w:rsid w:val="00635CFC"/>
    <w:rsid w:val="00636376"/>
    <w:rsid w:val="0063647C"/>
    <w:rsid w:val="00636A63"/>
    <w:rsid w:val="00636AB7"/>
    <w:rsid w:val="00636B81"/>
    <w:rsid w:val="00636DEF"/>
    <w:rsid w:val="00637302"/>
    <w:rsid w:val="00637450"/>
    <w:rsid w:val="00640389"/>
    <w:rsid w:val="00640E8F"/>
    <w:rsid w:val="00642371"/>
    <w:rsid w:val="0064273C"/>
    <w:rsid w:val="006432C6"/>
    <w:rsid w:val="00643C63"/>
    <w:rsid w:val="00643C75"/>
    <w:rsid w:val="00643FC1"/>
    <w:rsid w:val="00643FDD"/>
    <w:rsid w:val="00644723"/>
    <w:rsid w:val="00644E2C"/>
    <w:rsid w:val="00645099"/>
    <w:rsid w:val="006459DB"/>
    <w:rsid w:val="00645CC3"/>
    <w:rsid w:val="00645EA1"/>
    <w:rsid w:val="00646036"/>
    <w:rsid w:val="00646AE1"/>
    <w:rsid w:val="006478DA"/>
    <w:rsid w:val="00647E0F"/>
    <w:rsid w:val="00647F09"/>
    <w:rsid w:val="00650580"/>
    <w:rsid w:val="00651EA3"/>
    <w:rsid w:val="0065201D"/>
    <w:rsid w:val="00652300"/>
    <w:rsid w:val="00652C39"/>
    <w:rsid w:val="00652D91"/>
    <w:rsid w:val="00652EEA"/>
    <w:rsid w:val="00653544"/>
    <w:rsid w:val="00654A8D"/>
    <w:rsid w:val="00654AD1"/>
    <w:rsid w:val="00654E16"/>
    <w:rsid w:val="00654F08"/>
    <w:rsid w:val="006562EC"/>
    <w:rsid w:val="006568B1"/>
    <w:rsid w:val="00656BB0"/>
    <w:rsid w:val="00656FB4"/>
    <w:rsid w:val="00657953"/>
    <w:rsid w:val="00657B4E"/>
    <w:rsid w:val="00657CA9"/>
    <w:rsid w:val="00657D60"/>
    <w:rsid w:val="00660932"/>
    <w:rsid w:val="00660A96"/>
    <w:rsid w:val="00660B4E"/>
    <w:rsid w:val="006614A9"/>
    <w:rsid w:val="00661BEB"/>
    <w:rsid w:val="00661D43"/>
    <w:rsid w:val="00662190"/>
    <w:rsid w:val="00662325"/>
    <w:rsid w:val="00662B62"/>
    <w:rsid w:val="00663C60"/>
    <w:rsid w:val="006640B0"/>
    <w:rsid w:val="006657BB"/>
    <w:rsid w:val="0066617B"/>
    <w:rsid w:val="0066650E"/>
    <w:rsid w:val="00666533"/>
    <w:rsid w:val="00666C44"/>
    <w:rsid w:val="00666D7C"/>
    <w:rsid w:val="00667045"/>
    <w:rsid w:val="00667AC6"/>
    <w:rsid w:val="006701AB"/>
    <w:rsid w:val="00671E41"/>
    <w:rsid w:val="00671E7C"/>
    <w:rsid w:val="0067248C"/>
    <w:rsid w:val="006725F2"/>
    <w:rsid w:val="006739BB"/>
    <w:rsid w:val="00673BD5"/>
    <w:rsid w:val="0067588C"/>
    <w:rsid w:val="00675C45"/>
    <w:rsid w:val="00676959"/>
    <w:rsid w:val="0067708C"/>
    <w:rsid w:val="006775B2"/>
    <w:rsid w:val="0067766C"/>
    <w:rsid w:val="00677AE0"/>
    <w:rsid w:val="00677D7E"/>
    <w:rsid w:val="00680A95"/>
    <w:rsid w:val="00680DB1"/>
    <w:rsid w:val="0068108D"/>
    <w:rsid w:val="0068395B"/>
    <w:rsid w:val="006839EB"/>
    <w:rsid w:val="00683B61"/>
    <w:rsid w:val="00683F7A"/>
    <w:rsid w:val="0068467E"/>
    <w:rsid w:val="00684A3F"/>
    <w:rsid w:val="0068555A"/>
    <w:rsid w:val="00686900"/>
    <w:rsid w:val="006870F5"/>
    <w:rsid w:val="006904E8"/>
    <w:rsid w:val="00690CB1"/>
    <w:rsid w:val="006914D8"/>
    <w:rsid w:val="006915E8"/>
    <w:rsid w:val="00691A96"/>
    <w:rsid w:val="0069250B"/>
    <w:rsid w:val="00692F4E"/>
    <w:rsid w:val="00694F3B"/>
    <w:rsid w:val="00695478"/>
    <w:rsid w:val="006968B5"/>
    <w:rsid w:val="00696E75"/>
    <w:rsid w:val="00696EF3"/>
    <w:rsid w:val="006973A9"/>
    <w:rsid w:val="006A07C0"/>
    <w:rsid w:val="006A0FAC"/>
    <w:rsid w:val="006A1852"/>
    <w:rsid w:val="006A26BA"/>
    <w:rsid w:val="006A2710"/>
    <w:rsid w:val="006A28AC"/>
    <w:rsid w:val="006A2D8F"/>
    <w:rsid w:val="006A3BBB"/>
    <w:rsid w:val="006A3BF7"/>
    <w:rsid w:val="006A4269"/>
    <w:rsid w:val="006A4555"/>
    <w:rsid w:val="006A55D2"/>
    <w:rsid w:val="006A569D"/>
    <w:rsid w:val="006A6839"/>
    <w:rsid w:val="006B077F"/>
    <w:rsid w:val="006B0EAF"/>
    <w:rsid w:val="006B172E"/>
    <w:rsid w:val="006B2529"/>
    <w:rsid w:val="006B285D"/>
    <w:rsid w:val="006B342C"/>
    <w:rsid w:val="006B4E60"/>
    <w:rsid w:val="006B52FC"/>
    <w:rsid w:val="006B64BF"/>
    <w:rsid w:val="006B6F22"/>
    <w:rsid w:val="006B7D28"/>
    <w:rsid w:val="006C00CA"/>
    <w:rsid w:val="006C0204"/>
    <w:rsid w:val="006C108E"/>
    <w:rsid w:val="006C1BBB"/>
    <w:rsid w:val="006C1E7A"/>
    <w:rsid w:val="006C2B26"/>
    <w:rsid w:val="006C31C2"/>
    <w:rsid w:val="006C366A"/>
    <w:rsid w:val="006C3702"/>
    <w:rsid w:val="006C5030"/>
    <w:rsid w:val="006C586B"/>
    <w:rsid w:val="006C68EE"/>
    <w:rsid w:val="006C6BAB"/>
    <w:rsid w:val="006C7BDD"/>
    <w:rsid w:val="006D0D70"/>
    <w:rsid w:val="006D1634"/>
    <w:rsid w:val="006D1981"/>
    <w:rsid w:val="006D231C"/>
    <w:rsid w:val="006D23A7"/>
    <w:rsid w:val="006D2C2A"/>
    <w:rsid w:val="006D3A63"/>
    <w:rsid w:val="006D406F"/>
    <w:rsid w:val="006D4116"/>
    <w:rsid w:val="006D42AD"/>
    <w:rsid w:val="006D4D33"/>
    <w:rsid w:val="006D4EDC"/>
    <w:rsid w:val="006D5403"/>
    <w:rsid w:val="006D5842"/>
    <w:rsid w:val="006D6335"/>
    <w:rsid w:val="006D68AA"/>
    <w:rsid w:val="006D79F1"/>
    <w:rsid w:val="006D7E66"/>
    <w:rsid w:val="006E01A8"/>
    <w:rsid w:val="006E122F"/>
    <w:rsid w:val="006E1A20"/>
    <w:rsid w:val="006E1B63"/>
    <w:rsid w:val="006E1D3D"/>
    <w:rsid w:val="006E2AA0"/>
    <w:rsid w:val="006E2C0A"/>
    <w:rsid w:val="006E35F2"/>
    <w:rsid w:val="006E3D07"/>
    <w:rsid w:val="006E408A"/>
    <w:rsid w:val="006E4112"/>
    <w:rsid w:val="006E411E"/>
    <w:rsid w:val="006E4345"/>
    <w:rsid w:val="006E43B1"/>
    <w:rsid w:val="006E560C"/>
    <w:rsid w:val="006E6810"/>
    <w:rsid w:val="006E6A03"/>
    <w:rsid w:val="006E7293"/>
    <w:rsid w:val="006E76F9"/>
    <w:rsid w:val="006F06B2"/>
    <w:rsid w:val="006F0785"/>
    <w:rsid w:val="006F088A"/>
    <w:rsid w:val="006F098A"/>
    <w:rsid w:val="006F1078"/>
    <w:rsid w:val="006F14BB"/>
    <w:rsid w:val="006F1979"/>
    <w:rsid w:val="006F199B"/>
    <w:rsid w:val="006F32CD"/>
    <w:rsid w:val="006F4D87"/>
    <w:rsid w:val="006F5FC9"/>
    <w:rsid w:val="006F6B0A"/>
    <w:rsid w:val="006F6F6D"/>
    <w:rsid w:val="007021BD"/>
    <w:rsid w:val="007030ED"/>
    <w:rsid w:val="007034B7"/>
    <w:rsid w:val="00703719"/>
    <w:rsid w:val="00704315"/>
    <w:rsid w:val="0070445A"/>
    <w:rsid w:val="00704765"/>
    <w:rsid w:val="00705FA4"/>
    <w:rsid w:val="0070621F"/>
    <w:rsid w:val="0070673A"/>
    <w:rsid w:val="007067F0"/>
    <w:rsid w:val="00707219"/>
    <w:rsid w:val="00707736"/>
    <w:rsid w:val="00707768"/>
    <w:rsid w:val="00710653"/>
    <w:rsid w:val="0071090E"/>
    <w:rsid w:val="00710D1F"/>
    <w:rsid w:val="00710D85"/>
    <w:rsid w:val="00710E7F"/>
    <w:rsid w:val="00711019"/>
    <w:rsid w:val="007118B1"/>
    <w:rsid w:val="007130E4"/>
    <w:rsid w:val="00713F53"/>
    <w:rsid w:val="00714161"/>
    <w:rsid w:val="00715857"/>
    <w:rsid w:val="0071585A"/>
    <w:rsid w:val="00715F36"/>
    <w:rsid w:val="0071608B"/>
    <w:rsid w:val="007160FC"/>
    <w:rsid w:val="007172EC"/>
    <w:rsid w:val="007173FD"/>
    <w:rsid w:val="00717EB2"/>
    <w:rsid w:val="0072112E"/>
    <w:rsid w:val="00721D19"/>
    <w:rsid w:val="0072264B"/>
    <w:rsid w:val="0072270F"/>
    <w:rsid w:val="00722CA9"/>
    <w:rsid w:val="0072355A"/>
    <w:rsid w:val="007237AA"/>
    <w:rsid w:val="00723E16"/>
    <w:rsid w:val="00723F5F"/>
    <w:rsid w:val="00724188"/>
    <w:rsid w:val="007248A3"/>
    <w:rsid w:val="00725457"/>
    <w:rsid w:val="00725E11"/>
    <w:rsid w:val="00727148"/>
    <w:rsid w:val="007272F5"/>
    <w:rsid w:val="00727E01"/>
    <w:rsid w:val="00730195"/>
    <w:rsid w:val="007302D7"/>
    <w:rsid w:val="00730380"/>
    <w:rsid w:val="0073072F"/>
    <w:rsid w:val="00730D0E"/>
    <w:rsid w:val="007310EF"/>
    <w:rsid w:val="00731469"/>
    <w:rsid w:val="007317A9"/>
    <w:rsid w:val="00732EB5"/>
    <w:rsid w:val="007331B8"/>
    <w:rsid w:val="007332C7"/>
    <w:rsid w:val="007332F2"/>
    <w:rsid w:val="00736DF4"/>
    <w:rsid w:val="0073763A"/>
    <w:rsid w:val="007378AF"/>
    <w:rsid w:val="00737BE4"/>
    <w:rsid w:val="00737E43"/>
    <w:rsid w:val="00737EF6"/>
    <w:rsid w:val="007403F5"/>
    <w:rsid w:val="00740717"/>
    <w:rsid w:val="00740826"/>
    <w:rsid w:val="00740E66"/>
    <w:rsid w:val="0074133D"/>
    <w:rsid w:val="00743832"/>
    <w:rsid w:val="00743E40"/>
    <w:rsid w:val="0074424C"/>
    <w:rsid w:val="0074425B"/>
    <w:rsid w:val="00745B3B"/>
    <w:rsid w:val="00746395"/>
    <w:rsid w:val="007467D6"/>
    <w:rsid w:val="00746C13"/>
    <w:rsid w:val="007501E7"/>
    <w:rsid w:val="0075073B"/>
    <w:rsid w:val="0075112E"/>
    <w:rsid w:val="007511D2"/>
    <w:rsid w:val="00751834"/>
    <w:rsid w:val="00751E1D"/>
    <w:rsid w:val="007526A7"/>
    <w:rsid w:val="007526C7"/>
    <w:rsid w:val="0075370A"/>
    <w:rsid w:val="00754147"/>
    <w:rsid w:val="00754356"/>
    <w:rsid w:val="00754BEC"/>
    <w:rsid w:val="00754F65"/>
    <w:rsid w:val="00755303"/>
    <w:rsid w:val="007558C9"/>
    <w:rsid w:val="0075624D"/>
    <w:rsid w:val="00756C61"/>
    <w:rsid w:val="0075709B"/>
    <w:rsid w:val="0076099B"/>
    <w:rsid w:val="007609F9"/>
    <w:rsid w:val="00760A48"/>
    <w:rsid w:val="00760DD7"/>
    <w:rsid w:val="00760DDD"/>
    <w:rsid w:val="007613C9"/>
    <w:rsid w:val="00762460"/>
    <w:rsid w:val="0076276F"/>
    <w:rsid w:val="0076299E"/>
    <w:rsid w:val="00763462"/>
    <w:rsid w:val="00764146"/>
    <w:rsid w:val="00764B5F"/>
    <w:rsid w:val="00765195"/>
    <w:rsid w:val="007652D9"/>
    <w:rsid w:val="007657D4"/>
    <w:rsid w:val="007659DC"/>
    <w:rsid w:val="00765AD6"/>
    <w:rsid w:val="007663B2"/>
    <w:rsid w:val="00767059"/>
    <w:rsid w:val="007675C6"/>
    <w:rsid w:val="00767BF6"/>
    <w:rsid w:val="007707D0"/>
    <w:rsid w:val="00770BB1"/>
    <w:rsid w:val="00770E57"/>
    <w:rsid w:val="00770FB7"/>
    <w:rsid w:val="007712F4"/>
    <w:rsid w:val="00771890"/>
    <w:rsid w:val="00772545"/>
    <w:rsid w:val="0077275C"/>
    <w:rsid w:val="00772769"/>
    <w:rsid w:val="007730D2"/>
    <w:rsid w:val="00773225"/>
    <w:rsid w:val="00773BB9"/>
    <w:rsid w:val="007750A4"/>
    <w:rsid w:val="00775190"/>
    <w:rsid w:val="00776005"/>
    <w:rsid w:val="007760C7"/>
    <w:rsid w:val="0077617D"/>
    <w:rsid w:val="00776908"/>
    <w:rsid w:val="00776F61"/>
    <w:rsid w:val="0077764E"/>
    <w:rsid w:val="00780531"/>
    <w:rsid w:val="007820A8"/>
    <w:rsid w:val="00783DE9"/>
    <w:rsid w:val="00784084"/>
    <w:rsid w:val="007845CB"/>
    <w:rsid w:val="007849B1"/>
    <w:rsid w:val="007858F0"/>
    <w:rsid w:val="00785CFD"/>
    <w:rsid w:val="007861B1"/>
    <w:rsid w:val="00787017"/>
    <w:rsid w:val="0078725E"/>
    <w:rsid w:val="00787D60"/>
    <w:rsid w:val="00787E41"/>
    <w:rsid w:val="00787FB6"/>
    <w:rsid w:val="00791710"/>
    <w:rsid w:val="0079283A"/>
    <w:rsid w:val="00793180"/>
    <w:rsid w:val="00793B30"/>
    <w:rsid w:val="00793DD8"/>
    <w:rsid w:val="00794873"/>
    <w:rsid w:val="00795582"/>
    <w:rsid w:val="00795C1B"/>
    <w:rsid w:val="00796AE5"/>
    <w:rsid w:val="00796E59"/>
    <w:rsid w:val="00797324"/>
    <w:rsid w:val="0079759C"/>
    <w:rsid w:val="00797770"/>
    <w:rsid w:val="007A0F18"/>
    <w:rsid w:val="007A175D"/>
    <w:rsid w:val="007A19D0"/>
    <w:rsid w:val="007A1A0B"/>
    <w:rsid w:val="007A2E58"/>
    <w:rsid w:val="007A3122"/>
    <w:rsid w:val="007A3B94"/>
    <w:rsid w:val="007A43BA"/>
    <w:rsid w:val="007A4C19"/>
    <w:rsid w:val="007A4F34"/>
    <w:rsid w:val="007A57F3"/>
    <w:rsid w:val="007A605A"/>
    <w:rsid w:val="007A6F7C"/>
    <w:rsid w:val="007B018C"/>
    <w:rsid w:val="007B0299"/>
    <w:rsid w:val="007B0929"/>
    <w:rsid w:val="007B13F8"/>
    <w:rsid w:val="007B149C"/>
    <w:rsid w:val="007B191D"/>
    <w:rsid w:val="007B1A63"/>
    <w:rsid w:val="007B36FC"/>
    <w:rsid w:val="007B37BA"/>
    <w:rsid w:val="007B43E3"/>
    <w:rsid w:val="007B4A45"/>
    <w:rsid w:val="007B4D2D"/>
    <w:rsid w:val="007B52DF"/>
    <w:rsid w:val="007B59BC"/>
    <w:rsid w:val="007B59C9"/>
    <w:rsid w:val="007B6E02"/>
    <w:rsid w:val="007B70C9"/>
    <w:rsid w:val="007C059E"/>
    <w:rsid w:val="007C0626"/>
    <w:rsid w:val="007C06CF"/>
    <w:rsid w:val="007C0BEC"/>
    <w:rsid w:val="007C0F82"/>
    <w:rsid w:val="007C1EA6"/>
    <w:rsid w:val="007C27E4"/>
    <w:rsid w:val="007C2960"/>
    <w:rsid w:val="007C3380"/>
    <w:rsid w:val="007C3D80"/>
    <w:rsid w:val="007C3F6E"/>
    <w:rsid w:val="007C4005"/>
    <w:rsid w:val="007C4CEF"/>
    <w:rsid w:val="007C4D5B"/>
    <w:rsid w:val="007C4DB4"/>
    <w:rsid w:val="007C56C8"/>
    <w:rsid w:val="007C6510"/>
    <w:rsid w:val="007C73FA"/>
    <w:rsid w:val="007C7D5F"/>
    <w:rsid w:val="007D0AFD"/>
    <w:rsid w:val="007D1159"/>
    <w:rsid w:val="007D11DE"/>
    <w:rsid w:val="007D1E91"/>
    <w:rsid w:val="007D22EB"/>
    <w:rsid w:val="007D260F"/>
    <w:rsid w:val="007D2AEC"/>
    <w:rsid w:val="007D2E42"/>
    <w:rsid w:val="007D356A"/>
    <w:rsid w:val="007D3DF8"/>
    <w:rsid w:val="007D4120"/>
    <w:rsid w:val="007D5E82"/>
    <w:rsid w:val="007D67C1"/>
    <w:rsid w:val="007D67EB"/>
    <w:rsid w:val="007E28A1"/>
    <w:rsid w:val="007E3B66"/>
    <w:rsid w:val="007E3E0D"/>
    <w:rsid w:val="007E3F75"/>
    <w:rsid w:val="007E4861"/>
    <w:rsid w:val="007E4AE9"/>
    <w:rsid w:val="007E4DDD"/>
    <w:rsid w:val="007E54BA"/>
    <w:rsid w:val="007E6D44"/>
    <w:rsid w:val="007E7032"/>
    <w:rsid w:val="007E7329"/>
    <w:rsid w:val="007E7405"/>
    <w:rsid w:val="007E7D68"/>
    <w:rsid w:val="007F0488"/>
    <w:rsid w:val="007F1047"/>
    <w:rsid w:val="007F10D6"/>
    <w:rsid w:val="007F11DF"/>
    <w:rsid w:val="007F2297"/>
    <w:rsid w:val="007F26F2"/>
    <w:rsid w:val="007F4F42"/>
    <w:rsid w:val="007F53FD"/>
    <w:rsid w:val="007F5AC4"/>
    <w:rsid w:val="007F69E1"/>
    <w:rsid w:val="007F726F"/>
    <w:rsid w:val="007F76F2"/>
    <w:rsid w:val="008005D2"/>
    <w:rsid w:val="00800EDF"/>
    <w:rsid w:val="0080115D"/>
    <w:rsid w:val="008012CF"/>
    <w:rsid w:val="008013D6"/>
    <w:rsid w:val="0080206E"/>
    <w:rsid w:val="00802F43"/>
    <w:rsid w:val="008037B6"/>
    <w:rsid w:val="00804922"/>
    <w:rsid w:val="008049AA"/>
    <w:rsid w:val="00804C09"/>
    <w:rsid w:val="00805965"/>
    <w:rsid w:val="008073B0"/>
    <w:rsid w:val="00810738"/>
    <w:rsid w:val="00810A03"/>
    <w:rsid w:val="00810D05"/>
    <w:rsid w:val="008112B4"/>
    <w:rsid w:val="008113CD"/>
    <w:rsid w:val="0081164B"/>
    <w:rsid w:val="008125E8"/>
    <w:rsid w:val="008126DD"/>
    <w:rsid w:val="00812784"/>
    <w:rsid w:val="00812A8F"/>
    <w:rsid w:val="00812D0B"/>
    <w:rsid w:val="00813C1C"/>
    <w:rsid w:val="0081433F"/>
    <w:rsid w:val="008151F9"/>
    <w:rsid w:val="008153FF"/>
    <w:rsid w:val="00815F89"/>
    <w:rsid w:val="008162A5"/>
    <w:rsid w:val="00816302"/>
    <w:rsid w:val="00816D90"/>
    <w:rsid w:val="00816EDD"/>
    <w:rsid w:val="008171A4"/>
    <w:rsid w:val="00817A1D"/>
    <w:rsid w:val="00817DF7"/>
    <w:rsid w:val="00821005"/>
    <w:rsid w:val="0082103D"/>
    <w:rsid w:val="00822985"/>
    <w:rsid w:val="00822E73"/>
    <w:rsid w:val="008242F9"/>
    <w:rsid w:val="00824325"/>
    <w:rsid w:val="0082548E"/>
    <w:rsid w:val="008263A8"/>
    <w:rsid w:val="008272FA"/>
    <w:rsid w:val="00827B77"/>
    <w:rsid w:val="00827DF1"/>
    <w:rsid w:val="00827EE9"/>
    <w:rsid w:val="00830037"/>
    <w:rsid w:val="00830BD3"/>
    <w:rsid w:val="00830CA2"/>
    <w:rsid w:val="00831108"/>
    <w:rsid w:val="008318B0"/>
    <w:rsid w:val="00831AD5"/>
    <w:rsid w:val="00832855"/>
    <w:rsid w:val="0083314E"/>
    <w:rsid w:val="0083384B"/>
    <w:rsid w:val="0083392A"/>
    <w:rsid w:val="00834308"/>
    <w:rsid w:val="00834528"/>
    <w:rsid w:val="00834981"/>
    <w:rsid w:val="00834C5D"/>
    <w:rsid w:val="00835019"/>
    <w:rsid w:val="00835AC1"/>
    <w:rsid w:val="00836C00"/>
    <w:rsid w:val="00841271"/>
    <w:rsid w:val="008418BD"/>
    <w:rsid w:val="00842079"/>
    <w:rsid w:val="00842086"/>
    <w:rsid w:val="00842847"/>
    <w:rsid w:val="00842BB7"/>
    <w:rsid w:val="00843FC8"/>
    <w:rsid w:val="008440FE"/>
    <w:rsid w:val="008447CC"/>
    <w:rsid w:val="00844A43"/>
    <w:rsid w:val="00844E5D"/>
    <w:rsid w:val="00844E95"/>
    <w:rsid w:val="00845086"/>
    <w:rsid w:val="008459EE"/>
    <w:rsid w:val="00845FAD"/>
    <w:rsid w:val="0084686F"/>
    <w:rsid w:val="00847D20"/>
    <w:rsid w:val="00847DAA"/>
    <w:rsid w:val="008506F5"/>
    <w:rsid w:val="0085140E"/>
    <w:rsid w:val="00851990"/>
    <w:rsid w:val="00851BF5"/>
    <w:rsid w:val="008524EC"/>
    <w:rsid w:val="0085286D"/>
    <w:rsid w:val="00852B11"/>
    <w:rsid w:val="00852BA1"/>
    <w:rsid w:val="008545D0"/>
    <w:rsid w:val="008559D7"/>
    <w:rsid w:val="008561B9"/>
    <w:rsid w:val="00857A51"/>
    <w:rsid w:val="00857EC7"/>
    <w:rsid w:val="0086003B"/>
    <w:rsid w:val="008604A1"/>
    <w:rsid w:val="0086065B"/>
    <w:rsid w:val="0086071A"/>
    <w:rsid w:val="008615E4"/>
    <w:rsid w:val="00861851"/>
    <w:rsid w:val="00862833"/>
    <w:rsid w:val="00862874"/>
    <w:rsid w:val="00862DE0"/>
    <w:rsid w:val="00863030"/>
    <w:rsid w:val="00865C4F"/>
    <w:rsid w:val="00866BD6"/>
    <w:rsid w:val="00867484"/>
    <w:rsid w:val="00867885"/>
    <w:rsid w:val="00870445"/>
    <w:rsid w:val="00870714"/>
    <w:rsid w:val="00871030"/>
    <w:rsid w:val="008717CC"/>
    <w:rsid w:val="0087264C"/>
    <w:rsid w:val="00872EA1"/>
    <w:rsid w:val="00872F2D"/>
    <w:rsid w:val="00873287"/>
    <w:rsid w:val="0087351D"/>
    <w:rsid w:val="00874394"/>
    <w:rsid w:val="008745D4"/>
    <w:rsid w:val="00874EC1"/>
    <w:rsid w:val="00875B2A"/>
    <w:rsid w:val="00875DFD"/>
    <w:rsid w:val="00876308"/>
    <w:rsid w:val="0087645D"/>
    <w:rsid w:val="00876D15"/>
    <w:rsid w:val="008770A4"/>
    <w:rsid w:val="0087723B"/>
    <w:rsid w:val="008772C5"/>
    <w:rsid w:val="0087757F"/>
    <w:rsid w:val="00877BD0"/>
    <w:rsid w:val="0088049E"/>
    <w:rsid w:val="00880B9F"/>
    <w:rsid w:val="00880F34"/>
    <w:rsid w:val="00881124"/>
    <w:rsid w:val="00882198"/>
    <w:rsid w:val="008826A5"/>
    <w:rsid w:val="00883260"/>
    <w:rsid w:val="008835E3"/>
    <w:rsid w:val="00883CC9"/>
    <w:rsid w:val="00884078"/>
    <w:rsid w:val="00884B6D"/>
    <w:rsid w:val="00885324"/>
    <w:rsid w:val="008862FD"/>
    <w:rsid w:val="008868CE"/>
    <w:rsid w:val="00886DE0"/>
    <w:rsid w:val="008871D6"/>
    <w:rsid w:val="00887F23"/>
    <w:rsid w:val="00890071"/>
    <w:rsid w:val="00891908"/>
    <w:rsid w:val="0089190C"/>
    <w:rsid w:val="00891E88"/>
    <w:rsid w:val="00892329"/>
    <w:rsid w:val="00892A0D"/>
    <w:rsid w:val="00892A85"/>
    <w:rsid w:val="0089317E"/>
    <w:rsid w:val="008937C1"/>
    <w:rsid w:val="00893A8E"/>
    <w:rsid w:val="00893C58"/>
    <w:rsid w:val="00894B4C"/>
    <w:rsid w:val="00894C3E"/>
    <w:rsid w:val="00894DF6"/>
    <w:rsid w:val="00895527"/>
    <w:rsid w:val="0089598D"/>
    <w:rsid w:val="00895BAB"/>
    <w:rsid w:val="00895BB1"/>
    <w:rsid w:val="008963EF"/>
    <w:rsid w:val="008966D9"/>
    <w:rsid w:val="0089686A"/>
    <w:rsid w:val="00897227"/>
    <w:rsid w:val="0089753C"/>
    <w:rsid w:val="0089788A"/>
    <w:rsid w:val="008A014C"/>
    <w:rsid w:val="008A0C13"/>
    <w:rsid w:val="008A2291"/>
    <w:rsid w:val="008A29D6"/>
    <w:rsid w:val="008A4E54"/>
    <w:rsid w:val="008A5020"/>
    <w:rsid w:val="008A5ADF"/>
    <w:rsid w:val="008A6178"/>
    <w:rsid w:val="008A6464"/>
    <w:rsid w:val="008A6D69"/>
    <w:rsid w:val="008A6F04"/>
    <w:rsid w:val="008A7704"/>
    <w:rsid w:val="008B0209"/>
    <w:rsid w:val="008B0272"/>
    <w:rsid w:val="008B17BB"/>
    <w:rsid w:val="008B1DAB"/>
    <w:rsid w:val="008B2188"/>
    <w:rsid w:val="008B3294"/>
    <w:rsid w:val="008B36D7"/>
    <w:rsid w:val="008B449B"/>
    <w:rsid w:val="008B48B4"/>
    <w:rsid w:val="008B50D0"/>
    <w:rsid w:val="008B58FA"/>
    <w:rsid w:val="008B6027"/>
    <w:rsid w:val="008B650B"/>
    <w:rsid w:val="008B7277"/>
    <w:rsid w:val="008B7601"/>
    <w:rsid w:val="008B7B78"/>
    <w:rsid w:val="008C048A"/>
    <w:rsid w:val="008C0564"/>
    <w:rsid w:val="008C099F"/>
    <w:rsid w:val="008C0A1E"/>
    <w:rsid w:val="008C0F8B"/>
    <w:rsid w:val="008C1C33"/>
    <w:rsid w:val="008C2100"/>
    <w:rsid w:val="008C23F3"/>
    <w:rsid w:val="008C241D"/>
    <w:rsid w:val="008C2741"/>
    <w:rsid w:val="008C4119"/>
    <w:rsid w:val="008C4B12"/>
    <w:rsid w:val="008C4BAB"/>
    <w:rsid w:val="008C508F"/>
    <w:rsid w:val="008C5D8F"/>
    <w:rsid w:val="008C6032"/>
    <w:rsid w:val="008C68B8"/>
    <w:rsid w:val="008C695E"/>
    <w:rsid w:val="008D06FF"/>
    <w:rsid w:val="008D079B"/>
    <w:rsid w:val="008D0C02"/>
    <w:rsid w:val="008D1240"/>
    <w:rsid w:val="008D1DC4"/>
    <w:rsid w:val="008D3567"/>
    <w:rsid w:val="008D3B7D"/>
    <w:rsid w:val="008D40C9"/>
    <w:rsid w:val="008D4506"/>
    <w:rsid w:val="008D4D26"/>
    <w:rsid w:val="008D50E9"/>
    <w:rsid w:val="008D5124"/>
    <w:rsid w:val="008D72C4"/>
    <w:rsid w:val="008D7E73"/>
    <w:rsid w:val="008E0266"/>
    <w:rsid w:val="008E05BA"/>
    <w:rsid w:val="008E13AB"/>
    <w:rsid w:val="008E198B"/>
    <w:rsid w:val="008E1FEF"/>
    <w:rsid w:val="008E2A29"/>
    <w:rsid w:val="008E2C80"/>
    <w:rsid w:val="008E2EC4"/>
    <w:rsid w:val="008E41CF"/>
    <w:rsid w:val="008E43DE"/>
    <w:rsid w:val="008E462F"/>
    <w:rsid w:val="008E47CA"/>
    <w:rsid w:val="008E4838"/>
    <w:rsid w:val="008E4BA2"/>
    <w:rsid w:val="008E59AF"/>
    <w:rsid w:val="008E6946"/>
    <w:rsid w:val="008E6BE7"/>
    <w:rsid w:val="008E6D45"/>
    <w:rsid w:val="008E7C4F"/>
    <w:rsid w:val="008F0818"/>
    <w:rsid w:val="008F0E9E"/>
    <w:rsid w:val="008F0F00"/>
    <w:rsid w:val="008F1973"/>
    <w:rsid w:val="008F1AF9"/>
    <w:rsid w:val="008F1CCE"/>
    <w:rsid w:val="008F286F"/>
    <w:rsid w:val="008F2999"/>
    <w:rsid w:val="008F334F"/>
    <w:rsid w:val="008F36D4"/>
    <w:rsid w:val="008F3E36"/>
    <w:rsid w:val="008F4F11"/>
    <w:rsid w:val="008F542A"/>
    <w:rsid w:val="008F5C40"/>
    <w:rsid w:val="008F6543"/>
    <w:rsid w:val="008F6CF4"/>
    <w:rsid w:val="009019F9"/>
    <w:rsid w:val="00901A35"/>
    <w:rsid w:val="00902F47"/>
    <w:rsid w:val="0090341A"/>
    <w:rsid w:val="00903589"/>
    <w:rsid w:val="00903B78"/>
    <w:rsid w:val="0090442C"/>
    <w:rsid w:val="009048D7"/>
    <w:rsid w:val="00904B0D"/>
    <w:rsid w:val="00905572"/>
    <w:rsid w:val="009063E5"/>
    <w:rsid w:val="0090658F"/>
    <w:rsid w:val="009066BD"/>
    <w:rsid w:val="009075A9"/>
    <w:rsid w:val="0090784F"/>
    <w:rsid w:val="00907C09"/>
    <w:rsid w:val="00907E33"/>
    <w:rsid w:val="0091048A"/>
    <w:rsid w:val="00910548"/>
    <w:rsid w:val="009109DE"/>
    <w:rsid w:val="009130A8"/>
    <w:rsid w:val="00913283"/>
    <w:rsid w:val="00913DF8"/>
    <w:rsid w:val="009142D5"/>
    <w:rsid w:val="00914626"/>
    <w:rsid w:val="0091478A"/>
    <w:rsid w:val="009149E6"/>
    <w:rsid w:val="00914E5F"/>
    <w:rsid w:val="00914FE4"/>
    <w:rsid w:val="0091533C"/>
    <w:rsid w:val="00915934"/>
    <w:rsid w:val="00915C0B"/>
    <w:rsid w:val="009169DB"/>
    <w:rsid w:val="0091727D"/>
    <w:rsid w:val="00917BF6"/>
    <w:rsid w:val="00917D9C"/>
    <w:rsid w:val="00917E97"/>
    <w:rsid w:val="00920933"/>
    <w:rsid w:val="009211CB"/>
    <w:rsid w:val="00921BDC"/>
    <w:rsid w:val="00921EA0"/>
    <w:rsid w:val="009236B3"/>
    <w:rsid w:val="009239A2"/>
    <w:rsid w:val="009247DA"/>
    <w:rsid w:val="00924B9F"/>
    <w:rsid w:val="009251CA"/>
    <w:rsid w:val="0092610C"/>
    <w:rsid w:val="00927D8A"/>
    <w:rsid w:val="00931178"/>
    <w:rsid w:val="0093121A"/>
    <w:rsid w:val="009314B7"/>
    <w:rsid w:val="0093158E"/>
    <w:rsid w:val="00931BE5"/>
    <w:rsid w:val="00931BE9"/>
    <w:rsid w:val="0093257B"/>
    <w:rsid w:val="009326EA"/>
    <w:rsid w:val="00932C22"/>
    <w:rsid w:val="00932FD8"/>
    <w:rsid w:val="00933185"/>
    <w:rsid w:val="009331A3"/>
    <w:rsid w:val="0093321C"/>
    <w:rsid w:val="00933FD8"/>
    <w:rsid w:val="009341B3"/>
    <w:rsid w:val="009345B3"/>
    <w:rsid w:val="009358A1"/>
    <w:rsid w:val="009359F1"/>
    <w:rsid w:val="0093616D"/>
    <w:rsid w:val="00936A2E"/>
    <w:rsid w:val="00936B9C"/>
    <w:rsid w:val="00936CDE"/>
    <w:rsid w:val="00940AD7"/>
    <w:rsid w:val="00941B3D"/>
    <w:rsid w:val="00941C40"/>
    <w:rsid w:val="00941DD7"/>
    <w:rsid w:val="00942F6D"/>
    <w:rsid w:val="00943E70"/>
    <w:rsid w:val="00944082"/>
    <w:rsid w:val="00944496"/>
    <w:rsid w:val="00944C5D"/>
    <w:rsid w:val="00945E19"/>
    <w:rsid w:val="0095016C"/>
    <w:rsid w:val="0095135C"/>
    <w:rsid w:val="0095214F"/>
    <w:rsid w:val="00953E67"/>
    <w:rsid w:val="00953FBE"/>
    <w:rsid w:val="00954F3E"/>
    <w:rsid w:val="009564D3"/>
    <w:rsid w:val="00957DCC"/>
    <w:rsid w:val="00960168"/>
    <w:rsid w:val="00960262"/>
    <w:rsid w:val="00960DDF"/>
    <w:rsid w:val="00961118"/>
    <w:rsid w:val="00961D51"/>
    <w:rsid w:val="00961F07"/>
    <w:rsid w:val="00962091"/>
    <w:rsid w:val="00962BA9"/>
    <w:rsid w:val="00963223"/>
    <w:rsid w:val="009632CD"/>
    <w:rsid w:val="0096387C"/>
    <w:rsid w:val="009639C1"/>
    <w:rsid w:val="009648A3"/>
    <w:rsid w:val="009657E7"/>
    <w:rsid w:val="0096596E"/>
    <w:rsid w:val="00965B38"/>
    <w:rsid w:val="00965E7D"/>
    <w:rsid w:val="00965F8F"/>
    <w:rsid w:val="009666CE"/>
    <w:rsid w:val="00966833"/>
    <w:rsid w:val="00966F10"/>
    <w:rsid w:val="009673BD"/>
    <w:rsid w:val="00967503"/>
    <w:rsid w:val="009675F4"/>
    <w:rsid w:val="009678CB"/>
    <w:rsid w:val="00967FFC"/>
    <w:rsid w:val="00970086"/>
    <w:rsid w:val="009701DE"/>
    <w:rsid w:val="009705C5"/>
    <w:rsid w:val="00970923"/>
    <w:rsid w:val="00970B5F"/>
    <w:rsid w:val="00971270"/>
    <w:rsid w:val="00971B87"/>
    <w:rsid w:val="00971D95"/>
    <w:rsid w:val="00971FF4"/>
    <w:rsid w:val="009736B4"/>
    <w:rsid w:val="00973AF2"/>
    <w:rsid w:val="009740A0"/>
    <w:rsid w:val="009744DB"/>
    <w:rsid w:val="00974CE0"/>
    <w:rsid w:val="00975084"/>
    <w:rsid w:val="0097511D"/>
    <w:rsid w:val="00975976"/>
    <w:rsid w:val="00977640"/>
    <w:rsid w:val="0098027B"/>
    <w:rsid w:val="0098088D"/>
    <w:rsid w:val="00980BEC"/>
    <w:rsid w:val="009813CD"/>
    <w:rsid w:val="0098158C"/>
    <w:rsid w:val="00982B93"/>
    <w:rsid w:val="00982CF1"/>
    <w:rsid w:val="00982DE2"/>
    <w:rsid w:val="00982DF3"/>
    <w:rsid w:val="0098413A"/>
    <w:rsid w:val="00984D0C"/>
    <w:rsid w:val="009855DA"/>
    <w:rsid w:val="00985E39"/>
    <w:rsid w:val="009861B1"/>
    <w:rsid w:val="00986BD5"/>
    <w:rsid w:val="009873E8"/>
    <w:rsid w:val="00987577"/>
    <w:rsid w:val="00987D57"/>
    <w:rsid w:val="009907B0"/>
    <w:rsid w:val="00991756"/>
    <w:rsid w:val="00992243"/>
    <w:rsid w:val="009927BB"/>
    <w:rsid w:val="00992B2F"/>
    <w:rsid w:val="0099303C"/>
    <w:rsid w:val="009941C1"/>
    <w:rsid w:val="00995CD4"/>
    <w:rsid w:val="00996E39"/>
    <w:rsid w:val="00996EDA"/>
    <w:rsid w:val="00997654"/>
    <w:rsid w:val="009978FC"/>
    <w:rsid w:val="009A0394"/>
    <w:rsid w:val="009A0BFF"/>
    <w:rsid w:val="009A0DAA"/>
    <w:rsid w:val="009A1EE4"/>
    <w:rsid w:val="009A2525"/>
    <w:rsid w:val="009A286F"/>
    <w:rsid w:val="009A296C"/>
    <w:rsid w:val="009A3285"/>
    <w:rsid w:val="009A3D8D"/>
    <w:rsid w:val="009A4246"/>
    <w:rsid w:val="009A4CD5"/>
    <w:rsid w:val="009A52DB"/>
    <w:rsid w:val="009A62F2"/>
    <w:rsid w:val="009A645D"/>
    <w:rsid w:val="009A68DA"/>
    <w:rsid w:val="009A7995"/>
    <w:rsid w:val="009A7A01"/>
    <w:rsid w:val="009B0435"/>
    <w:rsid w:val="009B08D0"/>
    <w:rsid w:val="009B0AAE"/>
    <w:rsid w:val="009B0CB0"/>
    <w:rsid w:val="009B129A"/>
    <w:rsid w:val="009B1896"/>
    <w:rsid w:val="009B1B62"/>
    <w:rsid w:val="009B47FA"/>
    <w:rsid w:val="009B4DBC"/>
    <w:rsid w:val="009B4FBA"/>
    <w:rsid w:val="009B51DB"/>
    <w:rsid w:val="009B57D1"/>
    <w:rsid w:val="009B5823"/>
    <w:rsid w:val="009B62D8"/>
    <w:rsid w:val="009B698F"/>
    <w:rsid w:val="009B7A4A"/>
    <w:rsid w:val="009B7D98"/>
    <w:rsid w:val="009C0ACE"/>
    <w:rsid w:val="009C0B57"/>
    <w:rsid w:val="009C0B7E"/>
    <w:rsid w:val="009C1721"/>
    <w:rsid w:val="009C195D"/>
    <w:rsid w:val="009C1E1A"/>
    <w:rsid w:val="009C2447"/>
    <w:rsid w:val="009C28DC"/>
    <w:rsid w:val="009C2E2C"/>
    <w:rsid w:val="009C2F4C"/>
    <w:rsid w:val="009C2FB0"/>
    <w:rsid w:val="009C3E13"/>
    <w:rsid w:val="009C46F3"/>
    <w:rsid w:val="009C4CB3"/>
    <w:rsid w:val="009C4D54"/>
    <w:rsid w:val="009C51DA"/>
    <w:rsid w:val="009C686B"/>
    <w:rsid w:val="009C749B"/>
    <w:rsid w:val="009C7885"/>
    <w:rsid w:val="009C7A0D"/>
    <w:rsid w:val="009C7FB2"/>
    <w:rsid w:val="009D0389"/>
    <w:rsid w:val="009D0554"/>
    <w:rsid w:val="009D0D16"/>
    <w:rsid w:val="009D1236"/>
    <w:rsid w:val="009D1BD5"/>
    <w:rsid w:val="009D2043"/>
    <w:rsid w:val="009D250C"/>
    <w:rsid w:val="009D2878"/>
    <w:rsid w:val="009D2B74"/>
    <w:rsid w:val="009D3BF7"/>
    <w:rsid w:val="009D4D33"/>
    <w:rsid w:val="009D4EE1"/>
    <w:rsid w:val="009D71CB"/>
    <w:rsid w:val="009D75AE"/>
    <w:rsid w:val="009D77A5"/>
    <w:rsid w:val="009D7BA6"/>
    <w:rsid w:val="009E02B4"/>
    <w:rsid w:val="009E1093"/>
    <w:rsid w:val="009E13B2"/>
    <w:rsid w:val="009E1D39"/>
    <w:rsid w:val="009E21E8"/>
    <w:rsid w:val="009E26DD"/>
    <w:rsid w:val="009E279B"/>
    <w:rsid w:val="009E2BB7"/>
    <w:rsid w:val="009E2DB1"/>
    <w:rsid w:val="009E391E"/>
    <w:rsid w:val="009E3B09"/>
    <w:rsid w:val="009E43D4"/>
    <w:rsid w:val="009E5646"/>
    <w:rsid w:val="009E599B"/>
    <w:rsid w:val="009E5D84"/>
    <w:rsid w:val="009E6D28"/>
    <w:rsid w:val="009E6E73"/>
    <w:rsid w:val="009E761F"/>
    <w:rsid w:val="009E7745"/>
    <w:rsid w:val="009F0111"/>
    <w:rsid w:val="009F038D"/>
    <w:rsid w:val="009F3594"/>
    <w:rsid w:val="009F3975"/>
    <w:rsid w:val="009F39D2"/>
    <w:rsid w:val="009F44B2"/>
    <w:rsid w:val="009F44F2"/>
    <w:rsid w:val="009F45BF"/>
    <w:rsid w:val="009F4665"/>
    <w:rsid w:val="009F568B"/>
    <w:rsid w:val="009F5A03"/>
    <w:rsid w:val="009F6161"/>
    <w:rsid w:val="009F65F2"/>
    <w:rsid w:val="009F6C0E"/>
    <w:rsid w:val="009F6F76"/>
    <w:rsid w:val="009F796A"/>
    <w:rsid w:val="009F7DAE"/>
    <w:rsid w:val="009F7DEA"/>
    <w:rsid w:val="00A0014A"/>
    <w:rsid w:val="00A010EE"/>
    <w:rsid w:val="00A012BC"/>
    <w:rsid w:val="00A01480"/>
    <w:rsid w:val="00A01B47"/>
    <w:rsid w:val="00A0332D"/>
    <w:rsid w:val="00A045D4"/>
    <w:rsid w:val="00A0516F"/>
    <w:rsid w:val="00A05C10"/>
    <w:rsid w:val="00A05E7C"/>
    <w:rsid w:val="00A069AD"/>
    <w:rsid w:val="00A06C6C"/>
    <w:rsid w:val="00A100B5"/>
    <w:rsid w:val="00A108FA"/>
    <w:rsid w:val="00A10D26"/>
    <w:rsid w:val="00A10E2C"/>
    <w:rsid w:val="00A11BBF"/>
    <w:rsid w:val="00A12B41"/>
    <w:rsid w:val="00A12C88"/>
    <w:rsid w:val="00A12C8C"/>
    <w:rsid w:val="00A12EF7"/>
    <w:rsid w:val="00A14AFE"/>
    <w:rsid w:val="00A14F8D"/>
    <w:rsid w:val="00A15550"/>
    <w:rsid w:val="00A15875"/>
    <w:rsid w:val="00A15F0F"/>
    <w:rsid w:val="00A167B4"/>
    <w:rsid w:val="00A1695A"/>
    <w:rsid w:val="00A17209"/>
    <w:rsid w:val="00A17BEC"/>
    <w:rsid w:val="00A17C56"/>
    <w:rsid w:val="00A20441"/>
    <w:rsid w:val="00A20C4B"/>
    <w:rsid w:val="00A21529"/>
    <w:rsid w:val="00A22476"/>
    <w:rsid w:val="00A23847"/>
    <w:rsid w:val="00A245CA"/>
    <w:rsid w:val="00A2461C"/>
    <w:rsid w:val="00A249D6"/>
    <w:rsid w:val="00A24C1B"/>
    <w:rsid w:val="00A24E2C"/>
    <w:rsid w:val="00A24F5C"/>
    <w:rsid w:val="00A24F7F"/>
    <w:rsid w:val="00A252ED"/>
    <w:rsid w:val="00A25BC5"/>
    <w:rsid w:val="00A25C98"/>
    <w:rsid w:val="00A26ECA"/>
    <w:rsid w:val="00A26FFF"/>
    <w:rsid w:val="00A27B62"/>
    <w:rsid w:val="00A27E63"/>
    <w:rsid w:val="00A30E8D"/>
    <w:rsid w:val="00A31272"/>
    <w:rsid w:val="00A318D4"/>
    <w:rsid w:val="00A31E52"/>
    <w:rsid w:val="00A322B4"/>
    <w:rsid w:val="00A32A0C"/>
    <w:rsid w:val="00A32EA7"/>
    <w:rsid w:val="00A333BB"/>
    <w:rsid w:val="00A33596"/>
    <w:rsid w:val="00A33A6D"/>
    <w:rsid w:val="00A343CE"/>
    <w:rsid w:val="00A34A35"/>
    <w:rsid w:val="00A35B1A"/>
    <w:rsid w:val="00A36D7E"/>
    <w:rsid w:val="00A36E5B"/>
    <w:rsid w:val="00A401F4"/>
    <w:rsid w:val="00A41F9C"/>
    <w:rsid w:val="00A42213"/>
    <w:rsid w:val="00A426B8"/>
    <w:rsid w:val="00A4279C"/>
    <w:rsid w:val="00A43496"/>
    <w:rsid w:val="00A442DE"/>
    <w:rsid w:val="00A44B7E"/>
    <w:rsid w:val="00A44F79"/>
    <w:rsid w:val="00A46203"/>
    <w:rsid w:val="00A4680D"/>
    <w:rsid w:val="00A47564"/>
    <w:rsid w:val="00A50C99"/>
    <w:rsid w:val="00A51958"/>
    <w:rsid w:val="00A52745"/>
    <w:rsid w:val="00A52CE5"/>
    <w:rsid w:val="00A530FD"/>
    <w:rsid w:val="00A53FC4"/>
    <w:rsid w:val="00A54693"/>
    <w:rsid w:val="00A55320"/>
    <w:rsid w:val="00A554C5"/>
    <w:rsid w:val="00A5563B"/>
    <w:rsid w:val="00A55990"/>
    <w:rsid w:val="00A55EA3"/>
    <w:rsid w:val="00A566C2"/>
    <w:rsid w:val="00A56755"/>
    <w:rsid w:val="00A56D4A"/>
    <w:rsid w:val="00A571C1"/>
    <w:rsid w:val="00A6012C"/>
    <w:rsid w:val="00A602B6"/>
    <w:rsid w:val="00A60840"/>
    <w:rsid w:val="00A60AEC"/>
    <w:rsid w:val="00A60C05"/>
    <w:rsid w:val="00A61995"/>
    <w:rsid w:val="00A61AB4"/>
    <w:rsid w:val="00A61E19"/>
    <w:rsid w:val="00A625E7"/>
    <w:rsid w:val="00A62B22"/>
    <w:rsid w:val="00A63053"/>
    <w:rsid w:val="00A63272"/>
    <w:rsid w:val="00A637A9"/>
    <w:rsid w:val="00A64D63"/>
    <w:rsid w:val="00A65882"/>
    <w:rsid w:val="00A66A8A"/>
    <w:rsid w:val="00A70266"/>
    <w:rsid w:val="00A70A24"/>
    <w:rsid w:val="00A7236C"/>
    <w:rsid w:val="00A72AD7"/>
    <w:rsid w:val="00A731B6"/>
    <w:rsid w:val="00A732CD"/>
    <w:rsid w:val="00A73969"/>
    <w:rsid w:val="00A741AB"/>
    <w:rsid w:val="00A744A2"/>
    <w:rsid w:val="00A74CAF"/>
    <w:rsid w:val="00A75D79"/>
    <w:rsid w:val="00A7609A"/>
    <w:rsid w:val="00A767F7"/>
    <w:rsid w:val="00A76A25"/>
    <w:rsid w:val="00A76E7A"/>
    <w:rsid w:val="00A77256"/>
    <w:rsid w:val="00A8068C"/>
    <w:rsid w:val="00A807B0"/>
    <w:rsid w:val="00A80944"/>
    <w:rsid w:val="00A80DE8"/>
    <w:rsid w:val="00A81E85"/>
    <w:rsid w:val="00A81E99"/>
    <w:rsid w:val="00A824AE"/>
    <w:rsid w:val="00A8318F"/>
    <w:rsid w:val="00A835F7"/>
    <w:rsid w:val="00A839F9"/>
    <w:rsid w:val="00A83DC0"/>
    <w:rsid w:val="00A84DFB"/>
    <w:rsid w:val="00A851D1"/>
    <w:rsid w:val="00A851DB"/>
    <w:rsid w:val="00A85CE0"/>
    <w:rsid w:val="00A87464"/>
    <w:rsid w:val="00A874D0"/>
    <w:rsid w:val="00A90DE6"/>
    <w:rsid w:val="00A90F0C"/>
    <w:rsid w:val="00A90F34"/>
    <w:rsid w:val="00A90F67"/>
    <w:rsid w:val="00A91375"/>
    <w:rsid w:val="00A9139D"/>
    <w:rsid w:val="00A92834"/>
    <w:rsid w:val="00A92863"/>
    <w:rsid w:val="00A93379"/>
    <w:rsid w:val="00A93490"/>
    <w:rsid w:val="00A941EE"/>
    <w:rsid w:val="00A94665"/>
    <w:rsid w:val="00A94EC7"/>
    <w:rsid w:val="00A95050"/>
    <w:rsid w:val="00A9526A"/>
    <w:rsid w:val="00A95928"/>
    <w:rsid w:val="00A95B2E"/>
    <w:rsid w:val="00A9604D"/>
    <w:rsid w:val="00A9697F"/>
    <w:rsid w:val="00A97249"/>
    <w:rsid w:val="00A97514"/>
    <w:rsid w:val="00A977B0"/>
    <w:rsid w:val="00A978C3"/>
    <w:rsid w:val="00A97E0D"/>
    <w:rsid w:val="00A97FDD"/>
    <w:rsid w:val="00AA0499"/>
    <w:rsid w:val="00AA0BA4"/>
    <w:rsid w:val="00AA213D"/>
    <w:rsid w:val="00AA26B3"/>
    <w:rsid w:val="00AA3797"/>
    <w:rsid w:val="00AA4073"/>
    <w:rsid w:val="00AA4380"/>
    <w:rsid w:val="00AA5660"/>
    <w:rsid w:val="00AA6E93"/>
    <w:rsid w:val="00AA7451"/>
    <w:rsid w:val="00AA78FA"/>
    <w:rsid w:val="00AB02F2"/>
    <w:rsid w:val="00AB0F41"/>
    <w:rsid w:val="00AB1185"/>
    <w:rsid w:val="00AB1377"/>
    <w:rsid w:val="00AB269A"/>
    <w:rsid w:val="00AB2971"/>
    <w:rsid w:val="00AB30D6"/>
    <w:rsid w:val="00AB4EDF"/>
    <w:rsid w:val="00AB52FD"/>
    <w:rsid w:val="00AB5F00"/>
    <w:rsid w:val="00AB6C4B"/>
    <w:rsid w:val="00AC1289"/>
    <w:rsid w:val="00AC1504"/>
    <w:rsid w:val="00AC1B91"/>
    <w:rsid w:val="00AC27E6"/>
    <w:rsid w:val="00AC2841"/>
    <w:rsid w:val="00AC2F27"/>
    <w:rsid w:val="00AC339A"/>
    <w:rsid w:val="00AC45FA"/>
    <w:rsid w:val="00AC4F72"/>
    <w:rsid w:val="00AC52B5"/>
    <w:rsid w:val="00AC5556"/>
    <w:rsid w:val="00AC5822"/>
    <w:rsid w:val="00AC58E8"/>
    <w:rsid w:val="00AC5DF6"/>
    <w:rsid w:val="00AC6096"/>
    <w:rsid w:val="00AC6562"/>
    <w:rsid w:val="00AC6F60"/>
    <w:rsid w:val="00AC75EE"/>
    <w:rsid w:val="00AD00B9"/>
    <w:rsid w:val="00AD07CB"/>
    <w:rsid w:val="00AD0C15"/>
    <w:rsid w:val="00AD1A3D"/>
    <w:rsid w:val="00AD1B55"/>
    <w:rsid w:val="00AD38CE"/>
    <w:rsid w:val="00AD3C1F"/>
    <w:rsid w:val="00AD4168"/>
    <w:rsid w:val="00AD41D4"/>
    <w:rsid w:val="00AD45BB"/>
    <w:rsid w:val="00AD4647"/>
    <w:rsid w:val="00AD47BA"/>
    <w:rsid w:val="00AD4EE2"/>
    <w:rsid w:val="00AD505C"/>
    <w:rsid w:val="00AD5841"/>
    <w:rsid w:val="00AD5978"/>
    <w:rsid w:val="00AD76A4"/>
    <w:rsid w:val="00AD7BAC"/>
    <w:rsid w:val="00AD7C5D"/>
    <w:rsid w:val="00AE0101"/>
    <w:rsid w:val="00AE096A"/>
    <w:rsid w:val="00AE1136"/>
    <w:rsid w:val="00AE14EF"/>
    <w:rsid w:val="00AE1601"/>
    <w:rsid w:val="00AE1C4A"/>
    <w:rsid w:val="00AE24CC"/>
    <w:rsid w:val="00AE2D7C"/>
    <w:rsid w:val="00AE3076"/>
    <w:rsid w:val="00AE3E20"/>
    <w:rsid w:val="00AE48DA"/>
    <w:rsid w:val="00AE5851"/>
    <w:rsid w:val="00AE5B08"/>
    <w:rsid w:val="00AE6407"/>
    <w:rsid w:val="00AE7C3A"/>
    <w:rsid w:val="00AF035A"/>
    <w:rsid w:val="00AF0BA2"/>
    <w:rsid w:val="00AF1186"/>
    <w:rsid w:val="00AF199D"/>
    <w:rsid w:val="00AF1CE4"/>
    <w:rsid w:val="00AF215E"/>
    <w:rsid w:val="00AF322E"/>
    <w:rsid w:val="00AF5696"/>
    <w:rsid w:val="00AF599E"/>
    <w:rsid w:val="00AF67F3"/>
    <w:rsid w:val="00AF6C2A"/>
    <w:rsid w:val="00AF7C05"/>
    <w:rsid w:val="00B00934"/>
    <w:rsid w:val="00B00A0C"/>
    <w:rsid w:val="00B00BEE"/>
    <w:rsid w:val="00B00F8A"/>
    <w:rsid w:val="00B016D3"/>
    <w:rsid w:val="00B029FE"/>
    <w:rsid w:val="00B02A81"/>
    <w:rsid w:val="00B02BFC"/>
    <w:rsid w:val="00B02FB4"/>
    <w:rsid w:val="00B034C6"/>
    <w:rsid w:val="00B03B97"/>
    <w:rsid w:val="00B054DD"/>
    <w:rsid w:val="00B05C46"/>
    <w:rsid w:val="00B05D9B"/>
    <w:rsid w:val="00B05F9E"/>
    <w:rsid w:val="00B063BE"/>
    <w:rsid w:val="00B06D6C"/>
    <w:rsid w:val="00B0752C"/>
    <w:rsid w:val="00B07BD5"/>
    <w:rsid w:val="00B10310"/>
    <w:rsid w:val="00B1042C"/>
    <w:rsid w:val="00B1156A"/>
    <w:rsid w:val="00B116C6"/>
    <w:rsid w:val="00B12F90"/>
    <w:rsid w:val="00B146EC"/>
    <w:rsid w:val="00B1477E"/>
    <w:rsid w:val="00B14AA4"/>
    <w:rsid w:val="00B15D98"/>
    <w:rsid w:val="00B15F5C"/>
    <w:rsid w:val="00B200E3"/>
    <w:rsid w:val="00B20EAD"/>
    <w:rsid w:val="00B2135E"/>
    <w:rsid w:val="00B21675"/>
    <w:rsid w:val="00B22CC5"/>
    <w:rsid w:val="00B23626"/>
    <w:rsid w:val="00B24901"/>
    <w:rsid w:val="00B24B19"/>
    <w:rsid w:val="00B2509D"/>
    <w:rsid w:val="00B25917"/>
    <w:rsid w:val="00B26D9F"/>
    <w:rsid w:val="00B27543"/>
    <w:rsid w:val="00B27826"/>
    <w:rsid w:val="00B278F5"/>
    <w:rsid w:val="00B27A2A"/>
    <w:rsid w:val="00B30535"/>
    <w:rsid w:val="00B30A68"/>
    <w:rsid w:val="00B30DC9"/>
    <w:rsid w:val="00B31018"/>
    <w:rsid w:val="00B3226A"/>
    <w:rsid w:val="00B32A2F"/>
    <w:rsid w:val="00B32CB1"/>
    <w:rsid w:val="00B33BCD"/>
    <w:rsid w:val="00B3572A"/>
    <w:rsid w:val="00B359A2"/>
    <w:rsid w:val="00B35F64"/>
    <w:rsid w:val="00B36D51"/>
    <w:rsid w:val="00B370C5"/>
    <w:rsid w:val="00B37B09"/>
    <w:rsid w:val="00B408C7"/>
    <w:rsid w:val="00B40963"/>
    <w:rsid w:val="00B40F67"/>
    <w:rsid w:val="00B410D6"/>
    <w:rsid w:val="00B41584"/>
    <w:rsid w:val="00B418CC"/>
    <w:rsid w:val="00B419F5"/>
    <w:rsid w:val="00B41FA9"/>
    <w:rsid w:val="00B421AA"/>
    <w:rsid w:val="00B4233B"/>
    <w:rsid w:val="00B42AE1"/>
    <w:rsid w:val="00B42ECA"/>
    <w:rsid w:val="00B43F2C"/>
    <w:rsid w:val="00B441ED"/>
    <w:rsid w:val="00B4487E"/>
    <w:rsid w:val="00B448E2"/>
    <w:rsid w:val="00B44B8D"/>
    <w:rsid w:val="00B44CFD"/>
    <w:rsid w:val="00B44F37"/>
    <w:rsid w:val="00B4518E"/>
    <w:rsid w:val="00B457B7"/>
    <w:rsid w:val="00B459EE"/>
    <w:rsid w:val="00B46073"/>
    <w:rsid w:val="00B4676A"/>
    <w:rsid w:val="00B47164"/>
    <w:rsid w:val="00B47210"/>
    <w:rsid w:val="00B47695"/>
    <w:rsid w:val="00B501BC"/>
    <w:rsid w:val="00B50307"/>
    <w:rsid w:val="00B50AE7"/>
    <w:rsid w:val="00B5134B"/>
    <w:rsid w:val="00B51452"/>
    <w:rsid w:val="00B5175E"/>
    <w:rsid w:val="00B5203F"/>
    <w:rsid w:val="00B52156"/>
    <w:rsid w:val="00B54088"/>
    <w:rsid w:val="00B5502D"/>
    <w:rsid w:val="00B5525C"/>
    <w:rsid w:val="00B56492"/>
    <w:rsid w:val="00B579FF"/>
    <w:rsid w:val="00B60252"/>
    <w:rsid w:val="00B61213"/>
    <w:rsid w:val="00B6137B"/>
    <w:rsid w:val="00B61943"/>
    <w:rsid w:val="00B61D2F"/>
    <w:rsid w:val="00B6278A"/>
    <w:rsid w:val="00B62992"/>
    <w:rsid w:val="00B629D2"/>
    <w:rsid w:val="00B62CE5"/>
    <w:rsid w:val="00B63375"/>
    <w:rsid w:val="00B64F3F"/>
    <w:rsid w:val="00B652C0"/>
    <w:rsid w:val="00B657C9"/>
    <w:rsid w:val="00B65C92"/>
    <w:rsid w:val="00B671EC"/>
    <w:rsid w:val="00B67F17"/>
    <w:rsid w:val="00B71688"/>
    <w:rsid w:val="00B72218"/>
    <w:rsid w:val="00B72B16"/>
    <w:rsid w:val="00B72D19"/>
    <w:rsid w:val="00B732E9"/>
    <w:rsid w:val="00B73F6A"/>
    <w:rsid w:val="00B74159"/>
    <w:rsid w:val="00B74565"/>
    <w:rsid w:val="00B748E0"/>
    <w:rsid w:val="00B74CFC"/>
    <w:rsid w:val="00B753B7"/>
    <w:rsid w:val="00B7541E"/>
    <w:rsid w:val="00B75E24"/>
    <w:rsid w:val="00B773CE"/>
    <w:rsid w:val="00B7752A"/>
    <w:rsid w:val="00B77581"/>
    <w:rsid w:val="00B800B6"/>
    <w:rsid w:val="00B80A7A"/>
    <w:rsid w:val="00B82600"/>
    <w:rsid w:val="00B82A29"/>
    <w:rsid w:val="00B82BCE"/>
    <w:rsid w:val="00B838A1"/>
    <w:rsid w:val="00B84211"/>
    <w:rsid w:val="00B8533E"/>
    <w:rsid w:val="00B85BCC"/>
    <w:rsid w:val="00B85C07"/>
    <w:rsid w:val="00B862AB"/>
    <w:rsid w:val="00B86FBD"/>
    <w:rsid w:val="00B87646"/>
    <w:rsid w:val="00B87FB6"/>
    <w:rsid w:val="00B901F3"/>
    <w:rsid w:val="00B90229"/>
    <w:rsid w:val="00B91870"/>
    <w:rsid w:val="00B92AFF"/>
    <w:rsid w:val="00B930C0"/>
    <w:rsid w:val="00B954DA"/>
    <w:rsid w:val="00B95623"/>
    <w:rsid w:val="00B96E6D"/>
    <w:rsid w:val="00B9746A"/>
    <w:rsid w:val="00B974A2"/>
    <w:rsid w:val="00B97C35"/>
    <w:rsid w:val="00B97D6E"/>
    <w:rsid w:val="00BA1039"/>
    <w:rsid w:val="00BA126E"/>
    <w:rsid w:val="00BA15A9"/>
    <w:rsid w:val="00BA1755"/>
    <w:rsid w:val="00BA284D"/>
    <w:rsid w:val="00BA28B5"/>
    <w:rsid w:val="00BA3207"/>
    <w:rsid w:val="00BA3375"/>
    <w:rsid w:val="00BA3E04"/>
    <w:rsid w:val="00BA3E12"/>
    <w:rsid w:val="00BA4C43"/>
    <w:rsid w:val="00BA4F0F"/>
    <w:rsid w:val="00BA51A4"/>
    <w:rsid w:val="00BA6D7A"/>
    <w:rsid w:val="00BA7E9C"/>
    <w:rsid w:val="00BA7FBD"/>
    <w:rsid w:val="00BB0FCD"/>
    <w:rsid w:val="00BB1D4F"/>
    <w:rsid w:val="00BB253F"/>
    <w:rsid w:val="00BB2D5C"/>
    <w:rsid w:val="00BB2F12"/>
    <w:rsid w:val="00BB374A"/>
    <w:rsid w:val="00BB3AD8"/>
    <w:rsid w:val="00BB4588"/>
    <w:rsid w:val="00BB47A4"/>
    <w:rsid w:val="00BB589F"/>
    <w:rsid w:val="00BB5A70"/>
    <w:rsid w:val="00BC00E6"/>
    <w:rsid w:val="00BC033B"/>
    <w:rsid w:val="00BC03D2"/>
    <w:rsid w:val="00BC08EB"/>
    <w:rsid w:val="00BC0B2C"/>
    <w:rsid w:val="00BC118D"/>
    <w:rsid w:val="00BC1264"/>
    <w:rsid w:val="00BC15EF"/>
    <w:rsid w:val="00BC1EDA"/>
    <w:rsid w:val="00BC2955"/>
    <w:rsid w:val="00BC2F5F"/>
    <w:rsid w:val="00BC3125"/>
    <w:rsid w:val="00BC44FB"/>
    <w:rsid w:val="00BC63ED"/>
    <w:rsid w:val="00BC6CA4"/>
    <w:rsid w:val="00BC6E01"/>
    <w:rsid w:val="00BC737D"/>
    <w:rsid w:val="00BC7730"/>
    <w:rsid w:val="00BD03EF"/>
    <w:rsid w:val="00BD0503"/>
    <w:rsid w:val="00BD0D7D"/>
    <w:rsid w:val="00BD17FB"/>
    <w:rsid w:val="00BD1DD3"/>
    <w:rsid w:val="00BD2F3C"/>
    <w:rsid w:val="00BD3780"/>
    <w:rsid w:val="00BD4051"/>
    <w:rsid w:val="00BD6A22"/>
    <w:rsid w:val="00BD6B46"/>
    <w:rsid w:val="00BD7E0C"/>
    <w:rsid w:val="00BE0D13"/>
    <w:rsid w:val="00BE15B8"/>
    <w:rsid w:val="00BE1C31"/>
    <w:rsid w:val="00BE232F"/>
    <w:rsid w:val="00BE2A5C"/>
    <w:rsid w:val="00BE316B"/>
    <w:rsid w:val="00BE3439"/>
    <w:rsid w:val="00BE34D3"/>
    <w:rsid w:val="00BE416A"/>
    <w:rsid w:val="00BE518B"/>
    <w:rsid w:val="00BE5941"/>
    <w:rsid w:val="00BE6608"/>
    <w:rsid w:val="00BE7124"/>
    <w:rsid w:val="00BE7262"/>
    <w:rsid w:val="00BE740F"/>
    <w:rsid w:val="00BF0577"/>
    <w:rsid w:val="00BF0810"/>
    <w:rsid w:val="00BF0AB7"/>
    <w:rsid w:val="00BF20AA"/>
    <w:rsid w:val="00BF24F0"/>
    <w:rsid w:val="00BF2D5C"/>
    <w:rsid w:val="00BF36E0"/>
    <w:rsid w:val="00BF3911"/>
    <w:rsid w:val="00BF45FF"/>
    <w:rsid w:val="00BF5A59"/>
    <w:rsid w:val="00BF5F0F"/>
    <w:rsid w:val="00BF65F8"/>
    <w:rsid w:val="00BF69C5"/>
    <w:rsid w:val="00BF6F17"/>
    <w:rsid w:val="00BF6FC8"/>
    <w:rsid w:val="00BF7C03"/>
    <w:rsid w:val="00BF7DA8"/>
    <w:rsid w:val="00BF7E18"/>
    <w:rsid w:val="00C006A6"/>
    <w:rsid w:val="00C008FD"/>
    <w:rsid w:val="00C00B2F"/>
    <w:rsid w:val="00C00DC1"/>
    <w:rsid w:val="00C01BCE"/>
    <w:rsid w:val="00C01E11"/>
    <w:rsid w:val="00C034B5"/>
    <w:rsid w:val="00C03616"/>
    <w:rsid w:val="00C03CB0"/>
    <w:rsid w:val="00C03F6F"/>
    <w:rsid w:val="00C05182"/>
    <w:rsid w:val="00C05996"/>
    <w:rsid w:val="00C100C4"/>
    <w:rsid w:val="00C11778"/>
    <w:rsid w:val="00C117C1"/>
    <w:rsid w:val="00C118B3"/>
    <w:rsid w:val="00C1425C"/>
    <w:rsid w:val="00C148FC"/>
    <w:rsid w:val="00C15CDB"/>
    <w:rsid w:val="00C161D9"/>
    <w:rsid w:val="00C17E38"/>
    <w:rsid w:val="00C207D1"/>
    <w:rsid w:val="00C20866"/>
    <w:rsid w:val="00C20ACB"/>
    <w:rsid w:val="00C21355"/>
    <w:rsid w:val="00C217CE"/>
    <w:rsid w:val="00C21C62"/>
    <w:rsid w:val="00C22A06"/>
    <w:rsid w:val="00C23455"/>
    <w:rsid w:val="00C246BE"/>
    <w:rsid w:val="00C24A01"/>
    <w:rsid w:val="00C24E2F"/>
    <w:rsid w:val="00C25787"/>
    <w:rsid w:val="00C25BB0"/>
    <w:rsid w:val="00C263E8"/>
    <w:rsid w:val="00C2646C"/>
    <w:rsid w:val="00C27B83"/>
    <w:rsid w:val="00C30245"/>
    <w:rsid w:val="00C30850"/>
    <w:rsid w:val="00C30B3E"/>
    <w:rsid w:val="00C318C1"/>
    <w:rsid w:val="00C32C7C"/>
    <w:rsid w:val="00C32E50"/>
    <w:rsid w:val="00C334D5"/>
    <w:rsid w:val="00C33B7F"/>
    <w:rsid w:val="00C35D48"/>
    <w:rsid w:val="00C363FB"/>
    <w:rsid w:val="00C36B5D"/>
    <w:rsid w:val="00C37280"/>
    <w:rsid w:val="00C37ADB"/>
    <w:rsid w:val="00C40192"/>
    <w:rsid w:val="00C405B6"/>
    <w:rsid w:val="00C4070F"/>
    <w:rsid w:val="00C4091B"/>
    <w:rsid w:val="00C40D0A"/>
    <w:rsid w:val="00C41360"/>
    <w:rsid w:val="00C4261A"/>
    <w:rsid w:val="00C4425B"/>
    <w:rsid w:val="00C44408"/>
    <w:rsid w:val="00C44438"/>
    <w:rsid w:val="00C44711"/>
    <w:rsid w:val="00C447F1"/>
    <w:rsid w:val="00C45FF9"/>
    <w:rsid w:val="00C460AB"/>
    <w:rsid w:val="00C4633B"/>
    <w:rsid w:val="00C46F7D"/>
    <w:rsid w:val="00C47050"/>
    <w:rsid w:val="00C47060"/>
    <w:rsid w:val="00C47075"/>
    <w:rsid w:val="00C475FC"/>
    <w:rsid w:val="00C51D54"/>
    <w:rsid w:val="00C520B4"/>
    <w:rsid w:val="00C53360"/>
    <w:rsid w:val="00C534F5"/>
    <w:rsid w:val="00C541A7"/>
    <w:rsid w:val="00C550D6"/>
    <w:rsid w:val="00C5543E"/>
    <w:rsid w:val="00C556DD"/>
    <w:rsid w:val="00C559D9"/>
    <w:rsid w:val="00C55E61"/>
    <w:rsid w:val="00C57283"/>
    <w:rsid w:val="00C57388"/>
    <w:rsid w:val="00C5749C"/>
    <w:rsid w:val="00C576D9"/>
    <w:rsid w:val="00C57708"/>
    <w:rsid w:val="00C60E53"/>
    <w:rsid w:val="00C60F56"/>
    <w:rsid w:val="00C622D4"/>
    <w:rsid w:val="00C642BB"/>
    <w:rsid w:val="00C64F75"/>
    <w:rsid w:val="00C653F4"/>
    <w:rsid w:val="00C658DE"/>
    <w:rsid w:val="00C65B49"/>
    <w:rsid w:val="00C65D8D"/>
    <w:rsid w:val="00C65DD7"/>
    <w:rsid w:val="00C6639F"/>
    <w:rsid w:val="00C66DFB"/>
    <w:rsid w:val="00C67335"/>
    <w:rsid w:val="00C67354"/>
    <w:rsid w:val="00C6767F"/>
    <w:rsid w:val="00C67720"/>
    <w:rsid w:val="00C67E30"/>
    <w:rsid w:val="00C70EFB"/>
    <w:rsid w:val="00C70FD5"/>
    <w:rsid w:val="00C719AB"/>
    <w:rsid w:val="00C71E69"/>
    <w:rsid w:val="00C72382"/>
    <w:rsid w:val="00C728A5"/>
    <w:rsid w:val="00C732B2"/>
    <w:rsid w:val="00C7348D"/>
    <w:rsid w:val="00C73492"/>
    <w:rsid w:val="00C73745"/>
    <w:rsid w:val="00C739FB"/>
    <w:rsid w:val="00C73B44"/>
    <w:rsid w:val="00C73C24"/>
    <w:rsid w:val="00C73CDD"/>
    <w:rsid w:val="00C73F33"/>
    <w:rsid w:val="00C74449"/>
    <w:rsid w:val="00C747F2"/>
    <w:rsid w:val="00C74A32"/>
    <w:rsid w:val="00C74ED5"/>
    <w:rsid w:val="00C74FF3"/>
    <w:rsid w:val="00C752F9"/>
    <w:rsid w:val="00C759D7"/>
    <w:rsid w:val="00C759F6"/>
    <w:rsid w:val="00C7730A"/>
    <w:rsid w:val="00C776E2"/>
    <w:rsid w:val="00C77B60"/>
    <w:rsid w:val="00C80130"/>
    <w:rsid w:val="00C8015C"/>
    <w:rsid w:val="00C8019E"/>
    <w:rsid w:val="00C80AF6"/>
    <w:rsid w:val="00C81698"/>
    <w:rsid w:val="00C828E9"/>
    <w:rsid w:val="00C8331A"/>
    <w:rsid w:val="00C83E35"/>
    <w:rsid w:val="00C84966"/>
    <w:rsid w:val="00C84AD3"/>
    <w:rsid w:val="00C850F5"/>
    <w:rsid w:val="00C859B4"/>
    <w:rsid w:val="00C873E7"/>
    <w:rsid w:val="00C879BF"/>
    <w:rsid w:val="00C87A6B"/>
    <w:rsid w:val="00C87F80"/>
    <w:rsid w:val="00C90B46"/>
    <w:rsid w:val="00C90D68"/>
    <w:rsid w:val="00C90EAA"/>
    <w:rsid w:val="00C911BD"/>
    <w:rsid w:val="00C912AF"/>
    <w:rsid w:val="00C91445"/>
    <w:rsid w:val="00C930E5"/>
    <w:rsid w:val="00C933D2"/>
    <w:rsid w:val="00C937A1"/>
    <w:rsid w:val="00C95C61"/>
    <w:rsid w:val="00C965FC"/>
    <w:rsid w:val="00C9709C"/>
    <w:rsid w:val="00C9732A"/>
    <w:rsid w:val="00C97492"/>
    <w:rsid w:val="00C975CB"/>
    <w:rsid w:val="00C977F0"/>
    <w:rsid w:val="00CA0726"/>
    <w:rsid w:val="00CA1244"/>
    <w:rsid w:val="00CA1271"/>
    <w:rsid w:val="00CA12C9"/>
    <w:rsid w:val="00CA1AE1"/>
    <w:rsid w:val="00CA2195"/>
    <w:rsid w:val="00CA2617"/>
    <w:rsid w:val="00CA2CD5"/>
    <w:rsid w:val="00CA364E"/>
    <w:rsid w:val="00CA4457"/>
    <w:rsid w:val="00CA49DE"/>
    <w:rsid w:val="00CA4A2D"/>
    <w:rsid w:val="00CA58D8"/>
    <w:rsid w:val="00CA5AF3"/>
    <w:rsid w:val="00CA60CC"/>
    <w:rsid w:val="00CA6510"/>
    <w:rsid w:val="00CA7253"/>
    <w:rsid w:val="00CA7CAD"/>
    <w:rsid w:val="00CA7CBB"/>
    <w:rsid w:val="00CB0776"/>
    <w:rsid w:val="00CB0DD0"/>
    <w:rsid w:val="00CB1F86"/>
    <w:rsid w:val="00CB2194"/>
    <w:rsid w:val="00CB2298"/>
    <w:rsid w:val="00CB231F"/>
    <w:rsid w:val="00CB3077"/>
    <w:rsid w:val="00CB3A5D"/>
    <w:rsid w:val="00CB3CB0"/>
    <w:rsid w:val="00CB42D8"/>
    <w:rsid w:val="00CB440F"/>
    <w:rsid w:val="00CB4B2D"/>
    <w:rsid w:val="00CB50F7"/>
    <w:rsid w:val="00CB64A8"/>
    <w:rsid w:val="00CB6B0A"/>
    <w:rsid w:val="00CB7847"/>
    <w:rsid w:val="00CB7E13"/>
    <w:rsid w:val="00CB7E51"/>
    <w:rsid w:val="00CC011C"/>
    <w:rsid w:val="00CC06A8"/>
    <w:rsid w:val="00CC0A66"/>
    <w:rsid w:val="00CC1A28"/>
    <w:rsid w:val="00CC20A7"/>
    <w:rsid w:val="00CC373B"/>
    <w:rsid w:val="00CC3844"/>
    <w:rsid w:val="00CC39D0"/>
    <w:rsid w:val="00CC3B4A"/>
    <w:rsid w:val="00CC3D43"/>
    <w:rsid w:val="00CC41EB"/>
    <w:rsid w:val="00CC434D"/>
    <w:rsid w:val="00CC5532"/>
    <w:rsid w:val="00CC6384"/>
    <w:rsid w:val="00CC67FC"/>
    <w:rsid w:val="00CC6DE4"/>
    <w:rsid w:val="00CC7FF5"/>
    <w:rsid w:val="00CD0C50"/>
    <w:rsid w:val="00CD0C68"/>
    <w:rsid w:val="00CD1910"/>
    <w:rsid w:val="00CD19ED"/>
    <w:rsid w:val="00CD1C7B"/>
    <w:rsid w:val="00CD1E49"/>
    <w:rsid w:val="00CD201A"/>
    <w:rsid w:val="00CD2B73"/>
    <w:rsid w:val="00CD3B50"/>
    <w:rsid w:val="00CD3DF0"/>
    <w:rsid w:val="00CD3E04"/>
    <w:rsid w:val="00CD3E1B"/>
    <w:rsid w:val="00CD3F7C"/>
    <w:rsid w:val="00CD3FC7"/>
    <w:rsid w:val="00CD40FD"/>
    <w:rsid w:val="00CD45AE"/>
    <w:rsid w:val="00CD53D1"/>
    <w:rsid w:val="00CD5C8E"/>
    <w:rsid w:val="00CD7602"/>
    <w:rsid w:val="00CD772F"/>
    <w:rsid w:val="00CD7A90"/>
    <w:rsid w:val="00CE056A"/>
    <w:rsid w:val="00CE08D0"/>
    <w:rsid w:val="00CE0B98"/>
    <w:rsid w:val="00CE158E"/>
    <w:rsid w:val="00CE17E7"/>
    <w:rsid w:val="00CE2BD9"/>
    <w:rsid w:val="00CE2F59"/>
    <w:rsid w:val="00CE3139"/>
    <w:rsid w:val="00CE330E"/>
    <w:rsid w:val="00CE33FA"/>
    <w:rsid w:val="00CE3422"/>
    <w:rsid w:val="00CE406F"/>
    <w:rsid w:val="00CE4478"/>
    <w:rsid w:val="00CE6020"/>
    <w:rsid w:val="00CE681A"/>
    <w:rsid w:val="00CF19A6"/>
    <w:rsid w:val="00CF2581"/>
    <w:rsid w:val="00CF2AF0"/>
    <w:rsid w:val="00CF3671"/>
    <w:rsid w:val="00CF3E35"/>
    <w:rsid w:val="00CF4051"/>
    <w:rsid w:val="00CF40CE"/>
    <w:rsid w:val="00CF41AD"/>
    <w:rsid w:val="00CF4351"/>
    <w:rsid w:val="00CF4751"/>
    <w:rsid w:val="00CF57B5"/>
    <w:rsid w:val="00CF6411"/>
    <w:rsid w:val="00CF66A5"/>
    <w:rsid w:val="00CF797F"/>
    <w:rsid w:val="00D0036A"/>
    <w:rsid w:val="00D00679"/>
    <w:rsid w:val="00D00FD6"/>
    <w:rsid w:val="00D01C34"/>
    <w:rsid w:val="00D02218"/>
    <w:rsid w:val="00D02787"/>
    <w:rsid w:val="00D028DA"/>
    <w:rsid w:val="00D029E3"/>
    <w:rsid w:val="00D04862"/>
    <w:rsid w:val="00D05480"/>
    <w:rsid w:val="00D05575"/>
    <w:rsid w:val="00D06B6A"/>
    <w:rsid w:val="00D07FE5"/>
    <w:rsid w:val="00D1053B"/>
    <w:rsid w:val="00D10710"/>
    <w:rsid w:val="00D10795"/>
    <w:rsid w:val="00D10853"/>
    <w:rsid w:val="00D110BF"/>
    <w:rsid w:val="00D114B8"/>
    <w:rsid w:val="00D127A0"/>
    <w:rsid w:val="00D134DC"/>
    <w:rsid w:val="00D13DC8"/>
    <w:rsid w:val="00D14A92"/>
    <w:rsid w:val="00D15273"/>
    <w:rsid w:val="00D15D88"/>
    <w:rsid w:val="00D16116"/>
    <w:rsid w:val="00D166E6"/>
    <w:rsid w:val="00D16F54"/>
    <w:rsid w:val="00D17C43"/>
    <w:rsid w:val="00D17F5B"/>
    <w:rsid w:val="00D201F5"/>
    <w:rsid w:val="00D2044C"/>
    <w:rsid w:val="00D20F95"/>
    <w:rsid w:val="00D214E4"/>
    <w:rsid w:val="00D21FBD"/>
    <w:rsid w:val="00D22A20"/>
    <w:rsid w:val="00D22D5D"/>
    <w:rsid w:val="00D2349A"/>
    <w:rsid w:val="00D241EE"/>
    <w:rsid w:val="00D24F52"/>
    <w:rsid w:val="00D25D6E"/>
    <w:rsid w:val="00D2764F"/>
    <w:rsid w:val="00D27AC3"/>
    <w:rsid w:val="00D27B89"/>
    <w:rsid w:val="00D27CD4"/>
    <w:rsid w:val="00D30434"/>
    <w:rsid w:val="00D31642"/>
    <w:rsid w:val="00D3184D"/>
    <w:rsid w:val="00D31A44"/>
    <w:rsid w:val="00D32924"/>
    <w:rsid w:val="00D340E7"/>
    <w:rsid w:val="00D342EC"/>
    <w:rsid w:val="00D34A1C"/>
    <w:rsid w:val="00D350D7"/>
    <w:rsid w:val="00D35ED1"/>
    <w:rsid w:val="00D36778"/>
    <w:rsid w:val="00D36979"/>
    <w:rsid w:val="00D36F0E"/>
    <w:rsid w:val="00D3758C"/>
    <w:rsid w:val="00D407CF"/>
    <w:rsid w:val="00D4153A"/>
    <w:rsid w:val="00D41D9A"/>
    <w:rsid w:val="00D42EA5"/>
    <w:rsid w:val="00D43C4D"/>
    <w:rsid w:val="00D44BB3"/>
    <w:rsid w:val="00D45099"/>
    <w:rsid w:val="00D450E9"/>
    <w:rsid w:val="00D45194"/>
    <w:rsid w:val="00D45984"/>
    <w:rsid w:val="00D463C1"/>
    <w:rsid w:val="00D46439"/>
    <w:rsid w:val="00D465B2"/>
    <w:rsid w:val="00D467E2"/>
    <w:rsid w:val="00D46E6C"/>
    <w:rsid w:val="00D47FC5"/>
    <w:rsid w:val="00D5029D"/>
    <w:rsid w:val="00D50304"/>
    <w:rsid w:val="00D50B25"/>
    <w:rsid w:val="00D50B9E"/>
    <w:rsid w:val="00D50DE7"/>
    <w:rsid w:val="00D5153F"/>
    <w:rsid w:val="00D51D82"/>
    <w:rsid w:val="00D5244D"/>
    <w:rsid w:val="00D526E0"/>
    <w:rsid w:val="00D5287F"/>
    <w:rsid w:val="00D52E11"/>
    <w:rsid w:val="00D5443A"/>
    <w:rsid w:val="00D544D6"/>
    <w:rsid w:val="00D55083"/>
    <w:rsid w:val="00D55490"/>
    <w:rsid w:val="00D5651D"/>
    <w:rsid w:val="00D56951"/>
    <w:rsid w:val="00D56CAE"/>
    <w:rsid w:val="00D56E21"/>
    <w:rsid w:val="00D60804"/>
    <w:rsid w:val="00D60950"/>
    <w:rsid w:val="00D61051"/>
    <w:rsid w:val="00D613DF"/>
    <w:rsid w:val="00D61A35"/>
    <w:rsid w:val="00D61A3E"/>
    <w:rsid w:val="00D61FBA"/>
    <w:rsid w:val="00D6206D"/>
    <w:rsid w:val="00D6247C"/>
    <w:rsid w:val="00D629A5"/>
    <w:rsid w:val="00D62DCB"/>
    <w:rsid w:val="00D62E69"/>
    <w:rsid w:val="00D62F82"/>
    <w:rsid w:val="00D63004"/>
    <w:rsid w:val="00D630D4"/>
    <w:rsid w:val="00D638C4"/>
    <w:rsid w:val="00D63E4D"/>
    <w:rsid w:val="00D64258"/>
    <w:rsid w:val="00D6436F"/>
    <w:rsid w:val="00D64623"/>
    <w:rsid w:val="00D64C2C"/>
    <w:rsid w:val="00D64C59"/>
    <w:rsid w:val="00D65234"/>
    <w:rsid w:val="00D66908"/>
    <w:rsid w:val="00D669E0"/>
    <w:rsid w:val="00D71393"/>
    <w:rsid w:val="00D71958"/>
    <w:rsid w:val="00D72733"/>
    <w:rsid w:val="00D73B50"/>
    <w:rsid w:val="00D73F87"/>
    <w:rsid w:val="00D7433B"/>
    <w:rsid w:val="00D744B3"/>
    <w:rsid w:val="00D748E6"/>
    <w:rsid w:val="00D74B3A"/>
    <w:rsid w:val="00D75DD1"/>
    <w:rsid w:val="00D76125"/>
    <w:rsid w:val="00D7614F"/>
    <w:rsid w:val="00D763D6"/>
    <w:rsid w:val="00D76FCA"/>
    <w:rsid w:val="00D77DF7"/>
    <w:rsid w:val="00D80D0D"/>
    <w:rsid w:val="00D80EB3"/>
    <w:rsid w:val="00D80ECE"/>
    <w:rsid w:val="00D8276E"/>
    <w:rsid w:val="00D83E66"/>
    <w:rsid w:val="00D84367"/>
    <w:rsid w:val="00D84BA9"/>
    <w:rsid w:val="00D852DF"/>
    <w:rsid w:val="00D85756"/>
    <w:rsid w:val="00D862A9"/>
    <w:rsid w:val="00D87632"/>
    <w:rsid w:val="00D879BB"/>
    <w:rsid w:val="00D91D20"/>
    <w:rsid w:val="00D92170"/>
    <w:rsid w:val="00D92683"/>
    <w:rsid w:val="00D92D56"/>
    <w:rsid w:val="00D92E55"/>
    <w:rsid w:val="00D93317"/>
    <w:rsid w:val="00D94155"/>
    <w:rsid w:val="00D94EE7"/>
    <w:rsid w:val="00D94F7A"/>
    <w:rsid w:val="00D951DE"/>
    <w:rsid w:val="00D953FE"/>
    <w:rsid w:val="00D95D5C"/>
    <w:rsid w:val="00D95EB0"/>
    <w:rsid w:val="00D95F9C"/>
    <w:rsid w:val="00D9626C"/>
    <w:rsid w:val="00D969CA"/>
    <w:rsid w:val="00D971E0"/>
    <w:rsid w:val="00D97AD7"/>
    <w:rsid w:val="00DA07C1"/>
    <w:rsid w:val="00DA28B5"/>
    <w:rsid w:val="00DA3500"/>
    <w:rsid w:val="00DA3ECA"/>
    <w:rsid w:val="00DA4BF6"/>
    <w:rsid w:val="00DA50FA"/>
    <w:rsid w:val="00DA5D1B"/>
    <w:rsid w:val="00DA6320"/>
    <w:rsid w:val="00DA669E"/>
    <w:rsid w:val="00DA70FB"/>
    <w:rsid w:val="00DB0496"/>
    <w:rsid w:val="00DB0B0F"/>
    <w:rsid w:val="00DB15D0"/>
    <w:rsid w:val="00DB15EC"/>
    <w:rsid w:val="00DB1615"/>
    <w:rsid w:val="00DB173C"/>
    <w:rsid w:val="00DB1E2B"/>
    <w:rsid w:val="00DB2C38"/>
    <w:rsid w:val="00DB2DBF"/>
    <w:rsid w:val="00DB2E07"/>
    <w:rsid w:val="00DB31DD"/>
    <w:rsid w:val="00DB3B45"/>
    <w:rsid w:val="00DB4046"/>
    <w:rsid w:val="00DB5962"/>
    <w:rsid w:val="00DB60F9"/>
    <w:rsid w:val="00DB625F"/>
    <w:rsid w:val="00DB6DA2"/>
    <w:rsid w:val="00DB76D9"/>
    <w:rsid w:val="00DC0BC4"/>
    <w:rsid w:val="00DC10FF"/>
    <w:rsid w:val="00DC2352"/>
    <w:rsid w:val="00DC2498"/>
    <w:rsid w:val="00DC2C6E"/>
    <w:rsid w:val="00DC3ED1"/>
    <w:rsid w:val="00DC3F31"/>
    <w:rsid w:val="00DC4033"/>
    <w:rsid w:val="00DC496F"/>
    <w:rsid w:val="00DC5437"/>
    <w:rsid w:val="00DC62DF"/>
    <w:rsid w:val="00DC62F6"/>
    <w:rsid w:val="00DC68B4"/>
    <w:rsid w:val="00DC6DE7"/>
    <w:rsid w:val="00DC76A0"/>
    <w:rsid w:val="00DD04A4"/>
    <w:rsid w:val="00DD0A12"/>
    <w:rsid w:val="00DD155A"/>
    <w:rsid w:val="00DD15E7"/>
    <w:rsid w:val="00DD32EF"/>
    <w:rsid w:val="00DD35D6"/>
    <w:rsid w:val="00DD46F4"/>
    <w:rsid w:val="00DD47F6"/>
    <w:rsid w:val="00DD5F92"/>
    <w:rsid w:val="00DD63AF"/>
    <w:rsid w:val="00DD68E5"/>
    <w:rsid w:val="00DD6A22"/>
    <w:rsid w:val="00DD76B8"/>
    <w:rsid w:val="00DE05AC"/>
    <w:rsid w:val="00DE0CF2"/>
    <w:rsid w:val="00DE0D2C"/>
    <w:rsid w:val="00DE110B"/>
    <w:rsid w:val="00DE1269"/>
    <w:rsid w:val="00DE12AF"/>
    <w:rsid w:val="00DE166A"/>
    <w:rsid w:val="00DE2147"/>
    <w:rsid w:val="00DE31AE"/>
    <w:rsid w:val="00DE32D4"/>
    <w:rsid w:val="00DE3315"/>
    <w:rsid w:val="00DE4147"/>
    <w:rsid w:val="00DE4329"/>
    <w:rsid w:val="00DE5AB4"/>
    <w:rsid w:val="00DE65E7"/>
    <w:rsid w:val="00DE6A7A"/>
    <w:rsid w:val="00DE7E91"/>
    <w:rsid w:val="00DF02ED"/>
    <w:rsid w:val="00DF03A2"/>
    <w:rsid w:val="00DF0D4E"/>
    <w:rsid w:val="00DF1D3B"/>
    <w:rsid w:val="00DF1F75"/>
    <w:rsid w:val="00DF3C29"/>
    <w:rsid w:val="00DF62D2"/>
    <w:rsid w:val="00DF6B0B"/>
    <w:rsid w:val="00DF71B9"/>
    <w:rsid w:val="00DF79CD"/>
    <w:rsid w:val="00DF7C1A"/>
    <w:rsid w:val="00DF7DF9"/>
    <w:rsid w:val="00DF7F00"/>
    <w:rsid w:val="00E0023E"/>
    <w:rsid w:val="00E00721"/>
    <w:rsid w:val="00E00A04"/>
    <w:rsid w:val="00E00F27"/>
    <w:rsid w:val="00E02808"/>
    <w:rsid w:val="00E0294D"/>
    <w:rsid w:val="00E0365E"/>
    <w:rsid w:val="00E03D80"/>
    <w:rsid w:val="00E04D26"/>
    <w:rsid w:val="00E04F14"/>
    <w:rsid w:val="00E04F3A"/>
    <w:rsid w:val="00E05170"/>
    <w:rsid w:val="00E053AA"/>
    <w:rsid w:val="00E05D9E"/>
    <w:rsid w:val="00E063BE"/>
    <w:rsid w:val="00E11312"/>
    <w:rsid w:val="00E11C99"/>
    <w:rsid w:val="00E120F5"/>
    <w:rsid w:val="00E13CCC"/>
    <w:rsid w:val="00E13E06"/>
    <w:rsid w:val="00E1467E"/>
    <w:rsid w:val="00E1553A"/>
    <w:rsid w:val="00E158CF"/>
    <w:rsid w:val="00E15D58"/>
    <w:rsid w:val="00E161B7"/>
    <w:rsid w:val="00E162A6"/>
    <w:rsid w:val="00E16833"/>
    <w:rsid w:val="00E171F2"/>
    <w:rsid w:val="00E200B7"/>
    <w:rsid w:val="00E2012D"/>
    <w:rsid w:val="00E2067D"/>
    <w:rsid w:val="00E21159"/>
    <w:rsid w:val="00E212CD"/>
    <w:rsid w:val="00E22077"/>
    <w:rsid w:val="00E2263A"/>
    <w:rsid w:val="00E22A59"/>
    <w:rsid w:val="00E22BCC"/>
    <w:rsid w:val="00E23003"/>
    <w:rsid w:val="00E23B46"/>
    <w:rsid w:val="00E24682"/>
    <w:rsid w:val="00E254A1"/>
    <w:rsid w:val="00E259ED"/>
    <w:rsid w:val="00E269C6"/>
    <w:rsid w:val="00E2776D"/>
    <w:rsid w:val="00E27DBF"/>
    <w:rsid w:val="00E30A9C"/>
    <w:rsid w:val="00E3173A"/>
    <w:rsid w:val="00E31B7E"/>
    <w:rsid w:val="00E31FA2"/>
    <w:rsid w:val="00E3223E"/>
    <w:rsid w:val="00E32F76"/>
    <w:rsid w:val="00E341FC"/>
    <w:rsid w:val="00E3487E"/>
    <w:rsid w:val="00E349A7"/>
    <w:rsid w:val="00E3612F"/>
    <w:rsid w:val="00E375AB"/>
    <w:rsid w:val="00E37A9C"/>
    <w:rsid w:val="00E403E6"/>
    <w:rsid w:val="00E4091A"/>
    <w:rsid w:val="00E409F0"/>
    <w:rsid w:val="00E410D4"/>
    <w:rsid w:val="00E415F1"/>
    <w:rsid w:val="00E4164F"/>
    <w:rsid w:val="00E42193"/>
    <w:rsid w:val="00E42419"/>
    <w:rsid w:val="00E428CE"/>
    <w:rsid w:val="00E42FC7"/>
    <w:rsid w:val="00E4303F"/>
    <w:rsid w:val="00E443F4"/>
    <w:rsid w:val="00E44656"/>
    <w:rsid w:val="00E44AE1"/>
    <w:rsid w:val="00E459A2"/>
    <w:rsid w:val="00E45E3A"/>
    <w:rsid w:val="00E47A4A"/>
    <w:rsid w:val="00E50002"/>
    <w:rsid w:val="00E50019"/>
    <w:rsid w:val="00E5119B"/>
    <w:rsid w:val="00E51FCF"/>
    <w:rsid w:val="00E521BF"/>
    <w:rsid w:val="00E56D33"/>
    <w:rsid w:val="00E5747E"/>
    <w:rsid w:val="00E57CC9"/>
    <w:rsid w:val="00E60740"/>
    <w:rsid w:val="00E60758"/>
    <w:rsid w:val="00E6083B"/>
    <w:rsid w:val="00E61298"/>
    <w:rsid w:val="00E61913"/>
    <w:rsid w:val="00E61FA7"/>
    <w:rsid w:val="00E62921"/>
    <w:rsid w:val="00E636F2"/>
    <w:rsid w:val="00E636F5"/>
    <w:rsid w:val="00E63812"/>
    <w:rsid w:val="00E63A28"/>
    <w:rsid w:val="00E63B9F"/>
    <w:rsid w:val="00E648EC"/>
    <w:rsid w:val="00E65581"/>
    <w:rsid w:val="00E66226"/>
    <w:rsid w:val="00E6652D"/>
    <w:rsid w:val="00E6667B"/>
    <w:rsid w:val="00E667D3"/>
    <w:rsid w:val="00E66DEC"/>
    <w:rsid w:val="00E66FB8"/>
    <w:rsid w:val="00E67034"/>
    <w:rsid w:val="00E672F0"/>
    <w:rsid w:val="00E6781A"/>
    <w:rsid w:val="00E67DCC"/>
    <w:rsid w:val="00E70403"/>
    <w:rsid w:val="00E70A17"/>
    <w:rsid w:val="00E70C33"/>
    <w:rsid w:val="00E70D2F"/>
    <w:rsid w:val="00E70D37"/>
    <w:rsid w:val="00E70D66"/>
    <w:rsid w:val="00E71965"/>
    <w:rsid w:val="00E724A9"/>
    <w:rsid w:val="00E7288F"/>
    <w:rsid w:val="00E73C01"/>
    <w:rsid w:val="00E748C5"/>
    <w:rsid w:val="00E754F9"/>
    <w:rsid w:val="00E7607C"/>
    <w:rsid w:val="00E76528"/>
    <w:rsid w:val="00E76793"/>
    <w:rsid w:val="00E769D4"/>
    <w:rsid w:val="00E77204"/>
    <w:rsid w:val="00E77E07"/>
    <w:rsid w:val="00E80136"/>
    <w:rsid w:val="00E80371"/>
    <w:rsid w:val="00E804DE"/>
    <w:rsid w:val="00E80BCD"/>
    <w:rsid w:val="00E821DB"/>
    <w:rsid w:val="00E82578"/>
    <w:rsid w:val="00E829A7"/>
    <w:rsid w:val="00E82E79"/>
    <w:rsid w:val="00E836EB"/>
    <w:rsid w:val="00E842C1"/>
    <w:rsid w:val="00E8434D"/>
    <w:rsid w:val="00E8457E"/>
    <w:rsid w:val="00E8490B"/>
    <w:rsid w:val="00E84A3A"/>
    <w:rsid w:val="00E84CE9"/>
    <w:rsid w:val="00E850D5"/>
    <w:rsid w:val="00E850F8"/>
    <w:rsid w:val="00E86A02"/>
    <w:rsid w:val="00E8759C"/>
    <w:rsid w:val="00E878FF"/>
    <w:rsid w:val="00E91459"/>
    <w:rsid w:val="00E91BCA"/>
    <w:rsid w:val="00E92C0F"/>
    <w:rsid w:val="00E93BB7"/>
    <w:rsid w:val="00E93E95"/>
    <w:rsid w:val="00E94D50"/>
    <w:rsid w:val="00E954D7"/>
    <w:rsid w:val="00E959E1"/>
    <w:rsid w:val="00E95C10"/>
    <w:rsid w:val="00E96898"/>
    <w:rsid w:val="00E97C49"/>
    <w:rsid w:val="00EA004D"/>
    <w:rsid w:val="00EA0B1D"/>
    <w:rsid w:val="00EA0B42"/>
    <w:rsid w:val="00EA0B49"/>
    <w:rsid w:val="00EA0ED7"/>
    <w:rsid w:val="00EA2236"/>
    <w:rsid w:val="00EA26BD"/>
    <w:rsid w:val="00EA2749"/>
    <w:rsid w:val="00EA387B"/>
    <w:rsid w:val="00EA3AFF"/>
    <w:rsid w:val="00EA3E4C"/>
    <w:rsid w:val="00EA408C"/>
    <w:rsid w:val="00EA46E8"/>
    <w:rsid w:val="00EA501F"/>
    <w:rsid w:val="00EA50E3"/>
    <w:rsid w:val="00EA530E"/>
    <w:rsid w:val="00EA5971"/>
    <w:rsid w:val="00EA5A73"/>
    <w:rsid w:val="00EA5AC0"/>
    <w:rsid w:val="00EA5EEE"/>
    <w:rsid w:val="00EA69EF"/>
    <w:rsid w:val="00EA6FE0"/>
    <w:rsid w:val="00EA71E1"/>
    <w:rsid w:val="00EA77C4"/>
    <w:rsid w:val="00EA7C0D"/>
    <w:rsid w:val="00EB0E19"/>
    <w:rsid w:val="00EB0F41"/>
    <w:rsid w:val="00EB12A4"/>
    <w:rsid w:val="00EB1923"/>
    <w:rsid w:val="00EB28BD"/>
    <w:rsid w:val="00EB2DE6"/>
    <w:rsid w:val="00EB31AE"/>
    <w:rsid w:val="00EB3A54"/>
    <w:rsid w:val="00EB3F96"/>
    <w:rsid w:val="00EB46D1"/>
    <w:rsid w:val="00EB4A61"/>
    <w:rsid w:val="00EB52F7"/>
    <w:rsid w:val="00EB5370"/>
    <w:rsid w:val="00EB6232"/>
    <w:rsid w:val="00EB6235"/>
    <w:rsid w:val="00EB7ABA"/>
    <w:rsid w:val="00EB7AE1"/>
    <w:rsid w:val="00EC01F1"/>
    <w:rsid w:val="00EC0680"/>
    <w:rsid w:val="00EC06D9"/>
    <w:rsid w:val="00EC083B"/>
    <w:rsid w:val="00EC0AD1"/>
    <w:rsid w:val="00EC0ECA"/>
    <w:rsid w:val="00EC10B2"/>
    <w:rsid w:val="00EC1130"/>
    <w:rsid w:val="00EC2901"/>
    <w:rsid w:val="00EC2CAE"/>
    <w:rsid w:val="00EC2CEE"/>
    <w:rsid w:val="00EC2E3B"/>
    <w:rsid w:val="00EC3E00"/>
    <w:rsid w:val="00EC3FE7"/>
    <w:rsid w:val="00EC40F1"/>
    <w:rsid w:val="00EC4B69"/>
    <w:rsid w:val="00EC4E60"/>
    <w:rsid w:val="00EC4F22"/>
    <w:rsid w:val="00EC579B"/>
    <w:rsid w:val="00EC60DA"/>
    <w:rsid w:val="00EC6539"/>
    <w:rsid w:val="00ED06FE"/>
    <w:rsid w:val="00ED10E1"/>
    <w:rsid w:val="00ED1BA6"/>
    <w:rsid w:val="00ED1FAA"/>
    <w:rsid w:val="00ED253A"/>
    <w:rsid w:val="00ED3EA9"/>
    <w:rsid w:val="00ED43A4"/>
    <w:rsid w:val="00ED5638"/>
    <w:rsid w:val="00ED5B46"/>
    <w:rsid w:val="00ED6157"/>
    <w:rsid w:val="00ED62DB"/>
    <w:rsid w:val="00ED73F1"/>
    <w:rsid w:val="00ED7AC2"/>
    <w:rsid w:val="00EE0943"/>
    <w:rsid w:val="00EE1702"/>
    <w:rsid w:val="00EE30FF"/>
    <w:rsid w:val="00EE3827"/>
    <w:rsid w:val="00EE40E6"/>
    <w:rsid w:val="00EE42B2"/>
    <w:rsid w:val="00EE437E"/>
    <w:rsid w:val="00EE4D5C"/>
    <w:rsid w:val="00EE581B"/>
    <w:rsid w:val="00EE5BE2"/>
    <w:rsid w:val="00EE6093"/>
    <w:rsid w:val="00EE6203"/>
    <w:rsid w:val="00EE685B"/>
    <w:rsid w:val="00EE754D"/>
    <w:rsid w:val="00EE7768"/>
    <w:rsid w:val="00EE7CFF"/>
    <w:rsid w:val="00EF04EC"/>
    <w:rsid w:val="00EF0904"/>
    <w:rsid w:val="00EF0F1D"/>
    <w:rsid w:val="00EF1262"/>
    <w:rsid w:val="00EF15B2"/>
    <w:rsid w:val="00EF1A1E"/>
    <w:rsid w:val="00EF2260"/>
    <w:rsid w:val="00EF3E35"/>
    <w:rsid w:val="00EF54C2"/>
    <w:rsid w:val="00EF5A6C"/>
    <w:rsid w:val="00EF5C2A"/>
    <w:rsid w:val="00EF5F38"/>
    <w:rsid w:val="00EF6AD3"/>
    <w:rsid w:val="00EF7077"/>
    <w:rsid w:val="00EF7B75"/>
    <w:rsid w:val="00EF7E38"/>
    <w:rsid w:val="00F0013A"/>
    <w:rsid w:val="00F03011"/>
    <w:rsid w:val="00F04605"/>
    <w:rsid w:val="00F0468B"/>
    <w:rsid w:val="00F04E15"/>
    <w:rsid w:val="00F05A80"/>
    <w:rsid w:val="00F06E72"/>
    <w:rsid w:val="00F06EDC"/>
    <w:rsid w:val="00F076F2"/>
    <w:rsid w:val="00F07DCE"/>
    <w:rsid w:val="00F07FDA"/>
    <w:rsid w:val="00F1038F"/>
    <w:rsid w:val="00F10B1E"/>
    <w:rsid w:val="00F10BC1"/>
    <w:rsid w:val="00F11792"/>
    <w:rsid w:val="00F11A99"/>
    <w:rsid w:val="00F11C91"/>
    <w:rsid w:val="00F12D21"/>
    <w:rsid w:val="00F1317F"/>
    <w:rsid w:val="00F135C7"/>
    <w:rsid w:val="00F13B6D"/>
    <w:rsid w:val="00F15EC7"/>
    <w:rsid w:val="00F166BF"/>
    <w:rsid w:val="00F167B4"/>
    <w:rsid w:val="00F16871"/>
    <w:rsid w:val="00F16BEF"/>
    <w:rsid w:val="00F1732B"/>
    <w:rsid w:val="00F17F3F"/>
    <w:rsid w:val="00F204C1"/>
    <w:rsid w:val="00F20CBA"/>
    <w:rsid w:val="00F21102"/>
    <w:rsid w:val="00F211AE"/>
    <w:rsid w:val="00F216E8"/>
    <w:rsid w:val="00F22604"/>
    <w:rsid w:val="00F246DD"/>
    <w:rsid w:val="00F24CCF"/>
    <w:rsid w:val="00F25444"/>
    <w:rsid w:val="00F26584"/>
    <w:rsid w:val="00F26E97"/>
    <w:rsid w:val="00F27A30"/>
    <w:rsid w:val="00F27B1A"/>
    <w:rsid w:val="00F30009"/>
    <w:rsid w:val="00F30020"/>
    <w:rsid w:val="00F30B39"/>
    <w:rsid w:val="00F31B1B"/>
    <w:rsid w:val="00F32DED"/>
    <w:rsid w:val="00F333C9"/>
    <w:rsid w:val="00F341A7"/>
    <w:rsid w:val="00F34297"/>
    <w:rsid w:val="00F345DC"/>
    <w:rsid w:val="00F349B5"/>
    <w:rsid w:val="00F34A5D"/>
    <w:rsid w:val="00F34E40"/>
    <w:rsid w:val="00F34E97"/>
    <w:rsid w:val="00F363C5"/>
    <w:rsid w:val="00F37161"/>
    <w:rsid w:val="00F40366"/>
    <w:rsid w:val="00F4072C"/>
    <w:rsid w:val="00F40CCF"/>
    <w:rsid w:val="00F414D3"/>
    <w:rsid w:val="00F41D0B"/>
    <w:rsid w:val="00F41D78"/>
    <w:rsid w:val="00F4317B"/>
    <w:rsid w:val="00F4387C"/>
    <w:rsid w:val="00F43965"/>
    <w:rsid w:val="00F43C65"/>
    <w:rsid w:val="00F43D61"/>
    <w:rsid w:val="00F44756"/>
    <w:rsid w:val="00F44854"/>
    <w:rsid w:val="00F44992"/>
    <w:rsid w:val="00F450E5"/>
    <w:rsid w:val="00F451A8"/>
    <w:rsid w:val="00F45585"/>
    <w:rsid w:val="00F46A94"/>
    <w:rsid w:val="00F47486"/>
    <w:rsid w:val="00F47A59"/>
    <w:rsid w:val="00F5001F"/>
    <w:rsid w:val="00F50308"/>
    <w:rsid w:val="00F50414"/>
    <w:rsid w:val="00F507FC"/>
    <w:rsid w:val="00F509F4"/>
    <w:rsid w:val="00F51113"/>
    <w:rsid w:val="00F512E9"/>
    <w:rsid w:val="00F51D4D"/>
    <w:rsid w:val="00F51E70"/>
    <w:rsid w:val="00F5252F"/>
    <w:rsid w:val="00F526B6"/>
    <w:rsid w:val="00F52C4D"/>
    <w:rsid w:val="00F52F44"/>
    <w:rsid w:val="00F53778"/>
    <w:rsid w:val="00F53BD2"/>
    <w:rsid w:val="00F54022"/>
    <w:rsid w:val="00F551F6"/>
    <w:rsid w:val="00F55B1A"/>
    <w:rsid w:val="00F56644"/>
    <w:rsid w:val="00F578AC"/>
    <w:rsid w:val="00F57E7C"/>
    <w:rsid w:val="00F6073B"/>
    <w:rsid w:val="00F61046"/>
    <w:rsid w:val="00F612B1"/>
    <w:rsid w:val="00F61467"/>
    <w:rsid w:val="00F61595"/>
    <w:rsid w:val="00F61797"/>
    <w:rsid w:val="00F61DB1"/>
    <w:rsid w:val="00F61E21"/>
    <w:rsid w:val="00F62074"/>
    <w:rsid w:val="00F62F46"/>
    <w:rsid w:val="00F63173"/>
    <w:rsid w:val="00F631B1"/>
    <w:rsid w:val="00F63CD8"/>
    <w:rsid w:val="00F63DEA"/>
    <w:rsid w:val="00F646E2"/>
    <w:rsid w:val="00F64EFB"/>
    <w:rsid w:val="00F65645"/>
    <w:rsid w:val="00F65F90"/>
    <w:rsid w:val="00F66CEE"/>
    <w:rsid w:val="00F6725D"/>
    <w:rsid w:val="00F679FF"/>
    <w:rsid w:val="00F67A7C"/>
    <w:rsid w:val="00F67FE5"/>
    <w:rsid w:val="00F70B6C"/>
    <w:rsid w:val="00F713E6"/>
    <w:rsid w:val="00F71749"/>
    <w:rsid w:val="00F7192B"/>
    <w:rsid w:val="00F71A71"/>
    <w:rsid w:val="00F721DE"/>
    <w:rsid w:val="00F7287A"/>
    <w:rsid w:val="00F730F7"/>
    <w:rsid w:val="00F73461"/>
    <w:rsid w:val="00F734BE"/>
    <w:rsid w:val="00F73DFD"/>
    <w:rsid w:val="00F74109"/>
    <w:rsid w:val="00F7541E"/>
    <w:rsid w:val="00F757C1"/>
    <w:rsid w:val="00F75B4C"/>
    <w:rsid w:val="00F76973"/>
    <w:rsid w:val="00F76D63"/>
    <w:rsid w:val="00F76F4E"/>
    <w:rsid w:val="00F779C2"/>
    <w:rsid w:val="00F77CD3"/>
    <w:rsid w:val="00F80008"/>
    <w:rsid w:val="00F8118D"/>
    <w:rsid w:val="00F81389"/>
    <w:rsid w:val="00F81472"/>
    <w:rsid w:val="00F81827"/>
    <w:rsid w:val="00F81884"/>
    <w:rsid w:val="00F8214D"/>
    <w:rsid w:val="00F82576"/>
    <w:rsid w:val="00F82A9A"/>
    <w:rsid w:val="00F83346"/>
    <w:rsid w:val="00F8345D"/>
    <w:rsid w:val="00F85CCB"/>
    <w:rsid w:val="00F8797D"/>
    <w:rsid w:val="00F87AD3"/>
    <w:rsid w:val="00F90203"/>
    <w:rsid w:val="00F9036C"/>
    <w:rsid w:val="00F913A0"/>
    <w:rsid w:val="00F920C0"/>
    <w:rsid w:val="00F925BF"/>
    <w:rsid w:val="00F9330C"/>
    <w:rsid w:val="00F938A4"/>
    <w:rsid w:val="00F93934"/>
    <w:rsid w:val="00F93A29"/>
    <w:rsid w:val="00F93AAF"/>
    <w:rsid w:val="00F9407D"/>
    <w:rsid w:val="00F94E93"/>
    <w:rsid w:val="00F9545E"/>
    <w:rsid w:val="00F956B1"/>
    <w:rsid w:val="00F96197"/>
    <w:rsid w:val="00F965DE"/>
    <w:rsid w:val="00F9691A"/>
    <w:rsid w:val="00FA0573"/>
    <w:rsid w:val="00FA0FC2"/>
    <w:rsid w:val="00FA10D7"/>
    <w:rsid w:val="00FA1C85"/>
    <w:rsid w:val="00FA1DC6"/>
    <w:rsid w:val="00FA1E84"/>
    <w:rsid w:val="00FA3385"/>
    <w:rsid w:val="00FA3AAE"/>
    <w:rsid w:val="00FA3D47"/>
    <w:rsid w:val="00FA3EF5"/>
    <w:rsid w:val="00FA4727"/>
    <w:rsid w:val="00FA528A"/>
    <w:rsid w:val="00FA614A"/>
    <w:rsid w:val="00FA6A53"/>
    <w:rsid w:val="00FA6A6F"/>
    <w:rsid w:val="00FA7105"/>
    <w:rsid w:val="00FA7717"/>
    <w:rsid w:val="00FB0085"/>
    <w:rsid w:val="00FB0097"/>
    <w:rsid w:val="00FB0176"/>
    <w:rsid w:val="00FB0467"/>
    <w:rsid w:val="00FB04F8"/>
    <w:rsid w:val="00FB0DCB"/>
    <w:rsid w:val="00FB2D73"/>
    <w:rsid w:val="00FB32D6"/>
    <w:rsid w:val="00FB3790"/>
    <w:rsid w:val="00FB385D"/>
    <w:rsid w:val="00FB503D"/>
    <w:rsid w:val="00FB5116"/>
    <w:rsid w:val="00FB5DB8"/>
    <w:rsid w:val="00FB64D2"/>
    <w:rsid w:val="00FB6571"/>
    <w:rsid w:val="00FB7B75"/>
    <w:rsid w:val="00FC0353"/>
    <w:rsid w:val="00FC0888"/>
    <w:rsid w:val="00FC0AF3"/>
    <w:rsid w:val="00FC1002"/>
    <w:rsid w:val="00FC1079"/>
    <w:rsid w:val="00FC10E7"/>
    <w:rsid w:val="00FC1129"/>
    <w:rsid w:val="00FC25C2"/>
    <w:rsid w:val="00FC38D4"/>
    <w:rsid w:val="00FC398A"/>
    <w:rsid w:val="00FC43EF"/>
    <w:rsid w:val="00FC4457"/>
    <w:rsid w:val="00FC4E60"/>
    <w:rsid w:val="00FC592F"/>
    <w:rsid w:val="00FC6677"/>
    <w:rsid w:val="00FD0857"/>
    <w:rsid w:val="00FD1046"/>
    <w:rsid w:val="00FD166E"/>
    <w:rsid w:val="00FD1A17"/>
    <w:rsid w:val="00FD2695"/>
    <w:rsid w:val="00FD2A74"/>
    <w:rsid w:val="00FD36D4"/>
    <w:rsid w:val="00FD36E1"/>
    <w:rsid w:val="00FD3F8A"/>
    <w:rsid w:val="00FD470D"/>
    <w:rsid w:val="00FD4716"/>
    <w:rsid w:val="00FD4795"/>
    <w:rsid w:val="00FD484C"/>
    <w:rsid w:val="00FD524E"/>
    <w:rsid w:val="00FD5D07"/>
    <w:rsid w:val="00FD7A37"/>
    <w:rsid w:val="00FE013A"/>
    <w:rsid w:val="00FE0980"/>
    <w:rsid w:val="00FE10CF"/>
    <w:rsid w:val="00FE1832"/>
    <w:rsid w:val="00FE21E7"/>
    <w:rsid w:val="00FE25AA"/>
    <w:rsid w:val="00FE2ACE"/>
    <w:rsid w:val="00FE3258"/>
    <w:rsid w:val="00FE33F0"/>
    <w:rsid w:val="00FE36B1"/>
    <w:rsid w:val="00FE423C"/>
    <w:rsid w:val="00FE5321"/>
    <w:rsid w:val="00FE564F"/>
    <w:rsid w:val="00FE5B67"/>
    <w:rsid w:val="00FE62AF"/>
    <w:rsid w:val="00FE6311"/>
    <w:rsid w:val="00FE6350"/>
    <w:rsid w:val="00FE66CE"/>
    <w:rsid w:val="00FE765C"/>
    <w:rsid w:val="00FE7C8F"/>
    <w:rsid w:val="00FF0142"/>
    <w:rsid w:val="00FF0514"/>
    <w:rsid w:val="00FF054F"/>
    <w:rsid w:val="00FF0BD2"/>
    <w:rsid w:val="00FF0CAB"/>
    <w:rsid w:val="00FF0D95"/>
    <w:rsid w:val="00FF1BD3"/>
    <w:rsid w:val="00FF1DD4"/>
    <w:rsid w:val="00FF1F3D"/>
    <w:rsid w:val="00FF263E"/>
    <w:rsid w:val="00FF279C"/>
    <w:rsid w:val="00FF27C0"/>
    <w:rsid w:val="00FF2982"/>
    <w:rsid w:val="00FF3258"/>
    <w:rsid w:val="00FF4A79"/>
    <w:rsid w:val="00FF54F6"/>
    <w:rsid w:val="00FF5664"/>
    <w:rsid w:val="00FF5D4F"/>
    <w:rsid w:val="00FF5E6E"/>
    <w:rsid w:val="00FF68E8"/>
    <w:rsid w:val="00FF7D3A"/>
    <w:rsid w:val="00FF7F49"/>
    <w:rsid w:val="01AEE4B3"/>
    <w:rsid w:val="02CA95AA"/>
    <w:rsid w:val="03CACF7D"/>
    <w:rsid w:val="044B43AD"/>
    <w:rsid w:val="065CA971"/>
    <w:rsid w:val="07B1DFD8"/>
    <w:rsid w:val="0832B7A0"/>
    <w:rsid w:val="0A16D09F"/>
    <w:rsid w:val="0AFA78A7"/>
    <w:rsid w:val="1219851D"/>
    <w:rsid w:val="14392CCD"/>
    <w:rsid w:val="146695FD"/>
    <w:rsid w:val="15EFEAAC"/>
    <w:rsid w:val="180115FB"/>
    <w:rsid w:val="18FEE050"/>
    <w:rsid w:val="1954FF42"/>
    <w:rsid w:val="1B7A745E"/>
    <w:rsid w:val="1D439EB9"/>
    <w:rsid w:val="1E1AD861"/>
    <w:rsid w:val="2135BF9C"/>
    <w:rsid w:val="216246F1"/>
    <w:rsid w:val="221C6B59"/>
    <w:rsid w:val="23084131"/>
    <w:rsid w:val="26E303C4"/>
    <w:rsid w:val="26ECD267"/>
    <w:rsid w:val="2703CD6B"/>
    <w:rsid w:val="28606E71"/>
    <w:rsid w:val="2875CCC2"/>
    <w:rsid w:val="29E994BE"/>
    <w:rsid w:val="2D33955D"/>
    <w:rsid w:val="2D483DE6"/>
    <w:rsid w:val="2DB27A72"/>
    <w:rsid w:val="2E52B16A"/>
    <w:rsid w:val="2F6BAF53"/>
    <w:rsid w:val="300C2C5A"/>
    <w:rsid w:val="30DC8EE7"/>
    <w:rsid w:val="311DD9C7"/>
    <w:rsid w:val="324D2E03"/>
    <w:rsid w:val="336912B1"/>
    <w:rsid w:val="34BC2552"/>
    <w:rsid w:val="34DA19A5"/>
    <w:rsid w:val="35D00434"/>
    <w:rsid w:val="37056C4A"/>
    <w:rsid w:val="38DA6570"/>
    <w:rsid w:val="3931068C"/>
    <w:rsid w:val="396F339F"/>
    <w:rsid w:val="3A618EFE"/>
    <w:rsid w:val="3D5DAC81"/>
    <w:rsid w:val="3E5324A2"/>
    <w:rsid w:val="3E726E5E"/>
    <w:rsid w:val="4003EC12"/>
    <w:rsid w:val="440731E1"/>
    <w:rsid w:val="4534A3CE"/>
    <w:rsid w:val="47617E62"/>
    <w:rsid w:val="48AA01DC"/>
    <w:rsid w:val="4AB28AF1"/>
    <w:rsid w:val="4B52BB8E"/>
    <w:rsid w:val="4CD56591"/>
    <w:rsid w:val="4D1E418E"/>
    <w:rsid w:val="4DA5C15A"/>
    <w:rsid w:val="4E144596"/>
    <w:rsid w:val="4E19431C"/>
    <w:rsid w:val="520B7760"/>
    <w:rsid w:val="525F993D"/>
    <w:rsid w:val="52B06B78"/>
    <w:rsid w:val="58EAC548"/>
    <w:rsid w:val="599AC03C"/>
    <w:rsid w:val="59A45463"/>
    <w:rsid w:val="60A5204A"/>
    <w:rsid w:val="62779949"/>
    <w:rsid w:val="63F2F759"/>
    <w:rsid w:val="647857CA"/>
    <w:rsid w:val="65FB8F1E"/>
    <w:rsid w:val="666C7B7A"/>
    <w:rsid w:val="66B57998"/>
    <w:rsid w:val="680EB9B7"/>
    <w:rsid w:val="6908D698"/>
    <w:rsid w:val="69937888"/>
    <w:rsid w:val="6AA4A6F9"/>
    <w:rsid w:val="6B6ED0F8"/>
    <w:rsid w:val="6CC8C00E"/>
    <w:rsid w:val="6E8F5B10"/>
    <w:rsid w:val="6FA7DE31"/>
    <w:rsid w:val="757329C8"/>
    <w:rsid w:val="767A0831"/>
    <w:rsid w:val="772D289E"/>
    <w:rsid w:val="78BAA733"/>
    <w:rsid w:val="78FAEECC"/>
    <w:rsid w:val="7B4B76B0"/>
    <w:rsid w:val="7BF9A462"/>
    <w:rsid w:val="7C3D72C7"/>
    <w:rsid w:val="7D5F0D03"/>
    <w:rsid w:val="7DD9432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6C2212"/>
  <w15:docId w15:val="{8FEFD0E7-0ECA-4B45-907F-3E3274B99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46073"/>
    <w:pPr>
      <w:widowControl w:val="0"/>
      <w:suppressAutoHyphens/>
      <w:spacing w:after="240" w:line="288" w:lineRule="auto"/>
      <w:jc w:val="both"/>
    </w:pPr>
    <w:rPr>
      <w:rFonts w:ascii="Arial" w:eastAsia="Arial Unicode MS" w:hAnsi="Arial"/>
      <w:kern w:val="1"/>
      <w:sz w:val="22"/>
      <w:szCs w:val="24"/>
    </w:rPr>
  </w:style>
  <w:style w:type="paragraph" w:styleId="berschrift1">
    <w:name w:val="heading 1"/>
    <w:basedOn w:val="Standard"/>
    <w:next w:val="Standard"/>
    <w:link w:val="berschrift1Zchn"/>
    <w:uiPriority w:val="9"/>
    <w:qFormat/>
    <w:rsid w:val="00936CDE"/>
    <w:pPr>
      <w:keepNext/>
      <w:pageBreakBefore/>
      <w:numPr>
        <w:numId w:val="1"/>
      </w:numPr>
      <w:spacing w:before="240" w:after="60"/>
      <w:jc w:val="left"/>
      <w:outlineLvl w:val="0"/>
    </w:pPr>
    <w:rPr>
      <w:rFonts w:eastAsia="Times New Roman"/>
      <w:b/>
      <w:bCs/>
      <w:caps/>
      <w:kern w:val="32"/>
      <w:sz w:val="32"/>
      <w:szCs w:val="32"/>
    </w:rPr>
  </w:style>
  <w:style w:type="paragraph" w:styleId="berschrift2">
    <w:name w:val="heading 2"/>
    <w:basedOn w:val="berschrift1"/>
    <w:next w:val="Standard"/>
    <w:link w:val="berschrift2Zchn"/>
    <w:qFormat/>
    <w:rsid w:val="00C859B4"/>
    <w:pPr>
      <w:pageBreakBefore w:val="0"/>
      <w:numPr>
        <w:ilvl w:val="1"/>
      </w:numPr>
      <w:outlineLvl w:val="1"/>
    </w:pPr>
    <w:rPr>
      <w:sz w:val="28"/>
      <w:szCs w:val="28"/>
    </w:rPr>
  </w:style>
  <w:style w:type="paragraph" w:styleId="berschrift3">
    <w:name w:val="heading 3"/>
    <w:basedOn w:val="berschrift2"/>
    <w:next w:val="Standard"/>
    <w:link w:val="berschrift3Zchn"/>
    <w:qFormat/>
    <w:rsid w:val="00554201"/>
    <w:pPr>
      <w:numPr>
        <w:ilvl w:val="2"/>
      </w:numPr>
      <w:outlineLvl w:val="2"/>
    </w:pPr>
    <w:rPr>
      <w:sz w:val="24"/>
      <w:szCs w:val="24"/>
    </w:rPr>
  </w:style>
  <w:style w:type="paragraph" w:styleId="berschrift4">
    <w:name w:val="heading 4"/>
    <w:basedOn w:val="Standard"/>
    <w:next w:val="Standard"/>
    <w:link w:val="berschrift4Zchn"/>
    <w:uiPriority w:val="9"/>
    <w:unhideWhenUsed/>
    <w:qFormat/>
    <w:rsid w:val="00D94155"/>
    <w:pPr>
      <w:keepNext/>
      <w:keepLines/>
      <w:spacing w:before="200" w:after="0"/>
      <w:outlineLvl w:val="3"/>
    </w:pPr>
    <w:rPr>
      <w:rFonts w:eastAsiaTheme="majorEastAsia" w:cstheme="majorBidi"/>
      <w:b/>
      <w:bCs/>
      <w:i/>
      <w:iCs/>
    </w:rPr>
  </w:style>
  <w:style w:type="paragraph" w:styleId="berschrift5">
    <w:name w:val="heading 5"/>
    <w:basedOn w:val="Standard"/>
    <w:next w:val="Standard"/>
    <w:link w:val="berschrift5Zchn"/>
    <w:uiPriority w:val="9"/>
    <w:unhideWhenUsed/>
    <w:rsid w:val="00BE7124"/>
    <w:pPr>
      <w:keepNext/>
      <w:keepLines/>
      <w:spacing w:before="200" w:after="0"/>
      <w:outlineLvl w:val="4"/>
    </w:pPr>
    <w:rPr>
      <w:rFonts w:eastAsiaTheme="majorEastAsia" w:cstheme="majorBidi"/>
      <w:u w:val="single"/>
    </w:rPr>
  </w:style>
  <w:style w:type="paragraph" w:styleId="berschrift6">
    <w:name w:val="heading 6"/>
    <w:basedOn w:val="Standard"/>
    <w:next w:val="Standard"/>
    <w:link w:val="berschrift6Zchn"/>
    <w:uiPriority w:val="9"/>
    <w:semiHidden/>
    <w:unhideWhenUsed/>
    <w:qFormat/>
    <w:rsid w:val="00A14F8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14F8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14F8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14F8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paragraph" w:styleId="Liste">
    <w:name w:val="List"/>
    <w:basedOn w:val="Standard"/>
    <w:rsid w:val="00BA284D"/>
    <w:pPr>
      <w:spacing w:after="120"/>
    </w:pPr>
    <w:rPr>
      <w:rFonts w:cs="Tahoma"/>
    </w:rPr>
  </w:style>
  <w:style w:type="paragraph" w:customStyle="1" w:styleId="Verzeichnis">
    <w:name w:val="Verzeichnis"/>
    <w:basedOn w:val="Standard"/>
    <w:pPr>
      <w:suppressLineNumbers/>
    </w:pPr>
    <w:rPr>
      <w:rFonts w:cs="Tahoma"/>
    </w:rPr>
  </w:style>
  <w:style w:type="paragraph" w:styleId="Kopfzeile">
    <w:name w:val="header"/>
    <w:basedOn w:val="Standard"/>
    <w:rsid w:val="004240D6"/>
    <w:pPr>
      <w:suppressLineNumbers/>
      <w:pBdr>
        <w:bottom w:val="single" w:sz="4" w:space="1" w:color="000000"/>
      </w:pBdr>
      <w:tabs>
        <w:tab w:val="center" w:pos="4818"/>
        <w:tab w:val="right" w:pos="9072"/>
      </w:tabs>
      <w:spacing w:after="0" w:line="240" w:lineRule="auto"/>
    </w:pPr>
    <w:rPr>
      <w:rFonts w:cs="Arial"/>
      <w:sz w:val="20"/>
    </w:rPr>
  </w:style>
  <w:style w:type="paragraph" w:styleId="Fuzeile">
    <w:name w:val="footer"/>
    <w:basedOn w:val="Standard"/>
    <w:link w:val="FuzeileZchn"/>
    <w:rsid w:val="004240D6"/>
    <w:pPr>
      <w:suppressLineNumbers/>
      <w:pBdr>
        <w:top w:val="single" w:sz="4" w:space="1" w:color="000000"/>
      </w:pBdr>
      <w:tabs>
        <w:tab w:val="center" w:pos="4819"/>
        <w:tab w:val="right" w:pos="9072"/>
      </w:tabs>
      <w:spacing w:after="0" w:line="240" w:lineRule="auto"/>
    </w:pPr>
    <w:rPr>
      <w:rFonts w:cs="Arial"/>
      <w:sz w:val="20"/>
    </w:rPr>
  </w:style>
  <w:style w:type="paragraph" w:customStyle="1" w:styleId="TabellenInhalt">
    <w:name w:val="Tabellen Inhalt"/>
    <w:basedOn w:val="Standard"/>
    <w:rsid w:val="008F0818"/>
    <w:pPr>
      <w:suppressLineNumbers/>
      <w:spacing w:after="0"/>
      <w:jc w:val="left"/>
    </w:pPr>
  </w:style>
  <w:style w:type="paragraph" w:customStyle="1" w:styleId="Rahmeninhalt">
    <w:name w:val="Rahmeninhalt"/>
    <w:basedOn w:val="Standard"/>
    <w:rsid w:val="00BA284D"/>
    <w:pPr>
      <w:spacing w:after="120"/>
    </w:pPr>
  </w:style>
  <w:style w:type="paragraph" w:customStyle="1" w:styleId="Tabellenberschrift">
    <w:name w:val="Tabellen Überschrift"/>
    <w:basedOn w:val="berschrift4"/>
    <w:rsid w:val="000C3C27"/>
    <w:pPr>
      <w:spacing w:before="0"/>
      <w:jc w:val="center"/>
    </w:pPr>
    <w:rPr>
      <w:bCs w:val="0"/>
    </w:rPr>
  </w:style>
  <w:style w:type="paragraph" w:styleId="Titel">
    <w:name w:val="Title"/>
    <w:basedOn w:val="Standard"/>
    <w:next w:val="Standard"/>
    <w:link w:val="TitelZchn"/>
    <w:uiPriority w:val="10"/>
    <w:rsid w:val="00084B83"/>
    <w:pPr>
      <w:spacing w:before="240" w:after="60"/>
      <w:jc w:val="center"/>
      <w:outlineLvl w:val="0"/>
    </w:pPr>
    <w:rPr>
      <w:rFonts w:eastAsia="Times New Roman"/>
      <w:b/>
      <w:bCs/>
      <w:kern w:val="28"/>
      <w:sz w:val="48"/>
      <w:szCs w:val="32"/>
    </w:rPr>
  </w:style>
  <w:style w:type="character" w:customStyle="1" w:styleId="TitelZchn">
    <w:name w:val="Titel Zchn"/>
    <w:link w:val="Titel"/>
    <w:uiPriority w:val="10"/>
    <w:rsid w:val="00084B83"/>
    <w:rPr>
      <w:rFonts w:ascii="Arial" w:eastAsia="Times New Roman" w:hAnsi="Arial" w:cs="Times New Roman"/>
      <w:b/>
      <w:bCs/>
      <w:kern w:val="28"/>
      <w:sz w:val="48"/>
      <w:szCs w:val="32"/>
      <w:lang w:val="de-AT"/>
    </w:rPr>
  </w:style>
  <w:style w:type="paragraph" w:styleId="Untertitel">
    <w:name w:val="Subtitle"/>
    <w:basedOn w:val="Standard"/>
    <w:next w:val="Standard"/>
    <w:link w:val="UntertitelZchn"/>
    <w:uiPriority w:val="11"/>
    <w:rsid w:val="00084B83"/>
    <w:pPr>
      <w:spacing w:after="60"/>
      <w:jc w:val="center"/>
      <w:outlineLvl w:val="1"/>
    </w:pPr>
    <w:rPr>
      <w:rFonts w:eastAsia="Times New Roman"/>
      <w:b/>
      <w:sz w:val="40"/>
    </w:rPr>
  </w:style>
  <w:style w:type="character" w:customStyle="1" w:styleId="UntertitelZchn">
    <w:name w:val="Untertitel Zchn"/>
    <w:link w:val="Untertitel"/>
    <w:uiPriority w:val="11"/>
    <w:rsid w:val="00084B83"/>
    <w:rPr>
      <w:rFonts w:ascii="Arial" w:eastAsia="Times New Roman" w:hAnsi="Arial" w:cs="Times New Roman"/>
      <w:b/>
      <w:kern w:val="1"/>
      <w:sz w:val="40"/>
      <w:szCs w:val="24"/>
      <w:lang w:val="de-AT"/>
    </w:rPr>
  </w:style>
  <w:style w:type="character" w:customStyle="1" w:styleId="FuzeileZchn">
    <w:name w:val="Fußzeile Zchn"/>
    <w:link w:val="Fuzeile"/>
    <w:rsid w:val="004240D6"/>
    <w:rPr>
      <w:rFonts w:ascii="Arial" w:eastAsia="Arial Unicode MS" w:hAnsi="Arial" w:cs="Arial"/>
      <w:kern w:val="1"/>
      <w:szCs w:val="24"/>
    </w:rPr>
  </w:style>
  <w:style w:type="character" w:customStyle="1" w:styleId="berschrift1Zchn">
    <w:name w:val="Überschrift 1 Zchn"/>
    <w:link w:val="berschrift1"/>
    <w:uiPriority w:val="9"/>
    <w:rsid w:val="00936CDE"/>
    <w:rPr>
      <w:rFonts w:ascii="Arial" w:hAnsi="Arial"/>
      <w:b/>
      <w:bCs/>
      <w:caps/>
      <w:kern w:val="32"/>
      <w:sz w:val="32"/>
      <w:szCs w:val="32"/>
    </w:rPr>
  </w:style>
  <w:style w:type="paragraph" w:styleId="Verzeichnis2">
    <w:name w:val="toc 2"/>
    <w:basedOn w:val="Standard"/>
    <w:next w:val="Standard"/>
    <w:autoRedefine/>
    <w:uiPriority w:val="39"/>
    <w:unhideWhenUsed/>
    <w:rsid w:val="000F120B"/>
    <w:pPr>
      <w:spacing w:after="120"/>
      <w:ind w:left="238"/>
    </w:pPr>
  </w:style>
  <w:style w:type="paragraph" w:styleId="Verzeichnis1">
    <w:name w:val="toc 1"/>
    <w:basedOn w:val="Standard"/>
    <w:next w:val="Standard"/>
    <w:autoRedefine/>
    <w:uiPriority w:val="39"/>
    <w:unhideWhenUsed/>
    <w:rsid w:val="000F120B"/>
    <w:pPr>
      <w:tabs>
        <w:tab w:val="left" w:pos="440"/>
        <w:tab w:val="right" w:leader="dot" w:pos="9061"/>
      </w:tabs>
      <w:spacing w:after="120"/>
    </w:pPr>
  </w:style>
  <w:style w:type="paragraph" w:styleId="StandardWeb">
    <w:name w:val="Normal (Web)"/>
    <w:basedOn w:val="Standard"/>
    <w:uiPriority w:val="99"/>
    <w:unhideWhenUsed/>
    <w:rsid w:val="008615E4"/>
    <w:pPr>
      <w:widowControl/>
      <w:suppressAutoHyphens w:val="0"/>
      <w:spacing w:before="100" w:beforeAutospacing="1" w:after="100" w:afterAutospacing="1"/>
    </w:pPr>
    <w:rPr>
      <w:rFonts w:eastAsia="Times New Roman"/>
      <w:kern w:val="0"/>
    </w:rPr>
  </w:style>
  <w:style w:type="character" w:styleId="Platzhaltertext">
    <w:name w:val="Placeholder Text"/>
    <w:basedOn w:val="Absatz-Standardschriftart"/>
    <w:uiPriority w:val="99"/>
    <w:semiHidden/>
    <w:rsid w:val="00596B5A"/>
    <w:rPr>
      <w:color w:val="808080"/>
    </w:rPr>
  </w:style>
  <w:style w:type="paragraph" w:styleId="Sprechblasentext">
    <w:name w:val="Balloon Text"/>
    <w:basedOn w:val="Standard"/>
    <w:link w:val="SprechblasentextZchn"/>
    <w:uiPriority w:val="99"/>
    <w:semiHidden/>
    <w:unhideWhenUsed/>
    <w:rsid w:val="00596B5A"/>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96B5A"/>
    <w:rPr>
      <w:rFonts w:ascii="Tahoma" w:eastAsia="Arial Unicode MS" w:hAnsi="Tahoma" w:cs="Tahoma"/>
      <w:kern w:val="1"/>
      <w:sz w:val="16"/>
      <w:szCs w:val="16"/>
    </w:rPr>
  </w:style>
  <w:style w:type="character" w:styleId="Seitenzahl">
    <w:name w:val="page number"/>
    <w:basedOn w:val="Absatz-Standardschriftart"/>
    <w:rsid w:val="0075624D"/>
    <w:rPr>
      <w:rFonts w:ascii="Arial" w:hAnsi="Arial"/>
      <w:sz w:val="20"/>
    </w:rPr>
  </w:style>
  <w:style w:type="paragraph" w:styleId="Listenabsatz">
    <w:name w:val="List Paragraph"/>
    <w:basedOn w:val="Standard"/>
    <w:uiPriority w:val="34"/>
    <w:qFormat/>
    <w:rsid w:val="003E6907"/>
    <w:pPr>
      <w:ind w:left="720"/>
      <w:contextualSpacing/>
    </w:pPr>
  </w:style>
  <w:style w:type="table" w:styleId="Tabellenraster">
    <w:name w:val="Table Grid"/>
    <w:basedOn w:val="NormaleTabelle"/>
    <w:uiPriority w:val="59"/>
    <w:rsid w:val="00D134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0F120B"/>
    <w:pPr>
      <w:tabs>
        <w:tab w:val="left" w:pos="1320"/>
        <w:tab w:val="right" w:leader="dot" w:pos="9061"/>
      </w:tabs>
      <w:spacing w:after="120"/>
      <w:ind w:left="442"/>
    </w:pPr>
  </w:style>
  <w:style w:type="character" w:customStyle="1" w:styleId="berschrift4Zchn">
    <w:name w:val="Überschrift 4 Zchn"/>
    <w:basedOn w:val="Absatz-Standardschriftart"/>
    <w:link w:val="berschrift4"/>
    <w:uiPriority w:val="9"/>
    <w:rsid w:val="00D94155"/>
    <w:rPr>
      <w:rFonts w:ascii="Arial" w:eastAsiaTheme="majorEastAsia" w:hAnsi="Arial" w:cstheme="majorBidi"/>
      <w:b/>
      <w:bCs/>
      <w:i/>
      <w:iCs/>
      <w:kern w:val="1"/>
      <w:sz w:val="22"/>
      <w:szCs w:val="24"/>
    </w:rPr>
  </w:style>
  <w:style w:type="character" w:customStyle="1" w:styleId="berschrift5Zchn">
    <w:name w:val="Überschrift 5 Zchn"/>
    <w:basedOn w:val="Absatz-Standardschriftart"/>
    <w:link w:val="berschrift5"/>
    <w:uiPriority w:val="9"/>
    <w:rsid w:val="00BE7124"/>
    <w:rPr>
      <w:rFonts w:ascii="Arial" w:eastAsiaTheme="majorEastAsia" w:hAnsi="Arial" w:cstheme="majorBidi"/>
      <w:kern w:val="1"/>
      <w:sz w:val="22"/>
      <w:szCs w:val="24"/>
      <w:u w:val="single"/>
    </w:rPr>
  </w:style>
  <w:style w:type="character" w:customStyle="1" w:styleId="berschrift6Zchn">
    <w:name w:val="Überschrift 6 Zchn"/>
    <w:basedOn w:val="Absatz-Standardschriftart"/>
    <w:link w:val="berschrift6"/>
    <w:uiPriority w:val="9"/>
    <w:semiHidden/>
    <w:rsid w:val="00A14F8D"/>
    <w:rPr>
      <w:rFonts w:asciiTheme="majorHAnsi" w:eastAsiaTheme="majorEastAsia" w:hAnsiTheme="majorHAnsi" w:cstheme="majorBidi"/>
      <w:i/>
      <w:iCs/>
      <w:color w:val="243F60" w:themeColor="accent1" w:themeShade="7F"/>
      <w:kern w:val="1"/>
      <w:sz w:val="22"/>
      <w:szCs w:val="24"/>
    </w:rPr>
  </w:style>
  <w:style w:type="character" w:customStyle="1" w:styleId="berschrift7Zchn">
    <w:name w:val="Überschrift 7 Zchn"/>
    <w:basedOn w:val="Absatz-Standardschriftart"/>
    <w:link w:val="berschrift7"/>
    <w:uiPriority w:val="9"/>
    <w:semiHidden/>
    <w:rsid w:val="00A14F8D"/>
    <w:rPr>
      <w:rFonts w:asciiTheme="majorHAnsi" w:eastAsiaTheme="majorEastAsia" w:hAnsiTheme="majorHAnsi" w:cstheme="majorBidi"/>
      <w:i/>
      <w:iCs/>
      <w:color w:val="404040" w:themeColor="text1" w:themeTint="BF"/>
      <w:kern w:val="1"/>
      <w:sz w:val="22"/>
      <w:szCs w:val="24"/>
    </w:rPr>
  </w:style>
  <w:style w:type="character" w:customStyle="1" w:styleId="berschrift8Zchn">
    <w:name w:val="Überschrift 8 Zchn"/>
    <w:basedOn w:val="Absatz-Standardschriftart"/>
    <w:link w:val="berschrift8"/>
    <w:uiPriority w:val="9"/>
    <w:semiHidden/>
    <w:rsid w:val="00A14F8D"/>
    <w:rPr>
      <w:rFonts w:asciiTheme="majorHAnsi" w:eastAsiaTheme="majorEastAsia" w:hAnsiTheme="majorHAnsi" w:cstheme="majorBidi"/>
      <w:color w:val="404040" w:themeColor="text1" w:themeTint="BF"/>
      <w:kern w:val="1"/>
    </w:rPr>
  </w:style>
  <w:style w:type="character" w:customStyle="1" w:styleId="berschrift9Zchn">
    <w:name w:val="Überschrift 9 Zchn"/>
    <w:basedOn w:val="Absatz-Standardschriftart"/>
    <w:link w:val="berschrift9"/>
    <w:uiPriority w:val="9"/>
    <w:semiHidden/>
    <w:rsid w:val="00A14F8D"/>
    <w:rPr>
      <w:rFonts w:asciiTheme="majorHAnsi" w:eastAsiaTheme="majorEastAsia" w:hAnsiTheme="majorHAnsi" w:cstheme="majorBidi"/>
      <w:i/>
      <w:iCs/>
      <w:color w:val="404040" w:themeColor="text1" w:themeTint="BF"/>
      <w:kern w:val="1"/>
    </w:rPr>
  </w:style>
  <w:style w:type="paragraph" w:styleId="Literaturverzeichnis">
    <w:name w:val="Bibliography"/>
    <w:basedOn w:val="Standard"/>
    <w:next w:val="Standard"/>
    <w:uiPriority w:val="37"/>
    <w:unhideWhenUsed/>
    <w:rsid w:val="009F3975"/>
    <w:pPr>
      <w:tabs>
        <w:tab w:val="left" w:pos="384"/>
      </w:tabs>
      <w:spacing w:after="120"/>
      <w:ind w:left="386" w:hanging="386"/>
    </w:pPr>
  </w:style>
  <w:style w:type="paragraph" w:styleId="KeinLeerraum">
    <w:name w:val="No Spacing"/>
    <w:uiPriority w:val="1"/>
    <w:qFormat/>
    <w:rsid w:val="00183A05"/>
    <w:pPr>
      <w:widowControl w:val="0"/>
      <w:suppressAutoHyphens/>
      <w:jc w:val="both"/>
    </w:pPr>
    <w:rPr>
      <w:rFonts w:ascii="Arial" w:eastAsia="Arial Unicode MS" w:hAnsi="Arial"/>
      <w:kern w:val="1"/>
      <w:sz w:val="22"/>
      <w:szCs w:val="24"/>
    </w:rPr>
  </w:style>
  <w:style w:type="paragraph" w:styleId="Beschriftung">
    <w:name w:val="caption"/>
    <w:basedOn w:val="Standard"/>
    <w:next w:val="Standard"/>
    <w:uiPriority w:val="35"/>
    <w:unhideWhenUsed/>
    <w:qFormat/>
    <w:rsid w:val="00F44854"/>
    <w:pPr>
      <w:spacing w:after="200" w:line="240" w:lineRule="auto"/>
      <w:jc w:val="center"/>
    </w:pPr>
    <w:rPr>
      <w:b/>
      <w:bCs/>
      <w:sz w:val="18"/>
      <w:szCs w:val="18"/>
    </w:rPr>
  </w:style>
  <w:style w:type="paragraph" w:customStyle="1" w:styleId="ZitatimText">
    <w:name w:val="Zitat im Text"/>
    <w:basedOn w:val="Standard"/>
    <w:link w:val="ZitatimTextZchn"/>
    <w:qFormat/>
    <w:rsid w:val="00683F7A"/>
    <w:rPr>
      <w:i/>
    </w:rPr>
  </w:style>
  <w:style w:type="character" w:customStyle="1" w:styleId="ZitatimTextZchn">
    <w:name w:val="Zitat im Text Zchn"/>
    <w:basedOn w:val="Absatz-Standardschriftart"/>
    <w:link w:val="ZitatimText"/>
    <w:rsid w:val="00683F7A"/>
    <w:rPr>
      <w:rFonts w:ascii="Arial" w:eastAsia="Arial Unicode MS" w:hAnsi="Arial"/>
      <w:i/>
      <w:kern w:val="1"/>
      <w:sz w:val="22"/>
      <w:szCs w:val="24"/>
    </w:rPr>
  </w:style>
  <w:style w:type="paragraph" w:customStyle="1" w:styleId="Zitatfreistehend">
    <w:name w:val="Zitat freistehend"/>
    <w:basedOn w:val="ZitatimText"/>
    <w:qFormat/>
    <w:rsid w:val="00683F7A"/>
    <w:pPr>
      <w:ind w:left="709"/>
    </w:pPr>
  </w:style>
  <w:style w:type="paragraph" w:customStyle="1" w:styleId="SourceCode">
    <w:name w:val="Source Code"/>
    <w:basedOn w:val="Standard"/>
    <w:link w:val="SourceCodeZchn"/>
    <w:qFormat/>
    <w:rsid w:val="00496F88"/>
    <w:rPr>
      <w:rFonts w:ascii="Consolas" w:hAnsi="Consolas" w:cs="Consolas"/>
    </w:rPr>
  </w:style>
  <w:style w:type="paragraph" w:customStyle="1" w:styleId="MenauswahlTastenkombination">
    <w:name w:val="Menüauswahl/Tastenkombination"/>
    <w:basedOn w:val="Standard"/>
    <w:link w:val="MenauswahlTastenkombinationZchn"/>
    <w:qFormat/>
    <w:rsid w:val="00496F88"/>
    <w:rPr>
      <w:smallCaps/>
      <w:kern w:val="22"/>
    </w:rPr>
  </w:style>
  <w:style w:type="character" w:customStyle="1" w:styleId="SourceCodeZchn">
    <w:name w:val="Source Code Zchn"/>
    <w:basedOn w:val="Absatz-Standardschriftart"/>
    <w:link w:val="SourceCode"/>
    <w:rsid w:val="00A90F34"/>
    <w:rPr>
      <w:rFonts w:ascii="Consolas" w:eastAsia="Arial Unicode MS" w:hAnsi="Consolas" w:cs="Consolas"/>
      <w:kern w:val="1"/>
      <w:sz w:val="22"/>
      <w:szCs w:val="24"/>
    </w:rPr>
  </w:style>
  <w:style w:type="character" w:customStyle="1" w:styleId="MenauswahlTastenkombinationZchn">
    <w:name w:val="Menüauswahl/Tastenkombination Zchn"/>
    <w:basedOn w:val="Absatz-Standardschriftart"/>
    <w:link w:val="MenauswahlTastenkombination"/>
    <w:rsid w:val="00A90F34"/>
    <w:rPr>
      <w:rFonts w:ascii="Arial" w:eastAsia="Arial Unicode MS" w:hAnsi="Arial"/>
      <w:smallCaps/>
      <w:kern w:val="22"/>
      <w:sz w:val="22"/>
      <w:szCs w:val="24"/>
    </w:rPr>
  </w:style>
  <w:style w:type="paragraph" w:styleId="Funotentext">
    <w:name w:val="footnote text"/>
    <w:basedOn w:val="Standard"/>
    <w:link w:val="FunotentextZchn"/>
    <w:uiPriority w:val="99"/>
    <w:semiHidden/>
    <w:unhideWhenUsed/>
    <w:rsid w:val="00ED62D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D62DB"/>
    <w:rPr>
      <w:rFonts w:ascii="Arial" w:eastAsia="Arial Unicode MS" w:hAnsi="Arial"/>
      <w:kern w:val="1"/>
    </w:rPr>
  </w:style>
  <w:style w:type="character" w:styleId="Funotenzeichen">
    <w:name w:val="footnote reference"/>
    <w:basedOn w:val="Absatz-Standardschriftart"/>
    <w:uiPriority w:val="99"/>
    <w:semiHidden/>
    <w:unhideWhenUsed/>
    <w:rsid w:val="00ED62DB"/>
    <w:rPr>
      <w:vertAlign w:val="superscript"/>
    </w:rPr>
  </w:style>
  <w:style w:type="paragraph" w:customStyle="1" w:styleId="berschrift1nichtimInhaltsverzeichnis">
    <w:name w:val="Überschrift 1 nicht im Inhaltsverzeichnis"/>
    <w:basedOn w:val="berschrift1"/>
    <w:qFormat/>
    <w:rsid w:val="00290BE7"/>
    <w:pPr>
      <w:numPr>
        <w:numId w:val="0"/>
      </w:numPr>
      <w:ind w:left="432" w:hanging="432"/>
    </w:pPr>
  </w:style>
  <w:style w:type="paragraph" w:customStyle="1" w:styleId="Verfasserin">
    <w:name w:val="Verfasser/in"/>
    <w:basedOn w:val="Standard"/>
    <w:next w:val="Standard"/>
    <w:qFormat/>
    <w:rsid w:val="00BA7E9C"/>
    <w:rPr>
      <w:b/>
      <w:i/>
      <w:sz w:val="16"/>
    </w:rPr>
  </w:style>
  <w:style w:type="paragraph" w:styleId="Abbildungsverzeichnis">
    <w:name w:val="table of figures"/>
    <w:basedOn w:val="Standard"/>
    <w:next w:val="Standard"/>
    <w:uiPriority w:val="99"/>
    <w:unhideWhenUsed/>
    <w:rsid w:val="00CE17E7"/>
    <w:pPr>
      <w:spacing w:after="0"/>
    </w:pPr>
  </w:style>
  <w:style w:type="paragraph" w:customStyle="1" w:styleId="Default">
    <w:name w:val="Default"/>
    <w:rsid w:val="00C5749C"/>
    <w:pPr>
      <w:autoSpaceDE w:val="0"/>
      <w:autoSpaceDN w:val="0"/>
      <w:adjustRightInd w:val="0"/>
    </w:pPr>
    <w:rPr>
      <w:rFonts w:ascii="Calibri" w:hAnsi="Calibri" w:cs="Calibri"/>
      <w:color w:val="000000"/>
      <w:sz w:val="24"/>
      <w:szCs w:val="24"/>
    </w:rPr>
  </w:style>
  <w:style w:type="character" w:styleId="NichtaufgelsteErwhnung">
    <w:name w:val="Unresolved Mention"/>
    <w:basedOn w:val="Absatz-Standardschriftart"/>
    <w:uiPriority w:val="99"/>
    <w:semiHidden/>
    <w:unhideWhenUsed/>
    <w:rsid w:val="007C1EA6"/>
    <w:rPr>
      <w:color w:val="605E5C"/>
      <w:shd w:val="clear" w:color="auto" w:fill="E1DFDD"/>
    </w:rPr>
  </w:style>
  <w:style w:type="character" w:customStyle="1" w:styleId="berschrift2Zchn">
    <w:name w:val="Überschrift 2 Zchn"/>
    <w:basedOn w:val="Absatz-Standardschriftart"/>
    <w:link w:val="berschrift2"/>
    <w:rsid w:val="00466BE4"/>
    <w:rPr>
      <w:rFonts w:ascii="Arial" w:hAnsi="Arial"/>
      <w:b/>
      <w:bCs/>
      <w:caps/>
      <w:kern w:val="32"/>
      <w:sz w:val="28"/>
      <w:szCs w:val="28"/>
    </w:rPr>
  </w:style>
  <w:style w:type="character" w:customStyle="1" w:styleId="berschrift3Zchn">
    <w:name w:val="Überschrift 3 Zchn"/>
    <w:basedOn w:val="Absatz-Standardschriftart"/>
    <w:link w:val="berschrift3"/>
    <w:rsid w:val="00466BE4"/>
    <w:rPr>
      <w:rFonts w:ascii="Arial" w:hAnsi="Arial"/>
      <w:b/>
      <w:bCs/>
      <w:caps/>
      <w:kern w:val="32"/>
      <w:sz w:val="24"/>
      <w:szCs w:val="24"/>
    </w:rPr>
  </w:style>
  <w:style w:type="character" w:styleId="Fett">
    <w:name w:val="Strong"/>
    <w:basedOn w:val="Absatz-Standardschriftart"/>
    <w:uiPriority w:val="22"/>
    <w:qFormat/>
    <w:rsid w:val="00895BB1"/>
    <w:rPr>
      <w:b/>
      <w:bCs/>
    </w:rPr>
  </w:style>
  <w:style w:type="character" w:styleId="BesuchterLink">
    <w:name w:val="FollowedHyperlink"/>
    <w:basedOn w:val="Absatz-Standardschriftart"/>
    <w:uiPriority w:val="99"/>
    <w:semiHidden/>
    <w:unhideWhenUsed/>
    <w:rsid w:val="00362D27"/>
    <w:rPr>
      <w:color w:val="800080" w:themeColor="followedHyperlink"/>
      <w:u w:val="single"/>
    </w:rPr>
  </w:style>
  <w:style w:type="character" w:styleId="Kommentarzeichen">
    <w:name w:val="annotation reference"/>
    <w:basedOn w:val="Absatz-Standardschriftart"/>
    <w:uiPriority w:val="99"/>
    <w:semiHidden/>
    <w:unhideWhenUsed/>
    <w:rsid w:val="00B91870"/>
    <w:rPr>
      <w:sz w:val="16"/>
      <w:szCs w:val="16"/>
    </w:rPr>
  </w:style>
  <w:style w:type="paragraph" w:styleId="Kommentartext">
    <w:name w:val="annotation text"/>
    <w:basedOn w:val="Standard"/>
    <w:link w:val="KommentartextZchn"/>
    <w:uiPriority w:val="99"/>
    <w:unhideWhenUsed/>
    <w:rsid w:val="00B91870"/>
    <w:pPr>
      <w:spacing w:line="240" w:lineRule="auto"/>
    </w:pPr>
    <w:rPr>
      <w:sz w:val="20"/>
      <w:szCs w:val="20"/>
    </w:rPr>
  </w:style>
  <w:style w:type="character" w:customStyle="1" w:styleId="KommentartextZchn">
    <w:name w:val="Kommentartext Zchn"/>
    <w:basedOn w:val="Absatz-Standardschriftart"/>
    <w:link w:val="Kommentartext"/>
    <w:uiPriority w:val="99"/>
    <w:rsid w:val="00B91870"/>
    <w:rPr>
      <w:rFonts w:ascii="Arial" w:eastAsia="Arial Unicode MS" w:hAnsi="Arial"/>
      <w:kern w:val="1"/>
    </w:rPr>
  </w:style>
  <w:style w:type="paragraph" w:styleId="Kommentarthema">
    <w:name w:val="annotation subject"/>
    <w:basedOn w:val="Kommentartext"/>
    <w:next w:val="Kommentartext"/>
    <w:link w:val="KommentarthemaZchn"/>
    <w:uiPriority w:val="99"/>
    <w:semiHidden/>
    <w:unhideWhenUsed/>
    <w:rsid w:val="00B91870"/>
    <w:rPr>
      <w:b/>
      <w:bCs/>
    </w:rPr>
  </w:style>
  <w:style w:type="character" w:customStyle="1" w:styleId="KommentarthemaZchn">
    <w:name w:val="Kommentarthema Zchn"/>
    <w:basedOn w:val="KommentartextZchn"/>
    <w:link w:val="Kommentarthema"/>
    <w:uiPriority w:val="99"/>
    <w:semiHidden/>
    <w:rsid w:val="00B91870"/>
    <w:rPr>
      <w:rFonts w:ascii="Arial" w:eastAsia="Arial Unicode MS" w:hAnsi="Arial"/>
      <w:b/>
      <w:bCs/>
      <w:kern w:val="1"/>
    </w:rPr>
  </w:style>
  <w:style w:type="paragraph" w:styleId="berarbeitung">
    <w:name w:val="Revision"/>
    <w:hidden/>
    <w:uiPriority w:val="99"/>
    <w:semiHidden/>
    <w:rsid w:val="00440733"/>
    <w:rPr>
      <w:rFonts w:ascii="Arial" w:eastAsia="Arial Unicode MS" w:hAnsi="Arial"/>
      <w:kern w:val="1"/>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697">
      <w:bodyDiv w:val="1"/>
      <w:marLeft w:val="0"/>
      <w:marRight w:val="0"/>
      <w:marTop w:val="0"/>
      <w:marBottom w:val="0"/>
      <w:divBdr>
        <w:top w:val="none" w:sz="0" w:space="0" w:color="auto"/>
        <w:left w:val="none" w:sz="0" w:space="0" w:color="auto"/>
        <w:bottom w:val="none" w:sz="0" w:space="0" w:color="auto"/>
        <w:right w:val="none" w:sz="0" w:space="0" w:color="auto"/>
      </w:divBdr>
    </w:div>
    <w:div w:id="1249915">
      <w:bodyDiv w:val="1"/>
      <w:marLeft w:val="0"/>
      <w:marRight w:val="0"/>
      <w:marTop w:val="0"/>
      <w:marBottom w:val="0"/>
      <w:divBdr>
        <w:top w:val="none" w:sz="0" w:space="0" w:color="auto"/>
        <w:left w:val="none" w:sz="0" w:space="0" w:color="auto"/>
        <w:bottom w:val="none" w:sz="0" w:space="0" w:color="auto"/>
        <w:right w:val="none" w:sz="0" w:space="0" w:color="auto"/>
      </w:divBdr>
    </w:div>
    <w:div w:id="1586679">
      <w:bodyDiv w:val="1"/>
      <w:marLeft w:val="0"/>
      <w:marRight w:val="0"/>
      <w:marTop w:val="0"/>
      <w:marBottom w:val="0"/>
      <w:divBdr>
        <w:top w:val="none" w:sz="0" w:space="0" w:color="auto"/>
        <w:left w:val="none" w:sz="0" w:space="0" w:color="auto"/>
        <w:bottom w:val="none" w:sz="0" w:space="0" w:color="auto"/>
        <w:right w:val="none" w:sz="0" w:space="0" w:color="auto"/>
      </w:divBdr>
    </w:div>
    <w:div w:id="1667699">
      <w:bodyDiv w:val="1"/>
      <w:marLeft w:val="0"/>
      <w:marRight w:val="0"/>
      <w:marTop w:val="0"/>
      <w:marBottom w:val="0"/>
      <w:divBdr>
        <w:top w:val="none" w:sz="0" w:space="0" w:color="auto"/>
        <w:left w:val="none" w:sz="0" w:space="0" w:color="auto"/>
        <w:bottom w:val="none" w:sz="0" w:space="0" w:color="auto"/>
        <w:right w:val="none" w:sz="0" w:space="0" w:color="auto"/>
      </w:divBdr>
    </w:div>
    <w:div w:id="1863458">
      <w:bodyDiv w:val="1"/>
      <w:marLeft w:val="0"/>
      <w:marRight w:val="0"/>
      <w:marTop w:val="0"/>
      <w:marBottom w:val="0"/>
      <w:divBdr>
        <w:top w:val="none" w:sz="0" w:space="0" w:color="auto"/>
        <w:left w:val="none" w:sz="0" w:space="0" w:color="auto"/>
        <w:bottom w:val="none" w:sz="0" w:space="0" w:color="auto"/>
        <w:right w:val="none" w:sz="0" w:space="0" w:color="auto"/>
      </w:divBdr>
    </w:div>
    <w:div w:id="1972993">
      <w:bodyDiv w:val="1"/>
      <w:marLeft w:val="0"/>
      <w:marRight w:val="0"/>
      <w:marTop w:val="0"/>
      <w:marBottom w:val="0"/>
      <w:divBdr>
        <w:top w:val="none" w:sz="0" w:space="0" w:color="auto"/>
        <w:left w:val="none" w:sz="0" w:space="0" w:color="auto"/>
        <w:bottom w:val="none" w:sz="0" w:space="0" w:color="auto"/>
        <w:right w:val="none" w:sz="0" w:space="0" w:color="auto"/>
      </w:divBdr>
    </w:div>
    <w:div w:id="2324349">
      <w:bodyDiv w:val="1"/>
      <w:marLeft w:val="0"/>
      <w:marRight w:val="0"/>
      <w:marTop w:val="0"/>
      <w:marBottom w:val="0"/>
      <w:divBdr>
        <w:top w:val="none" w:sz="0" w:space="0" w:color="auto"/>
        <w:left w:val="none" w:sz="0" w:space="0" w:color="auto"/>
        <w:bottom w:val="none" w:sz="0" w:space="0" w:color="auto"/>
        <w:right w:val="none" w:sz="0" w:space="0" w:color="auto"/>
      </w:divBdr>
    </w:div>
    <w:div w:id="2977215">
      <w:bodyDiv w:val="1"/>
      <w:marLeft w:val="0"/>
      <w:marRight w:val="0"/>
      <w:marTop w:val="0"/>
      <w:marBottom w:val="0"/>
      <w:divBdr>
        <w:top w:val="none" w:sz="0" w:space="0" w:color="auto"/>
        <w:left w:val="none" w:sz="0" w:space="0" w:color="auto"/>
        <w:bottom w:val="none" w:sz="0" w:space="0" w:color="auto"/>
        <w:right w:val="none" w:sz="0" w:space="0" w:color="auto"/>
      </w:divBdr>
    </w:div>
    <w:div w:id="3748598">
      <w:bodyDiv w:val="1"/>
      <w:marLeft w:val="0"/>
      <w:marRight w:val="0"/>
      <w:marTop w:val="0"/>
      <w:marBottom w:val="0"/>
      <w:divBdr>
        <w:top w:val="none" w:sz="0" w:space="0" w:color="auto"/>
        <w:left w:val="none" w:sz="0" w:space="0" w:color="auto"/>
        <w:bottom w:val="none" w:sz="0" w:space="0" w:color="auto"/>
        <w:right w:val="none" w:sz="0" w:space="0" w:color="auto"/>
      </w:divBdr>
    </w:div>
    <w:div w:id="3829726">
      <w:bodyDiv w:val="1"/>
      <w:marLeft w:val="0"/>
      <w:marRight w:val="0"/>
      <w:marTop w:val="0"/>
      <w:marBottom w:val="0"/>
      <w:divBdr>
        <w:top w:val="none" w:sz="0" w:space="0" w:color="auto"/>
        <w:left w:val="none" w:sz="0" w:space="0" w:color="auto"/>
        <w:bottom w:val="none" w:sz="0" w:space="0" w:color="auto"/>
        <w:right w:val="none" w:sz="0" w:space="0" w:color="auto"/>
      </w:divBdr>
    </w:div>
    <w:div w:id="3896243">
      <w:bodyDiv w:val="1"/>
      <w:marLeft w:val="0"/>
      <w:marRight w:val="0"/>
      <w:marTop w:val="0"/>
      <w:marBottom w:val="0"/>
      <w:divBdr>
        <w:top w:val="none" w:sz="0" w:space="0" w:color="auto"/>
        <w:left w:val="none" w:sz="0" w:space="0" w:color="auto"/>
        <w:bottom w:val="none" w:sz="0" w:space="0" w:color="auto"/>
        <w:right w:val="none" w:sz="0" w:space="0" w:color="auto"/>
      </w:divBdr>
    </w:div>
    <w:div w:id="4678169">
      <w:bodyDiv w:val="1"/>
      <w:marLeft w:val="0"/>
      <w:marRight w:val="0"/>
      <w:marTop w:val="0"/>
      <w:marBottom w:val="0"/>
      <w:divBdr>
        <w:top w:val="none" w:sz="0" w:space="0" w:color="auto"/>
        <w:left w:val="none" w:sz="0" w:space="0" w:color="auto"/>
        <w:bottom w:val="none" w:sz="0" w:space="0" w:color="auto"/>
        <w:right w:val="none" w:sz="0" w:space="0" w:color="auto"/>
      </w:divBdr>
    </w:div>
    <w:div w:id="4751340">
      <w:bodyDiv w:val="1"/>
      <w:marLeft w:val="0"/>
      <w:marRight w:val="0"/>
      <w:marTop w:val="0"/>
      <w:marBottom w:val="0"/>
      <w:divBdr>
        <w:top w:val="none" w:sz="0" w:space="0" w:color="auto"/>
        <w:left w:val="none" w:sz="0" w:space="0" w:color="auto"/>
        <w:bottom w:val="none" w:sz="0" w:space="0" w:color="auto"/>
        <w:right w:val="none" w:sz="0" w:space="0" w:color="auto"/>
      </w:divBdr>
    </w:div>
    <w:div w:id="5905927">
      <w:bodyDiv w:val="1"/>
      <w:marLeft w:val="0"/>
      <w:marRight w:val="0"/>
      <w:marTop w:val="0"/>
      <w:marBottom w:val="0"/>
      <w:divBdr>
        <w:top w:val="none" w:sz="0" w:space="0" w:color="auto"/>
        <w:left w:val="none" w:sz="0" w:space="0" w:color="auto"/>
        <w:bottom w:val="none" w:sz="0" w:space="0" w:color="auto"/>
        <w:right w:val="none" w:sz="0" w:space="0" w:color="auto"/>
      </w:divBdr>
    </w:div>
    <w:div w:id="6686429">
      <w:bodyDiv w:val="1"/>
      <w:marLeft w:val="0"/>
      <w:marRight w:val="0"/>
      <w:marTop w:val="0"/>
      <w:marBottom w:val="0"/>
      <w:divBdr>
        <w:top w:val="none" w:sz="0" w:space="0" w:color="auto"/>
        <w:left w:val="none" w:sz="0" w:space="0" w:color="auto"/>
        <w:bottom w:val="none" w:sz="0" w:space="0" w:color="auto"/>
        <w:right w:val="none" w:sz="0" w:space="0" w:color="auto"/>
      </w:divBdr>
    </w:div>
    <w:div w:id="6686948">
      <w:bodyDiv w:val="1"/>
      <w:marLeft w:val="0"/>
      <w:marRight w:val="0"/>
      <w:marTop w:val="0"/>
      <w:marBottom w:val="0"/>
      <w:divBdr>
        <w:top w:val="none" w:sz="0" w:space="0" w:color="auto"/>
        <w:left w:val="none" w:sz="0" w:space="0" w:color="auto"/>
        <w:bottom w:val="none" w:sz="0" w:space="0" w:color="auto"/>
        <w:right w:val="none" w:sz="0" w:space="0" w:color="auto"/>
      </w:divBdr>
    </w:div>
    <w:div w:id="6908468">
      <w:bodyDiv w:val="1"/>
      <w:marLeft w:val="0"/>
      <w:marRight w:val="0"/>
      <w:marTop w:val="0"/>
      <w:marBottom w:val="0"/>
      <w:divBdr>
        <w:top w:val="none" w:sz="0" w:space="0" w:color="auto"/>
        <w:left w:val="none" w:sz="0" w:space="0" w:color="auto"/>
        <w:bottom w:val="none" w:sz="0" w:space="0" w:color="auto"/>
        <w:right w:val="none" w:sz="0" w:space="0" w:color="auto"/>
      </w:divBdr>
    </w:div>
    <w:div w:id="7753594">
      <w:bodyDiv w:val="1"/>
      <w:marLeft w:val="0"/>
      <w:marRight w:val="0"/>
      <w:marTop w:val="0"/>
      <w:marBottom w:val="0"/>
      <w:divBdr>
        <w:top w:val="none" w:sz="0" w:space="0" w:color="auto"/>
        <w:left w:val="none" w:sz="0" w:space="0" w:color="auto"/>
        <w:bottom w:val="none" w:sz="0" w:space="0" w:color="auto"/>
        <w:right w:val="none" w:sz="0" w:space="0" w:color="auto"/>
      </w:divBdr>
    </w:div>
    <w:div w:id="7758211">
      <w:bodyDiv w:val="1"/>
      <w:marLeft w:val="0"/>
      <w:marRight w:val="0"/>
      <w:marTop w:val="0"/>
      <w:marBottom w:val="0"/>
      <w:divBdr>
        <w:top w:val="none" w:sz="0" w:space="0" w:color="auto"/>
        <w:left w:val="none" w:sz="0" w:space="0" w:color="auto"/>
        <w:bottom w:val="none" w:sz="0" w:space="0" w:color="auto"/>
        <w:right w:val="none" w:sz="0" w:space="0" w:color="auto"/>
      </w:divBdr>
    </w:div>
    <w:div w:id="7946458">
      <w:bodyDiv w:val="1"/>
      <w:marLeft w:val="0"/>
      <w:marRight w:val="0"/>
      <w:marTop w:val="0"/>
      <w:marBottom w:val="0"/>
      <w:divBdr>
        <w:top w:val="none" w:sz="0" w:space="0" w:color="auto"/>
        <w:left w:val="none" w:sz="0" w:space="0" w:color="auto"/>
        <w:bottom w:val="none" w:sz="0" w:space="0" w:color="auto"/>
        <w:right w:val="none" w:sz="0" w:space="0" w:color="auto"/>
      </w:divBdr>
    </w:div>
    <w:div w:id="8021428">
      <w:bodyDiv w:val="1"/>
      <w:marLeft w:val="0"/>
      <w:marRight w:val="0"/>
      <w:marTop w:val="0"/>
      <w:marBottom w:val="0"/>
      <w:divBdr>
        <w:top w:val="none" w:sz="0" w:space="0" w:color="auto"/>
        <w:left w:val="none" w:sz="0" w:space="0" w:color="auto"/>
        <w:bottom w:val="none" w:sz="0" w:space="0" w:color="auto"/>
        <w:right w:val="none" w:sz="0" w:space="0" w:color="auto"/>
      </w:divBdr>
    </w:div>
    <w:div w:id="8065292">
      <w:bodyDiv w:val="1"/>
      <w:marLeft w:val="0"/>
      <w:marRight w:val="0"/>
      <w:marTop w:val="0"/>
      <w:marBottom w:val="0"/>
      <w:divBdr>
        <w:top w:val="none" w:sz="0" w:space="0" w:color="auto"/>
        <w:left w:val="none" w:sz="0" w:space="0" w:color="auto"/>
        <w:bottom w:val="none" w:sz="0" w:space="0" w:color="auto"/>
        <w:right w:val="none" w:sz="0" w:space="0" w:color="auto"/>
      </w:divBdr>
    </w:div>
    <w:div w:id="8068423">
      <w:bodyDiv w:val="1"/>
      <w:marLeft w:val="0"/>
      <w:marRight w:val="0"/>
      <w:marTop w:val="0"/>
      <w:marBottom w:val="0"/>
      <w:divBdr>
        <w:top w:val="none" w:sz="0" w:space="0" w:color="auto"/>
        <w:left w:val="none" w:sz="0" w:space="0" w:color="auto"/>
        <w:bottom w:val="none" w:sz="0" w:space="0" w:color="auto"/>
        <w:right w:val="none" w:sz="0" w:space="0" w:color="auto"/>
      </w:divBdr>
    </w:div>
    <w:div w:id="8485119">
      <w:bodyDiv w:val="1"/>
      <w:marLeft w:val="0"/>
      <w:marRight w:val="0"/>
      <w:marTop w:val="0"/>
      <w:marBottom w:val="0"/>
      <w:divBdr>
        <w:top w:val="none" w:sz="0" w:space="0" w:color="auto"/>
        <w:left w:val="none" w:sz="0" w:space="0" w:color="auto"/>
        <w:bottom w:val="none" w:sz="0" w:space="0" w:color="auto"/>
        <w:right w:val="none" w:sz="0" w:space="0" w:color="auto"/>
      </w:divBdr>
    </w:div>
    <w:div w:id="8679467">
      <w:bodyDiv w:val="1"/>
      <w:marLeft w:val="0"/>
      <w:marRight w:val="0"/>
      <w:marTop w:val="0"/>
      <w:marBottom w:val="0"/>
      <w:divBdr>
        <w:top w:val="none" w:sz="0" w:space="0" w:color="auto"/>
        <w:left w:val="none" w:sz="0" w:space="0" w:color="auto"/>
        <w:bottom w:val="none" w:sz="0" w:space="0" w:color="auto"/>
        <w:right w:val="none" w:sz="0" w:space="0" w:color="auto"/>
      </w:divBdr>
    </w:div>
    <w:div w:id="8801685">
      <w:bodyDiv w:val="1"/>
      <w:marLeft w:val="0"/>
      <w:marRight w:val="0"/>
      <w:marTop w:val="0"/>
      <w:marBottom w:val="0"/>
      <w:divBdr>
        <w:top w:val="none" w:sz="0" w:space="0" w:color="auto"/>
        <w:left w:val="none" w:sz="0" w:space="0" w:color="auto"/>
        <w:bottom w:val="none" w:sz="0" w:space="0" w:color="auto"/>
        <w:right w:val="none" w:sz="0" w:space="0" w:color="auto"/>
      </w:divBdr>
    </w:div>
    <w:div w:id="8872780">
      <w:bodyDiv w:val="1"/>
      <w:marLeft w:val="0"/>
      <w:marRight w:val="0"/>
      <w:marTop w:val="0"/>
      <w:marBottom w:val="0"/>
      <w:divBdr>
        <w:top w:val="none" w:sz="0" w:space="0" w:color="auto"/>
        <w:left w:val="none" w:sz="0" w:space="0" w:color="auto"/>
        <w:bottom w:val="none" w:sz="0" w:space="0" w:color="auto"/>
        <w:right w:val="none" w:sz="0" w:space="0" w:color="auto"/>
      </w:divBdr>
    </w:div>
    <w:div w:id="9072048">
      <w:bodyDiv w:val="1"/>
      <w:marLeft w:val="0"/>
      <w:marRight w:val="0"/>
      <w:marTop w:val="0"/>
      <w:marBottom w:val="0"/>
      <w:divBdr>
        <w:top w:val="none" w:sz="0" w:space="0" w:color="auto"/>
        <w:left w:val="none" w:sz="0" w:space="0" w:color="auto"/>
        <w:bottom w:val="none" w:sz="0" w:space="0" w:color="auto"/>
        <w:right w:val="none" w:sz="0" w:space="0" w:color="auto"/>
      </w:divBdr>
    </w:div>
    <w:div w:id="9262740">
      <w:bodyDiv w:val="1"/>
      <w:marLeft w:val="0"/>
      <w:marRight w:val="0"/>
      <w:marTop w:val="0"/>
      <w:marBottom w:val="0"/>
      <w:divBdr>
        <w:top w:val="none" w:sz="0" w:space="0" w:color="auto"/>
        <w:left w:val="none" w:sz="0" w:space="0" w:color="auto"/>
        <w:bottom w:val="none" w:sz="0" w:space="0" w:color="auto"/>
        <w:right w:val="none" w:sz="0" w:space="0" w:color="auto"/>
      </w:divBdr>
    </w:div>
    <w:div w:id="9380950">
      <w:bodyDiv w:val="1"/>
      <w:marLeft w:val="0"/>
      <w:marRight w:val="0"/>
      <w:marTop w:val="0"/>
      <w:marBottom w:val="0"/>
      <w:divBdr>
        <w:top w:val="none" w:sz="0" w:space="0" w:color="auto"/>
        <w:left w:val="none" w:sz="0" w:space="0" w:color="auto"/>
        <w:bottom w:val="none" w:sz="0" w:space="0" w:color="auto"/>
        <w:right w:val="none" w:sz="0" w:space="0" w:color="auto"/>
      </w:divBdr>
    </w:div>
    <w:div w:id="9725813">
      <w:bodyDiv w:val="1"/>
      <w:marLeft w:val="0"/>
      <w:marRight w:val="0"/>
      <w:marTop w:val="0"/>
      <w:marBottom w:val="0"/>
      <w:divBdr>
        <w:top w:val="none" w:sz="0" w:space="0" w:color="auto"/>
        <w:left w:val="none" w:sz="0" w:space="0" w:color="auto"/>
        <w:bottom w:val="none" w:sz="0" w:space="0" w:color="auto"/>
        <w:right w:val="none" w:sz="0" w:space="0" w:color="auto"/>
      </w:divBdr>
    </w:div>
    <w:div w:id="9769048">
      <w:bodyDiv w:val="1"/>
      <w:marLeft w:val="0"/>
      <w:marRight w:val="0"/>
      <w:marTop w:val="0"/>
      <w:marBottom w:val="0"/>
      <w:divBdr>
        <w:top w:val="none" w:sz="0" w:space="0" w:color="auto"/>
        <w:left w:val="none" w:sz="0" w:space="0" w:color="auto"/>
        <w:bottom w:val="none" w:sz="0" w:space="0" w:color="auto"/>
        <w:right w:val="none" w:sz="0" w:space="0" w:color="auto"/>
      </w:divBdr>
    </w:div>
    <w:div w:id="10298788">
      <w:bodyDiv w:val="1"/>
      <w:marLeft w:val="0"/>
      <w:marRight w:val="0"/>
      <w:marTop w:val="0"/>
      <w:marBottom w:val="0"/>
      <w:divBdr>
        <w:top w:val="none" w:sz="0" w:space="0" w:color="auto"/>
        <w:left w:val="none" w:sz="0" w:space="0" w:color="auto"/>
        <w:bottom w:val="none" w:sz="0" w:space="0" w:color="auto"/>
        <w:right w:val="none" w:sz="0" w:space="0" w:color="auto"/>
      </w:divBdr>
    </w:div>
    <w:div w:id="10568749">
      <w:bodyDiv w:val="1"/>
      <w:marLeft w:val="0"/>
      <w:marRight w:val="0"/>
      <w:marTop w:val="0"/>
      <w:marBottom w:val="0"/>
      <w:divBdr>
        <w:top w:val="none" w:sz="0" w:space="0" w:color="auto"/>
        <w:left w:val="none" w:sz="0" w:space="0" w:color="auto"/>
        <w:bottom w:val="none" w:sz="0" w:space="0" w:color="auto"/>
        <w:right w:val="none" w:sz="0" w:space="0" w:color="auto"/>
      </w:divBdr>
    </w:div>
    <w:div w:id="10643960">
      <w:bodyDiv w:val="1"/>
      <w:marLeft w:val="0"/>
      <w:marRight w:val="0"/>
      <w:marTop w:val="0"/>
      <w:marBottom w:val="0"/>
      <w:divBdr>
        <w:top w:val="none" w:sz="0" w:space="0" w:color="auto"/>
        <w:left w:val="none" w:sz="0" w:space="0" w:color="auto"/>
        <w:bottom w:val="none" w:sz="0" w:space="0" w:color="auto"/>
        <w:right w:val="none" w:sz="0" w:space="0" w:color="auto"/>
      </w:divBdr>
    </w:div>
    <w:div w:id="11735222">
      <w:bodyDiv w:val="1"/>
      <w:marLeft w:val="0"/>
      <w:marRight w:val="0"/>
      <w:marTop w:val="0"/>
      <w:marBottom w:val="0"/>
      <w:divBdr>
        <w:top w:val="none" w:sz="0" w:space="0" w:color="auto"/>
        <w:left w:val="none" w:sz="0" w:space="0" w:color="auto"/>
        <w:bottom w:val="none" w:sz="0" w:space="0" w:color="auto"/>
        <w:right w:val="none" w:sz="0" w:space="0" w:color="auto"/>
      </w:divBdr>
    </w:div>
    <w:div w:id="11802760">
      <w:bodyDiv w:val="1"/>
      <w:marLeft w:val="0"/>
      <w:marRight w:val="0"/>
      <w:marTop w:val="0"/>
      <w:marBottom w:val="0"/>
      <w:divBdr>
        <w:top w:val="none" w:sz="0" w:space="0" w:color="auto"/>
        <w:left w:val="none" w:sz="0" w:space="0" w:color="auto"/>
        <w:bottom w:val="none" w:sz="0" w:space="0" w:color="auto"/>
        <w:right w:val="none" w:sz="0" w:space="0" w:color="auto"/>
      </w:divBdr>
    </w:div>
    <w:div w:id="12925011">
      <w:bodyDiv w:val="1"/>
      <w:marLeft w:val="0"/>
      <w:marRight w:val="0"/>
      <w:marTop w:val="0"/>
      <w:marBottom w:val="0"/>
      <w:divBdr>
        <w:top w:val="none" w:sz="0" w:space="0" w:color="auto"/>
        <w:left w:val="none" w:sz="0" w:space="0" w:color="auto"/>
        <w:bottom w:val="none" w:sz="0" w:space="0" w:color="auto"/>
        <w:right w:val="none" w:sz="0" w:space="0" w:color="auto"/>
      </w:divBdr>
    </w:div>
    <w:div w:id="13070501">
      <w:bodyDiv w:val="1"/>
      <w:marLeft w:val="0"/>
      <w:marRight w:val="0"/>
      <w:marTop w:val="0"/>
      <w:marBottom w:val="0"/>
      <w:divBdr>
        <w:top w:val="none" w:sz="0" w:space="0" w:color="auto"/>
        <w:left w:val="none" w:sz="0" w:space="0" w:color="auto"/>
        <w:bottom w:val="none" w:sz="0" w:space="0" w:color="auto"/>
        <w:right w:val="none" w:sz="0" w:space="0" w:color="auto"/>
      </w:divBdr>
    </w:div>
    <w:div w:id="13072686">
      <w:bodyDiv w:val="1"/>
      <w:marLeft w:val="0"/>
      <w:marRight w:val="0"/>
      <w:marTop w:val="0"/>
      <w:marBottom w:val="0"/>
      <w:divBdr>
        <w:top w:val="none" w:sz="0" w:space="0" w:color="auto"/>
        <w:left w:val="none" w:sz="0" w:space="0" w:color="auto"/>
        <w:bottom w:val="none" w:sz="0" w:space="0" w:color="auto"/>
        <w:right w:val="none" w:sz="0" w:space="0" w:color="auto"/>
      </w:divBdr>
    </w:div>
    <w:div w:id="13119540">
      <w:bodyDiv w:val="1"/>
      <w:marLeft w:val="0"/>
      <w:marRight w:val="0"/>
      <w:marTop w:val="0"/>
      <w:marBottom w:val="0"/>
      <w:divBdr>
        <w:top w:val="none" w:sz="0" w:space="0" w:color="auto"/>
        <w:left w:val="none" w:sz="0" w:space="0" w:color="auto"/>
        <w:bottom w:val="none" w:sz="0" w:space="0" w:color="auto"/>
        <w:right w:val="none" w:sz="0" w:space="0" w:color="auto"/>
      </w:divBdr>
    </w:div>
    <w:div w:id="13193591">
      <w:bodyDiv w:val="1"/>
      <w:marLeft w:val="0"/>
      <w:marRight w:val="0"/>
      <w:marTop w:val="0"/>
      <w:marBottom w:val="0"/>
      <w:divBdr>
        <w:top w:val="none" w:sz="0" w:space="0" w:color="auto"/>
        <w:left w:val="none" w:sz="0" w:space="0" w:color="auto"/>
        <w:bottom w:val="none" w:sz="0" w:space="0" w:color="auto"/>
        <w:right w:val="none" w:sz="0" w:space="0" w:color="auto"/>
      </w:divBdr>
    </w:div>
    <w:div w:id="14384481">
      <w:bodyDiv w:val="1"/>
      <w:marLeft w:val="0"/>
      <w:marRight w:val="0"/>
      <w:marTop w:val="0"/>
      <w:marBottom w:val="0"/>
      <w:divBdr>
        <w:top w:val="none" w:sz="0" w:space="0" w:color="auto"/>
        <w:left w:val="none" w:sz="0" w:space="0" w:color="auto"/>
        <w:bottom w:val="none" w:sz="0" w:space="0" w:color="auto"/>
        <w:right w:val="none" w:sz="0" w:space="0" w:color="auto"/>
      </w:divBdr>
    </w:div>
    <w:div w:id="14698416">
      <w:bodyDiv w:val="1"/>
      <w:marLeft w:val="0"/>
      <w:marRight w:val="0"/>
      <w:marTop w:val="0"/>
      <w:marBottom w:val="0"/>
      <w:divBdr>
        <w:top w:val="none" w:sz="0" w:space="0" w:color="auto"/>
        <w:left w:val="none" w:sz="0" w:space="0" w:color="auto"/>
        <w:bottom w:val="none" w:sz="0" w:space="0" w:color="auto"/>
        <w:right w:val="none" w:sz="0" w:space="0" w:color="auto"/>
      </w:divBdr>
    </w:div>
    <w:div w:id="14969077">
      <w:bodyDiv w:val="1"/>
      <w:marLeft w:val="0"/>
      <w:marRight w:val="0"/>
      <w:marTop w:val="0"/>
      <w:marBottom w:val="0"/>
      <w:divBdr>
        <w:top w:val="none" w:sz="0" w:space="0" w:color="auto"/>
        <w:left w:val="none" w:sz="0" w:space="0" w:color="auto"/>
        <w:bottom w:val="none" w:sz="0" w:space="0" w:color="auto"/>
        <w:right w:val="none" w:sz="0" w:space="0" w:color="auto"/>
      </w:divBdr>
    </w:div>
    <w:div w:id="15279532">
      <w:bodyDiv w:val="1"/>
      <w:marLeft w:val="0"/>
      <w:marRight w:val="0"/>
      <w:marTop w:val="0"/>
      <w:marBottom w:val="0"/>
      <w:divBdr>
        <w:top w:val="none" w:sz="0" w:space="0" w:color="auto"/>
        <w:left w:val="none" w:sz="0" w:space="0" w:color="auto"/>
        <w:bottom w:val="none" w:sz="0" w:space="0" w:color="auto"/>
        <w:right w:val="none" w:sz="0" w:space="0" w:color="auto"/>
      </w:divBdr>
    </w:div>
    <w:div w:id="15351980">
      <w:bodyDiv w:val="1"/>
      <w:marLeft w:val="0"/>
      <w:marRight w:val="0"/>
      <w:marTop w:val="0"/>
      <w:marBottom w:val="0"/>
      <w:divBdr>
        <w:top w:val="none" w:sz="0" w:space="0" w:color="auto"/>
        <w:left w:val="none" w:sz="0" w:space="0" w:color="auto"/>
        <w:bottom w:val="none" w:sz="0" w:space="0" w:color="auto"/>
        <w:right w:val="none" w:sz="0" w:space="0" w:color="auto"/>
      </w:divBdr>
    </w:div>
    <w:div w:id="15428084">
      <w:bodyDiv w:val="1"/>
      <w:marLeft w:val="0"/>
      <w:marRight w:val="0"/>
      <w:marTop w:val="0"/>
      <w:marBottom w:val="0"/>
      <w:divBdr>
        <w:top w:val="none" w:sz="0" w:space="0" w:color="auto"/>
        <w:left w:val="none" w:sz="0" w:space="0" w:color="auto"/>
        <w:bottom w:val="none" w:sz="0" w:space="0" w:color="auto"/>
        <w:right w:val="none" w:sz="0" w:space="0" w:color="auto"/>
      </w:divBdr>
    </w:div>
    <w:div w:id="15663624">
      <w:bodyDiv w:val="1"/>
      <w:marLeft w:val="0"/>
      <w:marRight w:val="0"/>
      <w:marTop w:val="0"/>
      <w:marBottom w:val="0"/>
      <w:divBdr>
        <w:top w:val="none" w:sz="0" w:space="0" w:color="auto"/>
        <w:left w:val="none" w:sz="0" w:space="0" w:color="auto"/>
        <w:bottom w:val="none" w:sz="0" w:space="0" w:color="auto"/>
        <w:right w:val="none" w:sz="0" w:space="0" w:color="auto"/>
      </w:divBdr>
    </w:div>
    <w:div w:id="15928059">
      <w:bodyDiv w:val="1"/>
      <w:marLeft w:val="0"/>
      <w:marRight w:val="0"/>
      <w:marTop w:val="0"/>
      <w:marBottom w:val="0"/>
      <w:divBdr>
        <w:top w:val="none" w:sz="0" w:space="0" w:color="auto"/>
        <w:left w:val="none" w:sz="0" w:space="0" w:color="auto"/>
        <w:bottom w:val="none" w:sz="0" w:space="0" w:color="auto"/>
        <w:right w:val="none" w:sz="0" w:space="0" w:color="auto"/>
      </w:divBdr>
    </w:div>
    <w:div w:id="16008378">
      <w:bodyDiv w:val="1"/>
      <w:marLeft w:val="0"/>
      <w:marRight w:val="0"/>
      <w:marTop w:val="0"/>
      <w:marBottom w:val="0"/>
      <w:divBdr>
        <w:top w:val="none" w:sz="0" w:space="0" w:color="auto"/>
        <w:left w:val="none" w:sz="0" w:space="0" w:color="auto"/>
        <w:bottom w:val="none" w:sz="0" w:space="0" w:color="auto"/>
        <w:right w:val="none" w:sz="0" w:space="0" w:color="auto"/>
      </w:divBdr>
    </w:div>
    <w:div w:id="16515603">
      <w:bodyDiv w:val="1"/>
      <w:marLeft w:val="0"/>
      <w:marRight w:val="0"/>
      <w:marTop w:val="0"/>
      <w:marBottom w:val="0"/>
      <w:divBdr>
        <w:top w:val="none" w:sz="0" w:space="0" w:color="auto"/>
        <w:left w:val="none" w:sz="0" w:space="0" w:color="auto"/>
        <w:bottom w:val="none" w:sz="0" w:space="0" w:color="auto"/>
        <w:right w:val="none" w:sz="0" w:space="0" w:color="auto"/>
      </w:divBdr>
    </w:div>
    <w:div w:id="16741830">
      <w:bodyDiv w:val="1"/>
      <w:marLeft w:val="0"/>
      <w:marRight w:val="0"/>
      <w:marTop w:val="0"/>
      <w:marBottom w:val="0"/>
      <w:divBdr>
        <w:top w:val="none" w:sz="0" w:space="0" w:color="auto"/>
        <w:left w:val="none" w:sz="0" w:space="0" w:color="auto"/>
        <w:bottom w:val="none" w:sz="0" w:space="0" w:color="auto"/>
        <w:right w:val="none" w:sz="0" w:space="0" w:color="auto"/>
      </w:divBdr>
    </w:div>
    <w:div w:id="16783240">
      <w:bodyDiv w:val="1"/>
      <w:marLeft w:val="0"/>
      <w:marRight w:val="0"/>
      <w:marTop w:val="0"/>
      <w:marBottom w:val="0"/>
      <w:divBdr>
        <w:top w:val="none" w:sz="0" w:space="0" w:color="auto"/>
        <w:left w:val="none" w:sz="0" w:space="0" w:color="auto"/>
        <w:bottom w:val="none" w:sz="0" w:space="0" w:color="auto"/>
        <w:right w:val="none" w:sz="0" w:space="0" w:color="auto"/>
      </w:divBdr>
    </w:div>
    <w:div w:id="17005483">
      <w:bodyDiv w:val="1"/>
      <w:marLeft w:val="0"/>
      <w:marRight w:val="0"/>
      <w:marTop w:val="0"/>
      <w:marBottom w:val="0"/>
      <w:divBdr>
        <w:top w:val="none" w:sz="0" w:space="0" w:color="auto"/>
        <w:left w:val="none" w:sz="0" w:space="0" w:color="auto"/>
        <w:bottom w:val="none" w:sz="0" w:space="0" w:color="auto"/>
        <w:right w:val="none" w:sz="0" w:space="0" w:color="auto"/>
      </w:divBdr>
    </w:div>
    <w:div w:id="17044691">
      <w:bodyDiv w:val="1"/>
      <w:marLeft w:val="0"/>
      <w:marRight w:val="0"/>
      <w:marTop w:val="0"/>
      <w:marBottom w:val="0"/>
      <w:divBdr>
        <w:top w:val="none" w:sz="0" w:space="0" w:color="auto"/>
        <w:left w:val="none" w:sz="0" w:space="0" w:color="auto"/>
        <w:bottom w:val="none" w:sz="0" w:space="0" w:color="auto"/>
        <w:right w:val="none" w:sz="0" w:space="0" w:color="auto"/>
      </w:divBdr>
    </w:div>
    <w:div w:id="17246831">
      <w:bodyDiv w:val="1"/>
      <w:marLeft w:val="0"/>
      <w:marRight w:val="0"/>
      <w:marTop w:val="0"/>
      <w:marBottom w:val="0"/>
      <w:divBdr>
        <w:top w:val="none" w:sz="0" w:space="0" w:color="auto"/>
        <w:left w:val="none" w:sz="0" w:space="0" w:color="auto"/>
        <w:bottom w:val="none" w:sz="0" w:space="0" w:color="auto"/>
        <w:right w:val="none" w:sz="0" w:space="0" w:color="auto"/>
      </w:divBdr>
    </w:div>
    <w:div w:id="17389010">
      <w:bodyDiv w:val="1"/>
      <w:marLeft w:val="0"/>
      <w:marRight w:val="0"/>
      <w:marTop w:val="0"/>
      <w:marBottom w:val="0"/>
      <w:divBdr>
        <w:top w:val="none" w:sz="0" w:space="0" w:color="auto"/>
        <w:left w:val="none" w:sz="0" w:space="0" w:color="auto"/>
        <w:bottom w:val="none" w:sz="0" w:space="0" w:color="auto"/>
        <w:right w:val="none" w:sz="0" w:space="0" w:color="auto"/>
      </w:divBdr>
    </w:div>
    <w:div w:id="17435395">
      <w:bodyDiv w:val="1"/>
      <w:marLeft w:val="0"/>
      <w:marRight w:val="0"/>
      <w:marTop w:val="0"/>
      <w:marBottom w:val="0"/>
      <w:divBdr>
        <w:top w:val="none" w:sz="0" w:space="0" w:color="auto"/>
        <w:left w:val="none" w:sz="0" w:space="0" w:color="auto"/>
        <w:bottom w:val="none" w:sz="0" w:space="0" w:color="auto"/>
        <w:right w:val="none" w:sz="0" w:space="0" w:color="auto"/>
      </w:divBdr>
    </w:div>
    <w:div w:id="17702634">
      <w:bodyDiv w:val="1"/>
      <w:marLeft w:val="0"/>
      <w:marRight w:val="0"/>
      <w:marTop w:val="0"/>
      <w:marBottom w:val="0"/>
      <w:divBdr>
        <w:top w:val="none" w:sz="0" w:space="0" w:color="auto"/>
        <w:left w:val="none" w:sz="0" w:space="0" w:color="auto"/>
        <w:bottom w:val="none" w:sz="0" w:space="0" w:color="auto"/>
        <w:right w:val="none" w:sz="0" w:space="0" w:color="auto"/>
      </w:divBdr>
    </w:div>
    <w:div w:id="17974411">
      <w:bodyDiv w:val="1"/>
      <w:marLeft w:val="0"/>
      <w:marRight w:val="0"/>
      <w:marTop w:val="0"/>
      <w:marBottom w:val="0"/>
      <w:divBdr>
        <w:top w:val="none" w:sz="0" w:space="0" w:color="auto"/>
        <w:left w:val="none" w:sz="0" w:space="0" w:color="auto"/>
        <w:bottom w:val="none" w:sz="0" w:space="0" w:color="auto"/>
        <w:right w:val="none" w:sz="0" w:space="0" w:color="auto"/>
      </w:divBdr>
    </w:div>
    <w:div w:id="17975624">
      <w:bodyDiv w:val="1"/>
      <w:marLeft w:val="0"/>
      <w:marRight w:val="0"/>
      <w:marTop w:val="0"/>
      <w:marBottom w:val="0"/>
      <w:divBdr>
        <w:top w:val="none" w:sz="0" w:space="0" w:color="auto"/>
        <w:left w:val="none" w:sz="0" w:space="0" w:color="auto"/>
        <w:bottom w:val="none" w:sz="0" w:space="0" w:color="auto"/>
        <w:right w:val="none" w:sz="0" w:space="0" w:color="auto"/>
      </w:divBdr>
    </w:div>
    <w:div w:id="18315806">
      <w:bodyDiv w:val="1"/>
      <w:marLeft w:val="0"/>
      <w:marRight w:val="0"/>
      <w:marTop w:val="0"/>
      <w:marBottom w:val="0"/>
      <w:divBdr>
        <w:top w:val="none" w:sz="0" w:space="0" w:color="auto"/>
        <w:left w:val="none" w:sz="0" w:space="0" w:color="auto"/>
        <w:bottom w:val="none" w:sz="0" w:space="0" w:color="auto"/>
        <w:right w:val="none" w:sz="0" w:space="0" w:color="auto"/>
      </w:divBdr>
    </w:div>
    <w:div w:id="18745178">
      <w:bodyDiv w:val="1"/>
      <w:marLeft w:val="0"/>
      <w:marRight w:val="0"/>
      <w:marTop w:val="0"/>
      <w:marBottom w:val="0"/>
      <w:divBdr>
        <w:top w:val="none" w:sz="0" w:space="0" w:color="auto"/>
        <w:left w:val="none" w:sz="0" w:space="0" w:color="auto"/>
        <w:bottom w:val="none" w:sz="0" w:space="0" w:color="auto"/>
        <w:right w:val="none" w:sz="0" w:space="0" w:color="auto"/>
      </w:divBdr>
    </w:div>
    <w:div w:id="19210005">
      <w:bodyDiv w:val="1"/>
      <w:marLeft w:val="0"/>
      <w:marRight w:val="0"/>
      <w:marTop w:val="0"/>
      <w:marBottom w:val="0"/>
      <w:divBdr>
        <w:top w:val="none" w:sz="0" w:space="0" w:color="auto"/>
        <w:left w:val="none" w:sz="0" w:space="0" w:color="auto"/>
        <w:bottom w:val="none" w:sz="0" w:space="0" w:color="auto"/>
        <w:right w:val="none" w:sz="0" w:space="0" w:color="auto"/>
      </w:divBdr>
    </w:div>
    <w:div w:id="19402324">
      <w:bodyDiv w:val="1"/>
      <w:marLeft w:val="0"/>
      <w:marRight w:val="0"/>
      <w:marTop w:val="0"/>
      <w:marBottom w:val="0"/>
      <w:divBdr>
        <w:top w:val="none" w:sz="0" w:space="0" w:color="auto"/>
        <w:left w:val="none" w:sz="0" w:space="0" w:color="auto"/>
        <w:bottom w:val="none" w:sz="0" w:space="0" w:color="auto"/>
        <w:right w:val="none" w:sz="0" w:space="0" w:color="auto"/>
      </w:divBdr>
    </w:div>
    <w:div w:id="19940203">
      <w:bodyDiv w:val="1"/>
      <w:marLeft w:val="0"/>
      <w:marRight w:val="0"/>
      <w:marTop w:val="0"/>
      <w:marBottom w:val="0"/>
      <w:divBdr>
        <w:top w:val="none" w:sz="0" w:space="0" w:color="auto"/>
        <w:left w:val="none" w:sz="0" w:space="0" w:color="auto"/>
        <w:bottom w:val="none" w:sz="0" w:space="0" w:color="auto"/>
        <w:right w:val="none" w:sz="0" w:space="0" w:color="auto"/>
      </w:divBdr>
    </w:div>
    <w:div w:id="19940542">
      <w:bodyDiv w:val="1"/>
      <w:marLeft w:val="0"/>
      <w:marRight w:val="0"/>
      <w:marTop w:val="0"/>
      <w:marBottom w:val="0"/>
      <w:divBdr>
        <w:top w:val="none" w:sz="0" w:space="0" w:color="auto"/>
        <w:left w:val="none" w:sz="0" w:space="0" w:color="auto"/>
        <w:bottom w:val="none" w:sz="0" w:space="0" w:color="auto"/>
        <w:right w:val="none" w:sz="0" w:space="0" w:color="auto"/>
      </w:divBdr>
    </w:div>
    <w:div w:id="20210283">
      <w:bodyDiv w:val="1"/>
      <w:marLeft w:val="0"/>
      <w:marRight w:val="0"/>
      <w:marTop w:val="0"/>
      <w:marBottom w:val="0"/>
      <w:divBdr>
        <w:top w:val="none" w:sz="0" w:space="0" w:color="auto"/>
        <w:left w:val="none" w:sz="0" w:space="0" w:color="auto"/>
        <w:bottom w:val="none" w:sz="0" w:space="0" w:color="auto"/>
        <w:right w:val="none" w:sz="0" w:space="0" w:color="auto"/>
      </w:divBdr>
    </w:div>
    <w:div w:id="20979125">
      <w:bodyDiv w:val="1"/>
      <w:marLeft w:val="0"/>
      <w:marRight w:val="0"/>
      <w:marTop w:val="0"/>
      <w:marBottom w:val="0"/>
      <w:divBdr>
        <w:top w:val="none" w:sz="0" w:space="0" w:color="auto"/>
        <w:left w:val="none" w:sz="0" w:space="0" w:color="auto"/>
        <w:bottom w:val="none" w:sz="0" w:space="0" w:color="auto"/>
        <w:right w:val="none" w:sz="0" w:space="0" w:color="auto"/>
      </w:divBdr>
    </w:div>
    <w:div w:id="21325086">
      <w:bodyDiv w:val="1"/>
      <w:marLeft w:val="0"/>
      <w:marRight w:val="0"/>
      <w:marTop w:val="0"/>
      <w:marBottom w:val="0"/>
      <w:divBdr>
        <w:top w:val="none" w:sz="0" w:space="0" w:color="auto"/>
        <w:left w:val="none" w:sz="0" w:space="0" w:color="auto"/>
        <w:bottom w:val="none" w:sz="0" w:space="0" w:color="auto"/>
        <w:right w:val="none" w:sz="0" w:space="0" w:color="auto"/>
      </w:divBdr>
    </w:div>
    <w:div w:id="21365325">
      <w:bodyDiv w:val="1"/>
      <w:marLeft w:val="0"/>
      <w:marRight w:val="0"/>
      <w:marTop w:val="0"/>
      <w:marBottom w:val="0"/>
      <w:divBdr>
        <w:top w:val="none" w:sz="0" w:space="0" w:color="auto"/>
        <w:left w:val="none" w:sz="0" w:space="0" w:color="auto"/>
        <w:bottom w:val="none" w:sz="0" w:space="0" w:color="auto"/>
        <w:right w:val="none" w:sz="0" w:space="0" w:color="auto"/>
      </w:divBdr>
    </w:div>
    <w:div w:id="21640338">
      <w:bodyDiv w:val="1"/>
      <w:marLeft w:val="0"/>
      <w:marRight w:val="0"/>
      <w:marTop w:val="0"/>
      <w:marBottom w:val="0"/>
      <w:divBdr>
        <w:top w:val="none" w:sz="0" w:space="0" w:color="auto"/>
        <w:left w:val="none" w:sz="0" w:space="0" w:color="auto"/>
        <w:bottom w:val="none" w:sz="0" w:space="0" w:color="auto"/>
        <w:right w:val="none" w:sz="0" w:space="0" w:color="auto"/>
      </w:divBdr>
    </w:div>
    <w:div w:id="22171604">
      <w:bodyDiv w:val="1"/>
      <w:marLeft w:val="0"/>
      <w:marRight w:val="0"/>
      <w:marTop w:val="0"/>
      <w:marBottom w:val="0"/>
      <w:divBdr>
        <w:top w:val="none" w:sz="0" w:space="0" w:color="auto"/>
        <w:left w:val="none" w:sz="0" w:space="0" w:color="auto"/>
        <w:bottom w:val="none" w:sz="0" w:space="0" w:color="auto"/>
        <w:right w:val="none" w:sz="0" w:space="0" w:color="auto"/>
      </w:divBdr>
    </w:div>
    <w:div w:id="22438030">
      <w:bodyDiv w:val="1"/>
      <w:marLeft w:val="0"/>
      <w:marRight w:val="0"/>
      <w:marTop w:val="0"/>
      <w:marBottom w:val="0"/>
      <w:divBdr>
        <w:top w:val="none" w:sz="0" w:space="0" w:color="auto"/>
        <w:left w:val="none" w:sz="0" w:space="0" w:color="auto"/>
        <w:bottom w:val="none" w:sz="0" w:space="0" w:color="auto"/>
        <w:right w:val="none" w:sz="0" w:space="0" w:color="auto"/>
      </w:divBdr>
    </w:div>
    <w:div w:id="22563758">
      <w:bodyDiv w:val="1"/>
      <w:marLeft w:val="0"/>
      <w:marRight w:val="0"/>
      <w:marTop w:val="0"/>
      <w:marBottom w:val="0"/>
      <w:divBdr>
        <w:top w:val="none" w:sz="0" w:space="0" w:color="auto"/>
        <w:left w:val="none" w:sz="0" w:space="0" w:color="auto"/>
        <w:bottom w:val="none" w:sz="0" w:space="0" w:color="auto"/>
        <w:right w:val="none" w:sz="0" w:space="0" w:color="auto"/>
      </w:divBdr>
    </w:div>
    <w:div w:id="23092323">
      <w:bodyDiv w:val="1"/>
      <w:marLeft w:val="0"/>
      <w:marRight w:val="0"/>
      <w:marTop w:val="0"/>
      <w:marBottom w:val="0"/>
      <w:divBdr>
        <w:top w:val="none" w:sz="0" w:space="0" w:color="auto"/>
        <w:left w:val="none" w:sz="0" w:space="0" w:color="auto"/>
        <w:bottom w:val="none" w:sz="0" w:space="0" w:color="auto"/>
        <w:right w:val="none" w:sz="0" w:space="0" w:color="auto"/>
      </w:divBdr>
    </w:div>
    <w:div w:id="23294345">
      <w:bodyDiv w:val="1"/>
      <w:marLeft w:val="0"/>
      <w:marRight w:val="0"/>
      <w:marTop w:val="0"/>
      <w:marBottom w:val="0"/>
      <w:divBdr>
        <w:top w:val="none" w:sz="0" w:space="0" w:color="auto"/>
        <w:left w:val="none" w:sz="0" w:space="0" w:color="auto"/>
        <w:bottom w:val="none" w:sz="0" w:space="0" w:color="auto"/>
        <w:right w:val="none" w:sz="0" w:space="0" w:color="auto"/>
      </w:divBdr>
    </w:div>
    <w:div w:id="23597689">
      <w:bodyDiv w:val="1"/>
      <w:marLeft w:val="0"/>
      <w:marRight w:val="0"/>
      <w:marTop w:val="0"/>
      <w:marBottom w:val="0"/>
      <w:divBdr>
        <w:top w:val="none" w:sz="0" w:space="0" w:color="auto"/>
        <w:left w:val="none" w:sz="0" w:space="0" w:color="auto"/>
        <w:bottom w:val="none" w:sz="0" w:space="0" w:color="auto"/>
        <w:right w:val="none" w:sz="0" w:space="0" w:color="auto"/>
      </w:divBdr>
    </w:div>
    <w:div w:id="24402926">
      <w:bodyDiv w:val="1"/>
      <w:marLeft w:val="0"/>
      <w:marRight w:val="0"/>
      <w:marTop w:val="0"/>
      <w:marBottom w:val="0"/>
      <w:divBdr>
        <w:top w:val="none" w:sz="0" w:space="0" w:color="auto"/>
        <w:left w:val="none" w:sz="0" w:space="0" w:color="auto"/>
        <w:bottom w:val="none" w:sz="0" w:space="0" w:color="auto"/>
        <w:right w:val="none" w:sz="0" w:space="0" w:color="auto"/>
      </w:divBdr>
    </w:div>
    <w:div w:id="24794821">
      <w:bodyDiv w:val="1"/>
      <w:marLeft w:val="0"/>
      <w:marRight w:val="0"/>
      <w:marTop w:val="0"/>
      <w:marBottom w:val="0"/>
      <w:divBdr>
        <w:top w:val="none" w:sz="0" w:space="0" w:color="auto"/>
        <w:left w:val="none" w:sz="0" w:space="0" w:color="auto"/>
        <w:bottom w:val="none" w:sz="0" w:space="0" w:color="auto"/>
        <w:right w:val="none" w:sz="0" w:space="0" w:color="auto"/>
      </w:divBdr>
    </w:div>
    <w:div w:id="24838396">
      <w:bodyDiv w:val="1"/>
      <w:marLeft w:val="0"/>
      <w:marRight w:val="0"/>
      <w:marTop w:val="0"/>
      <w:marBottom w:val="0"/>
      <w:divBdr>
        <w:top w:val="none" w:sz="0" w:space="0" w:color="auto"/>
        <w:left w:val="none" w:sz="0" w:space="0" w:color="auto"/>
        <w:bottom w:val="none" w:sz="0" w:space="0" w:color="auto"/>
        <w:right w:val="none" w:sz="0" w:space="0" w:color="auto"/>
      </w:divBdr>
    </w:div>
    <w:div w:id="25565638">
      <w:bodyDiv w:val="1"/>
      <w:marLeft w:val="0"/>
      <w:marRight w:val="0"/>
      <w:marTop w:val="0"/>
      <w:marBottom w:val="0"/>
      <w:divBdr>
        <w:top w:val="none" w:sz="0" w:space="0" w:color="auto"/>
        <w:left w:val="none" w:sz="0" w:space="0" w:color="auto"/>
        <w:bottom w:val="none" w:sz="0" w:space="0" w:color="auto"/>
        <w:right w:val="none" w:sz="0" w:space="0" w:color="auto"/>
      </w:divBdr>
    </w:div>
    <w:div w:id="25638769">
      <w:bodyDiv w:val="1"/>
      <w:marLeft w:val="0"/>
      <w:marRight w:val="0"/>
      <w:marTop w:val="0"/>
      <w:marBottom w:val="0"/>
      <w:divBdr>
        <w:top w:val="none" w:sz="0" w:space="0" w:color="auto"/>
        <w:left w:val="none" w:sz="0" w:space="0" w:color="auto"/>
        <w:bottom w:val="none" w:sz="0" w:space="0" w:color="auto"/>
        <w:right w:val="none" w:sz="0" w:space="0" w:color="auto"/>
      </w:divBdr>
    </w:div>
    <w:div w:id="25760509">
      <w:bodyDiv w:val="1"/>
      <w:marLeft w:val="0"/>
      <w:marRight w:val="0"/>
      <w:marTop w:val="0"/>
      <w:marBottom w:val="0"/>
      <w:divBdr>
        <w:top w:val="none" w:sz="0" w:space="0" w:color="auto"/>
        <w:left w:val="none" w:sz="0" w:space="0" w:color="auto"/>
        <w:bottom w:val="none" w:sz="0" w:space="0" w:color="auto"/>
        <w:right w:val="none" w:sz="0" w:space="0" w:color="auto"/>
      </w:divBdr>
    </w:div>
    <w:div w:id="26882261">
      <w:bodyDiv w:val="1"/>
      <w:marLeft w:val="0"/>
      <w:marRight w:val="0"/>
      <w:marTop w:val="0"/>
      <w:marBottom w:val="0"/>
      <w:divBdr>
        <w:top w:val="none" w:sz="0" w:space="0" w:color="auto"/>
        <w:left w:val="none" w:sz="0" w:space="0" w:color="auto"/>
        <w:bottom w:val="none" w:sz="0" w:space="0" w:color="auto"/>
        <w:right w:val="none" w:sz="0" w:space="0" w:color="auto"/>
      </w:divBdr>
    </w:div>
    <w:div w:id="27224706">
      <w:bodyDiv w:val="1"/>
      <w:marLeft w:val="0"/>
      <w:marRight w:val="0"/>
      <w:marTop w:val="0"/>
      <w:marBottom w:val="0"/>
      <w:divBdr>
        <w:top w:val="none" w:sz="0" w:space="0" w:color="auto"/>
        <w:left w:val="none" w:sz="0" w:space="0" w:color="auto"/>
        <w:bottom w:val="none" w:sz="0" w:space="0" w:color="auto"/>
        <w:right w:val="none" w:sz="0" w:space="0" w:color="auto"/>
      </w:divBdr>
    </w:div>
    <w:div w:id="28068939">
      <w:bodyDiv w:val="1"/>
      <w:marLeft w:val="0"/>
      <w:marRight w:val="0"/>
      <w:marTop w:val="0"/>
      <w:marBottom w:val="0"/>
      <w:divBdr>
        <w:top w:val="none" w:sz="0" w:space="0" w:color="auto"/>
        <w:left w:val="none" w:sz="0" w:space="0" w:color="auto"/>
        <w:bottom w:val="none" w:sz="0" w:space="0" w:color="auto"/>
        <w:right w:val="none" w:sz="0" w:space="0" w:color="auto"/>
      </w:divBdr>
    </w:div>
    <w:div w:id="28116377">
      <w:bodyDiv w:val="1"/>
      <w:marLeft w:val="0"/>
      <w:marRight w:val="0"/>
      <w:marTop w:val="0"/>
      <w:marBottom w:val="0"/>
      <w:divBdr>
        <w:top w:val="none" w:sz="0" w:space="0" w:color="auto"/>
        <w:left w:val="none" w:sz="0" w:space="0" w:color="auto"/>
        <w:bottom w:val="none" w:sz="0" w:space="0" w:color="auto"/>
        <w:right w:val="none" w:sz="0" w:space="0" w:color="auto"/>
      </w:divBdr>
    </w:div>
    <w:div w:id="28575989">
      <w:bodyDiv w:val="1"/>
      <w:marLeft w:val="0"/>
      <w:marRight w:val="0"/>
      <w:marTop w:val="0"/>
      <w:marBottom w:val="0"/>
      <w:divBdr>
        <w:top w:val="none" w:sz="0" w:space="0" w:color="auto"/>
        <w:left w:val="none" w:sz="0" w:space="0" w:color="auto"/>
        <w:bottom w:val="none" w:sz="0" w:space="0" w:color="auto"/>
        <w:right w:val="none" w:sz="0" w:space="0" w:color="auto"/>
      </w:divBdr>
    </w:div>
    <w:div w:id="28724995">
      <w:bodyDiv w:val="1"/>
      <w:marLeft w:val="0"/>
      <w:marRight w:val="0"/>
      <w:marTop w:val="0"/>
      <w:marBottom w:val="0"/>
      <w:divBdr>
        <w:top w:val="none" w:sz="0" w:space="0" w:color="auto"/>
        <w:left w:val="none" w:sz="0" w:space="0" w:color="auto"/>
        <w:bottom w:val="none" w:sz="0" w:space="0" w:color="auto"/>
        <w:right w:val="none" w:sz="0" w:space="0" w:color="auto"/>
      </w:divBdr>
    </w:div>
    <w:div w:id="28915853">
      <w:bodyDiv w:val="1"/>
      <w:marLeft w:val="0"/>
      <w:marRight w:val="0"/>
      <w:marTop w:val="0"/>
      <w:marBottom w:val="0"/>
      <w:divBdr>
        <w:top w:val="none" w:sz="0" w:space="0" w:color="auto"/>
        <w:left w:val="none" w:sz="0" w:space="0" w:color="auto"/>
        <w:bottom w:val="none" w:sz="0" w:space="0" w:color="auto"/>
        <w:right w:val="none" w:sz="0" w:space="0" w:color="auto"/>
      </w:divBdr>
    </w:div>
    <w:div w:id="29381194">
      <w:bodyDiv w:val="1"/>
      <w:marLeft w:val="0"/>
      <w:marRight w:val="0"/>
      <w:marTop w:val="0"/>
      <w:marBottom w:val="0"/>
      <w:divBdr>
        <w:top w:val="none" w:sz="0" w:space="0" w:color="auto"/>
        <w:left w:val="none" w:sz="0" w:space="0" w:color="auto"/>
        <w:bottom w:val="none" w:sz="0" w:space="0" w:color="auto"/>
        <w:right w:val="none" w:sz="0" w:space="0" w:color="auto"/>
      </w:divBdr>
    </w:div>
    <w:div w:id="29427108">
      <w:bodyDiv w:val="1"/>
      <w:marLeft w:val="0"/>
      <w:marRight w:val="0"/>
      <w:marTop w:val="0"/>
      <w:marBottom w:val="0"/>
      <w:divBdr>
        <w:top w:val="none" w:sz="0" w:space="0" w:color="auto"/>
        <w:left w:val="none" w:sz="0" w:space="0" w:color="auto"/>
        <w:bottom w:val="none" w:sz="0" w:space="0" w:color="auto"/>
        <w:right w:val="none" w:sz="0" w:space="0" w:color="auto"/>
      </w:divBdr>
    </w:div>
    <w:div w:id="29501465">
      <w:bodyDiv w:val="1"/>
      <w:marLeft w:val="0"/>
      <w:marRight w:val="0"/>
      <w:marTop w:val="0"/>
      <w:marBottom w:val="0"/>
      <w:divBdr>
        <w:top w:val="none" w:sz="0" w:space="0" w:color="auto"/>
        <w:left w:val="none" w:sz="0" w:space="0" w:color="auto"/>
        <w:bottom w:val="none" w:sz="0" w:space="0" w:color="auto"/>
        <w:right w:val="none" w:sz="0" w:space="0" w:color="auto"/>
      </w:divBdr>
    </w:div>
    <w:div w:id="29767282">
      <w:bodyDiv w:val="1"/>
      <w:marLeft w:val="0"/>
      <w:marRight w:val="0"/>
      <w:marTop w:val="0"/>
      <w:marBottom w:val="0"/>
      <w:divBdr>
        <w:top w:val="none" w:sz="0" w:space="0" w:color="auto"/>
        <w:left w:val="none" w:sz="0" w:space="0" w:color="auto"/>
        <w:bottom w:val="none" w:sz="0" w:space="0" w:color="auto"/>
        <w:right w:val="none" w:sz="0" w:space="0" w:color="auto"/>
      </w:divBdr>
    </w:div>
    <w:div w:id="29845089">
      <w:bodyDiv w:val="1"/>
      <w:marLeft w:val="0"/>
      <w:marRight w:val="0"/>
      <w:marTop w:val="0"/>
      <w:marBottom w:val="0"/>
      <w:divBdr>
        <w:top w:val="none" w:sz="0" w:space="0" w:color="auto"/>
        <w:left w:val="none" w:sz="0" w:space="0" w:color="auto"/>
        <w:bottom w:val="none" w:sz="0" w:space="0" w:color="auto"/>
        <w:right w:val="none" w:sz="0" w:space="0" w:color="auto"/>
      </w:divBdr>
    </w:div>
    <w:div w:id="30082776">
      <w:bodyDiv w:val="1"/>
      <w:marLeft w:val="0"/>
      <w:marRight w:val="0"/>
      <w:marTop w:val="0"/>
      <w:marBottom w:val="0"/>
      <w:divBdr>
        <w:top w:val="none" w:sz="0" w:space="0" w:color="auto"/>
        <w:left w:val="none" w:sz="0" w:space="0" w:color="auto"/>
        <w:bottom w:val="none" w:sz="0" w:space="0" w:color="auto"/>
        <w:right w:val="none" w:sz="0" w:space="0" w:color="auto"/>
      </w:divBdr>
    </w:div>
    <w:div w:id="30082852">
      <w:bodyDiv w:val="1"/>
      <w:marLeft w:val="0"/>
      <w:marRight w:val="0"/>
      <w:marTop w:val="0"/>
      <w:marBottom w:val="0"/>
      <w:divBdr>
        <w:top w:val="none" w:sz="0" w:space="0" w:color="auto"/>
        <w:left w:val="none" w:sz="0" w:space="0" w:color="auto"/>
        <w:bottom w:val="none" w:sz="0" w:space="0" w:color="auto"/>
        <w:right w:val="none" w:sz="0" w:space="0" w:color="auto"/>
      </w:divBdr>
    </w:div>
    <w:div w:id="30424774">
      <w:bodyDiv w:val="1"/>
      <w:marLeft w:val="0"/>
      <w:marRight w:val="0"/>
      <w:marTop w:val="0"/>
      <w:marBottom w:val="0"/>
      <w:divBdr>
        <w:top w:val="none" w:sz="0" w:space="0" w:color="auto"/>
        <w:left w:val="none" w:sz="0" w:space="0" w:color="auto"/>
        <w:bottom w:val="none" w:sz="0" w:space="0" w:color="auto"/>
        <w:right w:val="none" w:sz="0" w:space="0" w:color="auto"/>
      </w:divBdr>
    </w:div>
    <w:div w:id="30494331">
      <w:bodyDiv w:val="1"/>
      <w:marLeft w:val="0"/>
      <w:marRight w:val="0"/>
      <w:marTop w:val="0"/>
      <w:marBottom w:val="0"/>
      <w:divBdr>
        <w:top w:val="none" w:sz="0" w:space="0" w:color="auto"/>
        <w:left w:val="none" w:sz="0" w:space="0" w:color="auto"/>
        <w:bottom w:val="none" w:sz="0" w:space="0" w:color="auto"/>
        <w:right w:val="none" w:sz="0" w:space="0" w:color="auto"/>
      </w:divBdr>
    </w:div>
    <w:div w:id="30545690">
      <w:bodyDiv w:val="1"/>
      <w:marLeft w:val="0"/>
      <w:marRight w:val="0"/>
      <w:marTop w:val="0"/>
      <w:marBottom w:val="0"/>
      <w:divBdr>
        <w:top w:val="none" w:sz="0" w:space="0" w:color="auto"/>
        <w:left w:val="none" w:sz="0" w:space="0" w:color="auto"/>
        <w:bottom w:val="none" w:sz="0" w:space="0" w:color="auto"/>
        <w:right w:val="none" w:sz="0" w:space="0" w:color="auto"/>
      </w:divBdr>
    </w:div>
    <w:div w:id="30738901">
      <w:bodyDiv w:val="1"/>
      <w:marLeft w:val="0"/>
      <w:marRight w:val="0"/>
      <w:marTop w:val="0"/>
      <w:marBottom w:val="0"/>
      <w:divBdr>
        <w:top w:val="none" w:sz="0" w:space="0" w:color="auto"/>
        <w:left w:val="none" w:sz="0" w:space="0" w:color="auto"/>
        <w:bottom w:val="none" w:sz="0" w:space="0" w:color="auto"/>
        <w:right w:val="none" w:sz="0" w:space="0" w:color="auto"/>
      </w:divBdr>
    </w:div>
    <w:div w:id="31274500">
      <w:bodyDiv w:val="1"/>
      <w:marLeft w:val="0"/>
      <w:marRight w:val="0"/>
      <w:marTop w:val="0"/>
      <w:marBottom w:val="0"/>
      <w:divBdr>
        <w:top w:val="none" w:sz="0" w:space="0" w:color="auto"/>
        <w:left w:val="none" w:sz="0" w:space="0" w:color="auto"/>
        <w:bottom w:val="none" w:sz="0" w:space="0" w:color="auto"/>
        <w:right w:val="none" w:sz="0" w:space="0" w:color="auto"/>
      </w:divBdr>
    </w:div>
    <w:div w:id="31656548">
      <w:bodyDiv w:val="1"/>
      <w:marLeft w:val="0"/>
      <w:marRight w:val="0"/>
      <w:marTop w:val="0"/>
      <w:marBottom w:val="0"/>
      <w:divBdr>
        <w:top w:val="none" w:sz="0" w:space="0" w:color="auto"/>
        <w:left w:val="none" w:sz="0" w:space="0" w:color="auto"/>
        <w:bottom w:val="none" w:sz="0" w:space="0" w:color="auto"/>
        <w:right w:val="none" w:sz="0" w:space="0" w:color="auto"/>
      </w:divBdr>
    </w:div>
    <w:div w:id="32000429">
      <w:bodyDiv w:val="1"/>
      <w:marLeft w:val="0"/>
      <w:marRight w:val="0"/>
      <w:marTop w:val="0"/>
      <w:marBottom w:val="0"/>
      <w:divBdr>
        <w:top w:val="none" w:sz="0" w:space="0" w:color="auto"/>
        <w:left w:val="none" w:sz="0" w:space="0" w:color="auto"/>
        <w:bottom w:val="none" w:sz="0" w:space="0" w:color="auto"/>
        <w:right w:val="none" w:sz="0" w:space="0" w:color="auto"/>
      </w:divBdr>
    </w:div>
    <w:div w:id="32537399">
      <w:bodyDiv w:val="1"/>
      <w:marLeft w:val="0"/>
      <w:marRight w:val="0"/>
      <w:marTop w:val="0"/>
      <w:marBottom w:val="0"/>
      <w:divBdr>
        <w:top w:val="none" w:sz="0" w:space="0" w:color="auto"/>
        <w:left w:val="none" w:sz="0" w:space="0" w:color="auto"/>
        <w:bottom w:val="none" w:sz="0" w:space="0" w:color="auto"/>
        <w:right w:val="none" w:sz="0" w:space="0" w:color="auto"/>
      </w:divBdr>
    </w:div>
    <w:div w:id="33040524">
      <w:bodyDiv w:val="1"/>
      <w:marLeft w:val="0"/>
      <w:marRight w:val="0"/>
      <w:marTop w:val="0"/>
      <w:marBottom w:val="0"/>
      <w:divBdr>
        <w:top w:val="none" w:sz="0" w:space="0" w:color="auto"/>
        <w:left w:val="none" w:sz="0" w:space="0" w:color="auto"/>
        <w:bottom w:val="none" w:sz="0" w:space="0" w:color="auto"/>
        <w:right w:val="none" w:sz="0" w:space="0" w:color="auto"/>
      </w:divBdr>
    </w:div>
    <w:div w:id="33315270">
      <w:bodyDiv w:val="1"/>
      <w:marLeft w:val="0"/>
      <w:marRight w:val="0"/>
      <w:marTop w:val="0"/>
      <w:marBottom w:val="0"/>
      <w:divBdr>
        <w:top w:val="none" w:sz="0" w:space="0" w:color="auto"/>
        <w:left w:val="none" w:sz="0" w:space="0" w:color="auto"/>
        <w:bottom w:val="none" w:sz="0" w:space="0" w:color="auto"/>
        <w:right w:val="none" w:sz="0" w:space="0" w:color="auto"/>
      </w:divBdr>
    </w:div>
    <w:div w:id="33358244">
      <w:bodyDiv w:val="1"/>
      <w:marLeft w:val="0"/>
      <w:marRight w:val="0"/>
      <w:marTop w:val="0"/>
      <w:marBottom w:val="0"/>
      <w:divBdr>
        <w:top w:val="none" w:sz="0" w:space="0" w:color="auto"/>
        <w:left w:val="none" w:sz="0" w:space="0" w:color="auto"/>
        <w:bottom w:val="none" w:sz="0" w:space="0" w:color="auto"/>
        <w:right w:val="none" w:sz="0" w:space="0" w:color="auto"/>
      </w:divBdr>
    </w:div>
    <w:div w:id="33426010">
      <w:bodyDiv w:val="1"/>
      <w:marLeft w:val="0"/>
      <w:marRight w:val="0"/>
      <w:marTop w:val="0"/>
      <w:marBottom w:val="0"/>
      <w:divBdr>
        <w:top w:val="none" w:sz="0" w:space="0" w:color="auto"/>
        <w:left w:val="none" w:sz="0" w:space="0" w:color="auto"/>
        <w:bottom w:val="none" w:sz="0" w:space="0" w:color="auto"/>
        <w:right w:val="none" w:sz="0" w:space="0" w:color="auto"/>
      </w:divBdr>
    </w:div>
    <w:div w:id="33428477">
      <w:bodyDiv w:val="1"/>
      <w:marLeft w:val="0"/>
      <w:marRight w:val="0"/>
      <w:marTop w:val="0"/>
      <w:marBottom w:val="0"/>
      <w:divBdr>
        <w:top w:val="none" w:sz="0" w:space="0" w:color="auto"/>
        <w:left w:val="none" w:sz="0" w:space="0" w:color="auto"/>
        <w:bottom w:val="none" w:sz="0" w:space="0" w:color="auto"/>
        <w:right w:val="none" w:sz="0" w:space="0" w:color="auto"/>
      </w:divBdr>
    </w:div>
    <w:div w:id="33700893">
      <w:bodyDiv w:val="1"/>
      <w:marLeft w:val="0"/>
      <w:marRight w:val="0"/>
      <w:marTop w:val="0"/>
      <w:marBottom w:val="0"/>
      <w:divBdr>
        <w:top w:val="none" w:sz="0" w:space="0" w:color="auto"/>
        <w:left w:val="none" w:sz="0" w:space="0" w:color="auto"/>
        <w:bottom w:val="none" w:sz="0" w:space="0" w:color="auto"/>
        <w:right w:val="none" w:sz="0" w:space="0" w:color="auto"/>
      </w:divBdr>
    </w:div>
    <w:div w:id="34621660">
      <w:bodyDiv w:val="1"/>
      <w:marLeft w:val="0"/>
      <w:marRight w:val="0"/>
      <w:marTop w:val="0"/>
      <w:marBottom w:val="0"/>
      <w:divBdr>
        <w:top w:val="none" w:sz="0" w:space="0" w:color="auto"/>
        <w:left w:val="none" w:sz="0" w:space="0" w:color="auto"/>
        <w:bottom w:val="none" w:sz="0" w:space="0" w:color="auto"/>
        <w:right w:val="none" w:sz="0" w:space="0" w:color="auto"/>
      </w:divBdr>
    </w:div>
    <w:div w:id="34745832">
      <w:bodyDiv w:val="1"/>
      <w:marLeft w:val="0"/>
      <w:marRight w:val="0"/>
      <w:marTop w:val="0"/>
      <w:marBottom w:val="0"/>
      <w:divBdr>
        <w:top w:val="none" w:sz="0" w:space="0" w:color="auto"/>
        <w:left w:val="none" w:sz="0" w:space="0" w:color="auto"/>
        <w:bottom w:val="none" w:sz="0" w:space="0" w:color="auto"/>
        <w:right w:val="none" w:sz="0" w:space="0" w:color="auto"/>
      </w:divBdr>
    </w:div>
    <w:div w:id="34931645">
      <w:bodyDiv w:val="1"/>
      <w:marLeft w:val="0"/>
      <w:marRight w:val="0"/>
      <w:marTop w:val="0"/>
      <w:marBottom w:val="0"/>
      <w:divBdr>
        <w:top w:val="none" w:sz="0" w:space="0" w:color="auto"/>
        <w:left w:val="none" w:sz="0" w:space="0" w:color="auto"/>
        <w:bottom w:val="none" w:sz="0" w:space="0" w:color="auto"/>
        <w:right w:val="none" w:sz="0" w:space="0" w:color="auto"/>
      </w:divBdr>
    </w:div>
    <w:div w:id="35663807">
      <w:bodyDiv w:val="1"/>
      <w:marLeft w:val="0"/>
      <w:marRight w:val="0"/>
      <w:marTop w:val="0"/>
      <w:marBottom w:val="0"/>
      <w:divBdr>
        <w:top w:val="none" w:sz="0" w:space="0" w:color="auto"/>
        <w:left w:val="none" w:sz="0" w:space="0" w:color="auto"/>
        <w:bottom w:val="none" w:sz="0" w:space="0" w:color="auto"/>
        <w:right w:val="none" w:sz="0" w:space="0" w:color="auto"/>
      </w:divBdr>
    </w:div>
    <w:div w:id="36468740">
      <w:bodyDiv w:val="1"/>
      <w:marLeft w:val="0"/>
      <w:marRight w:val="0"/>
      <w:marTop w:val="0"/>
      <w:marBottom w:val="0"/>
      <w:divBdr>
        <w:top w:val="none" w:sz="0" w:space="0" w:color="auto"/>
        <w:left w:val="none" w:sz="0" w:space="0" w:color="auto"/>
        <w:bottom w:val="none" w:sz="0" w:space="0" w:color="auto"/>
        <w:right w:val="none" w:sz="0" w:space="0" w:color="auto"/>
      </w:divBdr>
    </w:div>
    <w:div w:id="36592541">
      <w:bodyDiv w:val="1"/>
      <w:marLeft w:val="0"/>
      <w:marRight w:val="0"/>
      <w:marTop w:val="0"/>
      <w:marBottom w:val="0"/>
      <w:divBdr>
        <w:top w:val="none" w:sz="0" w:space="0" w:color="auto"/>
        <w:left w:val="none" w:sz="0" w:space="0" w:color="auto"/>
        <w:bottom w:val="none" w:sz="0" w:space="0" w:color="auto"/>
        <w:right w:val="none" w:sz="0" w:space="0" w:color="auto"/>
      </w:divBdr>
    </w:div>
    <w:div w:id="36857394">
      <w:bodyDiv w:val="1"/>
      <w:marLeft w:val="0"/>
      <w:marRight w:val="0"/>
      <w:marTop w:val="0"/>
      <w:marBottom w:val="0"/>
      <w:divBdr>
        <w:top w:val="none" w:sz="0" w:space="0" w:color="auto"/>
        <w:left w:val="none" w:sz="0" w:space="0" w:color="auto"/>
        <w:bottom w:val="none" w:sz="0" w:space="0" w:color="auto"/>
        <w:right w:val="none" w:sz="0" w:space="0" w:color="auto"/>
      </w:divBdr>
    </w:div>
    <w:div w:id="37173140">
      <w:bodyDiv w:val="1"/>
      <w:marLeft w:val="0"/>
      <w:marRight w:val="0"/>
      <w:marTop w:val="0"/>
      <w:marBottom w:val="0"/>
      <w:divBdr>
        <w:top w:val="none" w:sz="0" w:space="0" w:color="auto"/>
        <w:left w:val="none" w:sz="0" w:space="0" w:color="auto"/>
        <w:bottom w:val="none" w:sz="0" w:space="0" w:color="auto"/>
        <w:right w:val="none" w:sz="0" w:space="0" w:color="auto"/>
      </w:divBdr>
    </w:div>
    <w:div w:id="37317283">
      <w:bodyDiv w:val="1"/>
      <w:marLeft w:val="0"/>
      <w:marRight w:val="0"/>
      <w:marTop w:val="0"/>
      <w:marBottom w:val="0"/>
      <w:divBdr>
        <w:top w:val="none" w:sz="0" w:space="0" w:color="auto"/>
        <w:left w:val="none" w:sz="0" w:space="0" w:color="auto"/>
        <w:bottom w:val="none" w:sz="0" w:space="0" w:color="auto"/>
        <w:right w:val="none" w:sz="0" w:space="0" w:color="auto"/>
      </w:divBdr>
    </w:div>
    <w:div w:id="37320756">
      <w:bodyDiv w:val="1"/>
      <w:marLeft w:val="0"/>
      <w:marRight w:val="0"/>
      <w:marTop w:val="0"/>
      <w:marBottom w:val="0"/>
      <w:divBdr>
        <w:top w:val="none" w:sz="0" w:space="0" w:color="auto"/>
        <w:left w:val="none" w:sz="0" w:space="0" w:color="auto"/>
        <w:bottom w:val="none" w:sz="0" w:space="0" w:color="auto"/>
        <w:right w:val="none" w:sz="0" w:space="0" w:color="auto"/>
      </w:divBdr>
    </w:div>
    <w:div w:id="37364417">
      <w:bodyDiv w:val="1"/>
      <w:marLeft w:val="0"/>
      <w:marRight w:val="0"/>
      <w:marTop w:val="0"/>
      <w:marBottom w:val="0"/>
      <w:divBdr>
        <w:top w:val="none" w:sz="0" w:space="0" w:color="auto"/>
        <w:left w:val="none" w:sz="0" w:space="0" w:color="auto"/>
        <w:bottom w:val="none" w:sz="0" w:space="0" w:color="auto"/>
        <w:right w:val="none" w:sz="0" w:space="0" w:color="auto"/>
      </w:divBdr>
    </w:div>
    <w:div w:id="37365809">
      <w:bodyDiv w:val="1"/>
      <w:marLeft w:val="0"/>
      <w:marRight w:val="0"/>
      <w:marTop w:val="0"/>
      <w:marBottom w:val="0"/>
      <w:divBdr>
        <w:top w:val="none" w:sz="0" w:space="0" w:color="auto"/>
        <w:left w:val="none" w:sz="0" w:space="0" w:color="auto"/>
        <w:bottom w:val="none" w:sz="0" w:space="0" w:color="auto"/>
        <w:right w:val="none" w:sz="0" w:space="0" w:color="auto"/>
      </w:divBdr>
    </w:div>
    <w:div w:id="37894775">
      <w:bodyDiv w:val="1"/>
      <w:marLeft w:val="0"/>
      <w:marRight w:val="0"/>
      <w:marTop w:val="0"/>
      <w:marBottom w:val="0"/>
      <w:divBdr>
        <w:top w:val="none" w:sz="0" w:space="0" w:color="auto"/>
        <w:left w:val="none" w:sz="0" w:space="0" w:color="auto"/>
        <w:bottom w:val="none" w:sz="0" w:space="0" w:color="auto"/>
        <w:right w:val="none" w:sz="0" w:space="0" w:color="auto"/>
      </w:divBdr>
    </w:div>
    <w:div w:id="38089524">
      <w:bodyDiv w:val="1"/>
      <w:marLeft w:val="0"/>
      <w:marRight w:val="0"/>
      <w:marTop w:val="0"/>
      <w:marBottom w:val="0"/>
      <w:divBdr>
        <w:top w:val="none" w:sz="0" w:space="0" w:color="auto"/>
        <w:left w:val="none" w:sz="0" w:space="0" w:color="auto"/>
        <w:bottom w:val="none" w:sz="0" w:space="0" w:color="auto"/>
        <w:right w:val="none" w:sz="0" w:space="0" w:color="auto"/>
      </w:divBdr>
    </w:div>
    <w:div w:id="38207638">
      <w:bodyDiv w:val="1"/>
      <w:marLeft w:val="0"/>
      <w:marRight w:val="0"/>
      <w:marTop w:val="0"/>
      <w:marBottom w:val="0"/>
      <w:divBdr>
        <w:top w:val="none" w:sz="0" w:space="0" w:color="auto"/>
        <w:left w:val="none" w:sz="0" w:space="0" w:color="auto"/>
        <w:bottom w:val="none" w:sz="0" w:space="0" w:color="auto"/>
        <w:right w:val="none" w:sz="0" w:space="0" w:color="auto"/>
      </w:divBdr>
    </w:div>
    <w:div w:id="38288096">
      <w:bodyDiv w:val="1"/>
      <w:marLeft w:val="0"/>
      <w:marRight w:val="0"/>
      <w:marTop w:val="0"/>
      <w:marBottom w:val="0"/>
      <w:divBdr>
        <w:top w:val="none" w:sz="0" w:space="0" w:color="auto"/>
        <w:left w:val="none" w:sz="0" w:space="0" w:color="auto"/>
        <w:bottom w:val="none" w:sz="0" w:space="0" w:color="auto"/>
        <w:right w:val="none" w:sz="0" w:space="0" w:color="auto"/>
      </w:divBdr>
    </w:div>
    <w:div w:id="38824608">
      <w:bodyDiv w:val="1"/>
      <w:marLeft w:val="0"/>
      <w:marRight w:val="0"/>
      <w:marTop w:val="0"/>
      <w:marBottom w:val="0"/>
      <w:divBdr>
        <w:top w:val="none" w:sz="0" w:space="0" w:color="auto"/>
        <w:left w:val="none" w:sz="0" w:space="0" w:color="auto"/>
        <w:bottom w:val="none" w:sz="0" w:space="0" w:color="auto"/>
        <w:right w:val="none" w:sz="0" w:space="0" w:color="auto"/>
      </w:divBdr>
    </w:div>
    <w:div w:id="39012052">
      <w:bodyDiv w:val="1"/>
      <w:marLeft w:val="0"/>
      <w:marRight w:val="0"/>
      <w:marTop w:val="0"/>
      <w:marBottom w:val="0"/>
      <w:divBdr>
        <w:top w:val="none" w:sz="0" w:space="0" w:color="auto"/>
        <w:left w:val="none" w:sz="0" w:space="0" w:color="auto"/>
        <w:bottom w:val="none" w:sz="0" w:space="0" w:color="auto"/>
        <w:right w:val="none" w:sz="0" w:space="0" w:color="auto"/>
      </w:divBdr>
    </w:div>
    <w:div w:id="39330980">
      <w:bodyDiv w:val="1"/>
      <w:marLeft w:val="0"/>
      <w:marRight w:val="0"/>
      <w:marTop w:val="0"/>
      <w:marBottom w:val="0"/>
      <w:divBdr>
        <w:top w:val="none" w:sz="0" w:space="0" w:color="auto"/>
        <w:left w:val="none" w:sz="0" w:space="0" w:color="auto"/>
        <w:bottom w:val="none" w:sz="0" w:space="0" w:color="auto"/>
        <w:right w:val="none" w:sz="0" w:space="0" w:color="auto"/>
      </w:divBdr>
    </w:div>
    <w:div w:id="39943734">
      <w:bodyDiv w:val="1"/>
      <w:marLeft w:val="0"/>
      <w:marRight w:val="0"/>
      <w:marTop w:val="0"/>
      <w:marBottom w:val="0"/>
      <w:divBdr>
        <w:top w:val="none" w:sz="0" w:space="0" w:color="auto"/>
        <w:left w:val="none" w:sz="0" w:space="0" w:color="auto"/>
        <w:bottom w:val="none" w:sz="0" w:space="0" w:color="auto"/>
        <w:right w:val="none" w:sz="0" w:space="0" w:color="auto"/>
      </w:divBdr>
    </w:div>
    <w:div w:id="40180907">
      <w:bodyDiv w:val="1"/>
      <w:marLeft w:val="0"/>
      <w:marRight w:val="0"/>
      <w:marTop w:val="0"/>
      <w:marBottom w:val="0"/>
      <w:divBdr>
        <w:top w:val="none" w:sz="0" w:space="0" w:color="auto"/>
        <w:left w:val="none" w:sz="0" w:space="0" w:color="auto"/>
        <w:bottom w:val="none" w:sz="0" w:space="0" w:color="auto"/>
        <w:right w:val="none" w:sz="0" w:space="0" w:color="auto"/>
      </w:divBdr>
    </w:div>
    <w:div w:id="40518578">
      <w:bodyDiv w:val="1"/>
      <w:marLeft w:val="0"/>
      <w:marRight w:val="0"/>
      <w:marTop w:val="0"/>
      <w:marBottom w:val="0"/>
      <w:divBdr>
        <w:top w:val="none" w:sz="0" w:space="0" w:color="auto"/>
        <w:left w:val="none" w:sz="0" w:space="0" w:color="auto"/>
        <w:bottom w:val="none" w:sz="0" w:space="0" w:color="auto"/>
        <w:right w:val="none" w:sz="0" w:space="0" w:color="auto"/>
      </w:divBdr>
    </w:div>
    <w:div w:id="40567522">
      <w:bodyDiv w:val="1"/>
      <w:marLeft w:val="0"/>
      <w:marRight w:val="0"/>
      <w:marTop w:val="0"/>
      <w:marBottom w:val="0"/>
      <w:divBdr>
        <w:top w:val="none" w:sz="0" w:space="0" w:color="auto"/>
        <w:left w:val="none" w:sz="0" w:space="0" w:color="auto"/>
        <w:bottom w:val="none" w:sz="0" w:space="0" w:color="auto"/>
        <w:right w:val="none" w:sz="0" w:space="0" w:color="auto"/>
      </w:divBdr>
    </w:div>
    <w:div w:id="40714856">
      <w:bodyDiv w:val="1"/>
      <w:marLeft w:val="0"/>
      <w:marRight w:val="0"/>
      <w:marTop w:val="0"/>
      <w:marBottom w:val="0"/>
      <w:divBdr>
        <w:top w:val="none" w:sz="0" w:space="0" w:color="auto"/>
        <w:left w:val="none" w:sz="0" w:space="0" w:color="auto"/>
        <w:bottom w:val="none" w:sz="0" w:space="0" w:color="auto"/>
        <w:right w:val="none" w:sz="0" w:space="0" w:color="auto"/>
      </w:divBdr>
    </w:div>
    <w:div w:id="40715466">
      <w:bodyDiv w:val="1"/>
      <w:marLeft w:val="0"/>
      <w:marRight w:val="0"/>
      <w:marTop w:val="0"/>
      <w:marBottom w:val="0"/>
      <w:divBdr>
        <w:top w:val="none" w:sz="0" w:space="0" w:color="auto"/>
        <w:left w:val="none" w:sz="0" w:space="0" w:color="auto"/>
        <w:bottom w:val="none" w:sz="0" w:space="0" w:color="auto"/>
        <w:right w:val="none" w:sz="0" w:space="0" w:color="auto"/>
      </w:divBdr>
    </w:div>
    <w:div w:id="40911008">
      <w:bodyDiv w:val="1"/>
      <w:marLeft w:val="0"/>
      <w:marRight w:val="0"/>
      <w:marTop w:val="0"/>
      <w:marBottom w:val="0"/>
      <w:divBdr>
        <w:top w:val="none" w:sz="0" w:space="0" w:color="auto"/>
        <w:left w:val="none" w:sz="0" w:space="0" w:color="auto"/>
        <w:bottom w:val="none" w:sz="0" w:space="0" w:color="auto"/>
        <w:right w:val="none" w:sz="0" w:space="0" w:color="auto"/>
      </w:divBdr>
    </w:div>
    <w:div w:id="41559243">
      <w:bodyDiv w:val="1"/>
      <w:marLeft w:val="0"/>
      <w:marRight w:val="0"/>
      <w:marTop w:val="0"/>
      <w:marBottom w:val="0"/>
      <w:divBdr>
        <w:top w:val="none" w:sz="0" w:space="0" w:color="auto"/>
        <w:left w:val="none" w:sz="0" w:space="0" w:color="auto"/>
        <w:bottom w:val="none" w:sz="0" w:space="0" w:color="auto"/>
        <w:right w:val="none" w:sz="0" w:space="0" w:color="auto"/>
      </w:divBdr>
    </w:div>
    <w:div w:id="41639580">
      <w:bodyDiv w:val="1"/>
      <w:marLeft w:val="0"/>
      <w:marRight w:val="0"/>
      <w:marTop w:val="0"/>
      <w:marBottom w:val="0"/>
      <w:divBdr>
        <w:top w:val="none" w:sz="0" w:space="0" w:color="auto"/>
        <w:left w:val="none" w:sz="0" w:space="0" w:color="auto"/>
        <w:bottom w:val="none" w:sz="0" w:space="0" w:color="auto"/>
        <w:right w:val="none" w:sz="0" w:space="0" w:color="auto"/>
      </w:divBdr>
    </w:div>
    <w:div w:id="42486728">
      <w:bodyDiv w:val="1"/>
      <w:marLeft w:val="0"/>
      <w:marRight w:val="0"/>
      <w:marTop w:val="0"/>
      <w:marBottom w:val="0"/>
      <w:divBdr>
        <w:top w:val="none" w:sz="0" w:space="0" w:color="auto"/>
        <w:left w:val="none" w:sz="0" w:space="0" w:color="auto"/>
        <w:bottom w:val="none" w:sz="0" w:space="0" w:color="auto"/>
        <w:right w:val="none" w:sz="0" w:space="0" w:color="auto"/>
      </w:divBdr>
    </w:div>
    <w:div w:id="42488174">
      <w:bodyDiv w:val="1"/>
      <w:marLeft w:val="0"/>
      <w:marRight w:val="0"/>
      <w:marTop w:val="0"/>
      <w:marBottom w:val="0"/>
      <w:divBdr>
        <w:top w:val="none" w:sz="0" w:space="0" w:color="auto"/>
        <w:left w:val="none" w:sz="0" w:space="0" w:color="auto"/>
        <w:bottom w:val="none" w:sz="0" w:space="0" w:color="auto"/>
        <w:right w:val="none" w:sz="0" w:space="0" w:color="auto"/>
      </w:divBdr>
    </w:div>
    <w:div w:id="42993411">
      <w:bodyDiv w:val="1"/>
      <w:marLeft w:val="0"/>
      <w:marRight w:val="0"/>
      <w:marTop w:val="0"/>
      <w:marBottom w:val="0"/>
      <w:divBdr>
        <w:top w:val="none" w:sz="0" w:space="0" w:color="auto"/>
        <w:left w:val="none" w:sz="0" w:space="0" w:color="auto"/>
        <w:bottom w:val="none" w:sz="0" w:space="0" w:color="auto"/>
        <w:right w:val="none" w:sz="0" w:space="0" w:color="auto"/>
      </w:divBdr>
    </w:div>
    <w:div w:id="43138171">
      <w:bodyDiv w:val="1"/>
      <w:marLeft w:val="0"/>
      <w:marRight w:val="0"/>
      <w:marTop w:val="0"/>
      <w:marBottom w:val="0"/>
      <w:divBdr>
        <w:top w:val="none" w:sz="0" w:space="0" w:color="auto"/>
        <w:left w:val="none" w:sz="0" w:space="0" w:color="auto"/>
        <w:bottom w:val="none" w:sz="0" w:space="0" w:color="auto"/>
        <w:right w:val="none" w:sz="0" w:space="0" w:color="auto"/>
      </w:divBdr>
    </w:div>
    <w:div w:id="43215625">
      <w:bodyDiv w:val="1"/>
      <w:marLeft w:val="0"/>
      <w:marRight w:val="0"/>
      <w:marTop w:val="0"/>
      <w:marBottom w:val="0"/>
      <w:divBdr>
        <w:top w:val="none" w:sz="0" w:space="0" w:color="auto"/>
        <w:left w:val="none" w:sz="0" w:space="0" w:color="auto"/>
        <w:bottom w:val="none" w:sz="0" w:space="0" w:color="auto"/>
        <w:right w:val="none" w:sz="0" w:space="0" w:color="auto"/>
      </w:divBdr>
    </w:div>
    <w:div w:id="43412820">
      <w:bodyDiv w:val="1"/>
      <w:marLeft w:val="0"/>
      <w:marRight w:val="0"/>
      <w:marTop w:val="0"/>
      <w:marBottom w:val="0"/>
      <w:divBdr>
        <w:top w:val="none" w:sz="0" w:space="0" w:color="auto"/>
        <w:left w:val="none" w:sz="0" w:space="0" w:color="auto"/>
        <w:bottom w:val="none" w:sz="0" w:space="0" w:color="auto"/>
        <w:right w:val="none" w:sz="0" w:space="0" w:color="auto"/>
      </w:divBdr>
    </w:div>
    <w:div w:id="43870990">
      <w:bodyDiv w:val="1"/>
      <w:marLeft w:val="0"/>
      <w:marRight w:val="0"/>
      <w:marTop w:val="0"/>
      <w:marBottom w:val="0"/>
      <w:divBdr>
        <w:top w:val="none" w:sz="0" w:space="0" w:color="auto"/>
        <w:left w:val="none" w:sz="0" w:space="0" w:color="auto"/>
        <w:bottom w:val="none" w:sz="0" w:space="0" w:color="auto"/>
        <w:right w:val="none" w:sz="0" w:space="0" w:color="auto"/>
      </w:divBdr>
    </w:div>
    <w:div w:id="44068322">
      <w:bodyDiv w:val="1"/>
      <w:marLeft w:val="0"/>
      <w:marRight w:val="0"/>
      <w:marTop w:val="0"/>
      <w:marBottom w:val="0"/>
      <w:divBdr>
        <w:top w:val="none" w:sz="0" w:space="0" w:color="auto"/>
        <w:left w:val="none" w:sz="0" w:space="0" w:color="auto"/>
        <w:bottom w:val="none" w:sz="0" w:space="0" w:color="auto"/>
        <w:right w:val="none" w:sz="0" w:space="0" w:color="auto"/>
      </w:divBdr>
    </w:div>
    <w:div w:id="44069159">
      <w:bodyDiv w:val="1"/>
      <w:marLeft w:val="0"/>
      <w:marRight w:val="0"/>
      <w:marTop w:val="0"/>
      <w:marBottom w:val="0"/>
      <w:divBdr>
        <w:top w:val="none" w:sz="0" w:space="0" w:color="auto"/>
        <w:left w:val="none" w:sz="0" w:space="0" w:color="auto"/>
        <w:bottom w:val="none" w:sz="0" w:space="0" w:color="auto"/>
        <w:right w:val="none" w:sz="0" w:space="0" w:color="auto"/>
      </w:divBdr>
    </w:div>
    <w:div w:id="44259804">
      <w:bodyDiv w:val="1"/>
      <w:marLeft w:val="0"/>
      <w:marRight w:val="0"/>
      <w:marTop w:val="0"/>
      <w:marBottom w:val="0"/>
      <w:divBdr>
        <w:top w:val="none" w:sz="0" w:space="0" w:color="auto"/>
        <w:left w:val="none" w:sz="0" w:space="0" w:color="auto"/>
        <w:bottom w:val="none" w:sz="0" w:space="0" w:color="auto"/>
        <w:right w:val="none" w:sz="0" w:space="0" w:color="auto"/>
      </w:divBdr>
    </w:div>
    <w:div w:id="44452545">
      <w:bodyDiv w:val="1"/>
      <w:marLeft w:val="0"/>
      <w:marRight w:val="0"/>
      <w:marTop w:val="0"/>
      <w:marBottom w:val="0"/>
      <w:divBdr>
        <w:top w:val="none" w:sz="0" w:space="0" w:color="auto"/>
        <w:left w:val="none" w:sz="0" w:space="0" w:color="auto"/>
        <w:bottom w:val="none" w:sz="0" w:space="0" w:color="auto"/>
        <w:right w:val="none" w:sz="0" w:space="0" w:color="auto"/>
      </w:divBdr>
    </w:div>
    <w:div w:id="44723981">
      <w:bodyDiv w:val="1"/>
      <w:marLeft w:val="0"/>
      <w:marRight w:val="0"/>
      <w:marTop w:val="0"/>
      <w:marBottom w:val="0"/>
      <w:divBdr>
        <w:top w:val="none" w:sz="0" w:space="0" w:color="auto"/>
        <w:left w:val="none" w:sz="0" w:space="0" w:color="auto"/>
        <w:bottom w:val="none" w:sz="0" w:space="0" w:color="auto"/>
        <w:right w:val="none" w:sz="0" w:space="0" w:color="auto"/>
      </w:divBdr>
    </w:div>
    <w:div w:id="44959832">
      <w:bodyDiv w:val="1"/>
      <w:marLeft w:val="0"/>
      <w:marRight w:val="0"/>
      <w:marTop w:val="0"/>
      <w:marBottom w:val="0"/>
      <w:divBdr>
        <w:top w:val="none" w:sz="0" w:space="0" w:color="auto"/>
        <w:left w:val="none" w:sz="0" w:space="0" w:color="auto"/>
        <w:bottom w:val="none" w:sz="0" w:space="0" w:color="auto"/>
        <w:right w:val="none" w:sz="0" w:space="0" w:color="auto"/>
      </w:divBdr>
    </w:div>
    <w:div w:id="45108021">
      <w:bodyDiv w:val="1"/>
      <w:marLeft w:val="0"/>
      <w:marRight w:val="0"/>
      <w:marTop w:val="0"/>
      <w:marBottom w:val="0"/>
      <w:divBdr>
        <w:top w:val="none" w:sz="0" w:space="0" w:color="auto"/>
        <w:left w:val="none" w:sz="0" w:space="0" w:color="auto"/>
        <w:bottom w:val="none" w:sz="0" w:space="0" w:color="auto"/>
        <w:right w:val="none" w:sz="0" w:space="0" w:color="auto"/>
      </w:divBdr>
    </w:div>
    <w:div w:id="45566809">
      <w:bodyDiv w:val="1"/>
      <w:marLeft w:val="0"/>
      <w:marRight w:val="0"/>
      <w:marTop w:val="0"/>
      <w:marBottom w:val="0"/>
      <w:divBdr>
        <w:top w:val="none" w:sz="0" w:space="0" w:color="auto"/>
        <w:left w:val="none" w:sz="0" w:space="0" w:color="auto"/>
        <w:bottom w:val="none" w:sz="0" w:space="0" w:color="auto"/>
        <w:right w:val="none" w:sz="0" w:space="0" w:color="auto"/>
      </w:divBdr>
    </w:div>
    <w:div w:id="45689687">
      <w:bodyDiv w:val="1"/>
      <w:marLeft w:val="0"/>
      <w:marRight w:val="0"/>
      <w:marTop w:val="0"/>
      <w:marBottom w:val="0"/>
      <w:divBdr>
        <w:top w:val="none" w:sz="0" w:space="0" w:color="auto"/>
        <w:left w:val="none" w:sz="0" w:space="0" w:color="auto"/>
        <w:bottom w:val="none" w:sz="0" w:space="0" w:color="auto"/>
        <w:right w:val="none" w:sz="0" w:space="0" w:color="auto"/>
      </w:divBdr>
    </w:div>
    <w:div w:id="45877390">
      <w:bodyDiv w:val="1"/>
      <w:marLeft w:val="0"/>
      <w:marRight w:val="0"/>
      <w:marTop w:val="0"/>
      <w:marBottom w:val="0"/>
      <w:divBdr>
        <w:top w:val="none" w:sz="0" w:space="0" w:color="auto"/>
        <w:left w:val="none" w:sz="0" w:space="0" w:color="auto"/>
        <w:bottom w:val="none" w:sz="0" w:space="0" w:color="auto"/>
        <w:right w:val="none" w:sz="0" w:space="0" w:color="auto"/>
      </w:divBdr>
    </w:div>
    <w:div w:id="46538049">
      <w:bodyDiv w:val="1"/>
      <w:marLeft w:val="0"/>
      <w:marRight w:val="0"/>
      <w:marTop w:val="0"/>
      <w:marBottom w:val="0"/>
      <w:divBdr>
        <w:top w:val="none" w:sz="0" w:space="0" w:color="auto"/>
        <w:left w:val="none" w:sz="0" w:space="0" w:color="auto"/>
        <w:bottom w:val="none" w:sz="0" w:space="0" w:color="auto"/>
        <w:right w:val="none" w:sz="0" w:space="0" w:color="auto"/>
      </w:divBdr>
    </w:div>
    <w:div w:id="46807619">
      <w:bodyDiv w:val="1"/>
      <w:marLeft w:val="0"/>
      <w:marRight w:val="0"/>
      <w:marTop w:val="0"/>
      <w:marBottom w:val="0"/>
      <w:divBdr>
        <w:top w:val="none" w:sz="0" w:space="0" w:color="auto"/>
        <w:left w:val="none" w:sz="0" w:space="0" w:color="auto"/>
        <w:bottom w:val="none" w:sz="0" w:space="0" w:color="auto"/>
        <w:right w:val="none" w:sz="0" w:space="0" w:color="auto"/>
      </w:divBdr>
    </w:div>
    <w:div w:id="47068401">
      <w:bodyDiv w:val="1"/>
      <w:marLeft w:val="0"/>
      <w:marRight w:val="0"/>
      <w:marTop w:val="0"/>
      <w:marBottom w:val="0"/>
      <w:divBdr>
        <w:top w:val="none" w:sz="0" w:space="0" w:color="auto"/>
        <w:left w:val="none" w:sz="0" w:space="0" w:color="auto"/>
        <w:bottom w:val="none" w:sz="0" w:space="0" w:color="auto"/>
        <w:right w:val="none" w:sz="0" w:space="0" w:color="auto"/>
      </w:divBdr>
    </w:div>
    <w:div w:id="47657307">
      <w:bodyDiv w:val="1"/>
      <w:marLeft w:val="0"/>
      <w:marRight w:val="0"/>
      <w:marTop w:val="0"/>
      <w:marBottom w:val="0"/>
      <w:divBdr>
        <w:top w:val="none" w:sz="0" w:space="0" w:color="auto"/>
        <w:left w:val="none" w:sz="0" w:space="0" w:color="auto"/>
        <w:bottom w:val="none" w:sz="0" w:space="0" w:color="auto"/>
        <w:right w:val="none" w:sz="0" w:space="0" w:color="auto"/>
      </w:divBdr>
    </w:div>
    <w:div w:id="47724335">
      <w:bodyDiv w:val="1"/>
      <w:marLeft w:val="0"/>
      <w:marRight w:val="0"/>
      <w:marTop w:val="0"/>
      <w:marBottom w:val="0"/>
      <w:divBdr>
        <w:top w:val="none" w:sz="0" w:space="0" w:color="auto"/>
        <w:left w:val="none" w:sz="0" w:space="0" w:color="auto"/>
        <w:bottom w:val="none" w:sz="0" w:space="0" w:color="auto"/>
        <w:right w:val="none" w:sz="0" w:space="0" w:color="auto"/>
      </w:divBdr>
    </w:div>
    <w:div w:id="47728490">
      <w:bodyDiv w:val="1"/>
      <w:marLeft w:val="0"/>
      <w:marRight w:val="0"/>
      <w:marTop w:val="0"/>
      <w:marBottom w:val="0"/>
      <w:divBdr>
        <w:top w:val="none" w:sz="0" w:space="0" w:color="auto"/>
        <w:left w:val="none" w:sz="0" w:space="0" w:color="auto"/>
        <w:bottom w:val="none" w:sz="0" w:space="0" w:color="auto"/>
        <w:right w:val="none" w:sz="0" w:space="0" w:color="auto"/>
      </w:divBdr>
    </w:div>
    <w:div w:id="47808510">
      <w:bodyDiv w:val="1"/>
      <w:marLeft w:val="0"/>
      <w:marRight w:val="0"/>
      <w:marTop w:val="0"/>
      <w:marBottom w:val="0"/>
      <w:divBdr>
        <w:top w:val="none" w:sz="0" w:space="0" w:color="auto"/>
        <w:left w:val="none" w:sz="0" w:space="0" w:color="auto"/>
        <w:bottom w:val="none" w:sz="0" w:space="0" w:color="auto"/>
        <w:right w:val="none" w:sz="0" w:space="0" w:color="auto"/>
      </w:divBdr>
    </w:div>
    <w:div w:id="48769699">
      <w:bodyDiv w:val="1"/>
      <w:marLeft w:val="0"/>
      <w:marRight w:val="0"/>
      <w:marTop w:val="0"/>
      <w:marBottom w:val="0"/>
      <w:divBdr>
        <w:top w:val="none" w:sz="0" w:space="0" w:color="auto"/>
        <w:left w:val="none" w:sz="0" w:space="0" w:color="auto"/>
        <w:bottom w:val="none" w:sz="0" w:space="0" w:color="auto"/>
        <w:right w:val="none" w:sz="0" w:space="0" w:color="auto"/>
      </w:divBdr>
    </w:div>
    <w:div w:id="48844959">
      <w:bodyDiv w:val="1"/>
      <w:marLeft w:val="0"/>
      <w:marRight w:val="0"/>
      <w:marTop w:val="0"/>
      <w:marBottom w:val="0"/>
      <w:divBdr>
        <w:top w:val="none" w:sz="0" w:space="0" w:color="auto"/>
        <w:left w:val="none" w:sz="0" w:space="0" w:color="auto"/>
        <w:bottom w:val="none" w:sz="0" w:space="0" w:color="auto"/>
        <w:right w:val="none" w:sz="0" w:space="0" w:color="auto"/>
      </w:divBdr>
    </w:div>
    <w:div w:id="49620660">
      <w:bodyDiv w:val="1"/>
      <w:marLeft w:val="0"/>
      <w:marRight w:val="0"/>
      <w:marTop w:val="0"/>
      <w:marBottom w:val="0"/>
      <w:divBdr>
        <w:top w:val="none" w:sz="0" w:space="0" w:color="auto"/>
        <w:left w:val="none" w:sz="0" w:space="0" w:color="auto"/>
        <w:bottom w:val="none" w:sz="0" w:space="0" w:color="auto"/>
        <w:right w:val="none" w:sz="0" w:space="0" w:color="auto"/>
      </w:divBdr>
    </w:div>
    <w:div w:id="49772985">
      <w:bodyDiv w:val="1"/>
      <w:marLeft w:val="0"/>
      <w:marRight w:val="0"/>
      <w:marTop w:val="0"/>
      <w:marBottom w:val="0"/>
      <w:divBdr>
        <w:top w:val="none" w:sz="0" w:space="0" w:color="auto"/>
        <w:left w:val="none" w:sz="0" w:space="0" w:color="auto"/>
        <w:bottom w:val="none" w:sz="0" w:space="0" w:color="auto"/>
        <w:right w:val="none" w:sz="0" w:space="0" w:color="auto"/>
      </w:divBdr>
    </w:div>
    <w:div w:id="49814487">
      <w:bodyDiv w:val="1"/>
      <w:marLeft w:val="0"/>
      <w:marRight w:val="0"/>
      <w:marTop w:val="0"/>
      <w:marBottom w:val="0"/>
      <w:divBdr>
        <w:top w:val="none" w:sz="0" w:space="0" w:color="auto"/>
        <w:left w:val="none" w:sz="0" w:space="0" w:color="auto"/>
        <w:bottom w:val="none" w:sz="0" w:space="0" w:color="auto"/>
        <w:right w:val="none" w:sz="0" w:space="0" w:color="auto"/>
      </w:divBdr>
    </w:div>
    <w:div w:id="49964808">
      <w:bodyDiv w:val="1"/>
      <w:marLeft w:val="0"/>
      <w:marRight w:val="0"/>
      <w:marTop w:val="0"/>
      <w:marBottom w:val="0"/>
      <w:divBdr>
        <w:top w:val="none" w:sz="0" w:space="0" w:color="auto"/>
        <w:left w:val="none" w:sz="0" w:space="0" w:color="auto"/>
        <w:bottom w:val="none" w:sz="0" w:space="0" w:color="auto"/>
        <w:right w:val="none" w:sz="0" w:space="0" w:color="auto"/>
      </w:divBdr>
    </w:div>
    <w:div w:id="50004761">
      <w:bodyDiv w:val="1"/>
      <w:marLeft w:val="0"/>
      <w:marRight w:val="0"/>
      <w:marTop w:val="0"/>
      <w:marBottom w:val="0"/>
      <w:divBdr>
        <w:top w:val="none" w:sz="0" w:space="0" w:color="auto"/>
        <w:left w:val="none" w:sz="0" w:space="0" w:color="auto"/>
        <w:bottom w:val="none" w:sz="0" w:space="0" w:color="auto"/>
        <w:right w:val="none" w:sz="0" w:space="0" w:color="auto"/>
      </w:divBdr>
    </w:div>
    <w:div w:id="50270428">
      <w:bodyDiv w:val="1"/>
      <w:marLeft w:val="0"/>
      <w:marRight w:val="0"/>
      <w:marTop w:val="0"/>
      <w:marBottom w:val="0"/>
      <w:divBdr>
        <w:top w:val="none" w:sz="0" w:space="0" w:color="auto"/>
        <w:left w:val="none" w:sz="0" w:space="0" w:color="auto"/>
        <w:bottom w:val="none" w:sz="0" w:space="0" w:color="auto"/>
        <w:right w:val="none" w:sz="0" w:space="0" w:color="auto"/>
      </w:divBdr>
    </w:div>
    <w:div w:id="51513039">
      <w:bodyDiv w:val="1"/>
      <w:marLeft w:val="0"/>
      <w:marRight w:val="0"/>
      <w:marTop w:val="0"/>
      <w:marBottom w:val="0"/>
      <w:divBdr>
        <w:top w:val="none" w:sz="0" w:space="0" w:color="auto"/>
        <w:left w:val="none" w:sz="0" w:space="0" w:color="auto"/>
        <w:bottom w:val="none" w:sz="0" w:space="0" w:color="auto"/>
        <w:right w:val="none" w:sz="0" w:space="0" w:color="auto"/>
      </w:divBdr>
    </w:div>
    <w:div w:id="51924979">
      <w:bodyDiv w:val="1"/>
      <w:marLeft w:val="0"/>
      <w:marRight w:val="0"/>
      <w:marTop w:val="0"/>
      <w:marBottom w:val="0"/>
      <w:divBdr>
        <w:top w:val="none" w:sz="0" w:space="0" w:color="auto"/>
        <w:left w:val="none" w:sz="0" w:space="0" w:color="auto"/>
        <w:bottom w:val="none" w:sz="0" w:space="0" w:color="auto"/>
        <w:right w:val="none" w:sz="0" w:space="0" w:color="auto"/>
      </w:divBdr>
    </w:div>
    <w:div w:id="51971425">
      <w:bodyDiv w:val="1"/>
      <w:marLeft w:val="0"/>
      <w:marRight w:val="0"/>
      <w:marTop w:val="0"/>
      <w:marBottom w:val="0"/>
      <w:divBdr>
        <w:top w:val="none" w:sz="0" w:space="0" w:color="auto"/>
        <w:left w:val="none" w:sz="0" w:space="0" w:color="auto"/>
        <w:bottom w:val="none" w:sz="0" w:space="0" w:color="auto"/>
        <w:right w:val="none" w:sz="0" w:space="0" w:color="auto"/>
      </w:divBdr>
    </w:div>
    <w:div w:id="52198087">
      <w:bodyDiv w:val="1"/>
      <w:marLeft w:val="0"/>
      <w:marRight w:val="0"/>
      <w:marTop w:val="0"/>
      <w:marBottom w:val="0"/>
      <w:divBdr>
        <w:top w:val="none" w:sz="0" w:space="0" w:color="auto"/>
        <w:left w:val="none" w:sz="0" w:space="0" w:color="auto"/>
        <w:bottom w:val="none" w:sz="0" w:space="0" w:color="auto"/>
        <w:right w:val="none" w:sz="0" w:space="0" w:color="auto"/>
      </w:divBdr>
    </w:div>
    <w:div w:id="52318131">
      <w:bodyDiv w:val="1"/>
      <w:marLeft w:val="0"/>
      <w:marRight w:val="0"/>
      <w:marTop w:val="0"/>
      <w:marBottom w:val="0"/>
      <w:divBdr>
        <w:top w:val="none" w:sz="0" w:space="0" w:color="auto"/>
        <w:left w:val="none" w:sz="0" w:space="0" w:color="auto"/>
        <w:bottom w:val="none" w:sz="0" w:space="0" w:color="auto"/>
        <w:right w:val="none" w:sz="0" w:space="0" w:color="auto"/>
      </w:divBdr>
    </w:div>
    <w:div w:id="52430612">
      <w:bodyDiv w:val="1"/>
      <w:marLeft w:val="0"/>
      <w:marRight w:val="0"/>
      <w:marTop w:val="0"/>
      <w:marBottom w:val="0"/>
      <w:divBdr>
        <w:top w:val="none" w:sz="0" w:space="0" w:color="auto"/>
        <w:left w:val="none" w:sz="0" w:space="0" w:color="auto"/>
        <w:bottom w:val="none" w:sz="0" w:space="0" w:color="auto"/>
        <w:right w:val="none" w:sz="0" w:space="0" w:color="auto"/>
      </w:divBdr>
    </w:div>
    <w:div w:id="52588734">
      <w:bodyDiv w:val="1"/>
      <w:marLeft w:val="0"/>
      <w:marRight w:val="0"/>
      <w:marTop w:val="0"/>
      <w:marBottom w:val="0"/>
      <w:divBdr>
        <w:top w:val="none" w:sz="0" w:space="0" w:color="auto"/>
        <w:left w:val="none" w:sz="0" w:space="0" w:color="auto"/>
        <w:bottom w:val="none" w:sz="0" w:space="0" w:color="auto"/>
        <w:right w:val="none" w:sz="0" w:space="0" w:color="auto"/>
      </w:divBdr>
    </w:div>
    <w:div w:id="52697938">
      <w:bodyDiv w:val="1"/>
      <w:marLeft w:val="0"/>
      <w:marRight w:val="0"/>
      <w:marTop w:val="0"/>
      <w:marBottom w:val="0"/>
      <w:divBdr>
        <w:top w:val="none" w:sz="0" w:space="0" w:color="auto"/>
        <w:left w:val="none" w:sz="0" w:space="0" w:color="auto"/>
        <w:bottom w:val="none" w:sz="0" w:space="0" w:color="auto"/>
        <w:right w:val="none" w:sz="0" w:space="0" w:color="auto"/>
      </w:divBdr>
    </w:div>
    <w:div w:id="52899339">
      <w:bodyDiv w:val="1"/>
      <w:marLeft w:val="0"/>
      <w:marRight w:val="0"/>
      <w:marTop w:val="0"/>
      <w:marBottom w:val="0"/>
      <w:divBdr>
        <w:top w:val="none" w:sz="0" w:space="0" w:color="auto"/>
        <w:left w:val="none" w:sz="0" w:space="0" w:color="auto"/>
        <w:bottom w:val="none" w:sz="0" w:space="0" w:color="auto"/>
        <w:right w:val="none" w:sz="0" w:space="0" w:color="auto"/>
      </w:divBdr>
    </w:div>
    <w:div w:id="53354298">
      <w:bodyDiv w:val="1"/>
      <w:marLeft w:val="0"/>
      <w:marRight w:val="0"/>
      <w:marTop w:val="0"/>
      <w:marBottom w:val="0"/>
      <w:divBdr>
        <w:top w:val="none" w:sz="0" w:space="0" w:color="auto"/>
        <w:left w:val="none" w:sz="0" w:space="0" w:color="auto"/>
        <w:bottom w:val="none" w:sz="0" w:space="0" w:color="auto"/>
        <w:right w:val="none" w:sz="0" w:space="0" w:color="auto"/>
      </w:divBdr>
    </w:div>
    <w:div w:id="53435096">
      <w:bodyDiv w:val="1"/>
      <w:marLeft w:val="0"/>
      <w:marRight w:val="0"/>
      <w:marTop w:val="0"/>
      <w:marBottom w:val="0"/>
      <w:divBdr>
        <w:top w:val="none" w:sz="0" w:space="0" w:color="auto"/>
        <w:left w:val="none" w:sz="0" w:space="0" w:color="auto"/>
        <w:bottom w:val="none" w:sz="0" w:space="0" w:color="auto"/>
        <w:right w:val="none" w:sz="0" w:space="0" w:color="auto"/>
      </w:divBdr>
    </w:div>
    <w:div w:id="53621353">
      <w:bodyDiv w:val="1"/>
      <w:marLeft w:val="0"/>
      <w:marRight w:val="0"/>
      <w:marTop w:val="0"/>
      <w:marBottom w:val="0"/>
      <w:divBdr>
        <w:top w:val="none" w:sz="0" w:space="0" w:color="auto"/>
        <w:left w:val="none" w:sz="0" w:space="0" w:color="auto"/>
        <w:bottom w:val="none" w:sz="0" w:space="0" w:color="auto"/>
        <w:right w:val="none" w:sz="0" w:space="0" w:color="auto"/>
      </w:divBdr>
    </w:div>
    <w:div w:id="53626208">
      <w:bodyDiv w:val="1"/>
      <w:marLeft w:val="0"/>
      <w:marRight w:val="0"/>
      <w:marTop w:val="0"/>
      <w:marBottom w:val="0"/>
      <w:divBdr>
        <w:top w:val="none" w:sz="0" w:space="0" w:color="auto"/>
        <w:left w:val="none" w:sz="0" w:space="0" w:color="auto"/>
        <w:bottom w:val="none" w:sz="0" w:space="0" w:color="auto"/>
        <w:right w:val="none" w:sz="0" w:space="0" w:color="auto"/>
      </w:divBdr>
    </w:div>
    <w:div w:id="53822251">
      <w:bodyDiv w:val="1"/>
      <w:marLeft w:val="0"/>
      <w:marRight w:val="0"/>
      <w:marTop w:val="0"/>
      <w:marBottom w:val="0"/>
      <w:divBdr>
        <w:top w:val="none" w:sz="0" w:space="0" w:color="auto"/>
        <w:left w:val="none" w:sz="0" w:space="0" w:color="auto"/>
        <w:bottom w:val="none" w:sz="0" w:space="0" w:color="auto"/>
        <w:right w:val="none" w:sz="0" w:space="0" w:color="auto"/>
      </w:divBdr>
    </w:div>
    <w:div w:id="54010910">
      <w:bodyDiv w:val="1"/>
      <w:marLeft w:val="0"/>
      <w:marRight w:val="0"/>
      <w:marTop w:val="0"/>
      <w:marBottom w:val="0"/>
      <w:divBdr>
        <w:top w:val="none" w:sz="0" w:space="0" w:color="auto"/>
        <w:left w:val="none" w:sz="0" w:space="0" w:color="auto"/>
        <w:bottom w:val="none" w:sz="0" w:space="0" w:color="auto"/>
        <w:right w:val="none" w:sz="0" w:space="0" w:color="auto"/>
      </w:divBdr>
    </w:div>
    <w:div w:id="54473950">
      <w:bodyDiv w:val="1"/>
      <w:marLeft w:val="0"/>
      <w:marRight w:val="0"/>
      <w:marTop w:val="0"/>
      <w:marBottom w:val="0"/>
      <w:divBdr>
        <w:top w:val="none" w:sz="0" w:space="0" w:color="auto"/>
        <w:left w:val="none" w:sz="0" w:space="0" w:color="auto"/>
        <w:bottom w:val="none" w:sz="0" w:space="0" w:color="auto"/>
        <w:right w:val="none" w:sz="0" w:space="0" w:color="auto"/>
      </w:divBdr>
    </w:div>
    <w:div w:id="54744477">
      <w:bodyDiv w:val="1"/>
      <w:marLeft w:val="0"/>
      <w:marRight w:val="0"/>
      <w:marTop w:val="0"/>
      <w:marBottom w:val="0"/>
      <w:divBdr>
        <w:top w:val="none" w:sz="0" w:space="0" w:color="auto"/>
        <w:left w:val="none" w:sz="0" w:space="0" w:color="auto"/>
        <w:bottom w:val="none" w:sz="0" w:space="0" w:color="auto"/>
        <w:right w:val="none" w:sz="0" w:space="0" w:color="auto"/>
      </w:divBdr>
    </w:div>
    <w:div w:id="54744912">
      <w:bodyDiv w:val="1"/>
      <w:marLeft w:val="0"/>
      <w:marRight w:val="0"/>
      <w:marTop w:val="0"/>
      <w:marBottom w:val="0"/>
      <w:divBdr>
        <w:top w:val="none" w:sz="0" w:space="0" w:color="auto"/>
        <w:left w:val="none" w:sz="0" w:space="0" w:color="auto"/>
        <w:bottom w:val="none" w:sz="0" w:space="0" w:color="auto"/>
        <w:right w:val="none" w:sz="0" w:space="0" w:color="auto"/>
      </w:divBdr>
    </w:div>
    <w:div w:id="55205116">
      <w:bodyDiv w:val="1"/>
      <w:marLeft w:val="0"/>
      <w:marRight w:val="0"/>
      <w:marTop w:val="0"/>
      <w:marBottom w:val="0"/>
      <w:divBdr>
        <w:top w:val="none" w:sz="0" w:space="0" w:color="auto"/>
        <w:left w:val="none" w:sz="0" w:space="0" w:color="auto"/>
        <w:bottom w:val="none" w:sz="0" w:space="0" w:color="auto"/>
        <w:right w:val="none" w:sz="0" w:space="0" w:color="auto"/>
      </w:divBdr>
    </w:div>
    <w:div w:id="55206170">
      <w:bodyDiv w:val="1"/>
      <w:marLeft w:val="0"/>
      <w:marRight w:val="0"/>
      <w:marTop w:val="0"/>
      <w:marBottom w:val="0"/>
      <w:divBdr>
        <w:top w:val="none" w:sz="0" w:space="0" w:color="auto"/>
        <w:left w:val="none" w:sz="0" w:space="0" w:color="auto"/>
        <w:bottom w:val="none" w:sz="0" w:space="0" w:color="auto"/>
        <w:right w:val="none" w:sz="0" w:space="0" w:color="auto"/>
      </w:divBdr>
    </w:div>
    <w:div w:id="56976130">
      <w:bodyDiv w:val="1"/>
      <w:marLeft w:val="0"/>
      <w:marRight w:val="0"/>
      <w:marTop w:val="0"/>
      <w:marBottom w:val="0"/>
      <w:divBdr>
        <w:top w:val="none" w:sz="0" w:space="0" w:color="auto"/>
        <w:left w:val="none" w:sz="0" w:space="0" w:color="auto"/>
        <w:bottom w:val="none" w:sz="0" w:space="0" w:color="auto"/>
        <w:right w:val="none" w:sz="0" w:space="0" w:color="auto"/>
      </w:divBdr>
    </w:div>
    <w:div w:id="57023556">
      <w:bodyDiv w:val="1"/>
      <w:marLeft w:val="0"/>
      <w:marRight w:val="0"/>
      <w:marTop w:val="0"/>
      <w:marBottom w:val="0"/>
      <w:divBdr>
        <w:top w:val="none" w:sz="0" w:space="0" w:color="auto"/>
        <w:left w:val="none" w:sz="0" w:space="0" w:color="auto"/>
        <w:bottom w:val="none" w:sz="0" w:space="0" w:color="auto"/>
        <w:right w:val="none" w:sz="0" w:space="0" w:color="auto"/>
      </w:divBdr>
    </w:div>
    <w:div w:id="57288212">
      <w:bodyDiv w:val="1"/>
      <w:marLeft w:val="0"/>
      <w:marRight w:val="0"/>
      <w:marTop w:val="0"/>
      <w:marBottom w:val="0"/>
      <w:divBdr>
        <w:top w:val="none" w:sz="0" w:space="0" w:color="auto"/>
        <w:left w:val="none" w:sz="0" w:space="0" w:color="auto"/>
        <w:bottom w:val="none" w:sz="0" w:space="0" w:color="auto"/>
        <w:right w:val="none" w:sz="0" w:space="0" w:color="auto"/>
      </w:divBdr>
    </w:div>
    <w:div w:id="57363895">
      <w:bodyDiv w:val="1"/>
      <w:marLeft w:val="0"/>
      <w:marRight w:val="0"/>
      <w:marTop w:val="0"/>
      <w:marBottom w:val="0"/>
      <w:divBdr>
        <w:top w:val="none" w:sz="0" w:space="0" w:color="auto"/>
        <w:left w:val="none" w:sz="0" w:space="0" w:color="auto"/>
        <w:bottom w:val="none" w:sz="0" w:space="0" w:color="auto"/>
        <w:right w:val="none" w:sz="0" w:space="0" w:color="auto"/>
      </w:divBdr>
    </w:div>
    <w:div w:id="57439568">
      <w:bodyDiv w:val="1"/>
      <w:marLeft w:val="0"/>
      <w:marRight w:val="0"/>
      <w:marTop w:val="0"/>
      <w:marBottom w:val="0"/>
      <w:divBdr>
        <w:top w:val="none" w:sz="0" w:space="0" w:color="auto"/>
        <w:left w:val="none" w:sz="0" w:space="0" w:color="auto"/>
        <w:bottom w:val="none" w:sz="0" w:space="0" w:color="auto"/>
        <w:right w:val="none" w:sz="0" w:space="0" w:color="auto"/>
      </w:divBdr>
    </w:div>
    <w:div w:id="57560799">
      <w:bodyDiv w:val="1"/>
      <w:marLeft w:val="0"/>
      <w:marRight w:val="0"/>
      <w:marTop w:val="0"/>
      <w:marBottom w:val="0"/>
      <w:divBdr>
        <w:top w:val="none" w:sz="0" w:space="0" w:color="auto"/>
        <w:left w:val="none" w:sz="0" w:space="0" w:color="auto"/>
        <w:bottom w:val="none" w:sz="0" w:space="0" w:color="auto"/>
        <w:right w:val="none" w:sz="0" w:space="0" w:color="auto"/>
      </w:divBdr>
    </w:div>
    <w:div w:id="57628180">
      <w:bodyDiv w:val="1"/>
      <w:marLeft w:val="0"/>
      <w:marRight w:val="0"/>
      <w:marTop w:val="0"/>
      <w:marBottom w:val="0"/>
      <w:divBdr>
        <w:top w:val="none" w:sz="0" w:space="0" w:color="auto"/>
        <w:left w:val="none" w:sz="0" w:space="0" w:color="auto"/>
        <w:bottom w:val="none" w:sz="0" w:space="0" w:color="auto"/>
        <w:right w:val="none" w:sz="0" w:space="0" w:color="auto"/>
      </w:divBdr>
    </w:div>
    <w:div w:id="58094555">
      <w:bodyDiv w:val="1"/>
      <w:marLeft w:val="0"/>
      <w:marRight w:val="0"/>
      <w:marTop w:val="0"/>
      <w:marBottom w:val="0"/>
      <w:divBdr>
        <w:top w:val="none" w:sz="0" w:space="0" w:color="auto"/>
        <w:left w:val="none" w:sz="0" w:space="0" w:color="auto"/>
        <w:bottom w:val="none" w:sz="0" w:space="0" w:color="auto"/>
        <w:right w:val="none" w:sz="0" w:space="0" w:color="auto"/>
      </w:divBdr>
    </w:div>
    <w:div w:id="58990362">
      <w:bodyDiv w:val="1"/>
      <w:marLeft w:val="0"/>
      <w:marRight w:val="0"/>
      <w:marTop w:val="0"/>
      <w:marBottom w:val="0"/>
      <w:divBdr>
        <w:top w:val="none" w:sz="0" w:space="0" w:color="auto"/>
        <w:left w:val="none" w:sz="0" w:space="0" w:color="auto"/>
        <w:bottom w:val="none" w:sz="0" w:space="0" w:color="auto"/>
        <w:right w:val="none" w:sz="0" w:space="0" w:color="auto"/>
      </w:divBdr>
    </w:div>
    <w:div w:id="59182528">
      <w:bodyDiv w:val="1"/>
      <w:marLeft w:val="0"/>
      <w:marRight w:val="0"/>
      <w:marTop w:val="0"/>
      <w:marBottom w:val="0"/>
      <w:divBdr>
        <w:top w:val="none" w:sz="0" w:space="0" w:color="auto"/>
        <w:left w:val="none" w:sz="0" w:space="0" w:color="auto"/>
        <w:bottom w:val="none" w:sz="0" w:space="0" w:color="auto"/>
        <w:right w:val="none" w:sz="0" w:space="0" w:color="auto"/>
      </w:divBdr>
    </w:div>
    <w:div w:id="59641274">
      <w:bodyDiv w:val="1"/>
      <w:marLeft w:val="0"/>
      <w:marRight w:val="0"/>
      <w:marTop w:val="0"/>
      <w:marBottom w:val="0"/>
      <w:divBdr>
        <w:top w:val="none" w:sz="0" w:space="0" w:color="auto"/>
        <w:left w:val="none" w:sz="0" w:space="0" w:color="auto"/>
        <w:bottom w:val="none" w:sz="0" w:space="0" w:color="auto"/>
        <w:right w:val="none" w:sz="0" w:space="0" w:color="auto"/>
      </w:divBdr>
    </w:div>
    <w:div w:id="59645089">
      <w:bodyDiv w:val="1"/>
      <w:marLeft w:val="0"/>
      <w:marRight w:val="0"/>
      <w:marTop w:val="0"/>
      <w:marBottom w:val="0"/>
      <w:divBdr>
        <w:top w:val="none" w:sz="0" w:space="0" w:color="auto"/>
        <w:left w:val="none" w:sz="0" w:space="0" w:color="auto"/>
        <w:bottom w:val="none" w:sz="0" w:space="0" w:color="auto"/>
        <w:right w:val="none" w:sz="0" w:space="0" w:color="auto"/>
      </w:divBdr>
    </w:div>
    <w:div w:id="59714450">
      <w:bodyDiv w:val="1"/>
      <w:marLeft w:val="0"/>
      <w:marRight w:val="0"/>
      <w:marTop w:val="0"/>
      <w:marBottom w:val="0"/>
      <w:divBdr>
        <w:top w:val="none" w:sz="0" w:space="0" w:color="auto"/>
        <w:left w:val="none" w:sz="0" w:space="0" w:color="auto"/>
        <w:bottom w:val="none" w:sz="0" w:space="0" w:color="auto"/>
        <w:right w:val="none" w:sz="0" w:space="0" w:color="auto"/>
      </w:divBdr>
    </w:div>
    <w:div w:id="59789850">
      <w:bodyDiv w:val="1"/>
      <w:marLeft w:val="0"/>
      <w:marRight w:val="0"/>
      <w:marTop w:val="0"/>
      <w:marBottom w:val="0"/>
      <w:divBdr>
        <w:top w:val="none" w:sz="0" w:space="0" w:color="auto"/>
        <w:left w:val="none" w:sz="0" w:space="0" w:color="auto"/>
        <w:bottom w:val="none" w:sz="0" w:space="0" w:color="auto"/>
        <w:right w:val="none" w:sz="0" w:space="0" w:color="auto"/>
      </w:divBdr>
    </w:div>
    <w:div w:id="59835460">
      <w:bodyDiv w:val="1"/>
      <w:marLeft w:val="0"/>
      <w:marRight w:val="0"/>
      <w:marTop w:val="0"/>
      <w:marBottom w:val="0"/>
      <w:divBdr>
        <w:top w:val="none" w:sz="0" w:space="0" w:color="auto"/>
        <w:left w:val="none" w:sz="0" w:space="0" w:color="auto"/>
        <w:bottom w:val="none" w:sz="0" w:space="0" w:color="auto"/>
        <w:right w:val="none" w:sz="0" w:space="0" w:color="auto"/>
      </w:divBdr>
    </w:div>
    <w:div w:id="60519532">
      <w:bodyDiv w:val="1"/>
      <w:marLeft w:val="0"/>
      <w:marRight w:val="0"/>
      <w:marTop w:val="0"/>
      <w:marBottom w:val="0"/>
      <w:divBdr>
        <w:top w:val="none" w:sz="0" w:space="0" w:color="auto"/>
        <w:left w:val="none" w:sz="0" w:space="0" w:color="auto"/>
        <w:bottom w:val="none" w:sz="0" w:space="0" w:color="auto"/>
        <w:right w:val="none" w:sz="0" w:space="0" w:color="auto"/>
      </w:divBdr>
    </w:div>
    <w:div w:id="61370856">
      <w:bodyDiv w:val="1"/>
      <w:marLeft w:val="0"/>
      <w:marRight w:val="0"/>
      <w:marTop w:val="0"/>
      <w:marBottom w:val="0"/>
      <w:divBdr>
        <w:top w:val="none" w:sz="0" w:space="0" w:color="auto"/>
        <w:left w:val="none" w:sz="0" w:space="0" w:color="auto"/>
        <w:bottom w:val="none" w:sz="0" w:space="0" w:color="auto"/>
        <w:right w:val="none" w:sz="0" w:space="0" w:color="auto"/>
      </w:divBdr>
    </w:div>
    <w:div w:id="61374299">
      <w:bodyDiv w:val="1"/>
      <w:marLeft w:val="0"/>
      <w:marRight w:val="0"/>
      <w:marTop w:val="0"/>
      <w:marBottom w:val="0"/>
      <w:divBdr>
        <w:top w:val="none" w:sz="0" w:space="0" w:color="auto"/>
        <w:left w:val="none" w:sz="0" w:space="0" w:color="auto"/>
        <w:bottom w:val="none" w:sz="0" w:space="0" w:color="auto"/>
        <w:right w:val="none" w:sz="0" w:space="0" w:color="auto"/>
      </w:divBdr>
    </w:div>
    <w:div w:id="61415498">
      <w:bodyDiv w:val="1"/>
      <w:marLeft w:val="0"/>
      <w:marRight w:val="0"/>
      <w:marTop w:val="0"/>
      <w:marBottom w:val="0"/>
      <w:divBdr>
        <w:top w:val="none" w:sz="0" w:space="0" w:color="auto"/>
        <w:left w:val="none" w:sz="0" w:space="0" w:color="auto"/>
        <w:bottom w:val="none" w:sz="0" w:space="0" w:color="auto"/>
        <w:right w:val="none" w:sz="0" w:space="0" w:color="auto"/>
      </w:divBdr>
    </w:div>
    <w:div w:id="61679264">
      <w:bodyDiv w:val="1"/>
      <w:marLeft w:val="0"/>
      <w:marRight w:val="0"/>
      <w:marTop w:val="0"/>
      <w:marBottom w:val="0"/>
      <w:divBdr>
        <w:top w:val="none" w:sz="0" w:space="0" w:color="auto"/>
        <w:left w:val="none" w:sz="0" w:space="0" w:color="auto"/>
        <w:bottom w:val="none" w:sz="0" w:space="0" w:color="auto"/>
        <w:right w:val="none" w:sz="0" w:space="0" w:color="auto"/>
      </w:divBdr>
    </w:div>
    <w:div w:id="61880535">
      <w:bodyDiv w:val="1"/>
      <w:marLeft w:val="0"/>
      <w:marRight w:val="0"/>
      <w:marTop w:val="0"/>
      <w:marBottom w:val="0"/>
      <w:divBdr>
        <w:top w:val="none" w:sz="0" w:space="0" w:color="auto"/>
        <w:left w:val="none" w:sz="0" w:space="0" w:color="auto"/>
        <w:bottom w:val="none" w:sz="0" w:space="0" w:color="auto"/>
        <w:right w:val="none" w:sz="0" w:space="0" w:color="auto"/>
      </w:divBdr>
    </w:div>
    <w:div w:id="62027672">
      <w:bodyDiv w:val="1"/>
      <w:marLeft w:val="0"/>
      <w:marRight w:val="0"/>
      <w:marTop w:val="0"/>
      <w:marBottom w:val="0"/>
      <w:divBdr>
        <w:top w:val="none" w:sz="0" w:space="0" w:color="auto"/>
        <w:left w:val="none" w:sz="0" w:space="0" w:color="auto"/>
        <w:bottom w:val="none" w:sz="0" w:space="0" w:color="auto"/>
        <w:right w:val="none" w:sz="0" w:space="0" w:color="auto"/>
      </w:divBdr>
    </w:div>
    <w:div w:id="62222089">
      <w:bodyDiv w:val="1"/>
      <w:marLeft w:val="0"/>
      <w:marRight w:val="0"/>
      <w:marTop w:val="0"/>
      <w:marBottom w:val="0"/>
      <w:divBdr>
        <w:top w:val="none" w:sz="0" w:space="0" w:color="auto"/>
        <w:left w:val="none" w:sz="0" w:space="0" w:color="auto"/>
        <w:bottom w:val="none" w:sz="0" w:space="0" w:color="auto"/>
        <w:right w:val="none" w:sz="0" w:space="0" w:color="auto"/>
      </w:divBdr>
    </w:div>
    <w:div w:id="62333545">
      <w:bodyDiv w:val="1"/>
      <w:marLeft w:val="0"/>
      <w:marRight w:val="0"/>
      <w:marTop w:val="0"/>
      <w:marBottom w:val="0"/>
      <w:divBdr>
        <w:top w:val="none" w:sz="0" w:space="0" w:color="auto"/>
        <w:left w:val="none" w:sz="0" w:space="0" w:color="auto"/>
        <w:bottom w:val="none" w:sz="0" w:space="0" w:color="auto"/>
        <w:right w:val="none" w:sz="0" w:space="0" w:color="auto"/>
      </w:divBdr>
    </w:div>
    <w:div w:id="62528152">
      <w:bodyDiv w:val="1"/>
      <w:marLeft w:val="0"/>
      <w:marRight w:val="0"/>
      <w:marTop w:val="0"/>
      <w:marBottom w:val="0"/>
      <w:divBdr>
        <w:top w:val="none" w:sz="0" w:space="0" w:color="auto"/>
        <w:left w:val="none" w:sz="0" w:space="0" w:color="auto"/>
        <w:bottom w:val="none" w:sz="0" w:space="0" w:color="auto"/>
        <w:right w:val="none" w:sz="0" w:space="0" w:color="auto"/>
      </w:divBdr>
    </w:div>
    <w:div w:id="62607584">
      <w:bodyDiv w:val="1"/>
      <w:marLeft w:val="0"/>
      <w:marRight w:val="0"/>
      <w:marTop w:val="0"/>
      <w:marBottom w:val="0"/>
      <w:divBdr>
        <w:top w:val="none" w:sz="0" w:space="0" w:color="auto"/>
        <w:left w:val="none" w:sz="0" w:space="0" w:color="auto"/>
        <w:bottom w:val="none" w:sz="0" w:space="0" w:color="auto"/>
        <w:right w:val="none" w:sz="0" w:space="0" w:color="auto"/>
      </w:divBdr>
    </w:div>
    <w:div w:id="62679347">
      <w:bodyDiv w:val="1"/>
      <w:marLeft w:val="0"/>
      <w:marRight w:val="0"/>
      <w:marTop w:val="0"/>
      <w:marBottom w:val="0"/>
      <w:divBdr>
        <w:top w:val="none" w:sz="0" w:space="0" w:color="auto"/>
        <w:left w:val="none" w:sz="0" w:space="0" w:color="auto"/>
        <w:bottom w:val="none" w:sz="0" w:space="0" w:color="auto"/>
        <w:right w:val="none" w:sz="0" w:space="0" w:color="auto"/>
      </w:divBdr>
    </w:div>
    <w:div w:id="63264503">
      <w:bodyDiv w:val="1"/>
      <w:marLeft w:val="0"/>
      <w:marRight w:val="0"/>
      <w:marTop w:val="0"/>
      <w:marBottom w:val="0"/>
      <w:divBdr>
        <w:top w:val="none" w:sz="0" w:space="0" w:color="auto"/>
        <w:left w:val="none" w:sz="0" w:space="0" w:color="auto"/>
        <w:bottom w:val="none" w:sz="0" w:space="0" w:color="auto"/>
        <w:right w:val="none" w:sz="0" w:space="0" w:color="auto"/>
      </w:divBdr>
    </w:div>
    <w:div w:id="63453481">
      <w:bodyDiv w:val="1"/>
      <w:marLeft w:val="0"/>
      <w:marRight w:val="0"/>
      <w:marTop w:val="0"/>
      <w:marBottom w:val="0"/>
      <w:divBdr>
        <w:top w:val="none" w:sz="0" w:space="0" w:color="auto"/>
        <w:left w:val="none" w:sz="0" w:space="0" w:color="auto"/>
        <w:bottom w:val="none" w:sz="0" w:space="0" w:color="auto"/>
        <w:right w:val="none" w:sz="0" w:space="0" w:color="auto"/>
      </w:divBdr>
    </w:div>
    <w:div w:id="63914699">
      <w:bodyDiv w:val="1"/>
      <w:marLeft w:val="0"/>
      <w:marRight w:val="0"/>
      <w:marTop w:val="0"/>
      <w:marBottom w:val="0"/>
      <w:divBdr>
        <w:top w:val="none" w:sz="0" w:space="0" w:color="auto"/>
        <w:left w:val="none" w:sz="0" w:space="0" w:color="auto"/>
        <w:bottom w:val="none" w:sz="0" w:space="0" w:color="auto"/>
        <w:right w:val="none" w:sz="0" w:space="0" w:color="auto"/>
      </w:divBdr>
    </w:div>
    <w:div w:id="64302061">
      <w:bodyDiv w:val="1"/>
      <w:marLeft w:val="0"/>
      <w:marRight w:val="0"/>
      <w:marTop w:val="0"/>
      <w:marBottom w:val="0"/>
      <w:divBdr>
        <w:top w:val="none" w:sz="0" w:space="0" w:color="auto"/>
        <w:left w:val="none" w:sz="0" w:space="0" w:color="auto"/>
        <w:bottom w:val="none" w:sz="0" w:space="0" w:color="auto"/>
        <w:right w:val="none" w:sz="0" w:space="0" w:color="auto"/>
      </w:divBdr>
    </w:div>
    <w:div w:id="64374808">
      <w:bodyDiv w:val="1"/>
      <w:marLeft w:val="0"/>
      <w:marRight w:val="0"/>
      <w:marTop w:val="0"/>
      <w:marBottom w:val="0"/>
      <w:divBdr>
        <w:top w:val="none" w:sz="0" w:space="0" w:color="auto"/>
        <w:left w:val="none" w:sz="0" w:space="0" w:color="auto"/>
        <w:bottom w:val="none" w:sz="0" w:space="0" w:color="auto"/>
        <w:right w:val="none" w:sz="0" w:space="0" w:color="auto"/>
      </w:divBdr>
    </w:div>
    <w:div w:id="64500374">
      <w:bodyDiv w:val="1"/>
      <w:marLeft w:val="0"/>
      <w:marRight w:val="0"/>
      <w:marTop w:val="0"/>
      <w:marBottom w:val="0"/>
      <w:divBdr>
        <w:top w:val="none" w:sz="0" w:space="0" w:color="auto"/>
        <w:left w:val="none" w:sz="0" w:space="0" w:color="auto"/>
        <w:bottom w:val="none" w:sz="0" w:space="0" w:color="auto"/>
        <w:right w:val="none" w:sz="0" w:space="0" w:color="auto"/>
      </w:divBdr>
    </w:div>
    <w:div w:id="64845102">
      <w:bodyDiv w:val="1"/>
      <w:marLeft w:val="0"/>
      <w:marRight w:val="0"/>
      <w:marTop w:val="0"/>
      <w:marBottom w:val="0"/>
      <w:divBdr>
        <w:top w:val="none" w:sz="0" w:space="0" w:color="auto"/>
        <w:left w:val="none" w:sz="0" w:space="0" w:color="auto"/>
        <w:bottom w:val="none" w:sz="0" w:space="0" w:color="auto"/>
        <w:right w:val="none" w:sz="0" w:space="0" w:color="auto"/>
      </w:divBdr>
    </w:div>
    <w:div w:id="64911708">
      <w:bodyDiv w:val="1"/>
      <w:marLeft w:val="0"/>
      <w:marRight w:val="0"/>
      <w:marTop w:val="0"/>
      <w:marBottom w:val="0"/>
      <w:divBdr>
        <w:top w:val="none" w:sz="0" w:space="0" w:color="auto"/>
        <w:left w:val="none" w:sz="0" w:space="0" w:color="auto"/>
        <w:bottom w:val="none" w:sz="0" w:space="0" w:color="auto"/>
        <w:right w:val="none" w:sz="0" w:space="0" w:color="auto"/>
      </w:divBdr>
    </w:div>
    <w:div w:id="65034742">
      <w:bodyDiv w:val="1"/>
      <w:marLeft w:val="0"/>
      <w:marRight w:val="0"/>
      <w:marTop w:val="0"/>
      <w:marBottom w:val="0"/>
      <w:divBdr>
        <w:top w:val="none" w:sz="0" w:space="0" w:color="auto"/>
        <w:left w:val="none" w:sz="0" w:space="0" w:color="auto"/>
        <w:bottom w:val="none" w:sz="0" w:space="0" w:color="auto"/>
        <w:right w:val="none" w:sz="0" w:space="0" w:color="auto"/>
      </w:divBdr>
    </w:div>
    <w:div w:id="65155589">
      <w:bodyDiv w:val="1"/>
      <w:marLeft w:val="0"/>
      <w:marRight w:val="0"/>
      <w:marTop w:val="0"/>
      <w:marBottom w:val="0"/>
      <w:divBdr>
        <w:top w:val="none" w:sz="0" w:space="0" w:color="auto"/>
        <w:left w:val="none" w:sz="0" w:space="0" w:color="auto"/>
        <w:bottom w:val="none" w:sz="0" w:space="0" w:color="auto"/>
        <w:right w:val="none" w:sz="0" w:space="0" w:color="auto"/>
      </w:divBdr>
    </w:div>
    <w:div w:id="65498602">
      <w:bodyDiv w:val="1"/>
      <w:marLeft w:val="0"/>
      <w:marRight w:val="0"/>
      <w:marTop w:val="0"/>
      <w:marBottom w:val="0"/>
      <w:divBdr>
        <w:top w:val="none" w:sz="0" w:space="0" w:color="auto"/>
        <w:left w:val="none" w:sz="0" w:space="0" w:color="auto"/>
        <w:bottom w:val="none" w:sz="0" w:space="0" w:color="auto"/>
        <w:right w:val="none" w:sz="0" w:space="0" w:color="auto"/>
      </w:divBdr>
    </w:div>
    <w:div w:id="65542248">
      <w:bodyDiv w:val="1"/>
      <w:marLeft w:val="0"/>
      <w:marRight w:val="0"/>
      <w:marTop w:val="0"/>
      <w:marBottom w:val="0"/>
      <w:divBdr>
        <w:top w:val="none" w:sz="0" w:space="0" w:color="auto"/>
        <w:left w:val="none" w:sz="0" w:space="0" w:color="auto"/>
        <w:bottom w:val="none" w:sz="0" w:space="0" w:color="auto"/>
        <w:right w:val="none" w:sz="0" w:space="0" w:color="auto"/>
      </w:divBdr>
    </w:div>
    <w:div w:id="65685473">
      <w:bodyDiv w:val="1"/>
      <w:marLeft w:val="0"/>
      <w:marRight w:val="0"/>
      <w:marTop w:val="0"/>
      <w:marBottom w:val="0"/>
      <w:divBdr>
        <w:top w:val="none" w:sz="0" w:space="0" w:color="auto"/>
        <w:left w:val="none" w:sz="0" w:space="0" w:color="auto"/>
        <w:bottom w:val="none" w:sz="0" w:space="0" w:color="auto"/>
        <w:right w:val="none" w:sz="0" w:space="0" w:color="auto"/>
      </w:divBdr>
    </w:div>
    <w:div w:id="65807672">
      <w:bodyDiv w:val="1"/>
      <w:marLeft w:val="0"/>
      <w:marRight w:val="0"/>
      <w:marTop w:val="0"/>
      <w:marBottom w:val="0"/>
      <w:divBdr>
        <w:top w:val="none" w:sz="0" w:space="0" w:color="auto"/>
        <w:left w:val="none" w:sz="0" w:space="0" w:color="auto"/>
        <w:bottom w:val="none" w:sz="0" w:space="0" w:color="auto"/>
        <w:right w:val="none" w:sz="0" w:space="0" w:color="auto"/>
      </w:divBdr>
    </w:div>
    <w:div w:id="65955872">
      <w:bodyDiv w:val="1"/>
      <w:marLeft w:val="0"/>
      <w:marRight w:val="0"/>
      <w:marTop w:val="0"/>
      <w:marBottom w:val="0"/>
      <w:divBdr>
        <w:top w:val="none" w:sz="0" w:space="0" w:color="auto"/>
        <w:left w:val="none" w:sz="0" w:space="0" w:color="auto"/>
        <w:bottom w:val="none" w:sz="0" w:space="0" w:color="auto"/>
        <w:right w:val="none" w:sz="0" w:space="0" w:color="auto"/>
      </w:divBdr>
    </w:div>
    <w:div w:id="66343745">
      <w:bodyDiv w:val="1"/>
      <w:marLeft w:val="0"/>
      <w:marRight w:val="0"/>
      <w:marTop w:val="0"/>
      <w:marBottom w:val="0"/>
      <w:divBdr>
        <w:top w:val="none" w:sz="0" w:space="0" w:color="auto"/>
        <w:left w:val="none" w:sz="0" w:space="0" w:color="auto"/>
        <w:bottom w:val="none" w:sz="0" w:space="0" w:color="auto"/>
        <w:right w:val="none" w:sz="0" w:space="0" w:color="auto"/>
      </w:divBdr>
    </w:div>
    <w:div w:id="66877739">
      <w:bodyDiv w:val="1"/>
      <w:marLeft w:val="0"/>
      <w:marRight w:val="0"/>
      <w:marTop w:val="0"/>
      <w:marBottom w:val="0"/>
      <w:divBdr>
        <w:top w:val="none" w:sz="0" w:space="0" w:color="auto"/>
        <w:left w:val="none" w:sz="0" w:space="0" w:color="auto"/>
        <w:bottom w:val="none" w:sz="0" w:space="0" w:color="auto"/>
        <w:right w:val="none" w:sz="0" w:space="0" w:color="auto"/>
      </w:divBdr>
    </w:div>
    <w:div w:id="67004728">
      <w:bodyDiv w:val="1"/>
      <w:marLeft w:val="0"/>
      <w:marRight w:val="0"/>
      <w:marTop w:val="0"/>
      <w:marBottom w:val="0"/>
      <w:divBdr>
        <w:top w:val="none" w:sz="0" w:space="0" w:color="auto"/>
        <w:left w:val="none" w:sz="0" w:space="0" w:color="auto"/>
        <w:bottom w:val="none" w:sz="0" w:space="0" w:color="auto"/>
        <w:right w:val="none" w:sz="0" w:space="0" w:color="auto"/>
      </w:divBdr>
    </w:div>
    <w:div w:id="67120876">
      <w:bodyDiv w:val="1"/>
      <w:marLeft w:val="0"/>
      <w:marRight w:val="0"/>
      <w:marTop w:val="0"/>
      <w:marBottom w:val="0"/>
      <w:divBdr>
        <w:top w:val="none" w:sz="0" w:space="0" w:color="auto"/>
        <w:left w:val="none" w:sz="0" w:space="0" w:color="auto"/>
        <w:bottom w:val="none" w:sz="0" w:space="0" w:color="auto"/>
        <w:right w:val="none" w:sz="0" w:space="0" w:color="auto"/>
      </w:divBdr>
    </w:div>
    <w:div w:id="67656228">
      <w:bodyDiv w:val="1"/>
      <w:marLeft w:val="0"/>
      <w:marRight w:val="0"/>
      <w:marTop w:val="0"/>
      <w:marBottom w:val="0"/>
      <w:divBdr>
        <w:top w:val="none" w:sz="0" w:space="0" w:color="auto"/>
        <w:left w:val="none" w:sz="0" w:space="0" w:color="auto"/>
        <w:bottom w:val="none" w:sz="0" w:space="0" w:color="auto"/>
        <w:right w:val="none" w:sz="0" w:space="0" w:color="auto"/>
      </w:divBdr>
    </w:div>
    <w:div w:id="67728940">
      <w:bodyDiv w:val="1"/>
      <w:marLeft w:val="0"/>
      <w:marRight w:val="0"/>
      <w:marTop w:val="0"/>
      <w:marBottom w:val="0"/>
      <w:divBdr>
        <w:top w:val="none" w:sz="0" w:space="0" w:color="auto"/>
        <w:left w:val="none" w:sz="0" w:space="0" w:color="auto"/>
        <w:bottom w:val="none" w:sz="0" w:space="0" w:color="auto"/>
        <w:right w:val="none" w:sz="0" w:space="0" w:color="auto"/>
      </w:divBdr>
    </w:div>
    <w:div w:id="68236037">
      <w:bodyDiv w:val="1"/>
      <w:marLeft w:val="0"/>
      <w:marRight w:val="0"/>
      <w:marTop w:val="0"/>
      <w:marBottom w:val="0"/>
      <w:divBdr>
        <w:top w:val="none" w:sz="0" w:space="0" w:color="auto"/>
        <w:left w:val="none" w:sz="0" w:space="0" w:color="auto"/>
        <w:bottom w:val="none" w:sz="0" w:space="0" w:color="auto"/>
        <w:right w:val="none" w:sz="0" w:space="0" w:color="auto"/>
      </w:divBdr>
    </w:div>
    <w:div w:id="68239667">
      <w:bodyDiv w:val="1"/>
      <w:marLeft w:val="0"/>
      <w:marRight w:val="0"/>
      <w:marTop w:val="0"/>
      <w:marBottom w:val="0"/>
      <w:divBdr>
        <w:top w:val="none" w:sz="0" w:space="0" w:color="auto"/>
        <w:left w:val="none" w:sz="0" w:space="0" w:color="auto"/>
        <w:bottom w:val="none" w:sz="0" w:space="0" w:color="auto"/>
        <w:right w:val="none" w:sz="0" w:space="0" w:color="auto"/>
      </w:divBdr>
    </w:div>
    <w:div w:id="68307374">
      <w:bodyDiv w:val="1"/>
      <w:marLeft w:val="0"/>
      <w:marRight w:val="0"/>
      <w:marTop w:val="0"/>
      <w:marBottom w:val="0"/>
      <w:divBdr>
        <w:top w:val="none" w:sz="0" w:space="0" w:color="auto"/>
        <w:left w:val="none" w:sz="0" w:space="0" w:color="auto"/>
        <w:bottom w:val="none" w:sz="0" w:space="0" w:color="auto"/>
        <w:right w:val="none" w:sz="0" w:space="0" w:color="auto"/>
      </w:divBdr>
    </w:div>
    <w:div w:id="68626427">
      <w:bodyDiv w:val="1"/>
      <w:marLeft w:val="0"/>
      <w:marRight w:val="0"/>
      <w:marTop w:val="0"/>
      <w:marBottom w:val="0"/>
      <w:divBdr>
        <w:top w:val="none" w:sz="0" w:space="0" w:color="auto"/>
        <w:left w:val="none" w:sz="0" w:space="0" w:color="auto"/>
        <w:bottom w:val="none" w:sz="0" w:space="0" w:color="auto"/>
        <w:right w:val="none" w:sz="0" w:space="0" w:color="auto"/>
      </w:divBdr>
    </w:div>
    <w:div w:id="68962434">
      <w:bodyDiv w:val="1"/>
      <w:marLeft w:val="0"/>
      <w:marRight w:val="0"/>
      <w:marTop w:val="0"/>
      <w:marBottom w:val="0"/>
      <w:divBdr>
        <w:top w:val="none" w:sz="0" w:space="0" w:color="auto"/>
        <w:left w:val="none" w:sz="0" w:space="0" w:color="auto"/>
        <w:bottom w:val="none" w:sz="0" w:space="0" w:color="auto"/>
        <w:right w:val="none" w:sz="0" w:space="0" w:color="auto"/>
      </w:divBdr>
    </w:div>
    <w:div w:id="69087285">
      <w:bodyDiv w:val="1"/>
      <w:marLeft w:val="0"/>
      <w:marRight w:val="0"/>
      <w:marTop w:val="0"/>
      <w:marBottom w:val="0"/>
      <w:divBdr>
        <w:top w:val="none" w:sz="0" w:space="0" w:color="auto"/>
        <w:left w:val="none" w:sz="0" w:space="0" w:color="auto"/>
        <w:bottom w:val="none" w:sz="0" w:space="0" w:color="auto"/>
        <w:right w:val="none" w:sz="0" w:space="0" w:color="auto"/>
      </w:divBdr>
    </w:div>
    <w:div w:id="69235523">
      <w:bodyDiv w:val="1"/>
      <w:marLeft w:val="0"/>
      <w:marRight w:val="0"/>
      <w:marTop w:val="0"/>
      <w:marBottom w:val="0"/>
      <w:divBdr>
        <w:top w:val="none" w:sz="0" w:space="0" w:color="auto"/>
        <w:left w:val="none" w:sz="0" w:space="0" w:color="auto"/>
        <w:bottom w:val="none" w:sz="0" w:space="0" w:color="auto"/>
        <w:right w:val="none" w:sz="0" w:space="0" w:color="auto"/>
      </w:divBdr>
    </w:div>
    <w:div w:id="69236370">
      <w:bodyDiv w:val="1"/>
      <w:marLeft w:val="0"/>
      <w:marRight w:val="0"/>
      <w:marTop w:val="0"/>
      <w:marBottom w:val="0"/>
      <w:divBdr>
        <w:top w:val="none" w:sz="0" w:space="0" w:color="auto"/>
        <w:left w:val="none" w:sz="0" w:space="0" w:color="auto"/>
        <w:bottom w:val="none" w:sz="0" w:space="0" w:color="auto"/>
        <w:right w:val="none" w:sz="0" w:space="0" w:color="auto"/>
      </w:divBdr>
    </w:div>
    <w:div w:id="69471569">
      <w:bodyDiv w:val="1"/>
      <w:marLeft w:val="0"/>
      <w:marRight w:val="0"/>
      <w:marTop w:val="0"/>
      <w:marBottom w:val="0"/>
      <w:divBdr>
        <w:top w:val="none" w:sz="0" w:space="0" w:color="auto"/>
        <w:left w:val="none" w:sz="0" w:space="0" w:color="auto"/>
        <w:bottom w:val="none" w:sz="0" w:space="0" w:color="auto"/>
        <w:right w:val="none" w:sz="0" w:space="0" w:color="auto"/>
      </w:divBdr>
    </w:div>
    <w:div w:id="69667525">
      <w:bodyDiv w:val="1"/>
      <w:marLeft w:val="0"/>
      <w:marRight w:val="0"/>
      <w:marTop w:val="0"/>
      <w:marBottom w:val="0"/>
      <w:divBdr>
        <w:top w:val="none" w:sz="0" w:space="0" w:color="auto"/>
        <w:left w:val="none" w:sz="0" w:space="0" w:color="auto"/>
        <w:bottom w:val="none" w:sz="0" w:space="0" w:color="auto"/>
        <w:right w:val="none" w:sz="0" w:space="0" w:color="auto"/>
      </w:divBdr>
    </w:div>
    <w:div w:id="70741961">
      <w:bodyDiv w:val="1"/>
      <w:marLeft w:val="0"/>
      <w:marRight w:val="0"/>
      <w:marTop w:val="0"/>
      <w:marBottom w:val="0"/>
      <w:divBdr>
        <w:top w:val="none" w:sz="0" w:space="0" w:color="auto"/>
        <w:left w:val="none" w:sz="0" w:space="0" w:color="auto"/>
        <w:bottom w:val="none" w:sz="0" w:space="0" w:color="auto"/>
        <w:right w:val="none" w:sz="0" w:space="0" w:color="auto"/>
      </w:divBdr>
    </w:div>
    <w:div w:id="71045054">
      <w:bodyDiv w:val="1"/>
      <w:marLeft w:val="0"/>
      <w:marRight w:val="0"/>
      <w:marTop w:val="0"/>
      <w:marBottom w:val="0"/>
      <w:divBdr>
        <w:top w:val="none" w:sz="0" w:space="0" w:color="auto"/>
        <w:left w:val="none" w:sz="0" w:space="0" w:color="auto"/>
        <w:bottom w:val="none" w:sz="0" w:space="0" w:color="auto"/>
        <w:right w:val="none" w:sz="0" w:space="0" w:color="auto"/>
      </w:divBdr>
    </w:div>
    <w:div w:id="71438223">
      <w:bodyDiv w:val="1"/>
      <w:marLeft w:val="0"/>
      <w:marRight w:val="0"/>
      <w:marTop w:val="0"/>
      <w:marBottom w:val="0"/>
      <w:divBdr>
        <w:top w:val="none" w:sz="0" w:space="0" w:color="auto"/>
        <w:left w:val="none" w:sz="0" w:space="0" w:color="auto"/>
        <w:bottom w:val="none" w:sz="0" w:space="0" w:color="auto"/>
        <w:right w:val="none" w:sz="0" w:space="0" w:color="auto"/>
      </w:divBdr>
    </w:div>
    <w:div w:id="71661327">
      <w:bodyDiv w:val="1"/>
      <w:marLeft w:val="0"/>
      <w:marRight w:val="0"/>
      <w:marTop w:val="0"/>
      <w:marBottom w:val="0"/>
      <w:divBdr>
        <w:top w:val="none" w:sz="0" w:space="0" w:color="auto"/>
        <w:left w:val="none" w:sz="0" w:space="0" w:color="auto"/>
        <w:bottom w:val="none" w:sz="0" w:space="0" w:color="auto"/>
        <w:right w:val="none" w:sz="0" w:space="0" w:color="auto"/>
      </w:divBdr>
    </w:div>
    <w:div w:id="71700898">
      <w:bodyDiv w:val="1"/>
      <w:marLeft w:val="0"/>
      <w:marRight w:val="0"/>
      <w:marTop w:val="0"/>
      <w:marBottom w:val="0"/>
      <w:divBdr>
        <w:top w:val="none" w:sz="0" w:space="0" w:color="auto"/>
        <w:left w:val="none" w:sz="0" w:space="0" w:color="auto"/>
        <w:bottom w:val="none" w:sz="0" w:space="0" w:color="auto"/>
        <w:right w:val="none" w:sz="0" w:space="0" w:color="auto"/>
      </w:divBdr>
    </w:div>
    <w:div w:id="71775533">
      <w:bodyDiv w:val="1"/>
      <w:marLeft w:val="0"/>
      <w:marRight w:val="0"/>
      <w:marTop w:val="0"/>
      <w:marBottom w:val="0"/>
      <w:divBdr>
        <w:top w:val="none" w:sz="0" w:space="0" w:color="auto"/>
        <w:left w:val="none" w:sz="0" w:space="0" w:color="auto"/>
        <w:bottom w:val="none" w:sz="0" w:space="0" w:color="auto"/>
        <w:right w:val="none" w:sz="0" w:space="0" w:color="auto"/>
      </w:divBdr>
    </w:div>
    <w:div w:id="72051358">
      <w:bodyDiv w:val="1"/>
      <w:marLeft w:val="0"/>
      <w:marRight w:val="0"/>
      <w:marTop w:val="0"/>
      <w:marBottom w:val="0"/>
      <w:divBdr>
        <w:top w:val="none" w:sz="0" w:space="0" w:color="auto"/>
        <w:left w:val="none" w:sz="0" w:space="0" w:color="auto"/>
        <w:bottom w:val="none" w:sz="0" w:space="0" w:color="auto"/>
        <w:right w:val="none" w:sz="0" w:space="0" w:color="auto"/>
      </w:divBdr>
    </w:div>
    <w:div w:id="72746716">
      <w:bodyDiv w:val="1"/>
      <w:marLeft w:val="0"/>
      <w:marRight w:val="0"/>
      <w:marTop w:val="0"/>
      <w:marBottom w:val="0"/>
      <w:divBdr>
        <w:top w:val="none" w:sz="0" w:space="0" w:color="auto"/>
        <w:left w:val="none" w:sz="0" w:space="0" w:color="auto"/>
        <w:bottom w:val="none" w:sz="0" w:space="0" w:color="auto"/>
        <w:right w:val="none" w:sz="0" w:space="0" w:color="auto"/>
      </w:divBdr>
    </w:div>
    <w:div w:id="73279761">
      <w:bodyDiv w:val="1"/>
      <w:marLeft w:val="0"/>
      <w:marRight w:val="0"/>
      <w:marTop w:val="0"/>
      <w:marBottom w:val="0"/>
      <w:divBdr>
        <w:top w:val="none" w:sz="0" w:space="0" w:color="auto"/>
        <w:left w:val="none" w:sz="0" w:space="0" w:color="auto"/>
        <w:bottom w:val="none" w:sz="0" w:space="0" w:color="auto"/>
        <w:right w:val="none" w:sz="0" w:space="0" w:color="auto"/>
      </w:divBdr>
    </w:div>
    <w:div w:id="73553204">
      <w:bodyDiv w:val="1"/>
      <w:marLeft w:val="0"/>
      <w:marRight w:val="0"/>
      <w:marTop w:val="0"/>
      <w:marBottom w:val="0"/>
      <w:divBdr>
        <w:top w:val="none" w:sz="0" w:space="0" w:color="auto"/>
        <w:left w:val="none" w:sz="0" w:space="0" w:color="auto"/>
        <w:bottom w:val="none" w:sz="0" w:space="0" w:color="auto"/>
        <w:right w:val="none" w:sz="0" w:space="0" w:color="auto"/>
      </w:divBdr>
    </w:div>
    <w:div w:id="74130035">
      <w:bodyDiv w:val="1"/>
      <w:marLeft w:val="0"/>
      <w:marRight w:val="0"/>
      <w:marTop w:val="0"/>
      <w:marBottom w:val="0"/>
      <w:divBdr>
        <w:top w:val="none" w:sz="0" w:space="0" w:color="auto"/>
        <w:left w:val="none" w:sz="0" w:space="0" w:color="auto"/>
        <w:bottom w:val="none" w:sz="0" w:space="0" w:color="auto"/>
        <w:right w:val="none" w:sz="0" w:space="0" w:color="auto"/>
      </w:divBdr>
    </w:div>
    <w:div w:id="74590765">
      <w:bodyDiv w:val="1"/>
      <w:marLeft w:val="0"/>
      <w:marRight w:val="0"/>
      <w:marTop w:val="0"/>
      <w:marBottom w:val="0"/>
      <w:divBdr>
        <w:top w:val="none" w:sz="0" w:space="0" w:color="auto"/>
        <w:left w:val="none" w:sz="0" w:space="0" w:color="auto"/>
        <w:bottom w:val="none" w:sz="0" w:space="0" w:color="auto"/>
        <w:right w:val="none" w:sz="0" w:space="0" w:color="auto"/>
      </w:divBdr>
    </w:div>
    <w:div w:id="74743773">
      <w:bodyDiv w:val="1"/>
      <w:marLeft w:val="0"/>
      <w:marRight w:val="0"/>
      <w:marTop w:val="0"/>
      <w:marBottom w:val="0"/>
      <w:divBdr>
        <w:top w:val="none" w:sz="0" w:space="0" w:color="auto"/>
        <w:left w:val="none" w:sz="0" w:space="0" w:color="auto"/>
        <w:bottom w:val="none" w:sz="0" w:space="0" w:color="auto"/>
        <w:right w:val="none" w:sz="0" w:space="0" w:color="auto"/>
      </w:divBdr>
    </w:div>
    <w:div w:id="74791595">
      <w:bodyDiv w:val="1"/>
      <w:marLeft w:val="0"/>
      <w:marRight w:val="0"/>
      <w:marTop w:val="0"/>
      <w:marBottom w:val="0"/>
      <w:divBdr>
        <w:top w:val="none" w:sz="0" w:space="0" w:color="auto"/>
        <w:left w:val="none" w:sz="0" w:space="0" w:color="auto"/>
        <w:bottom w:val="none" w:sz="0" w:space="0" w:color="auto"/>
        <w:right w:val="none" w:sz="0" w:space="0" w:color="auto"/>
      </w:divBdr>
    </w:div>
    <w:div w:id="75056438">
      <w:bodyDiv w:val="1"/>
      <w:marLeft w:val="0"/>
      <w:marRight w:val="0"/>
      <w:marTop w:val="0"/>
      <w:marBottom w:val="0"/>
      <w:divBdr>
        <w:top w:val="none" w:sz="0" w:space="0" w:color="auto"/>
        <w:left w:val="none" w:sz="0" w:space="0" w:color="auto"/>
        <w:bottom w:val="none" w:sz="0" w:space="0" w:color="auto"/>
        <w:right w:val="none" w:sz="0" w:space="0" w:color="auto"/>
      </w:divBdr>
    </w:div>
    <w:div w:id="75131977">
      <w:bodyDiv w:val="1"/>
      <w:marLeft w:val="0"/>
      <w:marRight w:val="0"/>
      <w:marTop w:val="0"/>
      <w:marBottom w:val="0"/>
      <w:divBdr>
        <w:top w:val="none" w:sz="0" w:space="0" w:color="auto"/>
        <w:left w:val="none" w:sz="0" w:space="0" w:color="auto"/>
        <w:bottom w:val="none" w:sz="0" w:space="0" w:color="auto"/>
        <w:right w:val="none" w:sz="0" w:space="0" w:color="auto"/>
      </w:divBdr>
    </w:div>
    <w:div w:id="75323106">
      <w:bodyDiv w:val="1"/>
      <w:marLeft w:val="0"/>
      <w:marRight w:val="0"/>
      <w:marTop w:val="0"/>
      <w:marBottom w:val="0"/>
      <w:divBdr>
        <w:top w:val="none" w:sz="0" w:space="0" w:color="auto"/>
        <w:left w:val="none" w:sz="0" w:space="0" w:color="auto"/>
        <w:bottom w:val="none" w:sz="0" w:space="0" w:color="auto"/>
        <w:right w:val="none" w:sz="0" w:space="0" w:color="auto"/>
      </w:divBdr>
    </w:div>
    <w:div w:id="75323159">
      <w:bodyDiv w:val="1"/>
      <w:marLeft w:val="0"/>
      <w:marRight w:val="0"/>
      <w:marTop w:val="0"/>
      <w:marBottom w:val="0"/>
      <w:divBdr>
        <w:top w:val="none" w:sz="0" w:space="0" w:color="auto"/>
        <w:left w:val="none" w:sz="0" w:space="0" w:color="auto"/>
        <w:bottom w:val="none" w:sz="0" w:space="0" w:color="auto"/>
        <w:right w:val="none" w:sz="0" w:space="0" w:color="auto"/>
      </w:divBdr>
    </w:div>
    <w:div w:id="75784522">
      <w:bodyDiv w:val="1"/>
      <w:marLeft w:val="0"/>
      <w:marRight w:val="0"/>
      <w:marTop w:val="0"/>
      <w:marBottom w:val="0"/>
      <w:divBdr>
        <w:top w:val="none" w:sz="0" w:space="0" w:color="auto"/>
        <w:left w:val="none" w:sz="0" w:space="0" w:color="auto"/>
        <w:bottom w:val="none" w:sz="0" w:space="0" w:color="auto"/>
        <w:right w:val="none" w:sz="0" w:space="0" w:color="auto"/>
      </w:divBdr>
    </w:div>
    <w:div w:id="76098105">
      <w:bodyDiv w:val="1"/>
      <w:marLeft w:val="0"/>
      <w:marRight w:val="0"/>
      <w:marTop w:val="0"/>
      <w:marBottom w:val="0"/>
      <w:divBdr>
        <w:top w:val="none" w:sz="0" w:space="0" w:color="auto"/>
        <w:left w:val="none" w:sz="0" w:space="0" w:color="auto"/>
        <w:bottom w:val="none" w:sz="0" w:space="0" w:color="auto"/>
        <w:right w:val="none" w:sz="0" w:space="0" w:color="auto"/>
      </w:divBdr>
    </w:div>
    <w:div w:id="76169720">
      <w:bodyDiv w:val="1"/>
      <w:marLeft w:val="0"/>
      <w:marRight w:val="0"/>
      <w:marTop w:val="0"/>
      <w:marBottom w:val="0"/>
      <w:divBdr>
        <w:top w:val="none" w:sz="0" w:space="0" w:color="auto"/>
        <w:left w:val="none" w:sz="0" w:space="0" w:color="auto"/>
        <w:bottom w:val="none" w:sz="0" w:space="0" w:color="auto"/>
        <w:right w:val="none" w:sz="0" w:space="0" w:color="auto"/>
      </w:divBdr>
    </w:div>
    <w:div w:id="76757475">
      <w:bodyDiv w:val="1"/>
      <w:marLeft w:val="0"/>
      <w:marRight w:val="0"/>
      <w:marTop w:val="0"/>
      <w:marBottom w:val="0"/>
      <w:divBdr>
        <w:top w:val="none" w:sz="0" w:space="0" w:color="auto"/>
        <w:left w:val="none" w:sz="0" w:space="0" w:color="auto"/>
        <w:bottom w:val="none" w:sz="0" w:space="0" w:color="auto"/>
        <w:right w:val="none" w:sz="0" w:space="0" w:color="auto"/>
      </w:divBdr>
    </w:div>
    <w:div w:id="77362328">
      <w:bodyDiv w:val="1"/>
      <w:marLeft w:val="0"/>
      <w:marRight w:val="0"/>
      <w:marTop w:val="0"/>
      <w:marBottom w:val="0"/>
      <w:divBdr>
        <w:top w:val="none" w:sz="0" w:space="0" w:color="auto"/>
        <w:left w:val="none" w:sz="0" w:space="0" w:color="auto"/>
        <w:bottom w:val="none" w:sz="0" w:space="0" w:color="auto"/>
        <w:right w:val="none" w:sz="0" w:space="0" w:color="auto"/>
      </w:divBdr>
    </w:div>
    <w:div w:id="77364237">
      <w:bodyDiv w:val="1"/>
      <w:marLeft w:val="0"/>
      <w:marRight w:val="0"/>
      <w:marTop w:val="0"/>
      <w:marBottom w:val="0"/>
      <w:divBdr>
        <w:top w:val="none" w:sz="0" w:space="0" w:color="auto"/>
        <w:left w:val="none" w:sz="0" w:space="0" w:color="auto"/>
        <w:bottom w:val="none" w:sz="0" w:space="0" w:color="auto"/>
        <w:right w:val="none" w:sz="0" w:space="0" w:color="auto"/>
      </w:divBdr>
    </w:div>
    <w:div w:id="77603034">
      <w:bodyDiv w:val="1"/>
      <w:marLeft w:val="0"/>
      <w:marRight w:val="0"/>
      <w:marTop w:val="0"/>
      <w:marBottom w:val="0"/>
      <w:divBdr>
        <w:top w:val="none" w:sz="0" w:space="0" w:color="auto"/>
        <w:left w:val="none" w:sz="0" w:space="0" w:color="auto"/>
        <w:bottom w:val="none" w:sz="0" w:space="0" w:color="auto"/>
        <w:right w:val="none" w:sz="0" w:space="0" w:color="auto"/>
      </w:divBdr>
    </w:div>
    <w:div w:id="77755927">
      <w:bodyDiv w:val="1"/>
      <w:marLeft w:val="0"/>
      <w:marRight w:val="0"/>
      <w:marTop w:val="0"/>
      <w:marBottom w:val="0"/>
      <w:divBdr>
        <w:top w:val="none" w:sz="0" w:space="0" w:color="auto"/>
        <w:left w:val="none" w:sz="0" w:space="0" w:color="auto"/>
        <w:bottom w:val="none" w:sz="0" w:space="0" w:color="auto"/>
        <w:right w:val="none" w:sz="0" w:space="0" w:color="auto"/>
      </w:divBdr>
    </w:div>
    <w:div w:id="78016838">
      <w:bodyDiv w:val="1"/>
      <w:marLeft w:val="0"/>
      <w:marRight w:val="0"/>
      <w:marTop w:val="0"/>
      <w:marBottom w:val="0"/>
      <w:divBdr>
        <w:top w:val="none" w:sz="0" w:space="0" w:color="auto"/>
        <w:left w:val="none" w:sz="0" w:space="0" w:color="auto"/>
        <w:bottom w:val="none" w:sz="0" w:space="0" w:color="auto"/>
        <w:right w:val="none" w:sz="0" w:space="0" w:color="auto"/>
      </w:divBdr>
    </w:div>
    <w:div w:id="78257685">
      <w:bodyDiv w:val="1"/>
      <w:marLeft w:val="0"/>
      <w:marRight w:val="0"/>
      <w:marTop w:val="0"/>
      <w:marBottom w:val="0"/>
      <w:divBdr>
        <w:top w:val="none" w:sz="0" w:space="0" w:color="auto"/>
        <w:left w:val="none" w:sz="0" w:space="0" w:color="auto"/>
        <w:bottom w:val="none" w:sz="0" w:space="0" w:color="auto"/>
        <w:right w:val="none" w:sz="0" w:space="0" w:color="auto"/>
      </w:divBdr>
    </w:div>
    <w:div w:id="78261220">
      <w:bodyDiv w:val="1"/>
      <w:marLeft w:val="0"/>
      <w:marRight w:val="0"/>
      <w:marTop w:val="0"/>
      <w:marBottom w:val="0"/>
      <w:divBdr>
        <w:top w:val="none" w:sz="0" w:space="0" w:color="auto"/>
        <w:left w:val="none" w:sz="0" w:space="0" w:color="auto"/>
        <w:bottom w:val="none" w:sz="0" w:space="0" w:color="auto"/>
        <w:right w:val="none" w:sz="0" w:space="0" w:color="auto"/>
      </w:divBdr>
    </w:div>
    <w:div w:id="78408008">
      <w:bodyDiv w:val="1"/>
      <w:marLeft w:val="0"/>
      <w:marRight w:val="0"/>
      <w:marTop w:val="0"/>
      <w:marBottom w:val="0"/>
      <w:divBdr>
        <w:top w:val="none" w:sz="0" w:space="0" w:color="auto"/>
        <w:left w:val="none" w:sz="0" w:space="0" w:color="auto"/>
        <w:bottom w:val="none" w:sz="0" w:space="0" w:color="auto"/>
        <w:right w:val="none" w:sz="0" w:space="0" w:color="auto"/>
      </w:divBdr>
    </w:div>
    <w:div w:id="78841672">
      <w:bodyDiv w:val="1"/>
      <w:marLeft w:val="0"/>
      <w:marRight w:val="0"/>
      <w:marTop w:val="0"/>
      <w:marBottom w:val="0"/>
      <w:divBdr>
        <w:top w:val="none" w:sz="0" w:space="0" w:color="auto"/>
        <w:left w:val="none" w:sz="0" w:space="0" w:color="auto"/>
        <w:bottom w:val="none" w:sz="0" w:space="0" w:color="auto"/>
        <w:right w:val="none" w:sz="0" w:space="0" w:color="auto"/>
      </w:divBdr>
    </w:div>
    <w:div w:id="79102927">
      <w:bodyDiv w:val="1"/>
      <w:marLeft w:val="0"/>
      <w:marRight w:val="0"/>
      <w:marTop w:val="0"/>
      <w:marBottom w:val="0"/>
      <w:divBdr>
        <w:top w:val="none" w:sz="0" w:space="0" w:color="auto"/>
        <w:left w:val="none" w:sz="0" w:space="0" w:color="auto"/>
        <w:bottom w:val="none" w:sz="0" w:space="0" w:color="auto"/>
        <w:right w:val="none" w:sz="0" w:space="0" w:color="auto"/>
      </w:divBdr>
    </w:div>
    <w:div w:id="79182127">
      <w:bodyDiv w:val="1"/>
      <w:marLeft w:val="0"/>
      <w:marRight w:val="0"/>
      <w:marTop w:val="0"/>
      <w:marBottom w:val="0"/>
      <w:divBdr>
        <w:top w:val="none" w:sz="0" w:space="0" w:color="auto"/>
        <w:left w:val="none" w:sz="0" w:space="0" w:color="auto"/>
        <w:bottom w:val="none" w:sz="0" w:space="0" w:color="auto"/>
        <w:right w:val="none" w:sz="0" w:space="0" w:color="auto"/>
      </w:divBdr>
    </w:div>
    <w:div w:id="79570895">
      <w:bodyDiv w:val="1"/>
      <w:marLeft w:val="0"/>
      <w:marRight w:val="0"/>
      <w:marTop w:val="0"/>
      <w:marBottom w:val="0"/>
      <w:divBdr>
        <w:top w:val="none" w:sz="0" w:space="0" w:color="auto"/>
        <w:left w:val="none" w:sz="0" w:space="0" w:color="auto"/>
        <w:bottom w:val="none" w:sz="0" w:space="0" w:color="auto"/>
        <w:right w:val="none" w:sz="0" w:space="0" w:color="auto"/>
      </w:divBdr>
    </w:div>
    <w:div w:id="79646559">
      <w:bodyDiv w:val="1"/>
      <w:marLeft w:val="0"/>
      <w:marRight w:val="0"/>
      <w:marTop w:val="0"/>
      <w:marBottom w:val="0"/>
      <w:divBdr>
        <w:top w:val="none" w:sz="0" w:space="0" w:color="auto"/>
        <w:left w:val="none" w:sz="0" w:space="0" w:color="auto"/>
        <w:bottom w:val="none" w:sz="0" w:space="0" w:color="auto"/>
        <w:right w:val="none" w:sz="0" w:space="0" w:color="auto"/>
      </w:divBdr>
    </w:div>
    <w:div w:id="79836110">
      <w:bodyDiv w:val="1"/>
      <w:marLeft w:val="0"/>
      <w:marRight w:val="0"/>
      <w:marTop w:val="0"/>
      <w:marBottom w:val="0"/>
      <w:divBdr>
        <w:top w:val="none" w:sz="0" w:space="0" w:color="auto"/>
        <w:left w:val="none" w:sz="0" w:space="0" w:color="auto"/>
        <w:bottom w:val="none" w:sz="0" w:space="0" w:color="auto"/>
        <w:right w:val="none" w:sz="0" w:space="0" w:color="auto"/>
      </w:divBdr>
    </w:div>
    <w:div w:id="80029224">
      <w:bodyDiv w:val="1"/>
      <w:marLeft w:val="0"/>
      <w:marRight w:val="0"/>
      <w:marTop w:val="0"/>
      <w:marBottom w:val="0"/>
      <w:divBdr>
        <w:top w:val="none" w:sz="0" w:space="0" w:color="auto"/>
        <w:left w:val="none" w:sz="0" w:space="0" w:color="auto"/>
        <w:bottom w:val="none" w:sz="0" w:space="0" w:color="auto"/>
        <w:right w:val="none" w:sz="0" w:space="0" w:color="auto"/>
      </w:divBdr>
    </w:div>
    <w:div w:id="80102356">
      <w:bodyDiv w:val="1"/>
      <w:marLeft w:val="0"/>
      <w:marRight w:val="0"/>
      <w:marTop w:val="0"/>
      <w:marBottom w:val="0"/>
      <w:divBdr>
        <w:top w:val="none" w:sz="0" w:space="0" w:color="auto"/>
        <w:left w:val="none" w:sz="0" w:space="0" w:color="auto"/>
        <w:bottom w:val="none" w:sz="0" w:space="0" w:color="auto"/>
        <w:right w:val="none" w:sz="0" w:space="0" w:color="auto"/>
      </w:divBdr>
    </w:div>
    <w:div w:id="80296538">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0876586">
      <w:bodyDiv w:val="1"/>
      <w:marLeft w:val="0"/>
      <w:marRight w:val="0"/>
      <w:marTop w:val="0"/>
      <w:marBottom w:val="0"/>
      <w:divBdr>
        <w:top w:val="none" w:sz="0" w:space="0" w:color="auto"/>
        <w:left w:val="none" w:sz="0" w:space="0" w:color="auto"/>
        <w:bottom w:val="none" w:sz="0" w:space="0" w:color="auto"/>
        <w:right w:val="none" w:sz="0" w:space="0" w:color="auto"/>
      </w:divBdr>
    </w:div>
    <w:div w:id="81336637">
      <w:bodyDiv w:val="1"/>
      <w:marLeft w:val="0"/>
      <w:marRight w:val="0"/>
      <w:marTop w:val="0"/>
      <w:marBottom w:val="0"/>
      <w:divBdr>
        <w:top w:val="none" w:sz="0" w:space="0" w:color="auto"/>
        <w:left w:val="none" w:sz="0" w:space="0" w:color="auto"/>
        <w:bottom w:val="none" w:sz="0" w:space="0" w:color="auto"/>
        <w:right w:val="none" w:sz="0" w:space="0" w:color="auto"/>
      </w:divBdr>
    </w:div>
    <w:div w:id="81992130">
      <w:bodyDiv w:val="1"/>
      <w:marLeft w:val="0"/>
      <w:marRight w:val="0"/>
      <w:marTop w:val="0"/>
      <w:marBottom w:val="0"/>
      <w:divBdr>
        <w:top w:val="none" w:sz="0" w:space="0" w:color="auto"/>
        <w:left w:val="none" w:sz="0" w:space="0" w:color="auto"/>
        <w:bottom w:val="none" w:sz="0" w:space="0" w:color="auto"/>
        <w:right w:val="none" w:sz="0" w:space="0" w:color="auto"/>
      </w:divBdr>
    </w:div>
    <w:div w:id="82145201">
      <w:bodyDiv w:val="1"/>
      <w:marLeft w:val="0"/>
      <w:marRight w:val="0"/>
      <w:marTop w:val="0"/>
      <w:marBottom w:val="0"/>
      <w:divBdr>
        <w:top w:val="none" w:sz="0" w:space="0" w:color="auto"/>
        <w:left w:val="none" w:sz="0" w:space="0" w:color="auto"/>
        <w:bottom w:val="none" w:sz="0" w:space="0" w:color="auto"/>
        <w:right w:val="none" w:sz="0" w:space="0" w:color="auto"/>
      </w:divBdr>
    </w:div>
    <w:div w:id="82266630">
      <w:bodyDiv w:val="1"/>
      <w:marLeft w:val="0"/>
      <w:marRight w:val="0"/>
      <w:marTop w:val="0"/>
      <w:marBottom w:val="0"/>
      <w:divBdr>
        <w:top w:val="none" w:sz="0" w:space="0" w:color="auto"/>
        <w:left w:val="none" w:sz="0" w:space="0" w:color="auto"/>
        <w:bottom w:val="none" w:sz="0" w:space="0" w:color="auto"/>
        <w:right w:val="none" w:sz="0" w:space="0" w:color="auto"/>
      </w:divBdr>
    </w:div>
    <w:div w:id="82457006">
      <w:bodyDiv w:val="1"/>
      <w:marLeft w:val="0"/>
      <w:marRight w:val="0"/>
      <w:marTop w:val="0"/>
      <w:marBottom w:val="0"/>
      <w:divBdr>
        <w:top w:val="none" w:sz="0" w:space="0" w:color="auto"/>
        <w:left w:val="none" w:sz="0" w:space="0" w:color="auto"/>
        <w:bottom w:val="none" w:sz="0" w:space="0" w:color="auto"/>
        <w:right w:val="none" w:sz="0" w:space="0" w:color="auto"/>
      </w:divBdr>
    </w:div>
    <w:div w:id="82531533">
      <w:bodyDiv w:val="1"/>
      <w:marLeft w:val="0"/>
      <w:marRight w:val="0"/>
      <w:marTop w:val="0"/>
      <w:marBottom w:val="0"/>
      <w:divBdr>
        <w:top w:val="none" w:sz="0" w:space="0" w:color="auto"/>
        <w:left w:val="none" w:sz="0" w:space="0" w:color="auto"/>
        <w:bottom w:val="none" w:sz="0" w:space="0" w:color="auto"/>
        <w:right w:val="none" w:sz="0" w:space="0" w:color="auto"/>
      </w:divBdr>
    </w:div>
    <w:div w:id="82728017">
      <w:bodyDiv w:val="1"/>
      <w:marLeft w:val="0"/>
      <w:marRight w:val="0"/>
      <w:marTop w:val="0"/>
      <w:marBottom w:val="0"/>
      <w:divBdr>
        <w:top w:val="none" w:sz="0" w:space="0" w:color="auto"/>
        <w:left w:val="none" w:sz="0" w:space="0" w:color="auto"/>
        <w:bottom w:val="none" w:sz="0" w:space="0" w:color="auto"/>
        <w:right w:val="none" w:sz="0" w:space="0" w:color="auto"/>
      </w:divBdr>
    </w:div>
    <w:div w:id="82842668">
      <w:bodyDiv w:val="1"/>
      <w:marLeft w:val="0"/>
      <w:marRight w:val="0"/>
      <w:marTop w:val="0"/>
      <w:marBottom w:val="0"/>
      <w:divBdr>
        <w:top w:val="none" w:sz="0" w:space="0" w:color="auto"/>
        <w:left w:val="none" w:sz="0" w:space="0" w:color="auto"/>
        <w:bottom w:val="none" w:sz="0" w:space="0" w:color="auto"/>
        <w:right w:val="none" w:sz="0" w:space="0" w:color="auto"/>
      </w:divBdr>
    </w:div>
    <w:div w:id="82924213">
      <w:bodyDiv w:val="1"/>
      <w:marLeft w:val="0"/>
      <w:marRight w:val="0"/>
      <w:marTop w:val="0"/>
      <w:marBottom w:val="0"/>
      <w:divBdr>
        <w:top w:val="none" w:sz="0" w:space="0" w:color="auto"/>
        <w:left w:val="none" w:sz="0" w:space="0" w:color="auto"/>
        <w:bottom w:val="none" w:sz="0" w:space="0" w:color="auto"/>
        <w:right w:val="none" w:sz="0" w:space="0" w:color="auto"/>
      </w:divBdr>
    </w:div>
    <w:div w:id="83037005">
      <w:bodyDiv w:val="1"/>
      <w:marLeft w:val="0"/>
      <w:marRight w:val="0"/>
      <w:marTop w:val="0"/>
      <w:marBottom w:val="0"/>
      <w:divBdr>
        <w:top w:val="none" w:sz="0" w:space="0" w:color="auto"/>
        <w:left w:val="none" w:sz="0" w:space="0" w:color="auto"/>
        <w:bottom w:val="none" w:sz="0" w:space="0" w:color="auto"/>
        <w:right w:val="none" w:sz="0" w:space="0" w:color="auto"/>
      </w:divBdr>
    </w:div>
    <w:div w:id="83117247">
      <w:bodyDiv w:val="1"/>
      <w:marLeft w:val="0"/>
      <w:marRight w:val="0"/>
      <w:marTop w:val="0"/>
      <w:marBottom w:val="0"/>
      <w:divBdr>
        <w:top w:val="none" w:sz="0" w:space="0" w:color="auto"/>
        <w:left w:val="none" w:sz="0" w:space="0" w:color="auto"/>
        <w:bottom w:val="none" w:sz="0" w:space="0" w:color="auto"/>
        <w:right w:val="none" w:sz="0" w:space="0" w:color="auto"/>
      </w:divBdr>
    </w:div>
    <w:div w:id="83378762">
      <w:bodyDiv w:val="1"/>
      <w:marLeft w:val="0"/>
      <w:marRight w:val="0"/>
      <w:marTop w:val="0"/>
      <w:marBottom w:val="0"/>
      <w:divBdr>
        <w:top w:val="none" w:sz="0" w:space="0" w:color="auto"/>
        <w:left w:val="none" w:sz="0" w:space="0" w:color="auto"/>
        <w:bottom w:val="none" w:sz="0" w:space="0" w:color="auto"/>
        <w:right w:val="none" w:sz="0" w:space="0" w:color="auto"/>
      </w:divBdr>
    </w:div>
    <w:div w:id="83646957">
      <w:bodyDiv w:val="1"/>
      <w:marLeft w:val="0"/>
      <w:marRight w:val="0"/>
      <w:marTop w:val="0"/>
      <w:marBottom w:val="0"/>
      <w:divBdr>
        <w:top w:val="none" w:sz="0" w:space="0" w:color="auto"/>
        <w:left w:val="none" w:sz="0" w:space="0" w:color="auto"/>
        <w:bottom w:val="none" w:sz="0" w:space="0" w:color="auto"/>
        <w:right w:val="none" w:sz="0" w:space="0" w:color="auto"/>
      </w:divBdr>
    </w:div>
    <w:div w:id="83652710">
      <w:bodyDiv w:val="1"/>
      <w:marLeft w:val="0"/>
      <w:marRight w:val="0"/>
      <w:marTop w:val="0"/>
      <w:marBottom w:val="0"/>
      <w:divBdr>
        <w:top w:val="none" w:sz="0" w:space="0" w:color="auto"/>
        <w:left w:val="none" w:sz="0" w:space="0" w:color="auto"/>
        <w:bottom w:val="none" w:sz="0" w:space="0" w:color="auto"/>
        <w:right w:val="none" w:sz="0" w:space="0" w:color="auto"/>
      </w:divBdr>
    </w:div>
    <w:div w:id="83957526">
      <w:bodyDiv w:val="1"/>
      <w:marLeft w:val="0"/>
      <w:marRight w:val="0"/>
      <w:marTop w:val="0"/>
      <w:marBottom w:val="0"/>
      <w:divBdr>
        <w:top w:val="none" w:sz="0" w:space="0" w:color="auto"/>
        <w:left w:val="none" w:sz="0" w:space="0" w:color="auto"/>
        <w:bottom w:val="none" w:sz="0" w:space="0" w:color="auto"/>
        <w:right w:val="none" w:sz="0" w:space="0" w:color="auto"/>
      </w:divBdr>
    </w:div>
    <w:div w:id="84307209">
      <w:bodyDiv w:val="1"/>
      <w:marLeft w:val="0"/>
      <w:marRight w:val="0"/>
      <w:marTop w:val="0"/>
      <w:marBottom w:val="0"/>
      <w:divBdr>
        <w:top w:val="none" w:sz="0" w:space="0" w:color="auto"/>
        <w:left w:val="none" w:sz="0" w:space="0" w:color="auto"/>
        <w:bottom w:val="none" w:sz="0" w:space="0" w:color="auto"/>
        <w:right w:val="none" w:sz="0" w:space="0" w:color="auto"/>
      </w:divBdr>
    </w:div>
    <w:div w:id="85157599">
      <w:bodyDiv w:val="1"/>
      <w:marLeft w:val="0"/>
      <w:marRight w:val="0"/>
      <w:marTop w:val="0"/>
      <w:marBottom w:val="0"/>
      <w:divBdr>
        <w:top w:val="none" w:sz="0" w:space="0" w:color="auto"/>
        <w:left w:val="none" w:sz="0" w:space="0" w:color="auto"/>
        <w:bottom w:val="none" w:sz="0" w:space="0" w:color="auto"/>
        <w:right w:val="none" w:sz="0" w:space="0" w:color="auto"/>
      </w:divBdr>
    </w:div>
    <w:div w:id="85616874">
      <w:bodyDiv w:val="1"/>
      <w:marLeft w:val="0"/>
      <w:marRight w:val="0"/>
      <w:marTop w:val="0"/>
      <w:marBottom w:val="0"/>
      <w:divBdr>
        <w:top w:val="none" w:sz="0" w:space="0" w:color="auto"/>
        <w:left w:val="none" w:sz="0" w:space="0" w:color="auto"/>
        <w:bottom w:val="none" w:sz="0" w:space="0" w:color="auto"/>
        <w:right w:val="none" w:sz="0" w:space="0" w:color="auto"/>
      </w:divBdr>
    </w:div>
    <w:div w:id="85663218">
      <w:bodyDiv w:val="1"/>
      <w:marLeft w:val="0"/>
      <w:marRight w:val="0"/>
      <w:marTop w:val="0"/>
      <w:marBottom w:val="0"/>
      <w:divBdr>
        <w:top w:val="none" w:sz="0" w:space="0" w:color="auto"/>
        <w:left w:val="none" w:sz="0" w:space="0" w:color="auto"/>
        <w:bottom w:val="none" w:sz="0" w:space="0" w:color="auto"/>
        <w:right w:val="none" w:sz="0" w:space="0" w:color="auto"/>
      </w:divBdr>
    </w:div>
    <w:div w:id="85729902">
      <w:bodyDiv w:val="1"/>
      <w:marLeft w:val="0"/>
      <w:marRight w:val="0"/>
      <w:marTop w:val="0"/>
      <w:marBottom w:val="0"/>
      <w:divBdr>
        <w:top w:val="none" w:sz="0" w:space="0" w:color="auto"/>
        <w:left w:val="none" w:sz="0" w:space="0" w:color="auto"/>
        <w:bottom w:val="none" w:sz="0" w:space="0" w:color="auto"/>
        <w:right w:val="none" w:sz="0" w:space="0" w:color="auto"/>
      </w:divBdr>
    </w:div>
    <w:div w:id="86049492">
      <w:bodyDiv w:val="1"/>
      <w:marLeft w:val="0"/>
      <w:marRight w:val="0"/>
      <w:marTop w:val="0"/>
      <w:marBottom w:val="0"/>
      <w:divBdr>
        <w:top w:val="none" w:sz="0" w:space="0" w:color="auto"/>
        <w:left w:val="none" w:sz="0" w:space="0" w:color="auto"/>
        <w:bottom w:val="none" w:sz="0" w:space="0" w:color="auto"/>
        <w:right w:val="none" w:sz="0" w:space="0" w:color="auto"/>
      </w:divBdr>
    </w:div>
    <w:div w:id="86116350">
      <w:bodyDiv w:val="1"/>
      <w:marLeft w:val="0"/>
      <w:marRight w:val="0"/>
      <w:marTop w:val="0"/>
      <w:marBottom w:val="0"/>
      <w:divBdr>
        <w:top w:val="none" w:sz="0" w:space="0" w:color="auto"/>
        <w:left w:val="none" w:sz="0" w:space="0" w:color="auto"/>
        <w:bottom w:val="none" w:sz="0" w:space="0" w:color="auto"/>
        <w:right w:val="none" w:sz="0" w:space="0" w:color="auto"/>
      </w:divBdr>
    </w:div>
    <w:div w:id="86510104">
      <w:bodyDiv w:val="1"/>
      <w:marLeft w:val="0"/>
      <w:marRight w:val="0"/>
      <w:marTop w:val="0"/>
      <w:marBottom w:val="0"/>
      <w:divBdr>
        <w:top w:val="none" w:sz="0" w:space="0" w:color="auto"/>
        <w:left w:val="none" w:sz="0" w:space="0" w:color="auto"/>
        <w:bottom w:val="none" w:sz="0" w:space="0" w:color="auto"/>
        <w:right w:val="none" w:sz="0" w:space="0" w:color="auto"/>
      </w:divBdr>
    </w:div>
    <w:div w:id="86853808">
      <w:bodyDiv w:val="1"/>
      <w:marLeft w:val="0"/>
      <w:marRight w:val="0"/>
      <w:marTop w:val="0"/>
      <w:marBottom w:val="0"/>
      <w:divBdr>
        <w:top w:val="none" w:sz="0" w:space="0" w:color="auto"/>
        <w:left w:val="none" w:sz="0" w:space="0" w:color="auto"/>
        <w:bottom w:val="none" w:sz="0" w:space="0" w:color="auto"/>
        <w:right w:val="none" w:sz="0" w:space="0" w:color="auto"/>
      </w:divBdr>
    </w:div>
    <w:div w:id="87389411">
      <w:bodyDiv w:val="1"/>
      <w:marLeft w:val="0"/>
      <w:marRight w:val="0"/>
      <w:marTop w:val="0"/>
      <w:marBottom w:val="0"/>
      <w:divBdr>
        <w:top w:val="none" w:sz="0" w:space="0" w:color="auto"/>
        <w:left w:val="none" w:sz="0" w:space="0" w:color="auto"/>
        <w:bottom w:val="none" w:sz="0" w:space="0" w:color="auto"/>
        <w:right w:val="none" w:sz="0" w:space="0" w:color="auto"/>
      </w:divBdr>
    </w:div>
    <w:div w:id="87629297">
      <w:bodyDiv w:val="1"/>
      <w:marLeft w:val="0"/>
      <w:marRight w:val="0"/>
      <w:marTop w:val="0"/>
      <w:marBottom w:val="0"/>
      <w:divBdr>
        <w:top w:val="none" w:sz="0" w:space="0" w:color="auto"/>
        <w:left w:val="none" w:sz="0" w:space="0" w:color="auto"/>
        <w:bottom w:val="none" w:sz="0" w:space="0" w:color="auto"/>
        <w:right w:val="none" w:sz="0" w:space="0" w:color="auto"/>
      </w:divBdr>
    </w:div>
    <w:div w:id="87653322">
      <w:bodyDiv w:val="1"/>
      <w:marLeft w:val="0"/>
      <w:marRight w:val="0"/>
      <w:marTop w:val="0"/>
      <w:marBottom w:val="0"/>
      <w:divBdr>
        <w:top w:val="none" w:sz="0" w:space="0" w:color="auto"/>
        <w:left w:val="none" w:sz="0" w:space="0" w:color="auto"/>
        <w:bottom w:val="none" w:sz="0" w:space="0" w:color="auto"/>
        <w:right w:val="none" w:sz="0" w:space="0" w:color="auto"/>
      </w:divBdr>
    </w:div>
    <w:div w:id="88041129">
      <w:bodyDiv w:val="1"/>
      <w:marLeft w:val="0"/>
      <w:marRight w:val="0"/>
      <w:marTop w:val="0"/>
      <w:marBottom w:val="0"/>
      <w:divBdr>
        <w:top w:val="none" w:sz="0" w:space="0" w:color="auto"/>
        <w:left w:val="none" w:sz="0" w:space="0" w:color="auto"/>
        <w:bottom w:val="none" w:sz="0" w:space="0" w:color="auto"/>
        <w:right w:val="none" w:sz="0" w:space="0" w:color="auto"/>
      </w:divBdr>
    </w:div>
    <w:div w:id="88042946">
      <w:bodyDiv w:val="1"/>
      <w:marLeft w:val="0"/>
      <w:marRight w:val="0"/>
      <w:marTop w:val="0"/>
      <w:marBottom w:val="0"/>
      <w:divBdr>
        <w:top w:val="none" w:sz="0" w:space="0" w:color="auto"/>
        <w:left w:val="none" w:sz="0" w:space="0" w:color="auto"/>
        <w:bottom w:val="none" w:sz="0" w:space="0" w:color="auto"/>
        <w:right w:val="none" w:sz="0" w:space="0" w:color="auto"/>
      </w:divBdr>
    </w:div>
    <w:div w:id="88283131">
      <w:bodyDiv w:val="1"/>
      <w:marLeft w:val="0"/>
      <w:marRight w:val="0"/>
      <w:marTop w:val="0"/>
      <w:marBottom w:val="0"/>
      <w:divBdr>
        <w:top w:val="none" w:sz="0" w:space="0" w:color="auto"/>
        <w:left w:val="none" w:sz="0" w:space="0" w:color="auto"/>
        <w:bottom w:val="none" w:sz="0" w:space="0" w:color="auto"/>
        <w:right w:val="none" w:sz="0" w:space="0" w:color="auto"/>
      </w:divBdr>
    </w:div>
    <w:div w:id="88308409">
      <w:bodyDiv w:val="1"/>
      <w:marLeft w:val="0"/>
      <w:marRight w:val="0"/>
      <w:marTop w:val="0"/>
      <w:marBottom w:val="0"/>
      <w:divBdr>
        <w:top w:val="none" w:sz="0" w:space="0" w:color="auto"/>
        <w:left w:val="none" w:sz="0" w:space="0" w:color="auto"/>
        <w:bottom w:val="none" w:sz="0" w:space="0" w:color="auto"/>
        <w:right w:val="none" w:sz="0" w:space="0" w:color="auto"/>
      </w:divBdr>
    </w:div>
    <w:div w:id="88435143">
      <w:bodyDiv w:val="1"/>
      <w:marLeft w:val="0"/>
      <w:marRight w:val="0"/>
      <w:marTop w:val="0"/>
      <w:marBottom w:val="0"/>
      <w:divBdr>
        <w:top w:val="none" w:sz="0" w:space="0" w:color="auto"/>
        <w:left w:val="none" w:sz="0" w:space="0" w:color="auto"/>
        <w:bottom w:val="none" w:sz="0" w:space="0" w:color="auto"/>
        <w:right w:val="none" w:sz="0" w:space="0" w:color="auto"/>
      </w:divBdr>
    </w:div>
    <w:div w:id="88475178">
      <w:bodyDiv w:val="1"/>
      <w:marLeft w:val="0"/>
      <w:marRight w:val="0"/>
      <w:marTop w:val="0"/>
      <w:marBottom w:val="0"/>
      <w:divBdr>
        <w:top w:val="none" w:sz="0" w:space="0" w:color="auto"/>
        <w:left w:val="none" w:sz="0" w:space="0" w:color="auto"/>
        <w:bottom w:val="none" w:sz="0" w:space="0" w:color="auto"/>
        <w:right w:val="none" w:sz="0" w:space="0" w:color="auto"/>
      </w:divBdr>
    </w:div>
    <w:div w:id="88548198">
      <w:bodyDiv w:val="1"/>
      <w:marLeft w:val="0"/>
      <w:marRight w:val="0"/>
      <w:marTop w:val="0"/>
      <w:marBottom w:val="0"/>
      <w:divBdr>
        <w:top w:val="none" w:sz="0" w:space="0" w:color="auto"/>
        <w:left w:val="none" w:sz="0" w:space="0" w:color="auto"/>
        <w:bottom w:val="none" w:sz="0" w:space="0" w:color="auto"/>
        <w:right w:val="none" w:sz="0" w:space="0" w:color="auto"/>
      </w:divBdr>
    </w:div>
    <w:div w:id="88702248">
      <w:bodyDiv w:val="1"/>
      <w:marLeft w:val="0"/>
      <w:marRight w:val="0"/>
      <w:marTop w:val="0"/>
      <w:marBottom w:val="0"/>
      <w:divBdr>
        <w:top w:val="none" w:sz="0" w:space="0" w:color="auto"/>
        <w:left w:val="none" w:sz="0" w:space="0" w:color="auto"/>
        <w:bottom w:val="none" w:sz="0" w:space="0" w:color="auto"/>
        <w:right w:val="none" w:sz="0" w:space="0" w:color="auto"/>
      </w:divBdr>
    </w:div>
    <w:div w:id="89543255">
      <w:bodyDiv w:val="1"/>
      <w:marLeft w:val="0"/>
      <w:marRight w:val="0"/>
      <w:marTop w:val="0"/>
      <w:marBottom w:val="0"/>
      <w:divBdr>
        <w:top w:val="none" w:sz="0" w:space="0" w:color="auto"/>
        <w:left w:val="none" w:sz="0" w:space="0" w:color="auto"/>
        <w:bottom w:val="none" w:sz="0" w:space="0" w:color="auto"/>
        <w:right w:val="none" w:sz="0" w:space="0" w:color="auto"/>
      </w:divBdr>
    </w:div>
    <w:div w:id="89741859">
      <w:bodyDiv w:val="1"/>
      <w:marLeft w:val="0"/>
      <w:marRight w:val="0"/>
      <w:marTop w:val="0"/>
      <w:marBottom w:val="0"/>
      <w:divBdr>
        <w:top w:val="none" w:sz="0" w:space="0" w:color="auto"/>
        <w:left w:val="none" w:sz="0" w:space="0" w:color="auto"/>
        <w:bottom w:val="none" w:sz="0" w:space="0" w:color="auto"/>
        <w:right w:val="none" w:sz="0" w:space="0" w:color="auto"/>
      </w:divBdr>
    </w:div>
    <w:div w:id="89854572">
      <w:bodyDiv w:val="1"/>
      <w:marLeft w:val="0"/>
      <w:marRight w:val="0"/>
      <w:marTop w:val="0"/>
      <w:marBottom w:val="0"/>
      <w:divBdr>
        <w:top w:val="none" w:sz="0" w:space="0" w:color="auto"/>
        <w:left w:val="none" w:sz="0" w:space="0" w:color="auto"/>
        <w:bottom w:val="none" w:sz="0" w:space="0" w:color="auto"/>
        <w:right w:val="none" w:sz="0" w:space="0" w:color="auto"/>
      </w:divBdr>
    </w:div>
    <w:div w:id="90245046">
      <w:bodyDiv w:val="1"/>
      <w:marLeft w:val="0"/>
      <w:marRight w:val="0"/>
      <w:marTop w:val="0"/>
      <w:marBottom w:val="0"/>
      <w:divBdr>
        <w:top w:val="none" w:sz="0" w:space="0" w:color="auto"/>
        <w:left w:val="none" w:sz="0" w:space="0" w:color="auto"/>
        <w:bottom w:val="none" w:sz="0" w:space="0" w:color="auto"/>
        <w:right w:val="none" w:sz="0" w:space="0" w:color="auto"/>
      </w:divBdr>
    </w:div>
    <w:div w:id="90592027">
      <w:bodyDiv w:val="1"/>
      <w:marLeft w:val="0"/>
      <w:marRight w:val="0"/>
      <w:marTop w:val="0"/>
      <w:marBottom w:val="0"/>
      <w:divBdr>
        <w:top w:val="none" w:sz="0" w:space="0" w:color="auto"/>
        <w:left w:val="none" w:sz="0" w:space="0" w:color="auto"/>
        <w:bottom w:val="none" w:sz="0" w:space="0" w:color="auto"/>
        <w:right w:val="none" w:sz="0" w:space="0" w:color="auto"/>
      </w:divBdr>
    </w:div>
    <w:div w:id="91240298">
      <w:bodyDiv w:val="1"/>
      <w:marLeft w:val="0"/>
      <w:marRight w:val="0"/>
      <w:marTop w:val="0"/>
      <w:marBottom w:val="0"/>
      <w:divBdr>
        <w:top w:val="none" w:sz="0" w:space="0" w:color="auto"/>
        <w:left w:val="none" w:sz="0" w:space="0" w:color="auto"/>
        <w:bottom w:val="none" w:sz="0" w:space="0" w:color="auto"/>
        <w:right w:val="none" w:sz="0" w:space="0" w:color="auto"/>
      </w:divBdr>
    </w:div>
    <w:div w:id="91436147">
      <w:bodyDiv w:val="1"/>
      <w:marLeft w:val="0"/>
      <w:marRight w:val="0"/>
      <w:marTop w:val="0"/>
      <w:marBottom w:val="0"/>
      <w:divBdr>
        <w:top w:val="none" w:sz="0" w:space="0" w:color="auto"/>
        <w:left w:val="none" w:sz="0" w:space="0" w:color="auto"/>
        <w:bottom w:val="none" w:sz="0" w:space="0" w:color="auto"/>
        <w:right w:val="none" w:sz="0" w:space="0" w:color="auto"/>
      </w:divBdr>
    </w:div>
    <w:div w:id="91707224">
      <w:bodyDiv w:val="1"/>
      <w:marLeft w:val="0"/>
      <w:marRight w:val="0"/>
      <w:marTop w:val="0"/>
      <w:marBottom w:val="0"/>
      <w:divBdr>
        <w:top w:val="none" w:sz="0" w:space="0" w:color="auto"/>
        <w:left w:val="none" w:sz="0" w:space="0" w:color="auto"/>
        <w:bottom w:val="none" w:sz="0" w:space="0" w:color="auto"/>
        <w:right w:val="none" w:sz="0" w:space="0" w:color="auto"/>
      </w:divBdr>
    </w:div>
    <w:div w:id="91778848">
      <w:bodyDiv w:val="1"/>
      <w:marLeft w:val="0"/>
      <w:marRight w:val="0"/>
      <w:marTop w:val="0"/>
      <w:marBottom w:val="0"/>
      <w:divBdr>
        <w:top w:val="none" w:sz="0" w:space="0" w:color="auto"/>
        <w:left w:val="none" w:sz="0" w:space="0" w:color="auto"/>
        <w:bottom w:val="none" w:sz="0" w:space="0" w:color="auto"/>
        <w:right w:val="none" w:sz="0" w:space="0" w:color="auto"/>
      </w:divBdr>
    </w:div>
    <w:div w:id="92092347">
      <w:bodyDiv w:val="1"/>
      <w:marLeft w:val="0"/>
      <w:marRight w:val="0"/>
      <w:marTop w:val="0"/>
      <w:marBottom w:val="0"/>
      <w:divBdr>
        <w:top w:val="none" w:sz="0" w:space="0" w:color="auto"/>
        <w:left w:val="none" w:sz="0" w:space="0" w:color="auto"/>
        <w:bottom w:val="none" w:sz="0" w:space="0" w:color="auto"/>
        <w:right w:val="none" w:sz="0" w:space="0" w:color="auto"/>
      </w:divBdr>
    </w:div>
    <w:div w:id="93209347">
      <w:bodyDiv w:val="1"/>
      <w:marLeft w:val="0"/>
      <w:marRight w:val="0"/>
      <w:marTop w:val="0"/>
      <w:marBottom w:val="0"/>
      <w:divBdr>
        <w:top w:val="none" w:sz="0" w:space="0" w:color="auto"/>
        <w:left w:val="none" w:sz="0" w:space="0" w:color="auto"/>
        <w:bottom w:val="none" w:sz="0" w:space="0" w:color="auto"/>
        <w:right w:val="none" w:sz="0" w:space="0" w:color="auto"/>
      </w:divBdr>
    </w:div>
    <w:div w:id="93289991">
      <w:bodyDiv w:val="1"/>
      <w:marLeft w:val="0"/>
      <w:marRight w:val="0"/>
      <w:marTop w:val="0"/>
      <w:marBottom w:val="0"/>
      <w:divBdr>
        <w:top w:val="none" w:sz="0" w:space="0" w:color="auto"/>
        <w:left w:val="none" w:sz="0" w:space="0" w:color="auto"/>
        <w:bottom w:val="none" w:sz="0" w:space="0" w:color="auto"/>
        <w:right w:val="none" w:sz="0" w:space="0" w:color="auto"/>
      </w:divBdr>
    </w:div>
    <w:div w:id="93399238">
      <w:bodyDiv w:val="1"/>
      <w:marLeft w:val="0"/>
      <w:marRight w:val="0"/>
      <w:marTop w:val="0"/>
      <w:marBottom w:val="0"/>
      <w:divBdr>
        <w:top w:val="none" w:sz="0" w:space="0" w:color="auto"/>
        <w:left w:val="none" w:sz="0" w:space="0" w:color="auto"/>
        <w:bottom w:val="none" w:sz="0" w:space="0" w:color="auto"/>
        <w:right w:val="none" w:sz="0" w:space="0" w:color="auto"/>
      </w:divBdr>
    </w:div>
    <w:div w:id="93785964">
      <w:bodyDiv w:val="1"/>
      <w:marLeft w:val="0"/>
      <w:marRight w:val="0"/>
      <w:marTop w:val="0"/>
      <w:marBottom w:val="0"/>
      <w:divBdr>
        <w:top w:val="none" w:sz="0" w:space="0" w:color="auto"/>
        <w:left w:val="none" w:sz="0" w:space="0" w:color="auto"/>
        <w:bottom w:val="none" w:sz="0" w:space="0" w:color="auto"/>
        <w:right w:val="none" w:sz="0" w:space="0" w:color="auto"/>
      </w:divBdr>
    </w:div>
    <w:div w:id="93980828">
      <w:bodyDiv w:val="1"/>
      <w:marLeft w:val="0"/>
      <w:marRight w:val="0"/>
      <w:marTop w:val="0"/>
      <w:marBottom w:val="0"/>
      <w:divBdr>
        <w:top w:val="none" w:sz="0" w:space="0" w:color="auto"/>
        <w:left w:val="none" w:sz="0" w:space="0" w:color="auto"/>
        <w:bottom w:val="none" w:sz="0" w:space="0" w:color="auto"/>
        <w:right w:val="none" w:sz="0" w:space="0" w:color="auto"/>
      </w:divBdr>
    </w:div>
    <w:div w:id="93988260">
      <w:bodyDiv w:val="1"/>
      <w:marLeft w:val="0"/>
      <w:marRight w:val="0"/>
      <w:marTop w:val="0"/>
      <w:marBottom w:val="0"/>
      <w:divBdr>
        <w:top w:val="none" w:sz="0" w:space="0" w:color="auto"/>
        <w:left w:val="none" w:sz="0" w:space="0" w:color="auto"/>
        <w:bottom w:val="none" w:sz="0" w:space="0" w:color="auto"/>
        <w:right w:val="none" w:sz="0" w:space="0" w:color="auto"/>
      </w:divBdr>
    </w:div>
    <w:div w:id="94135458">
      <w:bodyDiv w:val="1"/>
      <w:marLeft w:val="0"/>
      <w:marRight w:val="0"/>
      <w:marTop w:val="0"/>
      <w:marBottom w:val="0"/>
      <w:divBdr>
        <w:top w:val="none" w:sz="0" w:space="0" w:color="auto"/>
        <w:left w:val="none" w:sz="0" w:space="0" w:color="auto"/>
        <w:bottom w:val="none" w:sz="0" w:space="0" w:color="auto"/>
        <w:right w:val="none" w:sz="0" w:space="0" w:color="auto"/>
      </w:divBdr>
    </w:div>
    <w:div w:id="94441544">
      <w:bodyDiv w:val="1"/>
      <w:marLeft w:val="0"/>
      <w:marRight w:val="0"/>
      <w:marTop w:val="0"/>
      <w:marBottom w:val="0"/>
      <w:divBdr>
        <w:top w:val="none" w:sz="0" w:space="0" w:color="auto"/>
        <w:left w:val="none" w:sz="0" w:space="0" w:color="auto"/>
        <w:bottom w:val="none" w:sz="0" w:space="0" w:color="auto"/>
        <w:right w:val="none" w:sz="0" w:space="0" w:color="auto"/>
      </w:divBdr>
    </w:div>
    <w:div w:id="95028892">
      <w:bodyDiv w:val="1"/>
      <w:marLeft w:val="0"/>
      <w:marRight w:val="0"/>
      <w:marTop w:val="0"/>
      <w:marBottom w:val="0"/>
      <w:divBdr>
        <w:top w:val="none" w:sz="0" w:space="0" w:color="auto"/>
        <w:left w:val="none" w:sz="0" w:space="0" w:color="auto"/>
        <w:bottom w:val="none" w:sz="0" w:space="0" w:color="auto"/>
        <w:right w:val="none" w:sz="0" w:space="0" w:color="auto"/>
      </w:divBdr>
    </w:div>
    <w:div w:id="95058668">
      <w:bodyDiv w:val="1"/>
      <w:marLeft w:val="0"/>
      <w:marRight w:val="0"/>
      <w:marTop w:val="0"/>
      <w:marBottom w:val="0"/>
      <w:divBdr>
        <w:top w:val="none" w:sz="0" w:space="0" w:color="auto"/>
        <w:left w:val="none" w:sz="0" w:space="0" w:color="auto"/>
        <w:bottom w:val="none" w:sz="0" w:space="0" w:color="auto"/>
        <w:right w:val="none" w:sz="0" w:space="0" w:color="auto"/>
      </w:divBdr>
    </w:div>
    <w:div w:id="95100370">
      <w:bodyDiv w:val="1"/>
      <w:marLeft w:val="0"/>
      <w:marRight w:val="0"/>
      <w:marTop w:val="0"/>
      <w:marBottom w:val="0"/>
      <w:divBdr>
        <w:top w:val="none" w:sz="0" w:space="0" w:color="auto"/>
        <w:left w:val="none" w:sz="0" w:space="0" w:color="auto"/>
        <w:bottom w:val="none" w:sz="0" w:space="0" w:color="auto"/>
        <w:right w:val="none" w:sz="0" w:space="0" w:color="auto"/>
      </w:divBdr>
    </w:div>
    <w:div w:id="95906445">
      <w:bodyDiv w:val="1"/>
      <w:marLeft w:val="0"/>
      <w:marRight w:val="0"/>
      <w:marTop w:val="0"/>
      <w:marBottom w:val="0"/>
      <w:divBdr>
        <w:top w:val="none" w:sz="0" w:space="0" w:color="auto"/>
        <w:left w:val="none" w:sz="0" w:space="0" w:color="auto"/>
        <w:bottom w:val="none" w:sz="0" w:space="0" w:color="auto"/>
        <w:right w:val="none" w:sz="0" w:space="0" w:color="auto"/>
      </w:divBdr>
    </w:div>
    <w:div w:id="96482954">
      <w:bodyDiv w:val="1"/>
      <w:marLeft w:val="0"/>
      <w:marRight w:val="0"/>
      <w:marTop w:val="0"/>
      <w:marBottom w:val="0"/>
      <w:divBdr>
        <w:top w:val="none" w:sz="0" w:space="0" w:color="auto"/>
        <w:left w:val="none" w:sz="0" w:space="0" w:color="auto"/>
        <w:bottom w:val="none" w:sz="0" w:space="0" w:color="auto"/>
        <w:right w:val="none" w:sz="0" w:space="0" w:color="auto"/>
      </w:divBdr>
    </w:div>
    <w:div w:id="96563197">
      <w:bodyDiv w:val="1"/>
      <w:marLeft w:val="0"/>
      <w:marRight w:val="0"/>
      <w:marTop w:val="0"/>
      <w:marBottom w:val="0"/>
      <w:divBdr>
        <w:top w:val="none" w:sz="0" w:space="0" w:color="auto"/>
        <w:left w:val="none" w:sz="0" w:space="0" w:color="auto"/>
        <w:bottom w:val="none" w:sz="0" w:space="0" w:color="auto"/>
        <w:right w:val="none" w:sz="0" w:space="0" w:color="auto"/>
      </w:divBdr>
    </w:div>
    <w:div w:id="97069945">
      <w:bodyDiv w:val="1"/>
      <w:marLeft w:val="0"/>
      <w:marRight w:val="0"/>
      <w:marTop w:val="0"/>
      <w:marBottom w:val="0"/>
      <w:divBdr>
        <w:top w:val="none" w:sz="0" w:space="0" w:color="auto"/>
        <w:left w:val="none" w:sz="0" w:space="0" w:color="auto"/>
        <w:bottom w:val="none" w:sz="0" w:space="0" w:color="auto"/>
        <w:right w:val="none" w:sz="0" w:space="0" w:color="auto"/>
      </w:divBdr>
    </w:div>
    <w:div w:id="97220840">
      <w:bodyDiv w:val="1"/>
      <w:marLeft w:val="0"/>
      <w:marRight w:val="0"/>
      <w:marTop w:val="0"/>
      <w:marBottom w:val="0"/>
      <w:divBdr>
        <w:top w:val="none" w:sz="0" w:space="0" w:color="auto"/>
        <w:left w:val="none" w:sz="0" w:space="0" w:color="auto"/>
        <w:bottom w:val="none" w:sz="0" w:space="0" w:color="auto"/>
        <w:right w:val="none" w:sz="0" w:space="0" w:color="auto"/>
      </w:divBdr>
    </w:div>
    <w:div w:id="97649719">
      <w:bodyDiv w:val="1"/>
      <w:marLeft w:val="0"/>
      <w:marRight w:val="0"/>
      <w:marTop w:val="0"/>
      <w:marBottom w:val="0"/>
      <w:divBdr>
        <w:top w:val="none" w:sz="0" w:space="0" w:color="auto"/>
        <w:left w:val="none" w:sz="0" w:space="0" w:color="auto"/>
        <w:bottom w:val="none" w:sz="0" w:space="0" w:color="auto"/>
        <w:right w:val="none" w:sz="0" w:space="0" w:color="auto"/>
      </w:divBdr>
    </w:div>
    <w:div w:id="97792989">
      <w:bodyDiv w:val="1"/>
      <w:marLeft w:val="0"/>
      <w:marRight w:val="0"/>
      <w:marTop w:val="0"/>
      <w:marBottom w:val="0"/>
      <w:divBdr>
        <w:top w:val="none" w:sz="0" w:space="0" w:color="auto"/>
        <w:left w:val="none" w:sz="0" w:space="0" w:color="auto"/>
        <w:bottom w:val="none" w:sz="0" w:space="0" w:color="auto"/>
        <w:right w:val="none" w:sz="0" w:space="0" w:color="auto"/>
      </w:divBdr>
    </w:div>
    <w:div w:id="97994240">
      <w:bodyDiv w:val="1"/>
      <w:marLeft w:val="0"/>
      <w:marRight w:val="0"/>
      <w:marTop w:val="0"/>
      <w:marBottom w:val="0"/>
      <w:divBdr>
        <w:top w:val="none" w:sz="0" w:space="0" w:color="auto"/>
        <w:left w:val="none" w:sz="0" w:space="0" w:color="auto"/>
        <w:bottom w:val="none" w:sz="0" w:space="0" w:color="auto"/>
        <w:right w:val="none" w:sz="0" w:space="0" w:color="auto"/>
      </w:divBdr>
    </w:div>
    <w:div w:id="98139245">
      <w:bodyDiv w:val="1"/>
      <w:marLeft w:val="0"/>
      <w:marRight w:val="0"/>
      <w:marTop w:val="0"/>
      <w:marBottom w:val="0"/>
      <w:divBdr>
        <w:top w:val="none" w:sz="0" w:space="0" w:color="auto"/>
        <w:left w:val="none" w:sz="0" w:space="0" w:color="auto"/>
        <w:bottom w:val="none" w:sz="0" w:space="0" w:color="auto"/>
        <w:right w:val="none" w:sz="0" w:space="0" w:color="auto"/>
      </w:divBdr>
    </w:div>
    <w:div w:id="98185566">
      <w:bodyDiv w:val="1"/>
      <w:marLeft w:val="0"/>
      <w:marRight w:val="0"/>
      <w:marTop w:val="0"/>
      <w:marBottom w:val="0"/>
      <w:divBdr>
        <w:top w:val="none" w:sz="0" w:space="0" w:color="auto"/>
        <w:left w:val="none" w:sz="0" w:space="0" w:color="auto"/>
        <w:bottom w:val="none" w:sz="0" w:space="0" w:color="auto"/>
        <w:right w:val="none" w:sz="0" w:space="0" w:color="auto"/>
      </w:divBdr>
    </w:div>
    <w:div w:id="98574802">
      <w:bodyDiv w:val="1"/>
      <w:marLeft w:val="0"/>
      <w:marRight w:val="0"/>
      <w:marTop w:val="0"/>
      <w:marBottom w:val="0"/>
      <w:divBdr>
        <w:top w:val="none" w:sz="0" w:space="0" w:color="auto"/>
        <w:left w:val="none" w:sz="0" w:space="0" w:color="auto"/>
        <w:bottom w:val="none" w:sz="0" w:space="0" w:color="auto"/>
        <w:right w:val="none" w:sz="0" w:space="0" w:color="auto"/>
      </w:divBdr>
    </w:div>
    <w:div w:id="99299228">
      <w:bodyDiv w:val="1"/>
      <w:marLeft w:val="0"/>
      <w:marRight w:val="0"/>
      <w:marTop w:val="0"/>
      <w:marBottom w:val="0"/>
      <w:divBdr>
        <w:top w:val="none" w:sz="0" w:space="0" w:color="auto"/>
        <w:left w:val="none" w:sz="0" w:space="0" w:color="auto"/>
        <w:bottom w:val="none" w:sz="0" w:space="0" w:color="auto"/>
        <w:right w:val="none" w:sz="0" w:space="0" w:color="auto"/>
      </w:divBdr>
    </w:div>
    <w:div w:id="99372152">
      <w:bodyDiv w:val="1"/>
      <w:marLeft w:val="0"/>
      <w:marRight w:val="0"/>
      <w:marTop w:val="0"/>
      <w:marBottom w:val="0"/>
      <w:divBdr>
        <w:top w:val="none" w:sz="0" w:space="0" w:color="auto"/>
        <w:left w:val="none" w:sz="0" w:space="0" w:color="auto"/>
        <w:bottom w:val="none" w:sz="0" w:space="0" w:color="auto"/>
        <w:right w:val="none" w:sz="0" w:space="0" w:color="auto"/>
      </w:divBdr>
    </w:div>
    <w:div w:id="99572629">
      <w:bodyDiv w:val="1"/>
      <w:marLeft w:val="0"/>
      <w:marRight w:val="0"/>
      <w:marTop w:val="0"/>
      <w:marBottom w:val="0"/>
      <w:divBdr>
        <w:top w:val="none" w:sz="0" w:space="0" w:color="auto"/>
        <w:left w:val="none" w:sz="0" w:space="0" w:color="auto"/>
        <w:bottom w:val="none" w:sz="0" w:space="0" w:color="auto"/>
        <w:right w:val="none" w:sz="0" w:space="0" w:color="auto"/>
      </w:divBdr>
    </w:div>
    <w:div w:id="99615048">
      <w:bodyDiv w:val="1"/>
      <w:marLeft w:val="0"/>
      <w:marRight w:val="0"/>
      <w:marTop w:val="0"/>
      <w:marBottom w:val="0"/>
      <w:divBdr>
        <w:top w:val="none" w:sz="0" w:space="0" w:color="auto"/>
        <w:left w:val="none" w:sz="0" w:space="0" w:color="auto"/>
        <w:bottom w:val="none" w:sz="0" w:space="0" w:color="auto"/>
        <w:right w:val="none" w:sz="0" w:space="0" w:color="auto"/>
      </w:divBdr>
    </w:div>
    <w:div w:id="99838188">
      <w:bodyDiv w:val="1"/>
      <w:marLeft w:val="0"/>
      <w:marRight w:val="0"/>
      <w:marTop w:val="0"/>
      <w:marBottom w:val="0"/>
      <w:divBdr>
        <w:top w:val="none" w:sz="0" w:space="0" w:color="auto"/>
        <w:left w:val="none" w:sz="0" w:space="0" w:color="auto"/>
        <w:bottom w:val="none" w:sz="0" w:space="0" w:color="auto"/>
        <w:right w:val="none" w:sz="0" w:space="0" w:color="auto"/>
      </w:divBdr>
    </w:div>
    <w:div w:id="100030718">
      <w:bodyDiv w:val="1"/>
      <w:marLeft w:val="0"/>
      <w:marRight w:val="0"/>
      <w:marTop w:val="0"/>
      <w:marBottom w:val="0"/>
      <w:divBdr>
        <w:top w:val="none" w:sz="0" w:space="0" w:color="auto"/>
        <w:left w:val="none" w:sz="0" w:space="0" w:color="auto"/>
        <w:bottom w:val="none" w:sz="0" w:space="0" w:color="auto"/>
        <w:right w:val="none" w:sz="0" w:space="0" w:color="auto"/>
      </w:divBdr>
    </w:div>
    <w:div w:id="100539396">
      <w:bodyDiv w:val="1"/>
      <w:marLeft w:val="0"/>
      <w:marRight w:val="0"/>
      <w:marTop w:val="0"/>
      <w:marBottom w:val="0"/>
      <w:divBdr>
        <w:top w:val="none" w:sz="0" w:space="0" w:color="auto"/>
        <w:left w:val="none" w:sz="0" w:space="0" w:color="auto"/>
        <w:bottom w:val="none" w:sz="0" w:space="0" w:color="auto"/>
        <w:right w:val="none" w:sz="0" w:space="0" w:color="auto"/>
      </w:divBdr>
    </w:div>
    <w:div w:id="100802154">
      <w:bodyDiv w:val="1"/>
      <w:marLeft w:val="0"/>
      <w:marRight w:val="0"/>
      <w:marTop w:val="0"/>
      <w:marBottom w:val="0"/>
      <w:divBdr>
        <w:top w:val="none" w:sz="0" w:space="0" w:color="auto"/>
        <w:left w:val="none" w:sz="0" w:space="0" w:color="auto"/>
        <w:bottom w:val="none" w:sz="0" w:space="0" w:color="auto"/>
        <w:right w:val="none" w:sz="0" w:space="0" w:color="auto"/>
      </w:divBdr>
    </w:div>
    <w:div w:id="100803202">
      <w:bodyDiv w:val="1"/>
      <w:marLeft w:val="0"/>
      <w:marRight w:val="0"/>
      <w:marTop w:val="0"/>
      <w:marBottom w:val="0"/>
      <w:divBdr>
        <w:top w:val="none" w:sz="0" w:space="0" w:color="auto"/>
        <w:left w:val="none" w:sz="0" w:space="0" w:color="auto"/>
        <w:bottom w:val="none" w:sz="0" w:space="0" w:color="auto"/>
        <w:right w:val="none" w:sz="0" w:space="0" w:color="auto"/>
      </w:divBdr>
    </w:div>
    <w:div w:id="100880304">
      <w:bodyDiv w:val="1"/>
      <w:marLeft w:val="0"/>
      <w:marRight w:val="0"/>
      <w:marTop w:val="0"/>
      <w:marBottom w:val="0"/>
      <w:divBdr>
        <w:top w:val="none" w:sz="0" w:space="0" w:color="auto"/>
        <w:left w:val="none" w:sz="0" w:space="0" w:color="auto"/>
        <w:bottom w:val="none" w:sz="0" w:space="0" w:color="auto"/>
        <w:right w:val="none" w:sz="0" w:space="0" w:color="auto"/>
      </w:divBdr>
    </w:div>
    <w:div w:id="100927106">
      <w:bodyDiv w:val="1"/>
      <w:marLeft w:val="0"/>
      <w:marRight w:val="0"/>
      <w:marTop w:val="0"/>
      <w:marBottom w:val="0"/>
      <w:divBdr>
        <w:top w:val="none" w:sz="0" w:space="0" w:color="auto"/>
        <w:left w:val="none" w:sz="0" w:space="0" w:color="auto"/>
        <w:bottom w:val="none" w:sz="0" w:space="0" w:color="auto"/>
        <w:right w:val="none" w:sz="0" w:space="0" w:color="auto"/>
      </w:divBdr>
    </w:div>
    <w:div w:id="100954013">
      <w:bodyDiv w:val="1"/>
      <w:marLeft w:val="0"/>
      <w:marRight w:val="0"/>
      <w:marTop w:val="0"/>
      <w:marBottom w:val="0"/>
      <w:divBdr>
        <w:top w:val="none" w:sz="0" w:space="0" w:color="auto"/>
        <w:left w:val="none" w:sz="0" w:space="0" w:color="auto"/>
        <w:bottom w:val="none" w:sz="0" w:space="0" w:color="auto"/>
        <w:right w:val="none" w:sz="0" w:space="0" w:color="auto"/>
      </w:divBdr>
    </w:div>
    <w:div w:id="101151847">
      <w:bodyDiv w:val="1"/>
      <w:marLeft w:val="0"/>
      <w:marRight w:val="0"/>
      <w:marTop w:val="0"/>
      <w:marBottom w:val="0"/>
      <w:divBdr>
        <w:top w:val="none" w:sz="0" w:space="0" w:color="auto"/>
        <w:left w:val="none" w:sz="0" w:space="0" w:color="auto"/>
        <w:bottom w:val="none" w:sz="0" w:space="0" w:color="auto"/>
        <w:right w:val="none" w:sz="0" w:space="0" w:color="auto"/>
      </w:divBdr>
    </w:div>
    <w:div w:id="101270130">
      <w:bodyDiv w:val="1"/>
      <w:marLeft w:val="0"/>
      <w:marRight w:val="0"/>
      <w:marTop w:val="0"/>
      <w:marBottom w:val="0"/>
      <w:divBdr>
        <w:top w:val="none" w:sz="0" w:space="0" w:color="auto"/>
        <w:left w:val="none" w:sz="0" w:space="0" w:color="auto"/>
        <w:bottom w:val="none" w:sz="0" w:space="0" w:color="auto"/>
        <w:right w:val="none" w:sz="0" w:space="0" w:color="auto"/>
      </w:divBdr>
    </w:div>
    <w:div w:id="101384831">
      <w:bodyDiv w:val="1"/>
      <w:marLeft w:val="0"/>
      <w:marRight w:val="0"/>
      <w:marTop w:val="0"/>
      <w:marBottom w:val="0"/>
      <w:divBdr>
        <w:top w:val="none" w:sz="0" w:space="0" w:color="auto"/>
        <w:left w:val="none" w:sz="0" w:space="0" w:color="auto"/>
        <w:bottom w:val="none" w:sz="0" w:space="0" w:color="auto"/>
        <w:right w:val="none" w:sz="0" w:space="0" w:color="auto"/>
      </w:divBdr>
    </w:div>
    <w:div w:id="101655320">
      <w:bodyDiv w:val="1"/>
      <w:marLeft w:val="0"/>
      <w:marRight w:val="0"/>
      <w:marTop w:val="0"/>
      <w:marBottom w:val="0"/>
      <w:divBdr>
        <w:top w:val="none" w:sz="0" w:space="0" w:color="auto"/>
        <w:left w:val="none" w:sz="0" w:space="0" w:color="auto"/>
        <w:bottom w:val="none" w:sz="0" w:space="0" w:color="auto"/>
        <w:right w:val="none" w:sz="0" w:space="0" w:color="auto"/>
      </w:divBdr>
    </w:div>
    <w:div w:id="101800879">
      <w:bodyDiv w:val="1"/>
      <w:marLeft w:val="0"/>
      <w:marRight w:val="0"/>
      <w:marTop w:val="0"/>
      <w:marBottom w:val="0"/>
      <w:divBdr>
        <w:top w:val="none" w:sz="0" w:space="0" w:color="auto"/>
        <w:left w:val="none" w:sz="0" w:space="0" w:color="auto"/>
        <w:bottom w:val="none" w:sz="0" w:space="0" w:color="auto"/>
        <w:right w:val="none" w:sz="0" w:space="0" w:color="auto"/>
      </w:divBdr>
    </w:div>
    <w:div w:id="101801447">
      <w:bodyDiv w:val="1"/>
      <w:marLeft w:val="0"/>
      <w:marRight w:val="0"/>
      <w:marTop w:val="0"/>
      <w:marBottom w:val="0"/>
      <w:divBdr>
        <w:top w:val="none" w:sz="0" w:space="0" w:color="auto"/>
        <w:left w:val="none" w:sz="0" w:space="0" w:color="auto"/>
        <w:bottom w:val="none" w:sz="0" w:space="0" w:color="auto"/>
        <w:right w:val="none" w:sz="0" w:space="0" w:color="auto"/>
      </w:divBdr>
    </w:div>
    <w:div w:id="101920368">
      <w:bodyDiv w:val="1"/>
      <w:marLeft w:val="0"/>
      <w:marRight w:val="0"/>
      <w:marTop w:val="0"/>
      <w:marBottom w:val="0"/>
      <w:divBdr>
        <w:top w:val="none" w:sz="0" w:space="0" w:color="auto"/>
        <w:left w:val="none" w:sz="0" w:space="0" w:color="auto"/>
        <w:bottom w:val="none" w:sz="0" w:space="0" w:color="auto"/>
        <w:right w:val="none" w:sz="0" w:space="0" w:color="auto"/>
      </w:divBdr>
    </w:div>
    <w:div w:id="103355806">
      <w:bodyDiv w:val="1"/>
      <w:marLeft w:val="0"/>
      <w:marRight w:val="0"/>
      <w:marTop w:val="0"/>
      <w:marBottom w:val="0"/>
      <w:divBdr>
        <w:top w:val="none" w:sz="0" w:space="0" w:color="auto"/>
        <w:left w:val="none" w:sz="0" w:space="0" w:color="auto"/>
        <w:bottom w:val="none" w:sz="0" w:space="0" w:color="auto"/>
        <w:right w:val="none" w:sz="0" w:space="0" w:color="auto"/>
      </w:divBdr>
    </w:div>
    <w:div w:id="103431039">
      <w:bodyDiv w:val="1"/>
      <w:marLeft w:val="0"/>
      <w:marRight w:val="0"/>
      <w:marTop w:val="0"/>
      <w:marBottom w:val="0"/>
      <w:divBdr>
        <w:top w:val="none" w:sz="0" w:space="0" w:color="auto"/>
        <w:left w:val="none" w:sz="0" w:space="0" w:color="auto"/>
        <w:bottom w:val="none" w:sz="0" w:space="0" w:color="auto"/>
        <w:right w:val="none" w:sz="0" w:space="0" w:color="auto"/>
      </w:divBdr>
    </w:div>
    <w:div w:id="103963593">
      <w:bodyDiv w:val="1"/>
      <w:marLeft w:val="0"/>
      <w:marRight w:val="0"/>
      <w:marTop w:val="0"/>
      <w:marBottom w:val="0"/>
      <w:divBdr>
        <w:top w:val="none" w:sz="0" w:space="0" w:color="auto"/>
        <w:left w:val="none" w:sz="0" w:space="0" w:color="auto"/>
        <w:bottom w:val="none" w:sz="0" w:space="0" w:color="auto"/>
        <w:right w:val="none" w:sz="0" w:space="0" w:color="auto"/>
      </w:divBdr>
    </w:div>
    <w:div w:id="104276420">
      <w:bodyDiv w:val="1"/>
      <w:marLeft w:val="0"/>
      <w:marRight w:val="0"/>
      <w:marTop w:val="0"/>
      <w:marBottom w:val="0"/>
      <w:divBdr>
        <w:top w:val="none" w:sz="0" w:space="0" w:color="auto"/>
        <w:left w:val="none" w:sz="0" w:space="0" w:color="auto"/>
        <w:bottom w:val="none" w:sz="0" w:space="0" w:color="auto"/>
        <w:right w:val="none" w:sz="0" w:space="0" w:color="auto"/>
      </w:divBdr>
    </w:div>
    <w:div w:id="104548523">
      <w:bodyDiv w:val="1"/>
      <w:marLeft w:val="0"/>
      <w:marRight w:val="0"/>
      <w:marTop w:val="0"/>
      <w:marBottom w:val="0"/>
      <w:divBdr>
        <w:top w:val="none" w:sz="0" w:space="0" w:color="auto"/>
        <w:left w:val="none" w:sz="0" w:space="0" w:color="auto"/>
        <w:bottom w:val="none" w:sz="0" w:space="0" w:color="auto"/>
        <w:right w:val="none" w:sz="0" w:space="0" w:color="auto"/>
      </w:divBdr>
    </w:div>
    <w:div w:id="104692120">
      <w:bodyDiv w:val="1"/>
      <w:marLeft w:val="0"/>
      <w:marRight w:val="0"/>
      <w:marTop w:val="0"/>
      <w:marBottom w:val="0"/>
      <w:divBdr>
        <w:top w:val="none" w:sz="0" w:space="0" w:color="auto"/>
        <w:left w:val="none" w:sz="0" w:space="0" w:color="auto"/>
        <w:bottom w:val="none" w:sz="0" w:space="0" w:color="auto"/>
        <w:right w:val="none" w:sz="0" w:space="0" w:color="auto"/>
      </w:divBdr>
    </w:div>
    <w:div w:id="104812002">
      <w:bodyDiv w:val="1"/>
      <w:marLeft w:val="0"/>
      <w:marRight w:val="0"/>
      <w:marTop w:val="0"/>
      <w:marBottom w:val="0"/>
      <w:divBdr>
        <w:top w:val="none" w:sz="0" w:space="0" w:color="auto"/>
        <w:left w:val="none" w:sz="0" w:space="0" w:color="auto"/>
        <w:bottom w:val="none" w:sz="0" w:space="0" w:color="auto"/>
        <w:right w:val="none" w:sz="0" w:space="0" w:color="auto"/>
      </w:divBdr>
    </w:div>
    <w:div w:id="105514352">
      <w:bodyDiv w:val="1"/>
      <w:marLeft w:val="0"/>
      <w:marRight w:val="0"/>
      <w:marTop w:val="0"/>
      <w:marBottom w:val="0"/>
      <w:divBdr>
        <w:top w:val="none" w:sz="0" w:space="0" w:color="auto"/>
        <w:left w:val="none" w:sz="0" w:space="0" w:color="auto"/>
        <w:bottom w:val="none" w:sz="0" w:space="0" w:color="auto"/>
        <w:right w:val="none" w:sz="0" w:space="0" w:color="auto"/>
      </w:divBdr>
    </w:div>
    <w:div w:id="105539819">
      <w:bodyDiv w:val="1"/>
      <w:marLeft w:val="0"/>
      <w:marRight w:val="0"/>
      <w:marTop w:val="0"/>
      <w:marBottom w:val="0"/>
      <w:divBdr>
        <w:top w:val="none" w:sz="0" w:space="0" w:color="auto"/>
        <w:left w:val="none" w:sz="0" w:space="0" w:color="auto"/>
        <w:bottom w:val="none" w:sz="0" w:space="0" w:color="auto"/>
        <w:right w:val="none" w:sz="0" w:space="0" w:color="auto"/>
      </w:divBdr>
    </w:div>
    <w:div w:id="105587398">
      <w:bodyDiv w:val="1"/>
      <w:marLeft w:val="0"/>
      <w:marRight w:val="0"/>
      <w:marTop w:val="0"/>
      <w:marBottom w:val="0"/>
      <w:divBdr>
        <w:top w:val="none" w:sz="0" w:space="0" w:color="auto"/>
        <w:left w:val="none" w:sz="0" w:space="0" w:color="auto"/>
        <w:bottom w:val="none" w:sz="0" w:space="0" w:color="auto"/>
        <w:right w:val="none" w:sz="0" w:space="0" w:color="auto"/>
      </w:divBdr>
    </w:div>
    <w:div w:id="105779200">
      <w:bodyDiv w:val="1"/>
      <w:marLeft w:val="0"/>
      <w:marRight w:val="0"/>
      <w:marTop w:val="0"/>
      <w:marBottom w:val="0"/>
      <w:divBdr>
        <w:top w:val="none" w:sz="0" w:space="0" w:color="auto"/>
        <w:left w:val="none" w:sz="0" w:space="0" w:color="auto"/>
        <w:bottom w:val="none" w:sz="0" w:space="0" w:color="auto"/>
        <w:right w:val="none" w:sz="0" w:space="0" w:color="auto"/>
      </w:divBdr>
    </w:div>
    <w:div w:id="106316681">
      <w:bodyDiv w:val="1"/>
      <w:marLeft w:val="0"/>
      <w:marRight w:val="0"/>
      <w:marTop w:val="0"/>
      <w:marBottom w:val="0"/>
      <w:divBdr>
        <w:top w:val="none" w:sz="0" w:space="0" w:color="auto"/>
        <w:left w:val="none" w:sz="0" w:space="0" w:color="auto"/>
        <w:bottom w:val="none" w:sz="0" w:space="0" w:color="auto"/>
        <w:right w:val="none" w:sz="0" w:space="0" w:color="auto"/>
      </w:divBdr>
    </w:div>
    <w:div w:id="106319829">
      <w:bodyDiv w:val="1"/>
      <w:marLeft w:val="0"/>
      <w:marRight w:val="0"/>
      <w:marTop w:val="0"/>
      <w:marBottom w:val="0"/>
      <w:divBdr>
        <w:top w:val="none" w:sz="0" w:space="0" w:color="auto"/>
        <w:left w:val="none" w:sz="0" w:space="0" w:color="auto"/>
        <w:bottom w:val="none" w:sz="0" w:space="0" w:color="auto"/>
        <w:right w:val="none" w:sz="0" w:space="0" w:color="auto"/>
      </w:divBdr>
    </w:div>
    <w:div w:id="106393394">
      <w:bodyDiv w:val="1"/>
      <w:marLeft w:val="0"/>
      <w:marRight w:val="0"/>
      <w:marTop w:val="0"/>
      <w:marBottom w:val="0"/>
      <w:divBdr>
        <w:top w:val="none" w:sz="0" w:space="0" w:color="auto"/>
        <w:left w:val="none" w:sz="0" w:space="0" w:color="auto"/>
        <w:bottom w:val="none" w:sz="0" w:space="0" w:color="auto"/>
        <w:right w:val="none" w:sz="0" w:space="0" w:color="auto"/>
      </w:divBdr>
    </w:div>
    <w:div w:id="106970604">
      <w:bodyDiv w:val="1"/>
      <w:marLeft w:val="0"/>
      <w:marRight w:val="0"/>
      <w:marTop w:val="0"/>
      <w:marBottom w:val="0"/>
      <w:divBdr>
        <w:top w:val="none" w:sz="0" w:space="0" w:color="auto"/>
        <w:left w:val="none" w:sz="0" w:space="0" w:color="auto"/>
        <w:bottom w:val="none" w:sz="0" w:space="0" w:color="auto"/>
        <w:right w:val="none" w:sz="0" w:space="0" w:color="auto"/>
      </w:divBdr>
    </w:div>
    <w:div w:id="107087425">
      <w:bodyDiv w:val="1"/>
      <w:marLeft w:val="0"/>
      <w:marRight w:val="0"/>
      <w:marTop w:val="0"/>
      <w:marBottom w:val="0"/>
      <w:divBdr>
        <w:top w:val="none" w:sz="0" w:space="0" w:color="auto"/>
        <w:left w:val="none" w:sz="0" w:space="0" w:color="auto"/>
        <w:bottom w:val="none" w:sz="0" w:space="0" w:color="auto"/>
        <w:right w:val="none" w:sz="0" w:space="0" w:color="auto"/>
      </w:divBdr>
    </w:div>
    <w:div w:id="107166951">
      <w:bodyDiv w:val="1"/>
      <w:marLeft w:val="0"/>
      <w:marRight w:val="0"/>
      <w:marTop w:val="0"/>
      <w:marBottom w:val="0"/>
      <w:divBdr>
        <w:top w:val="none" w:sz="0" w:space="0" w:color="auto"/>
        <w:left w:val="none" w:sz="0" w:space="0" w:color="auto"/>
        <w:bottom w:val="none" w:sz="0" w:space="0" w:color="auto"/>
        <w:right w:val="none" w:sz="0" w:space="0" w:color="auto"/>
      </w:divBdr>
    </w:div>
    <w:div w:id="107240883">
      <w:bodyDiv w:val="1"/>
      <w:marLeft w:val="0"/>
      <w:marRight w:val="0"/>
      <w:marTop w:val="0"/>
      <w:marBottom w:val="0"/>
      <w:divBdr>
        <w:top w:val="none" w:sz="0" w:space="0" w:color="auto"/>
        <w:left w:val="none" w:sz="0" w:space="0" w:color="auto"/>
        <w:bottom w:val="none" w:sz="0" w:space="0" w:color="auto"/>
        <w:right w:val="none" w:sz="0" w:space="0" w:color="auto"/>
      </w:divBdr>
    </w:div>
    <w:div w:id="107433498">
      <w:bodyDiv w:val="1"/>
      <w:marLeft w:val="0"/>
      <w:marRight w:val="0"/>
      <w:marTop w:val="0"/>
      <w:marBottom w:val="0"/>
      <w:divBdr>
        <w:top w:val="none" w:sz="0" w:space="0" w:color="auto"/>
        <w:left w:val="none" w:sz="0" w:space="0" w:color="auto"/>
        <w:bottom w:val="none" w:sz="0" w:space="0" w:color="auto"/>
        <w:right w:val="none" w:sz="0" w:space="0" w:color="auto"/>
      </w:divBdr>
    </w:div>
    <w:div w:id="107701004">
      <w:bodyDiv w:val="1"/>
      <w:marLeft w:val="0"/>
      <w:marRight w:val="0"/>
      <w:marTop w:val="0"/>
      <w:marBottom w:val="0"/>
      <w:divBdr>
        <w:top w:val="none" w:sz="0" w:space="0" w:color="auto"/>
        <w:left w:val="none" w:sz="0" w:space="0" w:color="auto"/>
        <w:bottom w:val="none" w:sz="0" w:space="0" w:color="auto"/>
        <w:right w:val="none" w:sz="0" w:space="0" w:color="auto"/>
      </w:divBdr>
    </w:div>
    <w:div w:id="107891508">
      <w:bodyDiv w:val="1"/>
      <w:marLeft w:val="0"/>
      <w:marRight w:val="0"/>
      <w:marTop w:val="0"/>
      <w:marBottom w:val="0"/>
      <w:divBdr>
        <w:top w:val="none" w:sz="0" w:space="0" w:color="auto"/>
        <w:left w:val="none" w:sz="0" w:space="0" w:color="auto"/>
        <w:bottom w:val="none" w:sz="0" w:space="0" w:color="auto"/>
        <w:right w:val="none" w:sz="0" w:space="0" w:color="auto"/>
      </w:divBdr>
    </w:div>
    <w:div w:id="108861401">
      <w:bodyDiv w:val="1"/>
      <w:marLeft w:val="0"/>
      <w:marRight w:val="0"/>
      <w:marTop w:val="0"/>
      <w:marBottom w:val="0"/>
      <w:divBdr>
        <w:top w:val="none" w:sz="0" w:space="0" w:color="auto"/>
        <w:left w:val="none" w:sz="0" w:space="0" w:color="auto"/>
        <w:bottom w:val="none" w:sz="0" w:space="0" w:color="auto"/>
        <w:right w:val="none" w:sz="0" w:space="0" w:color="auto"/>
      </w:divBdr>
    </w:div>
    <w:div w:id="109054432">
      <w:bodyDiv w:val="1"/>
      <w:marLeft w:val="0"/>
      <w:marRight w:val="0"/>
      <w:marTop w:val="0"/>
      <w:marBottom w:val="0"/>
      <w:divBdr>
        <w:top w:val="none" w:sz="0" w:space="0" w:color="auto"/>
        <w:left w:val="none" w:sz="0" w:space="0" w:color="auto"/>
        <w:bottom w:val="none" w:sz="0" w:space="0" w:color="auto"/>
        <w:right w:val="none" w:sz="0" w:space="0" w:color="auto"/>
      </w:divBdr>
    </w:div>
    <w:div w:id="109278425">
      <w:bodyDiv w:val="1"/>
      <w:marLeft w:val="0"/>
      <w:marRight w:val="0"/>
      <w:marTop w:val="0"/>
      <w:marBottom w:val="0"/>
      <w:divBdr>
        <w:top w:val="none" w:sz="0" w:space="0" w:color="auto"/>
        <w:left w:val="none" w:sz="0" w:space="0" w:color="auto"/>
        <w:bottom w:val="none" w:sz="0" w:space="0" w:color="auto"/>
        <w:right w:val="none" w:sz="0" w:space="0" w:color="auto"/>
      </w:divBdr>
    </w:div>
    <w:div w:id="109932175">
      <w:bodyDiv w:val="1"/>
      <w:marLeft w:val="0"/>
      <w:marRight w:val="0"/>
      <w:marTop w:val="0"/>
      <w:marBottom w:val="0"/>
      <w:divBdr>
        <w:top w:val="none" w:sz="0" w:space="0" w:color="auto"/>
        <w:left w:val="none" w:sz="0" w:space="0" w:color="auto"/>
        <w:bottom w:val="none" w:sz="0" w:space="0" w:color="auto"/>
        <w:right w:val="none" w:sz="0" w:space="0" w:color="auto"/>
      </w:divBdr>
    </w:div>
    <w:div w:id="110127340">
      <w:bodyDiv w:val="1"/>
      <w:marLeft w:val="0"/>
      <w:marRight w:val="0"/>
      <w:marTop w:val="0"/>
      <w:marBottom w:val="0"/>
      <w:divBdr>
        <w:top w:val="none" w:sz="0" w:space="0" w:color="auto"/>
        <w:left w:val="none" w:sz="0" w:space="0" w:color="auto"/>
        <w:bottom w:val="none" w:sz="0" w:space="0" w:color="auto"/>
        <w:right w:val="none" w:sz="0" w:space="0" w:color="auto"/>
      </w:divBdr>
    </w:div>
    <w:div w:id="110906147">
      <w:bodyDiv w:val="1"/>
      <w:marLeft w:val="0"/>
      <w:marRight w:val="0"/>
      <w:marTop w:val="0"/>
      <w:marBottom w:val="0"/>
      <w:divBdr>
        <w:top w:val="none" w:sz="0" w:space="0" w:color="auto"/>
        <w:left w:val="none" w:sz="0" w:space="0" w:color="auto"/>
        <w:bottom w:val="none" w:sz="0" w:space="0" w:color="auto"/>
        <w:right w:val="none" w:sz="0" w:space="0" w:color="auto"/>
      </w:divBdr>
    </w:div>
    <w:div w:id="111018927">
      <w:bodyDiv w:val="1"/>
      <w:marLeft w:val="0"/>
      <w:marRight w:val="0"/>
      <w:marTop w:val="0"/>
      <w:marBottom w:val="0"/>
      <w:divBdr>
        <w:top w:val="none" w:sz="0" w:space="0" w:color="auto"/>
        <w:left w:val="none" w:sz="0" w:space="0" w:color="auto"/>
        <w:bottom w:val="none" w:sz="0" w:space="0" w:color="auto"/>
        <w:right w:val="none" w:sz="0" w:space="0" w:color="auto"/>
      </w:divBdr>
    </w:div>
    <w:div w:id="111216796">
      <w:bodyDiv w:val="1"/>
      <w:marLeft w:val="0"/>
      <w:marRight w:val="0"/>
      <w:marTop w:val="0"/>
      <w:marBottom w:val="0"/>
      <w:divBdr>
        <w:top w:val="none" w:sz="0" w:space="0" w:color="auto"/>
        <w:left w:val="none" w:sz="0" w:space="0" w:color="auto"/>
        <w:bottom w:val="none" w:sz="0" w:space="0" w:color="auto"/>
        <w:right w:val="none" w:sz="0" w:space="0" w:color="auto"/>
      </w:divBdr>
    </w:div>
    <w:div w:id="111553803">
      <w:bodyDiv w:val="1"/>
      <w:marLeft w:val="0"/>
      <w:marRight w:val="0"/>
      <w:marTop w:val="0"/>
      <w:marBottom w:val="0"/>
      <w:divBdr>
        <w:top w:val="none" w:sz="0" w:space="0" w:color="auto"/>
        <w:left w:val="none" w:sz="0" w:space="0" w:color="auto"/>
        <w:bottom w:val="none" w:sz="0" w:space="0" w:color="auto"/>
        <w:right w:val="none" w:sz="0" w:space="0" w:color="auto"/>
      </w:divBdr>
    </w:div>
    <w:div w:id="111677506">
      <w:bodyDiv w:val="1"/>
      <w:marLeft w:val="0"/>
      <w:marRight w:val="0"/>
      <w:marTop w:val="0"/>
      <w:marBottom w:val="0"/>
      <w:divBdr>
        <w:top w:val="none" w:sz="0" w:space="0" w:color="auto"/>
        <w:left w:val="none" w:sz="0" w:space="0" w:color="auto"/>
        <w:bottom w:val="none" w:sz="0" w:space="0" w:color="auto"/>
        <w:right w:val="none" w:sz="0" w:space="0" w:color="auto"/>
      </w:divBdr>
    </w:div>
    <w:div w:id="111944707">
      <w:bodyDiv w:val="1"/>
      <w:marLeft w:val="0"/>
      <w:marRight w:val="0"/>
      <w:marTop w:val="0"/>
      <w:marBottom w:val="0"/>
      <w:divBdr>
        <w:top w:val="none" w:sz="0" w:space="0" w:color="auto"/>
        <w:left w:val="none" w:sz="0" w:space="0" w:color="auto"/>
        <w:bottom w:val="none" w:sz="0" w:space="0" w:color="auto"/>
        <w:right w:val="none" w:sz="0" w:space="0" w:color="auto"/>
      </w:divBdr>
    </w:div>
    <w:div w:id="112134821">
      <w:bodyDiv w:val="1"/>
      <w:marLeft w:val="0"/>
      <w:marRight w:val="0"/>
      <w:marTop w:val="0"/>
      <w:marBottom w:val="0"/>
      <w:divBdr>
        <w:top w:val="none" w:sz="0" w:space="0" w:color="auto"/>
        <w:left w:val="none" w:sz="0" w:space="0" w:color="auto"/>
        <w:bottom w:val="none" w:sz="0" w:space="0" w:color="auto"/>
        <w:right w:val="none" w:sz="0" w:space="0" w:color="auto"/>
      </w:divBdr>
    </w:div>
    <w:div w:id="112335968">
      <w:bodyDiv w:val="1"/>
      <w:marLeft w:val="0"/>
      <w:marRight w:val="0"/>
      <w:marTop w:val="0"/>
      <w:marBottom w:val="0"/>
      <w:divBdr>
        <w:top w:val="none" w:sz="0" w:space="0" w:color="auto"/>
        <w:left w:val="none" w:sz="0" w:space="0" w:color="auto"/>
        <w:bottom w:val="none" w:sz="0" w:space="0" w:color="auto"/>
        <w:right w:val="none" w:sz="0" w:space="0" w:color="auto"/>
      </w:divBdr>
    </w:div>
    <w:div w:id="112598965">
      <w:bodyDiv w:val="1"/>
      <w:marLeft w:val="0"/>
      <w:marRight w:val="0"/>
      <w:marTop w:val="0"/>
      <w:marBottom w:val="0"/>
      <w:divBdr>
        <w:top w:val="none" w:sz="0" w:space="0" w:color="auto"/>
        <w:left w:val="none" w:sz="0" w:space="0" w:color="auto"/>
        <w:bottom w:val="none" w:sz="0" w:space="0" w:color="auto"/>
        <w:right w:val="none" w:sz="0" w:space="0" w:color="auto"/>
      </w:divBdr>
    </w:div>
    <w:div w:id="113060665">
      <w:bodyDiv w:val="1"/>
      <w:marLeft w:val="0"/>
      <w:marRight w:val="0"/>
      <w:marTop w:val="0"/>
      <w:marBottom w:val="0"/>
      <w:divBdr>
        <w:top w:val="none" w:sz="0" w:space="0" w:color="auto"/>
        <w:left w:val="none" w:sz="0" w:space="0" w:color="auto"/>
        <w:bottom w:val="none" w:sz="0" w:space="0" w:color="auto"/>
        <w:right w:val="none" w:sz="0" w:space="0" w:color="auto"/>
      </w:divBdr>
    </w:div>
    <w:div w:id="113252195">
      <w:bodyDiv w:val="1"/>
      <w:marLeft w:val="0"/>
      <w:marRight w:val="0"/>
      <w:marTop w:val="0"/>
      <w:marBottom w:val="0"/>
      <w:divBdr>
        <w:top w:val="none" w:sz="0" w:space="0" w:color="auto"/>
        <w:left w:val="none" w:sz="0" w:space="0" w:color="auto"/>
        <w:bottom w:val="none" w:sz="0" w:space="0" w:color="auto"/>
        <w:right w:val="none" w:sz="0" w:space="0" w:color="auto"/>
      </w:divBdr>
    </w:div>
    <w:div w:id="113911800">
      <w:bodyDiv w:val="1"/>
      <w:marLeft w:val="0"/>
      <w:marRight w:val="0"/>
      <w:marTop w:val="0"/>
      <w:marBottom w:val="0"/>
      <w:divBdr>
        <w:top w:val="none" w:sz="0" w:space="0" w:color="auto"/>
        <w:left w:val="none" w:sz="0" w:space="0" w:color="auto"/>
        <w:bottom w:val="none" w:sz="0" w:space="0" w:color="auto"/>
        <w:right w:val="none" w:sz="0" w:space="0" w:color="auto"/>
      </w:divBdr>
    </w:div>
    <w:div w:id="114325244">
      <w:bodyDiv w:val="1"/>
      <w:marLeft w:val="0"/>
      <w:marRight w:val="0"/>
      <w:marTop w:val="0"/>
      <w:marBottom w:val="0"/>
      <w:divBdr>
        <w:top w:val="none" w:sz="0" w:space="0" w:color="auto"/>
        <w:left w:val="none" w:sz="0" w:space="0" w:color="auto"/>
        <w:bottom w:val="none" w:sz="0" w:space="0" w:color="auto"/>
        <w:right w:val="none" w:sz="0" w:space="0" w:color="auto"/>
      </w:divBdr>
    </w:div>
    <w:div w:id="114831249">
      <w:bodyDiv w:val="1"/>
      <w:marLeft w:val="0"/>
      <w:marRight w:val="0"/>
      <w:marTop w:val="0"/>
      <w:marBottom w:val="0"/>
      <w:divBdr>
        <w:top w:val="none" w:sz="0" w:space="0" w:color="auto"/>
        <w:left w:val="none" w:sz="0" w:space="0" w:color="auto"/>
        <w:bottom w:val="none" w:sz="0" w:space="0" w:color="auto"/>
        <w:right w:val="none" w:sz="0" w:space="0" w:color="auto"/>
      </w:divBdr>
    </w:div>
    <w:div w:id="114907228">
      <w:bodyDiv w:val="1"/>
      <w:marLeft w:val="0"/>
      <w:marRight w:val="0"/>
      <w:marTop w:val="0"/>
      <w:marBottom w:val="0"/>
      <w:divBdr>
        <w:top w:val="none" w:sz="0" w:space="0" w:color="auto"/>
        <w:left w:val="none" w:sz="0" w:space="0" w:color="auto"/>
        <w:bottom w:val="none" w:sz="0" w:space="0" w:color="auto"/>
        <w:right w:val="none" w:sz="0" w:space="0" w:color="auto"/>
      </w:divBdr>
    </w:div>
    <w:div w:id="114912786">
      <w:bodyDiv w:val="1"/>
      <w:marLeft w:val="0"/>
      <w:marRight w:val="0"/>
      <w:marTop w:val="0"/>
      <w:marBottom w:val="0"/>
      <w:divBdr>
        <w:top w:val="none" w:sz="0" w:space="0" w:color="auto"/>
        <w:left w:val="none" w:sz="0" w:space="0" w:color="auto"/>
        <w:bottom w:val="none" w:sz="0" w:space="0" w:color="auto"/>
        <w:right w:val="none" w:sz="0" w:space="0" w:color="auto"/>
      </w:divBdr>
    </w:div>
    <w:div w:id="115150224">
      <w:bodyDiv w:val="1"/>
      <w:marLeft w:val="0"/>
      <w:marRight w:val="0"/>
      <w:marTop w:val="0"/>
      <w:marBottom w:val="0"/>
      <w:divBdr>
        <w:top w:val="none" w:sz="0" w:space="0" w:color="auto"/>
        <w:left w:val="none" w:sz="0" w:space="0" w:color="auto"/>
        <w:bottom w:val="none" w:sz="0" w:space="0" w:color="auto"/>
        <w:right w:val="none" w:sz="0" w:space="0" w:color="auto"/>
      </w:divBdr>
    </w:div>
    <w:div w:id="115224810">
      <w:bodyDiv w:val="1"/>
      <w:marLeft w:val="0"/>
      <w:marRight w:val="0"/>
      <w:marTop w:val="0"/>
      <w:marBottom w:val="0"/>
      <w:divBdr>
        <w:top w:val="none" w:sz="0" w:space="0" w:color="auto"/>
        <w:left w:val="none" w:sz="0" w:space="0" w:color="auto"/>
        <w:bottom w:val="none" w:sz="0" w:space="0" w:color="auto"/>
        <w:right w:val="none" w:sz="0" w:space="0" w:color="auto"/>
      </w:divBdr>
    </w:div>
    <w:div w:id="115487896">
      <w:bodyDiv w:val="1"/>
      <w:marLeft w:val="0"/>
      <w:marRight w:val="0"/>
      <w:marTop w:val="0"/>
      <w:marBottom w:val="0"/>
      <w:divBdr>
        <w:top w:val="none" w:sz="0" w:space="0" w:color="auto"/>
        <w:left w:val="none" w:sz="0" w:space="0" w:color="auto"/>
        <w:bottom w:val="none" w:sz="0" w:space="0" w:color="auto"/>
        <w:right w:val="none" w:sz="0" w:space="0" w:color="auto"/>
      </w:divBdr>
    </w:div>
    <w:div w:id="115608788">
      <w:bodyDiv w:val="1"/>
      <w:marLeft w:val="0"/>
      <w:marRight w:val="0"/>
      <w:marTop w:val="0"/>
      <w:marBottom w:val="0"/>
      <w:divBdr>
        <w:top w:val="none" w:sz="0" w:space="0" w:color="auto"/>
        <w:left w:val="none" w:sz="0" w:space="0" w:color="auto"/>
        <w:bottom w:val="none" w:sz="0" w:space="0" w:color="auto"/>
        <w:right w:val="none" w:sz="0" w:space="0" w:color="auto"/>
      </w:divBdr>
    </w:div>
    <w:div w:id="116878594">
      <w:bodyDiv w:val="1"/>
      <w:marLeft w:val="0"/>
      <w:marRight w:val="0"/>
      <w:marTop w:val="0"/>
      <w:marBottom w:val="0"/>
      <w:divBdr>
        <w:top w:val="none" w:sz="0" w:space="0" w:color="auto"/>
        <w:left w:val="none" w:sz="0" w:space="0" w:color="auto"/>
        <w:bottom w:val="none" w:sz="0" w:space="0" w:color="auto"/>
        <w:right w:val="none" w:sz="0" w:space="0" w:color="auto"/>
      </w:divBdr>
    </w:div>
    <w:div w:id="116994883">
      <w:bodyDiv w:val="1"/>
      <w:marLeft w:val="0"/>
      <w:marRight w:val="0"/>
      <w:marTop w:val="0"/>
      <w:marBottom w:val="0"/>
      <w:divBdr>
        <w:top w:val="none" w:sz="0" w:space="0" w:color="auto"/>
        <w:left w:val="none" w:sz="0" w:space="0" w:color="auto"/>
        <w:bottom w:val="none" w:sz="0" w:space="0" w:color="auto"/>
        <w:right w:val="none" w:sz="0" w:space="0" w:color="auto"/>
      </w:divBdr>
    </w:div>
    <w:div w:id="117188002">
      <w:bodyDiv w:val="1"/>
      <w:marLeft w:val="0"/>
      <w:marRight w:val="0"/>
      <w:marTop w:val="0"/>
      <w:marBottom w:val="0"/>
      <w:divBdr>
        <w:top w:val="none" w:sz="0" w:space="0" w:color="auto"/>
        <w:left w:val="none" w:sz="0" w:space="0" w:color="auto"/>
        <w:bottom w:val="none" w:sz="0" w:space="0" w:color="auto"/>
        <w:right w:val="none" w:sz="0" w:space="0" w:color="auto"/>
      </w:divBdr>
    </w:div>
    <w:div w:id="117266152">
      <w:bodyDiv w:val="1"/>
      <w:marLeft w:val="0"/>
      <w:marRight w:val="0"/>
      <w:marTop w:val="0"/>
      <w:marBottom w:val="0"/>
      <w:divBdr>
        <w:top w:val="none" w:sz="0" w:space="0" w:color="auto"/>
        <w:left w:val="none" w:sz="0" w:space="0" w:color="auto"/>
        <w:bottom w:val="none" w:sz="0" w:space="0" w:color="auto"/>
        <w:right w:val="none" w:sz="0" w:space="0" w:color="auto"/>
      </w:divBdr>
    </w:div>
    <w:div w:id="117728546">
      <w:bodyDiv w:val="1"/>
      <w:marLeft w:val="0"/>
      <w:marRight w:val="0"/>
      <w:marTop w:val="0"/>
      <w:marBottom w:val="0"/>
      <w:divBdr>
        <w:top w:val="none" w:sz="0" w:space="0" w:color="auto"/>
        <w:left w:val="none" w:sz="0" w:space="0" w:color="auto"/>
        <w:bottom w:val="none" w:sz="0" w:space="0" w:color="auto"/>
        <w:right w:val="none" w:sz="0" w:space="0" w:color="auto"/>
      </w:divBdr>
    </w:div>
    <w:div w:id="118032860">
      <w:bodyDiv w:val="1"/>
      <w:marLeft w:val="0"/>
      <w:marRight w:val="0"/>
      <w:marTop w:val="0"/>
      <w:marBottom w:val="0"/>
      <w:divBdr>
        <w:top w:val="none" w:sz="0" w:space="0" w:color="auto"/>
        <w:left w:val="none" w:sz="0" w:space="0" w:color="auto"/>
        <w:bottom w:val="none" w:sz="0" w:space="0" w:color="auto"/>
        <w:right w:val="none" w:sz="0" w:space="0" w:color="auto"/>
      </w:divBdr>
    </w:div>
    <w:div w:id="118450744">
      <w:bodyDiv w:val="1"/>
      <w:marLeft w:val="0"/>
      <w:marRight w:val="0"/>
      <w:marTop w:val="0"/>
      <w:marBottom w:val="0"/>
      <w:divBdr>
        <w:top w:val="none" w:sz="0" w:space="0" w:color="auto"/>
        <w:left w:val="none" w:sz="0" w:space="0" w:color="auto"/>
        <w:bottom w:val="none" w:sz="0" w:space="0" w:color="auto"/>
        <w:right w:val="none" w:sz="0" w:space="0" w:color="auto"/>
      </w:divBdr>
    </w:div>
    <w:div w:id="118456202">
      <w:bodyDiv w:val="1"/>
      <w:marLeft w:val="0"/>
      <w:marRight w:val="0"/>
      <w:marTop w:val="0"/>
      <w:marBottom w:val="0"/>
      <w:divBdr>
        <w:top w:val="none" w:sz="0" w:space="0" w:color="auto"/>
        <w:left w:val="none" w:sz="0" w:space="0" w:color="auto"/>
        <w:bottom w:val="none" w:sz="0" w:space="0" w:color="auto"/>
        <w:right w:val="none" w:sz="0" w:space="0" w:color="auto"/>
      </w:divBdr>
    </w:div>
    <w:div w:id="118499911">
      <w:bodyDiv w:val="1"/>
      <w:marLeft w:val="0"/>
      <w:marRight w:val="0"/>
      <w:marTop w:val="0"/>
      <w:marBottom w:val="0"/>
      <w:divBdr>
        <w:top w:val="none" w:sz="0" w:space="0" w:color="auto"/>
        <w:left w:val="none" w:sz="0" w:space="0" w:color="auto"/>
        <w:bottom w:val="none" w:sz="0" w:space="0" w:color="auto"/>
        <w:right w:val="none" w:sz="0" w:space="0" w:color="auto"/>
      </w:divBdr>
    </w:div>
    <w:div w:id="118882884">
      <w:bodyDiv w:val="1"/>
      <w:marLeft w:val="0"/>
      <w:marRight w:val="0"/>
      <w:marTop w:val="0"/>
      <w:marBottom w:val="0"/>
      <w:divBdr>
        <w:top w:val="none" w:sz="0" w:space="0" w:color="auto"/>
        <w:left w:val="none" w:sz="0" w:space="0" w:color="auto"/>
        <w:bottom w:val="none" w:sz="0" w:space="0" w:color="auto"/>
        <w:right w:val="none" w:sz="0" w:space="0" w:color="auto"/>
      </w:divBdr>
    </w:div>
    <w:div w:id="119420046">
      <w:bodyDiv w:val="1"/>
      <w:marLeft w:val="0"/>
      <w:marRight w:val="0"/>
      <w:marTop w:val="0"/>
      <w:marBottom w:val="0"/>
      <w:divBdr>
        <w:top w:val="none" w:sz="0" w:space="0" w:color="auto"/>
        <w:left w:val="none" w:sz="0" w:space="0" w:color="auto"/>
        <w:bottom w:val="none" w:sz="0" w:space="0" w:color="auto"/>
        <w:right w:val="none" w:sz="0" w:space="0" w:color="auto"/>
      </w:divBdr>
    </w:div>
    <w:div w:id="119493503">
      <w:bodyDiv w:val="1"/>
      <w:marLeft w:val="0"/>
      <w:marRight w:val="0"/>
      <w:marTop w:val="0"/>
      <w:marBottom w:val="0"/>
      <w:divBdr>
        <w:top w:val="none" w:sz="0" w:space="0" w:color="auto"/>
        <w:left w:val="none" w:sz="0" w:space="0" w:color="auto"/>
        <w:bottom w:val="none" w:sz="0" w:space="0" w:color="auto"/>
        <w:right w:val="none" w:sz="0" w:space="0" w:color="auto"/>
      </w:divBdr>
    </w:div>
    <w:div w:id="119500577">
      <w:bodyDiv w:val="1"/>
      <w:marLeft w:val="0"/>
      <w:marRight w:val="0"/>
      <w:marTop w:val="0"/>
      <w:marBottom w:val="0"/>
      <w:divBdr>
        <w:top w:val="none" w:sz="0" w:space="0" w:color="auto"/>
        <w:left w:val="none" w:sz="0" w:space="0" w:color="auto"/>
        <w:bottom w:val="none" w:sz="0" w:space="0" w:color="auto"/>
        <w:right w:val="none" w:sz="0" w:space="0" w:color="auto"/>
      </w:divBdr>
    </w:div>
    <w:div w:id="119616646">
      <w:bodyDiv w:val="1"/>
      <w:marLeft w:val="0"/>
      <w:marRight w:val="0"/>
      <w:marTop w:val="0"/>
      <w:marBottom w:val="0"/>
      <w:divBdr>
        <w:top w:val="none" w:sz="0" w:space="0" w:color="auto"/>
        <w:left w:val="none" w:sz="0" w:space="0" w:color="auto"/>
        <w:bottom w:val="none" w:sz="0" w:space="0" w:color="auto"/>
        <w:right w:val="none" w:sz="0" w:space="0" w:color="auto"/>
      </w:divBdr>
    </w:div>
    <w:div w:id="120080745">
      <w:bodyDiv w:val="1"/>
      <w:marLeft w:val="0"/>
      <w:marRight w:val="0"/>
      <w:marTop w:val="0"/>
      <w:marBottom w:val="0"/>
      <w:divBdr>
        <w:top w:val="none" w:sz="0" w:space="0" w:color="auto"/>
        <w:left w:val="none" w:sz="0" w:space="0" w:color="auto"/>
        <w:bottom w:val="none" w:sz="0" w:space="0" w:color="auto"/>
        <w:right w:val="none" w:sz="0" w:space="0" w:color="auto"/>
      </w:divBdr>
    </w:div>
    <w:div w:id="120147932">
      <w:bodyDiv w:val="1"/>
      <w:marLeft w:val="0"/>
      <w:marRight w:val="0"/>
      <w:marTop w:val="0"/>
      <w:marBottom w:val="0"/>
      <w:divBdr>
        <w:top w:val="none" w:sz="0" w:space="0" w:color="auto"/>
        <w:left w:val="none" w:sz="0" w:space="0" w:color="auto"/>
        <w:bottom w:val="none" w:sz="0" w:space="0" w:color="auto"/>
        <w:right w:val="none" w:sz="0" w:space="0" w:color="auto"/>
      </w:divBdr>
    </w:div>
    <w:div w:id="120466170">
      <w:bodyDiv w:val="1"/>
      <w:marLeft w:val="0"/>
      <w:marRight w:val="0"/>
      <w:marTop w:val="0"/>
      <w:marBottom w:val="0"/>
      <w:divBdr>
        <w:top w:val="none" w:sz="0" w:space="0" w:color="auto"/>
        <w:left w:val="none" w:sz="0" w:space="0" w:color="auto"/>
        <w:bottom w:val="none" w:sz="0" w:space="0" w:color="auto"/>
        <w:right w:val="none" w:sz="0" w:space="0" w:color="auto"/>
      </w:divBdr>
    </w:div>
    <w:div w:id="120809181">
      <w:bodyDiv w:val="1"/>
      <w:marLeft w:val="0"/>
      <w:marRight w:val="0"/>
      <w:marTop w:val="0"/>
      <w:marBottom w:val="0"/>
      <w:divBdr>
        <w:top w:val="none" w:sz="0" w:space="0" w:color="auto"/>
        <w:left w:val="none" w:sz="0" w:space="0" w:color="auto"/>
        <w:bottom w:val="none" w:sz="0" w:space="0" w:color="auto"/>
        <w:right w:val="none" w:sz="0" w:space="0" w:color="auto"/>
      </w:divBdr>
    </w:div>
    <w:div w:id="121194514">
      <w:bodyDiv w:val="1"/>
      <w:marLeft w:val="0"/>
      <w:marRight w:val="0"/>
      <w:marTop w:val="0"/>
      <w:marBottom w:val="0"/>
      <w:divBdr>
        <w:top w:val="none" w:sz="0" w:space="0" w:color="auto"/>
        <w:left w:val="none" w:sz="0" w:space="0" w:color="auto"/>
        <w:bottom w:val="none" w:sz="0" w:space="0" w:color="auto"/>
        <w:right w:val="none" w:sz="0" w:space="0" w:color="auto"/>
      </w:divBdr>
    </w:div>
    <w:div w:id="121654937">
      <w:bodyDiv w:val="1"/>
      <w:marLeft w:val="0"/>
      <w:marRight w:val="0"/>
      <w:marTop w:val="0"/>
      <w:marBottom w:val="0"/>
      <w:divBdr>
        <w:top w:val="none" w:sz="0" w:space="0" w:color="auto"/>
        <w:left w:val="none" w:sz="0" w:space="0" w:color="auto"/>
        <w:bottom w:val="none" w:sz="0" w:space="0" w:color="auto"/>
        <w:right w:val="none" w:sz="0" w:space="0" w:color="auto"/>
      </w:divBdr>
    </w:div>
    <w:div w:id="121969777">
      <w:bodyDiv w:val="1"/>
      <w:marLeft w:val="0"/>
      <w:marRight w:val="0"/>
      <w:marTop w:val="0"/>
      <w:marBottom w:val="0"/>
      <w:divBdr>
        <w:top w:val="none" w:sz="0" w:space="0" w:color="auto"/>
        <w:left w:val="none" w:sz="0" w:space="0" w:color="auto"/>
        <w:bottom w:val="none" w:sz="0" w:space="0" w:color="auto"/>
        <w:right w:val="none" w:sz="0" w:space="0" w:color="auto"/>
      </w:divBdr>
    </w:div>
    <w:div w:id="122693141">
      <w:bodyDiv w:val="1"/>
      <w:marLeft w:val="0"/>
      <w:marRight w:val="0"/>
      <w:marTop w:val="0"/>
      <w:marBottom w:val="0"/>
      <w:divBdr>
        <w:top w:val="none" w:sz="0" w:space="0" w:color="auto"/>
        <w:left w:val="none" w:sz="0" w:space="0" w:color="auto"/>
        <w:bottom w:val="none" w:sz="0" w:space="0" w:color="auto"/>
        <w:right w:val="none" w:sz="0" w:space="0" w:color="auto"/>
      </w:divBdr>
    </w:div>
    <w:div w:id="123623486">
      <w:bodyDiv w:val="1"/>
      <w:marLeft w:val="0"/>
      <w:marRight w:val="0"/>
      <w:marTop w:val="0"/>
      <w:marBottom w:val="0"/>
      <w:divBdr>
        <w:top w:val="none" w:sz="0" w:space="0" w:color="auto"/>
        <w:left w:val="none" w:sz="0" w:space="0" w:color="auto"/>
        <w:bottom w:val="none" w:sz="0" w:space="0" w:color="auto"/>
        <w:right w:val="none" w:sz="0" w:space="0" w:color="auto"/>
      </w:divBdr>
    </w:div>
    <w:div w:id="123667464">
      <w:bodyDiv w:val="1"/>
      <w:marLeft w:val="0"/>
      <w:marRight w:val="0"/>
      <w:marTop w:val="0"/>
      <w:marBottom w:val="0"/>
      <w:divBdr>
        <w:top w:val="none" w:sz="0" w:space="0" w:color="auto"/>
        <w:left w:val="none" w:sz="0" w:space="0" w:color="auto"/>
        <w:bottom w:val="none" w:sz="0" w:space="0" w:color="auto"/>
        <w:right w:val="none" w:sz="0" w:space="0" w:color="auto"/>
      </w:divBdr>
    </w:div>
    <w:div w:id="123667547">
      <w:bodyDiv w:val="1"/>
      <w:marLeft w:val="0"/>
      <w:marRight w:val="0"/>
      <w:marTop w:val="0"/>
      <w:marBottom w:val="0"/>
      <w:divBdr>
        <w:top w:val="none" w:sz="0" w:space="0" w:color="auto"/>
        <w:left w:val="none" w:sz="0" w:space="0" w:color="auto"/>
        <w:bottom w:val="none" w:sz="0" w:space="0" w:color="auto"/>
        <w:right w:val="none" w:sz="0" w:space="0" w:color="auto"/>
      </w:divBdr>
    </w:div>
    <w:div w:id="123737626">
      <w:bodyDiv w:val="1"/>
      <w:marLeft w:val="0"/>
      <w:marRight w:val="0"/>
      <w:marTop w:val="0"/>
      <w:marBottom w:val="0"/>
      <w:divBdr>
        <w:top w:val="none" w:sz="0" w:space="0" w:color="auto"/>
        <w:left w:val="none" w:sz="0" w:space="0" w:color="auto"/>
        <w:bottom w:val="none" w:sz="0" w:space="0" w:color="auto"/>
        <w:right w:val="none" w:sz="0" w:space="0" w:color="auto"/>
      </w:divBdr>
    </w:div>
    <w:div w:id="123814154">
      <w:bodyDiv w:val="1"/>
      <w:marLeft w:val="0"/>
      <w:marRight w:val="0"/>
      <w:marTop w:val="0"/>
      <w:marBottom w:val="0"/>
      <w:divBdr>
        <w:top w:val="none" w:sz="0" w:space="0" w:color="auto"/>
        <w:left w:val="none" w:sz="0" w:space="0" w:color="auto"/>
        <w:bottom w:val="none" w:sz="0" w:space="0" w:color="auto"/>
        <w:right w:val="none" w:sz="0" w:space="0" w:color="auto"/>
      </w:divBdr>
    </w:div>
    <w:div w:id="123934053">
      <w:bodyDiv w:val="1"/>
      <w:marLeft w:val="0"/>
      <w:marRight w:val="0"/>
      <w:marTop w:val="0"/>
      <w:marBottom w:val="0"/>
      <w:divBdr>
        <w:top w:val="none" w:sz="0" w:space="0" w:color="auto"/>
        <w:left w:val="none" w:sz="0" w:space="0" w:color="auto"/>
        <w:bottom w:val="none" w:sz="0" w:space="0" w:color="auto"/>
        <w:right w:val="none" w:sz="0" w:space="0" w:color="auto"/>
      </w:divBdr>
    </w:div>
    <w:div w:id="124012554">
      <w:bodyDiv w:val="1"/>
      <w:marLeft w:val="0"/>
      <w:marRight w:val="0"/>
      <w:marTop w:val="0"/>
      <w:marBottom w:val="0"/>
      <w:divBdr>
        <w:top w:val="none" w:sz="0" w:space="0" w:color="auto"/>
        <w:left w:val="none" w:sz="0" w:space="0" w:color="auto"/>
        <w:bottom w:val="none" w:sz="0" w:space="0" w:color="auto"/>
        <w:right w:val="none" w:sz="0" w:space="0" w:color="auto"/>
      </w:divBdr>
    </w:div>
    <w:div w:id="124128179">
      <w:bodyDiv w:val="1"/>
      <w:marLeft w:val="0"/>
      <w:marRight w:val="0"/>
      <w:marTop w:val="0"/>
      <w:marBottom w:val="0"/>
      <w:divBdr>
        <w:top w:val="none" w:sz="0" w:space="0" w:color="auto"/>
        <w:left w:val="none" w:sz="0" w:space="0" w:color="auto"/>
        <w:bottom w:val="none" w:sz="0" w:space="0" w:color="auto"/>
        <w:right w:val="none" w:sz="0" w:space="0" w:color="auto"/>
      </w:divBdr>
    </w:div>
    <w:div w:id="124205864">
      <w:bodyDiv w:val="1"/>
      <w:marLeft w:val="0"/>
      <w:marRight w:val="0"/>
      <w:marTop w:val="0"/>
      <w:marBottom w:val="0"/>
      <w:divBdr>
        <w:top w:val="none" w:sz="0" w:space="0" w:color="auto"/>
        <w:left w:val="none" w:sz="0" w:space="0" w:color="auto"/>
        <w:bottom w:val="none" w:sz="0" w:space="0" w:color="auto"/>
        <w:right w:val="none" w:sz="0" w:space="0" w:color="auto"/>
      </w:divBdr>
    </w:div>
    <w:div w:id="124276894">
      <w:bodyDiv w:val="1"/>
      <w:marLeft w:val="0"/>
      <w:marRight w:val="0"/>
      <w:marTop w:val="0"/>
      <w:marBottom w:val="0"/>
      <w:divBdr>
        <w:top w:val="none" w:sz="0" w:space="0" w:color="auto"/>
        <w:left w:val="none" w:sz="0" w:space="0" w:color="auto"/>
        <w:bottom w:val="none" w:sz="0" w:space="0" w:color="auto"/>
        <w:right w:val="none" w:sz="0" w:space="0" w:color="auto"/>
      </w:divBdr>
    </w:div>
    <w:div w:id="124350715">
      <w:bodyDiv w:val="1"/>
      <w:marLeft w:val="0"/>
      <w:marRight w:val="0"/>
      <w:marTop w:val="0"/>
      <w:marBottom w:val="0"/>
      <w:divBdr>
        <w:top w:val="none" w:sz="0" w:space="0" w:color="auto"/>
        <w:left w:val="none" w:sz="0" w:space="0" w:color="auto"/>
        <w:bottom w:val="none" w:sz="0" w:space="0" w:color="auto"/>
        <w:right w:val="none" w:sz="0" w:space="0" w:color="auto"/>
      </w:divBdr>
    </w:div>
    <w:div w:id="124740364">
      <w:bodyDiv w:val="1"/>
      <w:marLeft w:val="0"/>
      <w:marRight w:val="0"/>
      <w:marTop w:val="0"/>
      <w:marBottom w:val="0"/>
      <w:divBdr>
        <w:top w:val="none" w:sz="0" w:space="0" w:color="auto"/>
        <w:left w:val="none" w:sz="0" w:space="0" w:color="auto"/>
        <w:bottom w:val="none" w:sz="0" w:space="0" w:color="auto"/>
        <w:right w:val="none" w:sz="0" w:space="0" w:color="auto"/>
      </w:divBdr>
    </w:div>
    <w:div w:id="124930201">
      <w:bodyDiv w:val="1"/>
      <w:marLeft w:val="0"/>
      <w:marRight w:val="0"/>
      <w:marTop w:val="0"/>
      <w:marBottom w:val="0"/>
      <w:divBdr>
        <w:top w:val="none" w:sz="0" w:space="0" w:color="auto"/>
        <w:left w:val="none" w:sz="0" w:space="0" w:color="auto"/>
        <w:bottom w:val="none" w:sz="0" w:space="0" w:color="auto"/>
        <w:right w:val="none" w:sz="0" w:space="0" w:color="auto"/>
      </w:divBdr>
    </w:div>
    <w:div w:id="125126217">
      <w:bodyDiv w:val="1"/>
      <w:marLeft w:val="0"/>
      <w:marRight w:val="0"/>
      <w:marTop w:val="0"/>
      <w:marBottom w:val="0"/>
      <w:divBdr>
        <w:top w:val="none" w:sz="0" w:space="0" w:color="auto"/>
        <w:left w:val="none" w:sz="0" w:space="0" w:color="auto"/>
        <w:bottom w:val="none" w:sz="0" w:space="0" w:color="auto"/>
        <w:right w:val="none" w:sz="0" w:space="0" w:color="auto"/>
      </w:divBdr>
    </w:div>
    <w:div w:id="125392808">
      <w:bodyDiv w:val="1"/>
      <w:marLeft w:val="0"/>
      <w:marRight w:val="0"/>
      <w:marTop w:val="0"/>
      <w:marBottom w:val="0"/>
      <w:divBdr>
        <w:top w:val="none" w:sz="0" w:space="0" w:color="auto"/>
        <w:left w:val="none" w:sz="0" w:space="0" w:color="auto"/>
        <w:bottom w:val="none" w:sz="0" w:space="0" w:color="auto"/>
        <w:right w:val="none" w:sz="0" w:space="0" w:color="auto"/>
      </w:divBdr>
    </w:div>
    <w:div w:id="125508673">
      <w:bodyDiv w:val="1"/>
      <w:marLeft w:val="0"/>
      <w:marRight w:val="0"/>
      <w:marTop w:val="0"/>
      <w:marBottom w:val="0"/>
      <w:divBdr>
        <w:top w:val="none" w:sz="0" w:space="0" w:color="auto"/>
        <w:left w:val="none" w:sz="0" w:space="0" w:color="auto"/>
        <w:bottom w:val="none" w:sz="0" w:space="0" w:color="auto"/>
        <w:right w:val="none" w:sz="0" w:space="0" w:color="auto"/>
      </w:divBdr>
    </w:div>
    <w:div w:id="125663875">
      <w:bodyDiv w:val="1"/>
      <w:marLeft w:val="0"/>
      <w:marRight w:val="0"/>
      <w:marTop w:val="0"/>
      <w:marBottom w:val="0"/>
      <w:divBdr>
        <w:top w:val="none" w:sz="0" w:space="0" w:color="auto"/>
        <w:left w:val="none" w:sz="0" w:space="0" w:color="auto"/>
        <w:bottom w:val="none" w:sz="0" w:space="0" w:color="auto"/>
        <w:right w:val="none" w:sz="0" w:space="0" w:color="auto"/>
      </w:divBdr>
    </w:div>
    <w:div w:id="125781190">
      <w:bodyDiv w:val="1"/>
      <w:marLeft w:val="0"/>
      <w:marRight w:val="0"/>
      <w:marTop w:val="0"/>
      <w:marBottom w:val="0"/>
      <w:divBdr>
        <w:top w:val="none" w:sz="0" w:space="0" w:color="auto"/>
        <w:left w:val="none" w:sz="0" w:space="0" w:color="auto"/>
        <w:bottom w:val="none" w:sz="0" w:space="0" w:color="auto"/>
        <w:right w:val="none" w:sz="0" w:space="0" w:color="auto"/>
      </w:divBdr>
    </w:div>
    <w:div w:id="126362333">
      <w:bodyDiv w:val="1"/>
      <w:marLeft w:val="0"/>
      <w:marRight w:val="0"/>
      <w:marTop w:val="0"/>
      <w:marBottom w:val="0"/>
      <w:divBdr>
        <w:top w:val="none" w:sz="0" w:space="0" w:color="auto"/>
        <w:left w:val="none" w:sz="0" w:space="0" w:color="auto"/>
        <w:bottom w:val="none" w:sz="0" w:space="0" w:color="auto"/>
        <w:right w:val="none" w:sz="0" w:space="0" w:color="auto"/>
      </w:divBdr>
    </w:div>
    <w:div w:id="126551530">
      <w:bodyDiv w:val="1"/>
      <w:marLeft w:val="0"/>
      <w:marRight w:val="0"/>
      <w:marTop w:val="0"/>
      <w:marBottom w:val="0"/>
      <w:divBdr>
        <w:top w:val="none" w:sz="0" w:space="0" w:color="auto"/>
        <w:left w:val="none" w:sz="0" w:space="0" w:color="auto"/>
        <w:bottom w:val="none" w:sz="0" w:space="0" w:color="auto"/>
        <w:right w:val="none" w:sz="0" w:space="0" w:color="auto"/>
      </w:divBdr>
    </w:div>
    <w:div w:id="126825482">
      <w:bodyDiv w:val="1"/>
      <w:marLeft w:val="0"/>
      <w:marRight w:val="0"/>
      <w:marTop w:val="0"/>
      <w:marBottom w:val="0"/>
      <w:divBdr>
        <w:top w:val="none" w:sz="0" w:space="0" w:color="auto"/>
        <w:left w:val="none" w:sz="0" w:space="0" w:color="auto"/>
        <w:bottom w:val="none" w:sz="0" w:space="0" w:color="auto"/>
        <w:right w:val="none" w:sz="0" w:space="0" w:color="auto"/>
      </w:divBdr>
    </w:div>
    <w:div w:id="127014957">
      <w:bodyDiv w:val="1"/>
      <w:marLeft w:val="0"/>
      <w:marRight w:val="0"/>
      <w:marTop w:val="0"/>
      <w:marBottom w:val="0"/>
      <w:divBdr>
        <w:top w:val="none" w:sz="0" w:space="0" w:color="auto"/>
        <w:left w:val="none" w:sz="0" w:space="0" w:color="auto"/>
        <w:bottom w:val="none" w:sz="0" w:space="0" w:color="auto"/>
        <w:right w:val="none" w:sz="0" w:space="0" w:color="auto"/>
      </w:divBdr>
    </w:div>
    <w:div w:id="127208429">
      <w:bodyDiv w:val="1"/>
      <w:marLeft w:val="0"/>
      <w:marRight w:val="0"/>
      <w:marTop w:val="0"/>
      <w:marBottom w:val="0"/>
      <w:divBdr>
        <w:top w:val="none" w:sz="0" w:space="0" w:color="auto"/>
        <w:left w:val="none" w:sz="0" w:space="0" w:color="auto"/>
        <w:bottom w:val="none" w:sz="0" w:space="0" w:color="auto"/>
        <w:right w:val="none" w:sz="0" w:space="0" w:color="auto"/>
      </w:divBdr>
    </w:div>
    <w:div w:id="127674597">
      <w:bodyDiv w:val="1"/>
      <w:marLeft w:val="0"/>
      <w:marRight w:val="0"/>
      <w:marTop w:val="0"/>
      <w:marBottom w:val="0"/>
      <w:divBdr>
        <w:top w:val="none" w:sz="0" w:space="0" w:color="auto"/>
        <w:left w:val="none" w:sz="0" w:space="0" w:color="auto"/>
        <w:bottom w:val="none" w:sz="0" w:space="0" w:color="auto"/>
        <w:right w:val="none" w:sz="0" w:space="0" w:color="auto"/>
      </w:divBdr>
    </w:div>
    <w:div w:id="128593364">
      <w:bodyDiv w:val="1"/>
      <w:marLeft w:val="0"/>
      <w:marRight w:val="0"/>
      <w:marTop w:val="0"/>
      <w:marBottom w:val="0"/>
      <w:divBdr>
        <w:top w:val="none" w:sz="0" w:space="0" w:color="auto"/>
        <w:left w:val="none" w:sz="0" w:space="0" w:color="auto"/>
        <w:bottom w:val="none" w:sz="0" w:space="0" w:color="auto"/>
        <w:right w:val="none" w:sz="0" w:space="0" w:color="auto"/>
      </w:divBdr>
    </w:div>
    <w:div w:id="128598930">
      <w:bodyDiv w:val="1"/>
      <w:marLeft w:val="0"/>
      <w:marRight w:val="0"/>
      <w:marTop w:val="0"/>
      <w:marBottom w:val="0"/>
      <w:divBdr>
        <w:top w:val="none" w:sz="0" w:space="0" w:color="auto"/>
        <w:left w:val="none" w:sz="0" w:space="0" w:color="auto"/>
        <w:bottom w:val="none" w:sz="0" w:space="0" w:color="auto"/>
        <w:right w:val="none" w:sz="0" w:space="0" w:color="auto"/>
      </w:divBdr>
    </w:div>
    <w:div w:id="129326790">
      <w:bodyDiv w:val="1"/>
      <w:marLeft w:val="0"/>
      <w:marRight w:val="0"/>
      <w:marTop w:val="0"/>
      <w:marBottom w:val="0"/>
      <w:divBdr>
        <w:top w:val="none" w:sz="0" w:space="0" w:color="auto"/>
        <w:left w:val="none" w:sz="0" w:space="0" w:color="auto"/>
        <w:bottom w:val="none" w:sz="0" w:space="0" w:color="auto"/>
        <w:right w:val="none" w:sz="0" w:space="0" w:color="auto"/>
      </w:divBdr>
    </w:div>
    <w:div w:id="129830938">
      <w:bodyDiv w:val="1"/>
      <w:marLeft w:val="0"/>
      <w:marRight w:val="0"/>
      <w:marTop w:val="0"/>
      <w:marBottom w:val="0"/>
      <w:divBdr>
        <w:top w:val="none" w:sz="0" w:space="0" w:color="auto"/>
        <w:left w:val="none" w:sz="0" w:space="0" w:color="auto"/>
        <w:bottom w:val="none" w:sz="0" w:space="0" w:color="auto"/>
        <w:right w:val="none" w:sz="0" w:space="0" w:color="auto"/>
      </w:divBdr>
    </w:div>
    <w:div w:id="129906021">
      <w:bodyDiv w:val="1"/>
      <w:marLeft w:val="0"/>
      <w:marRight w:val="0"/>
      <w:marTop w:val="0"/>
      <w:marBottom w:val="0"/>
      <w:divBdr>
        <w:top w:val="none" w:sz="0" w:space="0" w:color="auto"/>
        <w:left w:val="none" w:sz="0" w:space="0" w:color="auto"/>
        <w:bottom w:val="none" w:sz="0" w:space="0" w:color="auto"/>
        <w:right w:val="none" w:sz="0" w:space="0" w:color="auto"/>
      </w:divBdr>
    </w:div>
    <w:div w:id="130565449">
      <w:bodyDiv w:val="1"/>
      <w:marLeft w:val="0"/>
      <w:marRight w:val="0"/>
      <w:marTop w:val="0"/>
      <w:marBottom w:val="0"/>
      <w:divBdr>
        <w:top w:val="none" w:sz="0" w:space="0" w:color="auto"/>
        <w:left w:val="none" w:sz="0" w:space="0" w:color="auto"/>
        <w:bottom w:val="none" w:sz="0" w:space="0" w:color="auto"/>
        <w:right w:val="none" w:sz="0" w:space="0" w:color="auto"/>
      </w:divBdr>
    </w:div>
    <w:div w:id="131093684">
      <w:bodyDiv w:val="1"/>
      <w:marLeft w:val="0"/>
      <w:marRight w:val="0"/>
      <w:marTop w:val="0"/>
      <w:marBottom w:val="0"/>
      <w:divBdr>
        <w:top w:val="none" w:sz="0" w:space="0" w:color="auto"/>
        <w:left w:val="none" w:sz="0" w:space="0" w:color="auto"/>
        <w:bottom w:val="none" w:sz="0" w:space="0" w:color="auto"/>
        <w:right w:val="none" w:sz="0" w:space="0" w:color="auto"/>
      </w:divBdr>
    </w:div>
    <w:div w:id="131143958">
      <w:bodyDiv w:val="1"/>
      <w:marLeft w:val="0"/>
      <w:marRight w:val="0"/>
      <w:marTop w:val="0"/>
      <w:marBottom w:val="0"/>
      <w:divBdr>
        <w:top w:val="none" w:sz="0" w:space="0" w:color="auto"/>
        <w:left w:val="none" w:sz="0" w:space="0" w:color="auto"/>
        <w:bottom w:val="none" w:sz="0" w:space="0" w:color="auto"/>
        <w:right w:val="none" w:sz="0" w:space="0" w:color="auto"/>
      </w:divBdr>
    </w:div>
    <w:div w:id="131291594">
      <w:bodyDiv w:val="1"/>
      <w:marLeft w:val="0"/>
      <w:marRight w:val="0"/>
      <w:marTop w:val="0"/>
      <w:marBottom w:val="0"/>
      <w:divBdr>
        <w:top w:val="none" w:sz="0" w:space="0" w:color="auto"/>
        <w:left w:val="none" w:sz="0" w:space="0" w:color="auto"/>
        <w:bottom w:val="none" w:sz="0" w:space="0" w:color="auto"/>
        <w:right w:val="none" w:sz="0" w:space="0" w:color="auto"/>
      </w:divBdr>
    </w:div>
    <w:div w:id="131335597">
      <w:bodyDiv w:val="1"/>
      <w:marLeft w:val="0"/>
      <w:marRight w:val="0"/>
      <w:marTop w:val="0"/>
      <w:marBottom w:val="0"/>
      <w:divBdr>
        <w:top w:val="none" w:sz="0" w:space="0" w:color="auto"/>
        <w:left w:val="none" w:sz="0" w:space="0" w:color="auto"/>
        <w:bottom w:val="none" w:sz="0" w:space="0" w:color="auto"/>
        <w:right w:val="none" w:sz="0" w:space="0" w:color="auto"/>
      </w:divBdr>
    </w:div>
    <w:div w:id="131410738">
      <w:bodyDiv w:val="1"/>
      <w:marLeft w:val="0"/>
      <w:marRight w:val="0"/>
      <w:marTop w:val="0"/>
      <w:marBottom w:val="0"/>
      <w:divBdr>
        <w:top w:val="none" w:sz="0" w:space="0" w:color="auto"/>
        <w:left w:val="none" w:sz="0" w:space="0" w:color="auto"/>
        <w:bottom w:val="none" w:sz="0" w:space="0" w:color="auto"/>
        <w:right w:val="none" w:sz="0" w:space="0" w:color="auto"/>
      </w:divBdr>
    </w:div>
    <w:div w:id="131676860">
      <w:bodyDiv w:val="1"/>
      <w:marLeft w:val="0"/>
      <w:marRight w:val="0"/>
      <w:marTop w:val="0"/>
      <w:marBottom w:val="0"/>
      <w:divBdr>
        <w:top w:val="none" w:sz="0" w:space="0" w:color="auto"/>
        <w:left w:val="none" w:sz="0" w:space="0" w:color="auto"/>
        <w:bottom w:val="none" w:sz="0" w:space="0" w:color="auto"/>
        <w:right w:val="none" w:sz="0" w:space="0" w:color="auto"/>
      </w:divBdr>
    </w:div>
    <w:div w:id="131873573">
      <w:bodyDiv w:val="1"/>
      <w:marLeft w:val="0"/>
      <w:marRight w:val="0"/>
      <w:marTop w:val="0"/>
      <w:marBottom w:val="0"/>
      <w:divBdr>
        <w:top w:val="none" w:sz="0" w:space="0" w:color="auto"/>
        <w:left w:val="none" w:sz="0" w:space="0" w:color="auto"/>
        <w:bottom w:val="none" w:sz="0" w:space="0" w:color="auto"/>
        <w:right w:val="none" w:sz="0" w:space="0" w:color="auto"/>
      </w:divBdr>
    </w:div>
    <w:div w:id="132020545">
      <w:bodyDiv w:val="1"/>
      <w:marLeft w:val="0"/>
      <w:marRight w:val="0"/>
      <w:marTop w:val="0"/>
      <w:marBottom w:val="0"/>
      <w:divBdr>
        <w:top w:val="none" w:sz="0" w:space="0" w:color="auto"/>
        <w:left w:val="none" w:sz="0" w:space="0" w:color="auto"/>
        <w:bottom w:val="none" w:sz="0" w:space="0" w:color="auto"/>
        <w:right w:val="none" w:sz="0" w:space="0" w:color="auto"/>
      </w:divBdr>
    </w:div>
    <w:div w:id="132912176">
      <w:bodyDiv w:val="1"/>
      <w:marLeft w:val="0"/>
      <w:marRight w:val="0"/>
      <w:marTop w:val="0"/>
      <w:marBottom w:val="0"/>
      <w:divBdr>
        <w:top w:val="none" w:sz="0" w:space="0" w:color="auto"/>
        <w:left w:val="none" w:sz="0" w:space="0" w:color="auto"/>
        <w:bottom w:val="none" w:sz="0" w:space="0" w:color="auto"/>
        <w:right w:val="none" w:sz="0" w:space="0" w:color="auto"/>
      </w:divBdr>
    </w:div>
    <w:div w:id="132984581">
      <w:bodyDiv w:val="1"/>
      <w:marLeft w:val="0"/>
      <w:marRight w:val="0"/>
      <w:marTop w:val="0"/>
      <w:marBottom w:val="0"/>
      <w:divBdr>
        <w:top w:val="none" w:sz="0" w:space="0" w:color="auto"/>
        <w:left w:val="none" w:sz="0" w:space="0" w:color="auto"/>
        <w:bottom w:val="none" w:sz="0" w:space="0" w:color="auto"/>
        <w:right w:val="none" w:sz="0" w:space="0" w:color="auto"/>
      </w:divBdr>
    </w:div>
    <w:div w:id="132992770">
      <w:bodyDiv w:val="1"/>
      <w:marLeft w:val="0"/>
      <w:marRight w:val="0"/>
      <w:marTop w:val="0"/>
      <w:marBottom w:val="0"/>
      <w:divBdr>
        <w:top w:val="none" w:sz="0" w:space="0" w:color="auto"/>
        <w:left w:val="none" w:sz="0" w:space="0" w:color="auto"/>
        <w:bottom w:val="none" w:sz="0" w:space="0" w:color="auto"/>
        <w:right w:val="none" w:sz="0" w:space="0" w:color="auto"/>
      </w:divBdr>
    </w:div>
    <w:div w:id="133717443">
      <w:bodyDiv w:val="1"/>
      <w:marLeft w:val="0"/>
      <w:marRight w:val="0"/>
      <w:marTop w:val="0"/>
      <w:marBottom w:val="0"/>
      <w:divBdr>
        <w:top w:val="none" w:sz="0" w:space="0" w:color="auto"/>
        <w:left w:val="none" w:sz="0" w:space="0" w:color="auto"/>
        <w:bottom w:val="none" w:sz="0" w:space="0" w:color="auto"/>
        <w:right w:val="none" w:sz="0" w:space="0" w:color="auto"/>
      </w:divBdr>
    </w:div>
    <w:div w:id="134101452">
      <w:bodyDiv w:val="1"/>
      <w:marLeft w:val="0"/>
      <w:marRight w:val="0"/>
      <w:marTop w:val="0"/>
      <w:marBottom w:val="0"/>
      <w:divBdr>
        <w:top w:val="none" w:sz="0" w:space="0" w:color="auto"/>
        <w:left w:val="none" w:sz="0" w:space="0" w:color="auto"/>
        <w:bottom w:val="none" w:sz="0" w:space="0" w:color="auto"/>
        <w:right w:val="none" w:sz="0" w:space="0" w:color="auto"/>
      </w:divBdr>
    </w:div>
    <w:div w:id="134301437">
      <w:bodyDiv w:val="1"/>
      <w:marLeft w:val="0"/>
      <w:marRight w:val="0"/>
      <w:marTop w:val="0"/>
      <w:marBottom w:val="0"/>
      <w:divBdr>
        <w:top w:val="none" w:sz="0" w:space="0" w:color="auto"/>
        <w:left w:val="none" w:sz="0" w:space="0" w:color="auto"/>
        <w:bottom w:val="none" w:sz="0" w:space="0" w:color="auto"/>
        <w:right w:val="none" w:sz="0" w:space="0" w:color="auto"/>
      </w:divBdr>
    </w:div>
    <w:div w:id="134611697">
      <w:bodyDiv w:val="1"/>
      <w:marLeft w:val="0"/>
      <w:marRight w:val="0"/>
      <w:marTop w:val="0"/>
      <w:marBottom w:val="0"/>
      <w:divBdr>
        <w:top w:val="none" w:sz="0" w:space="0" w:color="auto"/>
        <w:left w:val="none" w:sz="0" w:space="0" w:color="auto"/>
        <w:bottom w:val="none" w:sz="0" w:space="0" w:color="auto"/>
        <w:right w:val="none" w:sz="0" w:space="0" w:color="auto"/>
      </w:divBdr>
    </w:div>
    <w:div w:id="134838764">
      <w:bodyDiv w:val="1"/>
      <w:marLeft w:val="0"/>
      <w:marRight w:val="0"/>
      <w:marTop w:val="0"/>
      <w:marBottom w:val="0"/>
      <w:divBdr>
        <w:top w:val="none" w:sz="0" w:space="0" w:color="auto"/>
        <w:left w:val="none" w:sz="0" w:space="0" w:color="auto"/>
        <w:bottom w:val="none" w:sz="0" w:space="0" w:color="auto"/>
        <w:right w:val="none" w:sz="0" w:space="0" w:color="auto"/>
      </w:divBdr>
    </w:div>
    <w:div w:id="134952267">
      <w:bodyDiv w:val="1"/>
      <w:marLeft w:val="0"/>
      <w:marRight w:val="0"/>
      <w:marTop w:val="0"/>
      <w:marBottom w:val="0"/>
      <w:divBdr>
        <w:top w:val="none" w:sz="0" w:space="0" w:color="auto"/>
        <w:left w:val="none" w:sz="0" w:space="0" w:color="auto"/>
        <w:bottom w:val="none" w:sz="0" w:space="0" w:color="auto"/>
        <w:right w:val="none" w:sz="0" w:space="0" w:color="auto"/>
      </w:divBdr>
    </w:div>
    <w:div w:id="135337987">
      <w:bodyDiv w:val="1"/>
      <w:marLeft w:val="0"/>
      <w:marRight w:val="0"/>
      <w:marTop w:val="0"/>
      <w:marBottom w:val="0"/>
      <w:divBdr>
        <w:top w:val="none" w:sz="0" w:space="0" w:color="auto"/>
        <w:left w:val="none" w:sz="0" w:space="0" w:color="auto"/>
        <w:bottom w:val="none" w:sz="0" w:space="0" w:color="auto"/>
        <w:right w:val="none" w:sz="0" w:space="0" w:color="auto"/>
      </w:divBdr>
    </w:div>
    <w:div w:id="135536255">
      <w:bodyDiv w:val="1"/>
      <w:marLeft w:val="0"/>
      <w:marRight w:val="0"/>
      <w:marTop w:val="0"/>
      <w:marBottom w:val="0"/>
      <w:divBdr>
        <w:top w:val="none" w:sz="0" w:space="0" w:color="auto"/>
        <w:left w:val="none" w:sz="0" w:space="0" w:color="auto"/>
        <w:bottom w:val="none" w:sz="0" w:space="0" w:color="auto"/>
        <w:right w:val="none" w:sz="0" w:space="0" w:color="auto"/>
      </w:divBdr>
    </w:div>
    <w:div w:id="135610446">
      <w:bodyDiv w:val="1"/>
      <w:marLeft w:val="0"/>
      <w:marRight w:val="0"/>
      <w:marTop w:val="0"/>
      <w:marBottom w:val="0"/>
      <w:divBdr>
        <w:top w:val="none" w:sz="0" w:space="0" w:color="auto"/>
        <w:left w:val="none" w:sz="0" w:space="0" w:color="auto"/>
        <w:bottom w:val="none" w:sz="0" w:space="0" w:color="auto"/>
        <w:right w:val="none" w:sz="0" w:space="0" w:color="auto"/>
      </w:divBdr>
    </w:div>
    <w:div w:id="135687717">
      <w:bodyDiv w:val="1"/>
      <w:marLeft w:val="0"/>
      <w:marRight w:val="0"/>
      <w:marTop w:val="0"/>
      <w:marBottom w:val="0"/>
      <w:divBdr>
        <w:top w:val="none" w:sz="0" w:space="0" w:color="auto"/>
        <w:left w:val="none" w:sz="0" w:space="0" w:color="auto"/>
        <w:bottom w:val="none" w:sz="0" w:space="0" w:color="auto"/>
        <w:right w:val="none" w:sz="0" w:space="0" w:color="auto"/>
      </w:divBdr>
    </w:div>
    <w:div w:id="135757391">
      <w:bodyDiv w:val="1"/>
      <w:marLeft w:val="0"/>
      <w:marRight w:val="0"/>
      <w:marTop w:val="0"/>
      <w:marBottom w:val="0"/>
      <w:divBdr>
        <w:top w:val="none" w:sz="0" w:space="0" w:color="auto"/>
        <w:left w:val="none" w:sz="0" w:space="0" w:color="auto"/>
        <w:bottom w:val="none" w:sz="0" w:space="0" w:color="auto"/>
        <w:right w:val="none" w:sz="0" w:space="0" w:color="auto"/>
      </w:divBdr>
    </w:div>
    <w:div w:id="135800947">
      <w:bodyDiv w:val="1"/>
      <w:marLeft w:val="0"/>
      <w:marRight w:val="0"/>
      <w:marTop w:val="0"/>
      <w:marBottom w:val="0"/>
      <w:divBdr>
        <w:top w:val="none" w:sz="0" w:space="0" w:color="auto"/>
        <w:left w:val="none" w:sz="0" w:space="0" w:color="auto"/>
        <w:bottom w:val="none" w:sz="0" w:space="0" w:color="auto"/>
        <w:right w:val="none" w:sz="0" w:space="0" w:color="auto"/>
      </w:divBdr>
    </w:div>
    <w:div w:id="135807738">
      <w:bodyDiv w:val="1"/>
      <w:marLeft w:val="0"/>
      <w:marRight w:val="0"/>
      <w:marTop w:val="0"/>
      <w:marBottom w:val="0"/>
      <w:divBdr>
        <w:top w:val="none" w:sz="0" w:space="0" w:color="auto"/>
        <w:left w:val="none" w:sz="0" w:space="0" w:color="auto"/>
        <w:bottom w:val="none" w:sz="0" w:space="0" w:color="auto"/>
        <w:right w:val="none" w:sz="0" w:space="0" w:color="auto"/>
      </w:divBdr>
    </w:div>
    <w:div w:id="135925999">
      <w:bodyDiv w:val="1"/>
      <w:marLeft w:val="0"/>
      <w:marRight w:val="0"/>
      <w:marTop w:val="0"/>
      <w:marBottom w:val="0"/>
      <w:divBdr>
        <w:top w:val="none" w:sz="0" w:space="0" w:color="auto"/>
        <w:left w:val="none" w:sz="0" w:space="0" w:color="auto"/>
        <w:bottom w:val="none" w:sz="0" w:space="0" w:color="auto"/>
        <w:right w:val="none" w:sz="0" w:space="0" w:color="auto"/>
      </w:divBdr>
    </w:div>
    <w:div w:id="135998681">
      <w:bodyDiv w:val="1"/>
      <w:marLeft w:val="0"/>
      <w:marRight w:val="0"/>
      <w:marTop w:val="0"/>
      <w:marBottom w:val="0"/>
      <w:divBdr>
        <w:top w:val="none" w:sz="0" w:space="0" w:color="auto"/>
        <w:left w:val="none" w:sz="0" w:space="0" w:color="auto"/>
        <w:bottom w:val="none" w:sz="0" w:space="0" w:color="auto"/>
        <w:right w:val="none" w:sz="0" w:space="0" w:color="auto"/>
      </w:divBdr>
    </w:div>
    <w:div w:id="136456853">
      <w:bodyDiv w:val="1"/>
      <w:marLeft w:val="0"/>
      <w:marRight w:val="0"/>
      <w:marTop w:val="0"/>
      <w:marBottom w:val="0"/>
      <w:divBdr>
        <w:top w:val="none" w:sz="0" w:space="0" w:color="auto"/>
        <w:left w:val="none" w:sz="0" w:space="0" w:color="auto"/>
        <w:bottom w:val="none" w:sz="0" w:space="0" w:color="auto"/>
        <w:right w:val="none" w:sz="0" w:space="0" w:color="auto"/>
      </w:divBdr>
    </w:div>
    <w:div w:id="136604314">
      <w:bodyDiv w:val="1"/>
      <w:marLeft w:val="0"/>
      <w:marRight w:val="0"/>
      <w:marTop w:val="0"/>
      <w:marBottom w:val="0"/>
      <w:divBdr>
        <w:top w:val="none" w:sz="0" w:space="0" w:color="auto"/>
        <w:left w:val="none" w:sz="0" w:space="0" w:color="auto"/>
        <w:bottom w:val="none" w:sz="0" w:space="0" w:color="auto"/>
        <w:right w:val="none" w:sz="0" w:space="0" w:color="auto"/>
      </w:divBdr>
    </w:div>
    <w:div w:id="137067782">
      <w:bodyDiv w:val="1"/>
      <w:marLeft w:val="0"/>
      <w:marRight w:val="0"/>
      <w:marTop w:val="0"/>
      <w:marBottom w:val="0"/>
      <w:divBdr>
        <w:top w:val="none" w:sz="0" w:space="0" w:color="auto"/>
        <w:left w:val="none" w:sz="0" w:space="0" w:color="auto"/>
        <w:bottom w:val="none" w:sz="0" w:space="0" w:color="auto"/>
        <w:right w:val="none" w:sz="0" w:space="0" w:color="auto"/>
      </w:divBdr>
    </w:div>
    <w:div w:id="137698558">
      <w:bodyDiv w:val="1"/>
      <w:marLeft w:val="0"/>
      <w:marRight w:val="0"/>
      <w:marTop w:val="0"/>
      <w:marBottom w:val="0"/>
      <w:divBdr>
        <w:top w:val="none" w:sz="0" w:space="0" w:color="auto"/>
        <w:left w:val="none" w:sz="0" w:space="0" w:color="auto"/>
        <w:bottom w:val="none" w:sz="0" w:space="0" w:color="auto"/>
        <w:right w:val="none" w:sz="0" w:space="0" w:color="auto"/>
      </w:divBdr>
    </w:div>
    <w:div w:id="138422229">
      <w:bodyDiv w:val="1"/>
      <w:marLeft w:val="0"/>
      <w:marRight w:val="0"/>
      <w:marTop w:val="0"/>
      <w:marBottom w:val="0"/>
      <w:divBdr>
        <w:top w:val="none" w:sz="0" w:space="0" w:color="auto"/>
        <w:left w:val="none" w:sz="0" w:space="0" w:color="auto"/>
        <w:bottom w:val="none" w:sz="0" w:space="0" w:color="auto"/>
        <w:right w:val="none" w:sz="0" w:space="0" w:color="auto"/>
      </w:divBdr>
    </w:div>
    <w:div w:id="138502120">
      <w:bodyDiv w:val="1"/>
      <w:marLeft w:val="0"/>
      <w:marRight w:val="0"/>
      <w:marTop w:val="0"/>
      <w:marBottom w:val="0"/>
      <w:divBdr>
        <w:top w:val="none" w:sz="0" w:space="0" w:color="auto"/>
        <w:left w:val="none" w:sz="0" w:space="0" w:color="auto"/>
        <w:bottom w:val="none" w:sz="0" w:space="0" w:color="auto"/>
        <w:right w:val="none" w:sz="0" w:space="0" w:color="auto"/>
      </w:divBdr>
    </w:div>
    <w:div w:id="138696623">
      <w:bodyDiv w:val="1"/>
      <w:marLeft w:val="0"/>
      <w:marRight w:val="0"/>
      <w:marTop w:val="0"/>
      <w:marBottom w:val="0"/>
      <w:divBdr>
        <w:top w:val="none" w:sz="0" w:space="0" w:color="auto"/>
        <w:left w:val="none" w:sz="0" w:space="0" w:color="auto"/>
        <w:bottom w:val="none" w:sz="0" w:space="0" w:color="auto"/>
        <w:right w:val="none" w:sz="0" w:space="0" w:color="auto"/>
      </w:divBdr>
    </w:div>
    <w:div w:id="138772359">
      <w:bodyDiv w:val="1"/>
      <w:marLeft w:val="0"/>
      <w:marRight w:val="0"/>
      <w:marTop w:val="0"/>
      <w:marBottom w:val="0"/>
      <w:divBdr>
        <w:top w:val="none" w:sz="0" w:space="0" w:color="auto"/>
        <w:left w:val="none" w:sz="0" w:space="0" w:color="auto"/>
        <w:bottom w:val="none" w:sz="0" w:space="0" w:color="auto"/>
        <w:right w:val="none" w:sz="0" w:space="0" w:color="auto"/>
      </w:divBdr>
    </w:div>
    <w:div w:id="139422098">
      <w:bodyDiv w:val="1"/>
      <w:marLeft w:val="0"/>
      <w:marRight w:val="0"/>
      <w:marTop w:val="0"/>
      <w:marBottom w:val="0"/>
      <w:divBdr>
        <w:top w:val="none" w:sz="0" w:space="0" w:color="auto"/>
        <w:left w:val="none" w:sz="0" w:space="0" w:color="auto"/>
        <w:bottom w:val="none" w:sz="0" w:space="0" w:color="auto"/>
        <w:right w:val="none" w:sz="0" w:space="0" w:color="auto"/>
      </w:divBdr>
    </w:div>
    <w:div w:id="139856329">
      <w:bodyDiv w:val="1"/>
      <w:marLeft w:val="0"/>
      <w:marRight w:val="0"/>
      <w:marTop w:val="0"/>
      <w:marBottom w:val="0"/>
      <w:divBdr>
        <w:top w:val="none" w:sz="0" w:space="0" w:color="auto"/>
        <w:left w:val="none" w:sz="0" w:space="0" w:color="auto"/>
        <w:bottom w:val="none" w:sz="0" w:space="0" w:color="auto"/>
        <w:right w:val="none" w:sz="0" w:space="0" w:color="auto"/>
      </w:divBdr>
    </w:div>
    <w:div w:id="140080994">
      <w:bodyDiv w:val="1"/>
      <w:marLeft w:val="0"/>
      <w:marRight w:val="0"/>
      <w:marTop w:val="0"/>
      <w:marBottom w:val="0"/>
      <w:divBdr>
        <w:top w:val="none" w:sz="0" w:space="0" w:color="auto"/>
        <w:left w:val="none" w:sz="0" w:space="0" w:color="auto"/>
        <w:bottom w:val="none" w:sz="0" w:space="0" w:color="auto"/>
        <w:right w:val="none" w:sz="0" w:space="0" w:color="auto"/>
      </w:divBdr>
    </w:div>
    <w:div w:id="140193041">
      <w:bodyDiv w:val="1"/>
      <w:marLeft w:val="0"/>
      <w:marRight w:val="0"/>
      <w:marTop w:val="0"/>
      <w:marBottom w:val="0"/>
      <w:divBdr>
        <w:top w:val="none" w:sz="0" w:space="0" w:color="auto"/>
        <w:left w:val="none" w:sz="0" w:space="0" w:color="auto"/>
        <w:bottom w:val="none" w:sz="0" w:space="0" w:color="auto"/>
        <w:right w:val="none" w:sz="0" w:space="0" w:color="auto"/>
      </w:divBdr>
    </w:div>
    <w:div w:id="140538537">
      <w:bodyDiv w:val="1"/>
      <w:marLeft w:val="0"/>
      <w:marRight w:val="0"/>
      <w:marTop w:val="0"/>
      <w:marBottom w:val="0"/>
      <w:divBdr>
        <w:top w:val="none" w:sz="0" w:space="0" w:color="auto"/>
        <w:left w:val="none" w:sz="0" w:space="0" w:color="auto"/>
        <w:bottom w:val="none" w:sz="0" w:space="0" w:color="auto"/>
        <w:right w:val="none" w:sz="0" w:space="0" w:color="auto"/>
      </w:divBdr>
    </w:div>
    <w:div w:id="140579845">
      <w:bodyDiv w:val="1"/>
      <w:marLeft w:val="0"/>
      <w:marRight w:val="0"/>
      <w:marTop w:val="0"/>
      <w:marBottom w:val="0"/>
      <w:divBdr>
        <w:top w:val="none" w:sz="0" w:space="0" w:color="auto"/>
        <w:left w:val="none" w:sz="0" w:space="0" w:color="auto"/>
        <w:bottom w:val="none" w:sz="0" w:space="0" w:color="auto"/>
        <w:right w:val="none" w:sz="0" w:space="0" w:color="auto"/>
      </w:divBdr>
    </w:div>
    <w:div w:id="141581396">
      <w:bodyDiv w:val="1"/>
      <w:marLeft w:val="0"/>
      <w:marRight w:val="0"/>
      <w:marTop w:val="0"/>
      <w:marBottom w:val="0"/>
      <w:divBdr>
        <w:top w:val="none" w:sz="0" w:space="0" w:color="auto"/>
        <w:left w:val="none" w:sz="0" w:space="0" w:color="auto"/>
        <w:bottom w:val="none" w:sz="0" w:space="0" w:color="auto"/>
        <w:right w:val="none" w:sz="0" w:space="0" w:color="auto"/>
      </w:divBdr>
    </w:div>
    <w:div w:id="142738148">
      <w:bodyDiv w:val="1"/>
      <w:marLeft w:val="0"/>
      <w:marRight w:val="0"/>
      <w:marTop w:val="0"/>
      <w:marBottom w:val="0"/>
      <w:divBdr>
        <w:top w:val="none" w:sz="0" w:space="0" w:color="auto"/>
        <w:left w:val="none" w:sz="0" w:space="0" w:color="auto"/>
        <w:bottom w:val="none" w:sz="0" w:space="0" w:color="auto"/>
        <w:right w:val="none" w:sz="0" w:space="0" w:color="auto"/>
      </w:divBdr>
    </w:div>
    <w:div w:id="143082853">
      <w:bodyDiv w:val="1"/>
      <w:marLeft w:val="0"/>
      <w:marRight w:val="0"/>
      <w:marTop w:val="0"/>
      <w:marBottom w:val="0"/>
      <w:divBdr>
        <w:top w:val="none" w:sz="0" w:space="0" w:color="auto"/>
        <w:left w:val="none" w:sz="0" w:space="0" w:color="auto"/>
        <w:bottom w:val="none" w:sz="0" w:space="0" w:color="auto"/>
        <w:right w:val="none" w:sz="0" w:space="0" w:color="auto"/>
      </w:divBdr>
    </w:div>
    <w:div w:id="143592805">
      <w:bodyDiv w:val="1"/>
      <w:marLeft w:val="0"/>
      <w:marRight w:val="0"/>
      <w:marTop w:val="0"/>
      <w:marBottom w:val="0"/>
      <w:divBdr>
        <w:top w:val="none" w:sz="0" w:space="0" w:color="auto"/>
        <w:left w:val="none" w:sz="0" w:space="0" w:color="auto"/>
        <w:bottom w:val="none" w:sz="0" w:space="0" w:color="auto"/>
        <w:right w:val="none" w:sz="0" w:space="0" w:color="auto"/>
      </w:divBdr>
    </w:div>
    <w:div w:id="143663006">
      <w:bodyDiv w:val="1"/>
      <w:marLeft w:val="0"/>
      <w:marRight w:val="0"/>
      <w:marTop w:val="0"/>
      <w:marBottom w:val="0"/>
      <w:divBdr>
        <w:top w:val="none" w:sz="0" w:space="0" w:color="auto"/>
        <w:left w:val="none" w:sz="0" w:space="0" w:color="auto"/>
        <w:bottom w:val="none" w:sz="0" w:space="0" w:color="auto"/>
        <w:right w:val="none" w:sz="0" w:space="0" w:color="auto"/>
      </w:divBdr>
    </w:div>
    <w:div w:id="143663148">
      <w:bodyDiv w:val="1"/>
      <w:marLeft w:val="0"/>
      <w:marRight w:val="0"/>
      <w:marTop w:val="0"/>
      <w:marBottom w:val="0"/>
      <w:divBdr>
        <w:top w:val="none" w:sz="0" w:space="0" w:color="auto"/>
        <w:left w:val="none" w:sz="0" w:space="0" w:color="auto"/>
        <w:bottom w:val="none" w:sz="0" w:space="0" w:color="auto"/>
        <w:right w:val="none" w:sz="0" w:space="0" w:color="auto"/>
      </w:divBdr>
    </w:div>
    <w:div w:id="143670406">
      <w:bodyDiv w:val="1"/>
      <w:marLeft w:val="0"/>
      <w:marRight w:val="0"/>
      <w:marTop w:val="0"/>
      <w:marBottom w:val="0"/>
      <w:divBdr>
        <w:top w:val="none" w:sz="0" w:space="0" w:color="auto"/>
        <w:left w:val="none" w:sz="0" w:space="0" w:color="auto"/>
        <w:bottom w:val="none" w:sz="0" w:space="0" w:color="auto"/>
        <w:right w:val="none" w:sz="0" w:space="0" w:color="auto"/>
      </w:divBdr>
    </w:div>
    <w:div w:id="143931060">
      <w:bodyDiv w:val="1"/>
      <w:marLeft w:val="0"/>
      <w:marRight w:val="0"/>
      <w:marTop w:val="0"/>
      <w:marBottom w:val="0"/>
      <w:divBdr>
        <w:top w:val="none" w:sz="0" w:space="0" w:color="auto"/>
        <w:left w:val="none" w:sz="0" w:space="0" w:color="auto"/>
        <w:bottom w:val="none" w:sz="0" w:space="0" w:color="auto"/>
        <w:right w:val="none" w:sz="0" w:space="0" w:color="auto"/>
      </w:divBdr>
    </w:div>
    <w:div w:id="144010605">
      <w:bodyDiv w:val="1"/>
      <w:marLeft w:val="0"/>
      <w:marRight w:val="0"/>
      <w:marTop w:val="0"/>
      <w:marBottom w:val="0"/>
      <w:divBdr>
        <w:top w:val="none" w:sz="0" w:space="0" w:color="auto"/>
        <w:left w:val="none" w:sz="0" w:space="0" w:color="auto"/>
        <w:bottom w:val="none" w:sz="0" w:space="0" w:color="auto"/>
        <w:right w:val="none" w:sz="0" w:space="0" w:color="auto"/>
      </w:divBdr>
    </w:div>
    <w:div w:id="144049057">
      <w:bodyDiv w:val="1"/>
      <w:marLeft w:val="0"/>
      <w:marRight w:val="0"/>
      <w:marTop w:val="0"/>
      <w:marBottom w:val="0"/>
      <w:divBdr>
        <w:top w:val="none" w:sz="0" w:space="0" w:color="auto"/>
        <w:left w:val="none" w:sz="0" w:space="0" w:color="auto"/>
        <w:bottom w:val="none" w:sz="0" w:space="0" w:color="auto"/>
        <w:right w:val="none" w:sz="0" w:space="0" w:color="auto"/>
      </w:divBdr>
    </w:div>
    <w:div w:id="144711535">
      <w:bodyDiv w:val="1"/>
      <w:marLeft w:val="0"/>
      <w:marRight w:val="0"/>
      <w:marTop w:val="0"/>
      <w:marBottom w:val="0"/>
      <w:divBdr>
        <w:top w:val="none" w:sz="0" w:space="0" w:color="auto"/>
        <w:left w:val="none" w:sz="0" w:space="0" w:color="auto"/>
        <w:bottom w:val="none" w:sz="0" w:space="0" w:color="auto"/>
        <w:right w:val="none" w:sz="0" w:space="0" w:color="auto"/>
      </w:divBdr>
    </w:div>
    <w:div w:id="145443231">
      <w:bodyDiv w:val="1"/>
      <w:marLeft w:val="0"/>
      <w:marRight w:val="0"/>
      <w:marTop w:val="0"/>
      <w:marBottom w:val="0"/>
      <w:divBdr>
        <w:top w:val="none" w:sz="0" w:space="0" w:color="auto"/>
        <w:left w:val="none" w:sz="0" w:space="0" w:color="auto"/>
        <w:bottom w:val="none" w:sz="0" w:space="0" w:color="auto"/>
        <w:right w:val="none" w:sz="0" w:space="0" w:color="auto"/>
      </w:divBdr>
    </w:div>
    <w:div w:id="145632681">
      <w:bodyDiv w:val="1"/>
      <w:marLeft w:val="0"/>
      <w:marRight w:val="0"/>
      <w:marTop w:val="0"/>
      <w:marBottom w:val="0"/>
      <w:divBdr>
        <w:top w:val="none" w:sz="0" w:space="0" w:color="auto"/>
        <w:left w:val="none" w:sz="0" w:space="0" w:color="auto"/>
        <w:bottom w:val="none" w:sz="0" w:space="0" w:color="auto"/>
        <w:right w:val="none" w:sz="0" w:space="0" w:color="auto"/>
      </w:divBdr>
    </w:div>
    <w:div w:id="145711225">
      <w:bodyDiv w:val="1"/>
      <w:marLeft w:val="0"/>
      <w:marRight w:val="0"/>
      <w:marTop w:val="0"/>
      <w:marBottom w:val="0"/>
      <w:divBdr>
        <w:top w:val="none" w:sz="0" w:space="0" w:color="auto"/>
        <w:left w:val="none" w:sz="0" w:space="0" w:color="auto"/>
        <w:bottom w:val="none" w:sz="0" w:space="0" w:color="auto"/>
        <w:right w:val="none" w:sz="0" w:space="0" w:color="auto"/>
      </w:divBdr>
    </w:div>
    <w:div w:id="145900734">
      <w:bodyDiv w:val="1"/>
      <w:marLeft w:val="0"/>
      <w:marRight w:val="0"/>
      <w:marTop w:val="0"/>
      <w:marBottom w:val="0"/>
      <w:divBdr>
        <w:top w:val="none" w:sz="0" w:space="0" w:color="auto"/>
        <w:left w:val="none" w:sz="0" w:space="0" w:color="auto"/>
        <w:bottom w:val="none" w:sz="0" w:space="0" w:color="auto"/>
        <w:right w:val="none" w:sz="0" w:space="0" w:color="auto"/>
      </w:divBdr>
    </w:div>
    <w:div w:id="146629598">
      <w:bodyDiv w:val="1"/>
      <w:marLeft w:val="0"/>
      <w:marRight w:val="0"/>
      <w:marTop w:val="0"/>
      <w:marBottom w:val="0"/>
      <w:divBdr>
        <w:top w:val="none" w:sz="0" w:space="0" w:color="auto"/>
        <w:left w:val="none" w:sz="0" w:space="0" w:color="auto"/>
        <w:bottom w:val="none" w:sz="0" w:space="0" w:color="auto"/>
        <w:right w:val="none" w:sz="0" w:space="0" w:color="auto"/>
      </w:divBdr>
    </w:div>
    <w:div w:id="146630791">
      <w:bodyDiv w:val="1"/>
      <w:marLeft w:val="0"/>
      <w:marRight w:val="0"/>
      <w:marTop w:val="0"/>
      <w:marBottom w:val="0"/>
      <w:divBdr>
        <w:top w:val="none" w:sz="0" w:space="0" w:color="auto"/>
        <w:left w:val="none" w:sz="0" w:space="0" w:color="auto"/>
        <w:bottom w:val="none" w:sz="0" w:space="0" w:color="auto"/>
        <w:right w:val="none" w:sz="0" w:space="0" w:color="auto"/>
      </w:divBdr>
    </w:div>
    <w:div w:id="146747834">
      <w:bodyDiv w:val="1"/>
      <w:marLeft w:val="0"/>
      <w:marRight w:val="0"/>
      <w:marTop w:val="0"/>
      <w:marBottom w:val="0"/>
      <w:divBdr>
        <w:top w:val="none" w:sz="0" w:space="0" w:color="auto"/>
        <w:left w:val="none" w:sz="0" w:space="0" w:color="auto"/>
        <w:bottom w:val="none" w:sz="0" w:space="0" w:color="auto"/>
        <w:right w:val="none" w:sz="0" w:space="0" w:color="auto"/>
      </w:divBdr>
    </w:div>
    <w:div w:id="147210827">
      <w:bodyDiv w:val="1"/>
      <w:marLeft w:val="0"/>
      <w:marRight w:val="0"/>
      <w:marTop w:val="0"/>
      <w:marBottom w:val="0"/>
      <w:divBdr>
        <w:top w:val="none" w:sz="0" w:space="0" w:color="auto"/>
        <w:left w:val="none" w:sz="0" w:space="0" w:color="auto"/>
        <w:bottom w:val="none" w:sz="0" w:space="0" w:color="auto"/>
        <w:right w:val="none" w:sz="0" w:space="0" w:color="auto"/>
      </w:divBdr>
    </w:div>
    <w:div w:id="147289150">
      <w:bodyDiv w:val="1"/>
      <w:marLeft w:val="0"/>
      <w:marRight w:val="0"/>
      <w:marTop w:val="0"/>
      <w:marBottom w:val="0"/>
      <w:divBdr>
        <w:top w:val="none" w:sz="0" w:space="0" w:color="auto"/>
        <w:left w:val="none" w:sz="0" w:space="0" w:color="auto"/>
        <w:bottom w:val="none" w:sz="0" w:space="0" w:color="auto"/>
        <w:right w:val="none" w:sz="0" w:space="0" w:color="auto"/>
      </w:divBdr>
    </w:div>
    <w:div w:id="147522513">
      <w:bodyDiv w:val="1"/>
      <w:marLeft w:val="0"/>
      <w:marRight w:val="0"/>
      <w:marTop w:val="0"/>
      <w:marBottom w:val="0"/>
      <w:divBdr>
        <w:top w:val="none" w:sz="0" w:space="0" w:color="auto"/>
        <w:left w:val="none" w:sz="0" w:space="0" w:color="auto"/>
        <w:bottom w:val="none" w:sz="0" w:space="0" w:color="auto"/>
        <w:right w:val="none" w:sz="0" w:space="0" w:color="auto"/>
      </w:divBdr>
    </w:div>
    <w:div w:id="148374163">
      <w:bodyDiv w:val="1"/>
      <w:marLeft w:val="0"/>
      <w:marRight w:val="0"/>
      <w:marTop w:val="0"/>
      <w:marBottom w:val="0"/>
      <w:divBdr>
        <w:top w:val="none" w:sz="0" w:space="0" w:color="auto"/>
        <w:left w:val="none" w:sz="0" w:space="0" w:color="auto"/>
        <w:bottom w:val="none" w:sz="0" w:space="0" w:color="auto"/>
        <w:right w:val="none" w:sz="0" w:space="0" w:color="auto"/>
      </w:divBdr>
    </w:div>
    <w:div w:id="148712312">
      <w:bodyDiv w:val="1"/>
      <w:marLeft w:val="0"/>
      <w:marRight w:val="0"/>
      <w:marTop w:val="0"/>
      <w:marBottom w:val="0"/>
      <w:divBdr>
        <w:top w:val="none" w:sz="0" w:space="0" w:color="auto"/>
        <w:left w:val="none" w:sz="0" w:space="0" w:color="auto"/>
        <w:bottom w:val="none" w:sz="0" w:space="0" w:color="auto"/>
        <w:right w:val="none" w:sz="0" w:space="0" w:color="auto"/>
      </w:divBdr>
    </w:div>
    <w:div w:id="148791689">
      <w:bodyDiv w:val="1"/>
      <w:marLeft w:val="0"/>
      <w:marRight w:val="0"/>
      <w:marTop w:val="0"/>
      <w:marBottom w:val="0"/>
      <w:divBdr>
        <w:top w:val="none" w:sz="0" w:space="0" w:color="auto"/>
        <w:left w:val="none" w:sz="0" w:space="0" w:color="auto"/>
        <w:bottom w:val="none" w:sz="0" w:space="0" w:color="auto"/>
        <w:right w:val="none" w:sz="0" w:space="0" w:color="auto"/>
      </w:divBdr>
    </w:div>
    <w:div w:id="148837649">
      <w:bodyDiv w:val="1"/>
      <w:marLeft w:val="0"/>
      <w:marRight w:val="0"/>
      <w:marTop w:val="0"/>
      <w:marBottom w:val="0"/>
      <w:divBdr>
        <w:top w:val="none" w:sz="0" w:space="0" w:color="auto"/>
        <w:left w:val="none" w:sz="0" w:space="0" w:color="auto"/>
        <w:bottom w:val="none" w:sz="0" w:space="0" w:color="auto"/>
        <w:right w:val="none" w:sz="0" w:space="0" w:color="auto"/>
      </w:divBdr>
    </w:div>
    <w:div w:id="14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81721459">
          <w:marLeft w:val="0"/>
          <w:marRight w:val="0"/>
          <w:marTop w:val="0"/>
          <w:marBottom w:val="0"/>
          <w:divBdr>
            <w:top w:val="none" w:sz="0" w:space="0" w:color="auto"/>
            <w:left w:val="none" w:sz="0" w:space="0" w:color="auto"/>
            <w:bottom w:val="none" w:sz="0" w:space="0" w:color="auto"/>
            <w:right w:val="none" w:sz="0" w:space="0" w:color="auto"/>
          </w:divBdr>
          <w:divsChild>
            <w:div w:id="11732915">
              <w:marLeft w:val="0"/>
              <w:marRight w:val="0"/>
              <w:marTop w:val="0"/>
              <w:marBottom w:val="0"/>
              <w:divBdr>
                <w:top w:val="none" w:sz="0" w:space="0" w:color="auto"/>
                <w:left w:val="none" w:sz="0" w:space="0" w:color="auto"/>
                <w:bottom w:val="none" w:sz="0" w:space="0" w:color="auto"/>
                <w:right w:val="none" w:sz="0" w:space="0" w:color="auto"/>
              </w:divBdr>
            </w:div>
            <w:div w:id="32124610">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58983979">
              <w:marLeft w:val="0"/>
              <w:marRight w:val="0"/>
              <w:marTop w:val="0"/>
              <w:marBottom w:val="0"/>
              <w:divBdr>
                <w:top w:val="none" w:sz="0" w:space="0" w:color="auto"/>
                <w:left w:val="none" w:sz="0" w:space="0" w:color="auto"/>
                <w:bottom w:val="none" w:sz="0" w:space="0" w:color="auto"/>
                <w:right w:val="none" w:sz="0" w:space="0" w:color="auto"/>
              </w:divBdr>
            </w:div>
            <w:div w:id="60835571">
              <w:marLeft w:val="0"/>
              <w:marRight w:val="0"/>
              <w:marTop w:val="0"/>
              <w:marBottom w:val="0"/>
              <w:divBdr>
                <w:top w:val="none" w:sz="0" w:space="0" w:color="auto"/>
                <w:left w:val="none" w:sz="0" w:space="0" w:color="auto"/>
                <w:bottom w:val="none" w:sz="0" w:space="0" w:color="auto"/>
                <w:right w:val="none" w:sz="0" w:space="0" w:color="auto"/>
              </w:divBdr>
            </w:div>
            <w:div w:id="117454652">
              <w:marLeft w:val="0"/>
              <w:marRight w:val="0"/>
              <w:marTop w:val="0"/>
              <w:marBottom w:val="0"/>
              <w:divBdr>
                <w:top w:val="none" w:sz="0" w:space="0" w:color="auto"/>
                <w:left w:val="none" w:sz="0" w:space="0" w:color="auto"/>
                <w:bottom w:val="none" w:sz="0" w:space="0" w:color="auto"/>
                <w:right w:val="none" w:sz="0" w:space="0" w:color="auto"/>
              </w:divBdr>
            </w:div>
            <w:div w:id="178355612">
              <w:marLeft w:val="0"/>
              <w:marRight w:val="0"/>
              <w:marTop w:val="0"/>
              <w:marBottom w:val="0"/>
              <w:divBdr>
                <w:top w:val="none" w:sz="0" w:space="0" w:color="auto"/>
                <w:left w:val="none" w:sz="0" w:space="0" w:color="auto"/>
                <w:bottom w:val="none" w:sz="0" w:space="0" w:color="auto"/>
                <w:right w:val="none" w:sz="0" w:space="0" w:color="auto"/>
              </w:divBdr>
            </w:div>
            <w:div w:id="218517762">
              <w:marLeft w:val="0"/>
              <w:marRight w:val="0"/>
              <w:marTop w:val="0"/>
              <w:marBottom w:val="0"/>
              <w:divBdr>
                <w:top w:val="none" w:sz="0" w:space="0" w:color="auto"/>
                <w:left w:val="none" w:sz="0" w:space="0" w:color="auto"/>
                <w:bottom w:val="none" w:sz="0" w:space="0" w:color="auto"/>
                <w:right w:val="none" w:sz="0" w:space="0" w:color="auto"/>
              </w:divBdr>
            </w:div>
            <w:div w:id="242684624">
              <w:marLeft w:val="0"/>
              <w:marRight w:val="0"/>
              <w:marTop w:val="0"/>
              <w:marBottom w:val="0"/>
              <w:divBdr>
                <w:top w:val="none" w:sz="0" w:space="0" w:color="auto"/>
                <w:left w:val="none" w:sz="0" w:space="0" w:color="auto"/>
                <w:bottom w:val="none" w:sz="0" w:space="0" w:color="auto"/>
                <w:right w:val="none" w:sz="0" w:space="0" w:color="auto"/>
              </w:divBdr>
            </w:div>
            <w:div w:id="335499791">
              <w:marLeft w:val="0"/>
              <w:marRight w:val="0"/>
              <w:marTop w:val="0"/>
              <w:marBottom w:val="0"/>
              <w:divBdr>
                <w:top w:val="none" w:sz="0" w:space="0" w:color="auto"/>
                <w:left w:val="none" w:sz="0" w:space="0" w:color="auto"/>
                <w:bottom w:val="none" w:sz="0" w:space="0" w:color="auto"/>
                <w:right w:val="none" w:sz="0" w:space="0" w:color="auto"/>
              </w:divBdr>
            </w:div>
            <w:div w:id="414788369">
              <w:marLeft w:val="0"/>
              <w:marRight w:val="0"/>
              <w:marTop w:val="0"/>
              <w:marBottom w:val="0"/>
              <w:divBdr>
                <w:top w:val="none" w:sz="0" w:space="0" w:color="auto"/>
                <w:left w:val="none" w:sz="0" w:space="0" w:color="auto"/>
                <w:bottom w:val="none" w:sz="0" w:space="0" w:color="auto"/>
                <w:right w:val="none" w:sz="0" w:space="0" w:color="auto"/>
              </w:divBdr>
            </w:div>
            <w:div w:id="480654860">
              <w:marLeft w:val="0"/>
              <w:marRight w:val="0"/>
              <w:marTop w:val="0"/>
              <w:marBottom w:val="0"/>
              <w:divBdr>
                <w:top w:val="none" w:sz="0" w:space="0" w:color="auto"/>
                <w:left w:val="none" w:sz="0" w:space="0" w:color="auto"/>
                <w:bottom w:val="none" w:sz="0" w:space="0" w:color="auto"/>
                <w:right w:val="none" w:sz="0" w:space="0" w:color="auto"/>
              </w:divBdr>
            </w:div>
            <w:div w:id="789324186">
              <w:marLeft w:val="0"/>
              <w:marRight w:val="0"/>
              <w:marTop w:val="0"/>
              <w:marBottom w:val="0"/>
              <w:divBdr>
                <w:top w:val="none" w:sz="0" w:space="0" w:color="auto"/>
                <w:left w:val="none" w:sz="0" w:space="0" w:color="auto"/>
                <w:bottom w:val="none" w:sz="0" w:space="0" w:color="auto"/>
                <w:right w:val="none" w:sz="0" w:space="0" w:color="auto"/>
              </w:divBdr>
            </w:div>
            <w:div w:id="81318430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0"/>
              <w:marBottom w:val="0"/>
              <w:divBdr>
                <w:top w:val="none" w:sz="0" w:space="0" w:color="auto"/>
                <w:left w:val="none" w:sz="0" w:space="0" w:color="auto"/>
                <w:bottom w:val="none" w:sz="0" w:space="0" w:color="auto"/>
                <w:right w:val="none" w:sz="0" w:space="0" w:color="auto"/>
              </w:divBdr>
            </w:div>
            <w:div w:id="860317218">
              <w:marLeft w:val="0"/>
              <w:marRight w:val="0"/>
              <w:marTop w:val="0"/>
              <w:marBottom w:val="0"/>
              <w:divBdr>
                <w:top w:val="none" w:sz="0" w:space="0" w:color="auto"/>
                <w:left w:val="none" w:sz="0" w:space="0" w:color="auto"/>
                <w:bottom w:val="none" w:sz="0" w:space="0" w:color="auto"/>
                <w:right w:val="none" w:sz="0" w:space="0" w:color="auto"/>
              </w:divBdr>
            </w:div>
            <w:div w:id="883518479">
              <w:marLeft w:val="0"/>
              <w:marRight w:val="0"/>
              <w:marTop w:val="0"/>
              <w:marBottom w:val="0"/>
              <w:divBdr>
                <w:top w:val="none" w:sz="0" w:space="0" w:color="auto"/>
                <w:left w:val="none" w:sz="0" w:space="0" w:color="auto"/>
                <w:bottom w:val="none" w:sz="0" w:space="0" w:color="auto"/>
                <w:right w:val="none" w:sz="0" w:space="0" w:color="auto"/>
              </w:divBdr>
            </w:div>
            <w:div w:id="886255152">
              <w:marLeft w:val="0"/>
              <w:marRight w:val="0"/>
              <w:marTop w:val="0"/>
              <w:marBottom w:val="0"/>
              <w:divBdr>
                <w:top w:val="none" w:sz="0" w:space="0" w:color="auto"/>
                <w:left w:val="none" w:sz="0" w:space="0" w:color="auto"/>
                <w:bottom w:val="none" w:sz="0" w:space="0" w:color="auto"/>
                <w:right w:val="none" w:sz="0" w:space="0" w:color="auto"/>
              </w:divBdr>
            </w:div>
            <w:div w:id="1002929963">
              <w:marLeft w:val="0"/>
              <w:marRight w:val="0"/>
              <w:marTop w:val="0"/>
              <w:marBottom w:val="0"/>
              <w:divBdr>
                <w:top w:val="none" w:sz="0" w:space="0" w:color="auto"/>
                <w:left w:val="none" w:sz="0" w:space="0" w:color="auto"/>
                <w:bottom w:val="none" w:sz="0" w:space="0" w:color="auto"/>
                <w:right w:val="none" w:sz="0" w:space="0" w:color="auto"/>
              </w:divBdr>
            </w:div>
            <w:div w:id="1094862131">
              <w:marLeft w:val="0"/>
              <w:marRight w:val="0"/>
              <w:marTop w:val="0"/>
              <w:marBottom w:val="0"/>
              <w:divBdr>
                <w:top w:val="none" w:sz="0" w:space="0" w:color="auto"/>
                <w:left w:val="none" w:sz="0" w:space="0" w:color="auto"/>
                <w:bottom w:val="none" w:sz="0" w:space="0" w:color="auto"/>
                <w:right w:val="none" w:sz="0" w:space="0" w:color="auto"/>
              </w:divBdr>
            </w:div>
            <w:div w:id="1172644537">
              <w:marLeft w:val="0"/>
              <w:marRight w:val="0"/>
              <w:marTop w:val="0"/>
              <w:marBottom w:val="0"/>
              <w:divBdr>
                <w:top w:val="none" w:sz="0" w:space="0" w:color="auto"/>
                <w:left w:val="none" w:sz="0" w:space="0" w:color="auto"/>
                <w:bottom w:val="none" w:sz="0" w:space="0" w:color="auto"/>
                <w:right w:val="none" w:sz="0" w:space="0" w:color="auto"/>
              </w:divBdr>
            </w:div>
            <w:div w:id="1227300325">
              <w:marLeft w:val="0"/>
              <w:marRight w:val="0"/>
              <w:marTop w:val="0"/>
              <w:marBottom w:val="0"/>
              <w:divBdr>
                <w:top w:val="none" w:sz="0" w:space="0" w:color="auto"/>
                <w:left w:val="none" w:sz="0" w:space="0" w:color="auto"/>
                <w:bottom w:val="none" w:sz="0" w:space="0" w:color="auto"/>
                <w:right w:val="none" w:sz="0" w:space="0" w:color="auto"/>
              </w:divBdr>
            </w:div>
            <w:div w:id="1309625314">
              <w:marLeft w:val="0"/>
              <w:marRight w:val="0"/>
              <w:marTop w:val="0"/>
              <w:marBottom w:val="0"/>
              <w:divBdr>
                <w:top w:val="none" w:sz="0" w:space="0" w:color="auto"/>
                <w:left w:val="none" w:sz="0" w:space="0" w:color="auto"/>
                <w:bottom w:val="none" w:sz="0" w:space="0" w:color="auto"/>
                <w:right w:val="none" w:sz="0" w:space="0" w:color="auto"/>
              </w:divBdr>
            </w:div>
            <w:div w:id="1523202724">
              <w:marLeft w:val="0"/>
              <w:marRight w:val="0"/>
              <w:marTop w:val="0"/>
              <w:marBottom w:val="0"/>
              <w:divBdr>
                <w:top w:val="none" w:sz="0" w:space="0" w:color="auto"/>
                <w:left w:val="none" w:sz="0" w:space="0" w:color="auto"/>
                <w:bottom w:val="none" w:sz="0" w:space="0" w:color="auto"/>
                <w:right w:val="none" w:sz="0" w:space="0" w:color="auto"/>
              </w:divBdr>
            </w:div>
            <w:div w:id="1644768875">
              <w:marLeft w:val="0"/>
              <w:marRight w:val="0"/>
              <w:marTop w:val="0"/>
              <w:marBottom w:val="0"/>
              <w:divBdr>
                <w:top w:val="none" w:sz="0" w:space="0" w:color="auto"/>
                <w:left w:val="none" w:sz="0" w:space="0" w:color="auto"/>
                <w:bottom w:val="none" w:sz="0" w:space="0" w:color="auto"/>
                <w:right w:val="none" w:sz="0" w:space="0" w:color="auto"/>
              </w:divBdr>
            </w:div>
            <w:div w:id="1708292902">
              <w:marLeft w:val="0"/>
              <w:marRight w:val="0"/>
              <w:marTop w:val="0"/>
              <w:marBottom w:val="0"/>
              <w:divBdr>
                <w:top w:val="none" w:sz="0" w:space="0" w:color="auto"/>
                <w:left w:val="none" w:sz="0" w:space="0" w:color="auto"/>
                <w:bottom w:val="none" w:sz="0" w:space="0" w:color="auto"/>
                <w:right w:val="none" w:sz="0" w:space="0" w:color="auto"/>
              </w:divBdr>
            </w:div>
            <w:div w:id="1714962302">
              <w:marLeft w:val="0"/>
              <w:marRight w:val="0"/>
              <w:marTop w:val="0"/>
              <w:marBottom w:val="0"/>
              <w:divBdr>
                <w:top w:val="none" w:sz="0" w:space="0" w:color="auto"/>
                <w:left w:val="none" w:sz="0" w:space="0" w:color="auto"/>
                <w:bottom w:val="none" w:sz="0" w:space="0" w:color="auto"/>
                <w:right w:val="none" w:sz="0" w:space="0" w:color="auto"/>
              </w:divBdr>
            </w:div>
            <w:div w:id="1784953554">
              <w:marLeft w:val="0"/>
              <w:marRight w:val="0"/>
              <w:marTop w:val="0"/>
              <w:marBottom w:val="0"/>
              <w:divBdr>
                <w:top w:val="none" w:sz="0" w:space="0" w:color="auto"/>
                <w:left w:val="none" w:sz="0" w:space="0" w:color="auto"/>
                <w:bottom w:val="none" w:sz="0" w:space="0" w:color="auto"/>
                <w:right w:val="none" w:sz="0" w:space="0" w:color="auto"/>
              </w:divBdr>
            </w:div>
            <w:div w:id="1793093827">
              <w:marLeft w:val="0"/>
              <w:marRight w:val="0"/>
              <w:marTop w:val="0"/>
              <w:marBottom w:val="0"/>
              <w:divBdr>
                <w:top w:val="none" w:sz="0" w:space="0" w:color="auto"/>
                <w:left w:val="none" w:sz="0" w:space="0" w:color="auto"/>
                <w:bottom w:val="none" w:sz="0" w:space="0" w:color="auto"/>
                <w:right w:val="none" w:sz="0" w:space="0" w:color="auto"/>
              </w:divBdr>
            </w:div>
            <w:div w:id="1801074718">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1859733488">
              <w:marLeft w:val="0"/>
              <w:marRight w:val="0"/>
              <w:marTop w:val="0"/>
              <w:marBottom w:val="0"/>
              <w:divBdr>
                <w:top w:val="none" w:sz="0" w:space="0" w:color="auto"/>
                <w:left w:val="none" w:sz="0" w:space="0" w:color="auto"/>
                <w:bottom w:val="none" w:sz="0" w:space="0" w:color="auto"/>
                <w:right w:val="none" w:sz="0" w:space="0" w:color="auto"/>
              </w:divBdr>
            </w:div>
            <w:div w:id="1880821720">
              <w:marLeft w:val="0"/>
              <w:marRight w:val="0"/>
              <w:marTop w:val="0"/>
              <w:marBottom w:val="0"/>
              <w:divBdr>
                <w:top w:val="none" w:sz="0" w:space="0" w:color="auto"/>
                <w:left w:val="none" w:sz="0" w:space="0" w:color="auto"/>
                <w:bottom w:val="none" w:sz="0" w:space="0" w:color="auto"/>
                <w:right w:val="none" w:sz="0" w:space="0" w:color="auto"/>
              </w:divBdr>
            </w:div>
            <w:div w:id="1896888194">
              <w:marLeft w:val="0"/>
              <w:marRight w:val="0"/>
              <w:marTop w:val="0"/>
              <w:marBottom w:val="0"/>
              <w:divBdr>
                <w:top w:val="none" w:sz="0" w:space="0" w:color="auto"/>
                <w:left w:val="none" w:sz="0" w:space="0" w:color="auto"/>
                <w:bottom w:val="none" w:sz="0" w:space="0" w:color="auto"/>
                <w:right w:val="none" w:sz="0" w:space="0" w:color="auto"/>
              </w:divBdr>
            </w:div>
            <w:div w:id="1935938978">
              <w:marLeft w:val="0"/>
              <w:marRight w:val="0"/>
              <w:marTop w:val="0"/>
              <w:marBottom w:val="0"/>
              <w:divBdr>
                <w:top w:val="none" w:sz="0" w:space="0" w:color="auto"/>
                <w:left w:val="none" w:sz="0" w:space="0" w:color="auto"/>
                <w:bottom w:val="none" w:sz="0" w:space="0" w:color="auto"/>
                <w:right w:val="none" w:sz="0" w:space="0" w:color="auto"/>
              </w:divBdr>
            </w:div>
            <w:div w:id="1958952824">
              <w:marLeft w:val="0"/>
              <w:marRight w:val="0"/>
              <w:marTop w:val="0"/>
              <w:marBottom w:val="0"/>
              <w:divBdr>
                <w:top w:val="none" w:sz="0" w:space="0" w:color="auto"/>
                <w:left w:val="none" w:sz="0" w:space="0" w:color="auto"/>
                <w:bottom w:val="none" w:sz="0" w:space="0" w:color="auto"/>
                <w:right w:val="none" w:sz="0" w:space="0" w:color="auto"/>
              </w:divBdr>
            </w:div>
            <w:div w:id="2016610952">
              <w:marLeft w:val="0"/>
              <w:marRight w:val="0"/>
              <w:marTop w:val="0"/>
              <w:marBottom w:val="0"/>
              <w:divBdr>
                <w:top w:val="none" w:sz="0" w:space="0" w:color="auto"/>
                <w:left w:val="none" w:sz="0" w:space="0" w:color="auto"/>
                <w:bottom w:val="none" w:sz="0" w:space="0" w:color="auto"/>
                <w:right w:val="none" w:sz="0" w:space="0" w:color="auto"/>
              </w:divBdr>
            </w:div>
            <w:div w:id="20387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231">
      <w:bodyDiv w:val="1"/>
      <w:marLeft w:val="0"/>
      <w:marRight w:val="0"/>
      <w:marTop w:val="0"/>
      <w:marBottom w:val="0"/>
      <w:divBdr>
        <w:top w:val="none" w:sz="0" w:space="0" w:color="auto"/>
        <w:left w:val="none" w:sz="0" w:space="0" w:color="auto"/>
        <w:bottom w:val="none" w:sz="0" w:space="0" w:color="auto"/>
        <w:right w:val="none" w:sz="0" w:space="0" w:color="auto"/>
      </w:divBdr>
    </w:div>
    <w:div w:id="150102131">
      <w:bodyDiv w:val="1"/>
      <w:marLeft w:val="0"/>
      <w:marRight w:val="0"/>
      <w:marTop w:val="0"/>
      <w:marBottom w:val="0"/>
      <w:divBdr>
        <w:top w:val="none" w:sz="0" w:space="0" w:color="auto"/>
        <w:left w:val="none" w:sz="0" w:space="0" w:color="auto"/>
        <w:bottom w:val="none" w:sz="0" w:space="0" w:color="auto"/>
        <w:right w:val="none" w:sz="0" w:space="0" w:color="auto"/>
      </w:divBdr>
    </w:div>
    <w:div w:id="150681056">
      <w:bodyDiv w:val="1"/>
      <w:marLeft w:val="0"/>
      <w:marRight w:val="0"/>
      <w:marTop w:val="0"/>
      <w:marBottom w:val="0"/>
      <w:divBdr>
        <w:top w:val="none" w:sz="0" w:space="0" w:color="auto"/>
        <w:left w:val="none" w:sz="0" w:space="0" w:color="auto"/>
        <w:bottom w:val="none" w:sz="0" w:space="0" w:color="auto"/>
        <w:right w:val="none" w:sz="0" w:space="0" w:color="auto"/>
      </w:divBdr>
    </w:div>
    <w:div w:id="151332867">
      <w:bodyDiv w:val="1"/>
      <w:marLeft w:val="0"/>
      <w:marRight w:val="0"/>
      <w:marTop w:val="0"/>
      <w:marBottom w:val="0"/>
      <w:divBdr>
        <w:top w:val="none" w:sz="0" w:space="0" w:color="auto"/>
        <w:left w:val="none" w:sz="0" w:space="0" w:color="auto"/>
        <w:bottom w:val="none" w:sz="0" w:space="0" w:color="auto"/>
        <w:right w:val="none" w:sz="0" w:space="0" w:color="auto"/>
      </w:divBdr>
    </w:div>
    <w:div w:id="151335257">
      <w:bodyDiv w:val="1"/>
      <w:marLeft w:val="0"/>
      <w:marRight w:val="0"/>
      <w:marTop w:val="0"/>
      <w:marBottom w:val="0"/>
      <w:divBdr>
        <w:top w:val="none" w:sz="0" w:space="0" w:color="auto"/>
        <w:left w:val="none" w:sz="0" w:space="0" w:color="auto"/>
        <w:bottom w:val="none" w:sz="0" w:space="0" w:color="auto"/>
        <w:right w:val="none" w:sz="0" w:space="0" w:color="auto"/>
      </w:divBdr>
    </w:div>
    <w:div w:id="151337431">
      <w:bodyDiv w:val="1"/>
      <w:marLeft w:val="0"/>
      <w:marRight w:val="0"/>
      <w:marTop w:val="0"/>
      <w:marBottom w:val="0"/>
      <w:divBdr>
        <w:top w:val="none" w:sz="0" w:space="0" w:color="auto"/>
        <w:left w:val="none" w:sz="0" w:space="0" w:color="auto"/>
        <w:bottom w:val="none" w:sz="0" w:space="0" w:color="auto"/>
        <w:right w:val="none" w:sz="0" w:space="0" w:color="auto"/>
      </w:divBdr>
    </w:div>
    <w:div w:id="151338415">
      <w:bodyDiv w:val="1"/>
      <w:marLeft w:val="0"/>
      <w:marRight w:val="0"/>
      <w:marTop w:val="0"/>
      <w:marBottom w:val="0"/>
      <w:divBdr>
        <w:top w:val="none" w:sz="0" w:space="0" w:color="auto"/>
        <w:left w:val="none" w:sz="0" w:space="0" w:color="auto"/>
        <w:bottom w:val="none" w:sz="0" w:space="0" w:color="auto"/>
        <w:right w:val="none" w:sz="0" w:space="0" w:color="auto"/>
      </w:divBdr>
    </w:div>
    <w:div w:id="151338888">
      <w:bodyDiv w:val="1"/>
      <w:marLeft w:val="0"/>
      <w:marRight w:val="0"/>
      <w:marTop w:val="0"/>
      <w:marBottom w:val="0"/>
      <w:divBdr>
        <w:top w:val="none" w:sz="0" w:space="0" w:color="auto"/>
        <w:left w:val="none" w:sz="0" w:space="0" w:color="auto"/>
        <w:bottom w:val="none" w:sz="0" w:space="0" w:color="auto"/>
        <w:right w:val="none" w:sz="0" w:space="0" w:color="auto"/>
      </w:divBdr>
    </w:div>
    <w:div w:id="151678407">
      <w:bodyDiv w:val="1"/>
      <w:marLeft w:val="0"/>
      <w:marRight w:val="0"/>
      <w:marTop w:val="0"/>
      <w:marBottom w:val="0"/>
      <w:divBdr>
        <w:top w:val="none" w:sz="0" w:space="0" w:color="auto"/>
        <w:left w:val="none" w:sz="0" w:space="0" w:color="auto"/>
        <w:bottom w:val="none" w:sz="0" w:space="0" w:color="auto"/>
        <w:right w:val="none" w:sz="0" w:space="0" w:color="auto"/>
      </w:divBdr>
    </w:div>
    <w:div w:id="151871309">
      <w:bodyDiv w:val="1"/>
      <w:marLeft w:val="0"/>
      <w:marRight w:val="0"/>
      <w:marTop w:val="0"/>
      <w:marBottom w:val="0"/>
      <w:divBdr>
        <w:top w:val="none" w:sz="0" w:space="0" w:color="auto"/>
        <w:left w:val="none" w:sz="0" w:space="0" w:color="auto"/>
        <w:bottom w:val="none" w:sz="0" w:space="0" w:color="auto"/>
        <w:right w:val="none" w:sz="0" w:space="0" w:color="auto"/>
      </w:divBdr>
    </w:div>
    <w:div w:id="152378391">
      <w:bodyDiv w:val="1"/>
      <w:marLeft w:val="0"/>
      <w:marRight w:val="0"/>
      <w:marTop w:val="0"/>
      <w:marBottom w:val="0"/>
      <w:divBdr>
        <w:top w:val="none" w:sz="0" w:space="0" w:color="auto"/>
        <w:left w:val="none" w:sz="0" w:space="0" w:color="auto"/>
        <w:bottom w:val="none" w:sz="0" w:space="0" w:color="auto"/>
        <w:right w:val="none" w:sz="0" w:space="0" w:color="auto"/>
      </w:divBdr>
    </w:div>
    <w:div w:id="152570743">
      <w:bodyDiv w:val="1"/>
      <w:marLeft w:val="0"/>
      <w:marRight w:val="0"/>
      <w:marTop w:val="0"/>
      <w:marBottom w:val="0"/>
      <w:divBdr>
        <w:top w:val="none" w:sz="0" w:space="0" w:color="auto"/>
        <w:left w:val="none" w:sz="0" w:space="0" w:color="auto"/>
        <w:bottom w:val="none" w:sz="0" w:space="0" w:color="auto"/>
        <w:right w:val="none" w:sz="0" w:space="0" w:color="auto"/>
      </w:divBdr>
    </w:div>
    <w:div w:id="152917108">
      <w:bodyDiv w:val="1"/>
      <w:marLeft w:val="0"/>
      <w:marRight w:val="0"/>
      <w:marTop w:val="0"/>
      <w:marBottom w:val="0"/>
      <w:divBdr>
        <w:top w:val="none" w:sz="0" w:space="0" w:color="auto"/>
        <w:left w:val="none" w:sz="0" w:space="0" w:color="auto"/>
        <w:bottom w:val="none" w:sz="0" w:space="0" w:color="auto"/>
        <w:right w:val="none" w:sz="0" w:space="0" w:color="auto"/>
      </w:divBdr>
    </w:div>
    <w:div w:id="153105777">
      <w:bodyDiv w:val="1"/>
      <w:marLeft w:val="0"/>
      <w:marRight w:val="0"/>
      <w:marTop w:val="0"/>
      <w:marBottom w:val="0"/>
      <w:divBdr>
        <w:top w:val="none" w:sz="0" w:space="0" w:color="auto"/>
        <w:left w:val="none" w:sz="0" w:space="0" w:color="auto"/>
        <w:bottom w:val="none" w:sz="0" w:space="0" w:color="auto"/>
        <w:right w:val="none" w:sz="0" w:space="0" w:color="auto"/>
      </w:divBdr>
    </w:div>
    <w:div w:id="153300733">
      <w:bodyDiv w:val="1"/>
      <w:marLeft w:val="0"/>
      <w:marRight w:val="0"/>
      <w:marTop w:val="0"/>
      <w:marBottom w:val="0"/>
      <w:divBdr>
        <w:top w:val="none" w:sz="0" w:space="0" w:color="auto"/>
        <w:left w:val="none" w:sz="0" w:space="0" w:color="auto"/>
        <w:bottom w:val="none" w:sz="0" w:space="0" w:color="auto"/>
        <w:right w:val="none" w:sz="0" w:space="0" w:color="auto"/>
      </w:divBdr>
    </w:div>
    <w:div w:id="153843032">
      <w:bodyDiv w:val="1"/>
      <w:marLeft w:val="0"/>
      <w:marRight w:val="0"/>
      <w:marTop w:val="0"/>
      <w:marBottom w:val="0"/>
      <w:divBdr>
        <w:top w:val="none" w:sz="0" w:space="0" w:color="auto"/>
        <w:left w:val="none" w:sz="0" w:space="0" w:color="auto"/>
        <w:bottom w:val="none" w:sz="0" w:space="0" w:color="auto"/>
        <w:right w:val="none" w:sz="0" w:space="0" w:color="auto"/>
      </w:divBdr>
    </w:div>
    <w:div w:id="153960903">
      <w:bodyDiv w:val="1"/>
      <w:marLeft w:val="0"/>
      <w:marRight w:val="0"/>
      <w:marTop w:val="0"/>
      <w:marBottom w:val="0"/>
      <w:divBdr>
        <w:top w:val="none" w:sz="0" w:space="0" w:color="auto"/>
        <w:left w:val="none" w:sz="0" w:space="0" w:color="auto"/>
        <w:bottom w:val="none" w:sz="0" w:space="0" w:color="auto"/>
        <w:right w:val="none" w:sz="0" w:space="0" w:color="auto"/>
      </w:divBdr>
    </w:div>
    <w:div w:id="154036930">
      <w:bodyDiv w:val="1"/>
      <w:marLeft w:val="0"/>
      <w:marRight w:val="0"/>
      <w:marTop w:val="0"/>
      <w:marBottom w:val="0"/>
      <w:divBdr>
        <w:top w:val="none" w:sz="0" w:space="0" w:color="auto"/>
        <w:left w:val="none" w:sz="0" w:space="0" w:color="auto"/>
        <w:bottom w:val="none" w:sz="0" w:space="0" w:color="auto"/>
        <w:right w:val="none" w:sz="0" w:space="0" w:color="auto"/>
      </w:divBdr>
    </w:div>
    <w:div w:id="154615359">
      <w:bodyDiv w:val="1"/>
      <w:marLeft w:val="0"/>
      <w:marRight w:val="0"/>
      <w:marTop w:val="0"/>
      <w:marBottom w:val="0"/>
      <w:divBdr>
        <w:top w:val="none" w:sz="0" w:space="0" w:color="auto"/>
        <w:left w:val="none" w:sz="0" w:space="0" w:color="auto"/>
        <w:bottom w:val="none" w:sz="0" w:space="0" w:color="auto"/>
        <w:right w:val="none" w:sz="0" w:space="0" w:color="auto"/>
      </w:divBdr>
    </w:div>
    <w:div w:id="154759575">
      <w:bodyDiv w:val="1"/>
      <w:marLeft w:val="0"/>
      <w:marRight w:val="0"/>
      <w:marTop w:val="0"/>
      <w:marBottom w:val="0"/>
      <w:divBdr>
        <w:top w:val="none" w:sz="0" w:space="0" w:color="auto"/>
        <w:left w:val="none" w:sz="0" w:space="0" w:color="auto"/>
        <w:bottom w:val="none" w:sz="0" w:space="0" w:color="auto"/>
        <w:right w:val="none" w:sz="0" w:space="0" w:color="auto"/>
      </w:divBdr>
    </w:div>
    <w:div w:id="154803746">
      <w:bodyDiv w:val="1"/>
      <w:marLeft w:val="0"/>
      <w:marRight w:val="0"/>
      <w:marTop w:val="0"/>
      <w:marBottom w:val="0"/>
      <w:divBdr>
        <w:top w:val="none" w:sz="0" w:space="0" w:color="auto"/>
        <w:left w:val="none" w:sz="0" w:space="0" w:color="auto"/>
        <w:bottom w:val="none" w:sz="0" w:space="0" w:color="auto"/>
        <w:right w:val="none" w:sz="0" w:space="0" w:color="auto"/>
      </w:divBdr>
    </w:div>
    <w:div w:id="154959453">
      <w:bodyDiv w:val="1"/>
      <w:marLeft w:val="0"/>
      <w:marRight w:val="0"/>
      <w:marTop w:val="0"/>
      <w:marBottom w:val="0"/>
      <w:divBdr>
        <w:top w:val="none" w:sz="0" w:space="0" w:color="auto"/>
        <w:left w:val="none" w:sz="0" w:space="0" w:color="auto"/>
        <w:bottom w:val="none" w:sz="0" w:space="0" w:color="auto"/>
        <w:right w:val="none" w:sz="0" w:space="0" w:color="auto"/>
      </w:divBdr>
    </w:div>
    <w:div w:id="155265307">
      <w:bodyDiv w:val="1"/>
      <w:marLeft w:val="0"/>
      <w:marRight w:val="0"/>
      <w:marTop w:val="0"/>
      <w:marBottom w:val="0"/>
      <w:divBdr>
        <w:top w:val="none" w:sz="0" w:space="0" w:color="auto"/>
        <w:left w:val="none" w:sz="0" w:space="0" w:color="auto"/>
        <w:bottom w:val="none" w:sz="0" w:space="0" w:color="auto"/>
        <w:right w:val="none" w:sz="0" w:space="0" w:color="auto"/>
      </w:divBdr>
    </w:div>
    <w:div w:id="155850167">
      <w:bodyDiv w:val="1"/>
      <w:marLeft w:val="0"/>
      <w:marRight w:val="0"/>
      <w:marTop w:val="0"/>
      <w:marBottom w:val="0"/>
      <w:divBdr>
        <w:top w:val="none" w:sz="0" w:space="0" w:color="auto"/>
        <w:left w:val="none" w:sz="0" w:space="0" w:color="auto"/>
        <w:bottom w:val="none" w:sz="0" w:space="0" w:color="auto"/>
        <w:right w:val="none" w:sz="0" w:space="0" w:color="auto"/>
      </w:divBdr>
    </w:div>
    <w:div w:id="155918728">
      <w:bodyDiv w:val="1"/>
      <w:marLeft w:val="0"/>
      <w:marRight w:val="0"/>
      <w:marTop w:val="0"/>
      <w:marBottom w:val="0"/>
      <w:divBdr>
        <w:top w:val="none" w:sz="0" w:space="0" w:color="auto"/>
        <w:left w:val="none" w:sz="0" w:space="0" w:color="auto"/>
        <w:bottom w:val="none" w:sz="0" w:space="0" w:color="auto"/>
        <w:right w:val="none" w:sz="0" w:space="0" w:color="auto"/>
      </w:divBdr>
    </w:div>
    <w:div w:id="156263457">
      <w:bodyDiv w:val="1"/>
      <w:marLeft w:val="0"/>
      <w:marRight w:val="0"/>
      <w:marTop w:val="0"/>
      <w:marBottom w:val="0"/>
      <w:divBdr>
        <w:top w:val="none" w:sz="0" w:space="0" w:color="auto"/>
        <w:left w:val="none" w:sz="0" w:space="0" w:color="auto"/>
        <w:bottom w:val="none" w:sz="0" w:space="0" w:color="auto"/>
        <w:right w:val="none" w:sz="0" w:space="0" w:color="auto"/>
      </w:divBdr>
    </w:div>
    <w:div w:id="156500775">
      <w:bodyDiv w:val="1"/>
      <w:marLeft w:val="0"/>
      <w:marRight w:val="0"/>
      <w:marTop w:val="0"/>
      <w:marBottom w:val="0"/>
      <w:divBdr>
        <w:top w:val="none" w:sz="0" w:space="0" w:color="auto"/>
        <w:left w:val="none" w:sz="0" w:space="0" w:color="auto"/>
        <w:bottom w:val="none" w:sz="0" w:space="0" w:color="auto"/>
        <w:right w:val="none" w:sz="0" w:space="0" w:color="auto"/>
      </w:divBdr>
    </w:div>
    <w:div w:id="156502857">
      <w:bodyDiv w:val="1"/>
      <w:marLeft w:val="0"/>
      <w:marRight w:val="0"/>
      <w:marTop w:val="0"/>
      <w:marBottom w:val="0"/>
      <w:divBdr>
        <w:top w:val="none" w:sz="0" w:space="0" w:color="auto"/>
        <w:left w:val="none" w:sz="0" w:space="0" w:color="auto"/>
        <w:bottom w:val="none" w:sz="0" w:space="0" w:color="auto"/>
        <w:right w:val="none" w:sz="0" w:space="0" w:color="auto"/>
      </w:divBdr>
    </w:div>
    <w:div w:id="156504782">
      <w:bodyDiv w:val="1"/>
      <w:marLeft w:val="0"/>
      <w:marRight w:val="0"/>
      <w:marTop w:val="0"/>
      <w:marBottom w:val="0"/>
      <w:divBdr>
        <w:top w:val="none" w:sz="0" w:space="0" w:color="auto"/>
        <w:left w:val="none" w:sz="0" w:space="0" w:color="auto"/>
        <w:bottom w:val="none" w:sz="0" w:space="0" w:color="auto"/>
        <w:right w:val="none" w:sz="0" w:space="0" w:color="auto"/>
      </w:divBdr>
    </w:div>
    <w:div w:id="157624901">
      <w:bodyDiv w:val="1"/>
      <w:marLeft w:val="0"/>
      <w:marRight w:val="0"/>
      <w:marTop w:val="0"/>
      <w:marBottom w:val="0"/>
      <w:divBdr>
        <w:top w:val="none" w:sz="0" w:space="0" w:color="auto"/>
        <w:left w:val="none" w:sz="0" w:space="0" w:color="auto"/>
        <w:bottom w:val="none" w:sz="0" w:space="0" w:color="auto"/>
        <w:right w:val="none" w:sz="0" w:space="0" w:color="auto"/>
      </w:divBdr>
    </w:div>
    <w:div w:id="157887015">
      <w:bodyDiv w:val="1"/>
      <w:marLeft w:val="0"/>
      <w:marRight w:val="0"/>
      <w:marTop w:val="0"/>
      <w:marBottom w:val="0"/>
      <w:divBdr>
        <w:top w:val="none" w:sz="0" w:space="0" w:color="auto"/>
        <w:left w:val="none" w:sz="0" w:space="0" w:color="auto"/>
        <w:bottom w:val="none" w:sz="0" w:space="0" w:color="auto"/>
        <w:right w:val="none" w:sz="0" w:space="0" w:color="auto"/>
      </w:divBdr>
    </w:div>
    <w:div w:id="158082205">
      <w:bodyDiv w:val="1"/>
      <w:marLeft w:val="0"/>
      <w:marRight w:val="0"/>
      <w:marTop w:val="0"/>
      <w:marBottom w:val="0"/>
      <w:divBdr>
        <w:top w:val="none" w:sz="0" w:space="0" w:color="auto"/>
        <w:left w:val="none" w:sz="0" w:space="0" w:color="auto"/>
        <w:bottom w:val="none" w:sz="0" w:space="0" w:color="auto"/>
        <w:right w:val="none" w:sz="0" w:space="0" w:color="auto"/>
      </w:divBdr>
    </w:div>
    <w:div w:id="159127114">
      <w:bodyDiv w:val="1"/>
      <w:marLeft w:val="0"/>
      <w:marRight w:val="0"/>
      <w:marTop w:val="0"/>
      <w:marBottom w:val="0"/>
      <w:divBdr>
        <w:top w:val="none" w:sz="0" w:space="0" w:color="auto"/>
        <w:left w:val="none" w:sz="0" w:space="0" w:color="auto"/>
        <w:bottom w:val="none" w:sz="0" w:space="0" w:color="auto"/>
        <w:right w:val="none" w:sz="0" w:space="0" w:color="auto"/>
      </w:divBdr>
    </w:div>
    <w:div w:id="159275860">
      <w:bodyDiv w:val="1"/>
      <w:marLeft w:val="0"/>
      <w:marRight w:val="0"/>
      <w:marTop w:val="0"/>
      <w:marBottom w:val="0"/>
      <w:divBdr>
        <w:top w:val="none" w:sz="0" w:space="0" w:color="auto"/>
        <w:left w:val="none" w:sz="0" w:space="0" w:color="auto"/>
        <w:bottom w:val="none" w:sz="0" w:space="0" w:color="auto"/>
        <w:right w:val="none" w:sz="0" w:space="0" w:color="auto"/>
      </w:divBdr>
    </w:div>
    <w:div w:id="159320196">
      <w:bodyDiv w:val="1"/>
      <w:marLeft w:val="0"/>
      <w:marRight w:val="0"/>
      <w:marTop w:val="0"/>
      <w:marBottom w:val="0"/>
      <w:divBdr>
        <w:top w:val="none" w:sz="0" w:space="0" w:color="auto"/>
        <w:left w:val="none" w:sz="0" w:space="0" w:color="auto"/>
        <w:bottom w:val="none" w:sz="0" w:space="0" w:color="auto"/>
        <w:right w:val="none" w:sz="0" w:space="0" w:color="auto"/>
      </w:divBdr>
    </w:div>
    <w:div w:id="159855811">
      <w:bodyDiv w:val="1"/>
      <w:marLeft w:val="0"/>
      <w:marRight w:val="0"/>
      <w:marTop w:val="0"/>
      <w:marBottom w:val="0"/>
      <w:divBdr>
        <w:top w:val="none" w:sz="0" w:space="0" w:color="auto"/>
        <w:left w:val="none" w:sz="0" w:space="0" w:color="auto"/>
        <w:bottom w:val="none" w:sz="0" w:space="0" w:color="auto"/>
        <w:right w:val="none" w:sz="0" w:space="0" w:color="auto"/>
      </w:divBdr>
    </w:div>
    <w:div w:id="159927975">
      <w:bodyDiv w:val="1"/>
      <w:marLeft w:val="0"/>
      <w:marRight w:val="0"/>
      <w:marTop w:val="0"/>
      <w:marBottom w:val="0"/>
      <w:divBdr>
        <w:top w:val="none" w:sz="0" w:space="0" w:color="auto"/>
        <w:left w:val="none" w:sz="0" w:space="0" w:color="auto"/>
        <w:bottom w:val="none" w:sz="0" w:space="0" w:color="auto"/>
        <w:right w:val="none" w:sz="0" w:space="0" w:color="auto"/>
      </w:divBdr>
    </w:div>
    <w:div w:id="160315366">
      <w:bodyDiv w:val="1"/>
      <w:marLeft w:val="0"/>
      <w:marRight w:val="0"/>
      <w:marTop w:val="0"/>
      <w:marBottom w:val="0"/>
      <w:divBdr>
        <w:top w:val="none" w:sz="0" w:space="0" w:color="auto"/>
        <w:left w:val="none" w:sz="0" w:space="0" w:color="auto"/>
        <w:bottom w:val="none" w:sz="0" w:space="0" w:color="auto"/>
        <w:right w:val="none" w:sz="0" w:space="0" w:color="auto"/>
      </w:divBdr>
    </w:div>
    <w:div w:id="160506058">
      <w:bodyDiv w:val="1"/>
      <w:marLeft w:val="0"/>
      <w:marRight w:val="0"/>
      <w:marTop w:val="0"/>
      <w:marBottom w:val="0"/>
      <w:divBdr>
        <w:top w:val="none" w:sz="0" w:space="0" w:color="auto"/>
        <w:left w:val="none" w:sz="0" w:space="0" w:color="auto"/>
        <w:bottom w:val="none" w:sz="0" w:space="0" w:color="auto"/>
        <w:right w:val="none" w:sz="0" w:space="0" w:color="auto"/>
      </w:divBdr>
    </w:div>
    <w:div w:id="160702643">
      <w:bodyDiv w:val="1"/>
      <w:marLeft w:val="0"/>
      <w:marRight w:val="0"/>
      <w:marTop w:val="0"/>
      <w:marBottom w:val="0"/>
      <w:divBdr>
        <w:top w:val="none" w:sz="0" w:space="0" w:color="auto"/>
        <w:left w:val="none" w:sz="0" w:space="0" w:color="auto"/>
        <w:bottom w:val="none" w:sz="0" w:space="0" w:color="auto"/>
        <w:right w:val="none" w:sz="0" w:space="0" w:color="auto"/>
      </w:divBdr>
    </w:div>
    <w:div w:id="160775841">
      <w:bodyDiv w:val="1"/>
      <w:marLeft w:val="0"/>
      <w:marRight w:val="0"/>
      <w:marTop w:val="0"/>
      <w:marBottom w:val="0"/>
      <w:divBdr>
        <w:top w:val="none" w:sz="0" w:space="0" w:color="auto"/>
        <w:left w:val="none" w:sz="0" w:space="0" w:color="auto"/>
        <w:bottom w:val="none" w:sz="0" w:space="0" w:color="auto"/>
        <w:right w:val="none" w:sz="0" w:space="0" w:color="auto"/>
      </w:divBdr>
    </w:div>
    <w:div w:id="161552970">
      <w:bodyDiv w:val="1"/>
      <w:marLeft w:val="0"/>
      <w:marRight w:val="0"/>
      <w:marTop w:val="0"/>
      <w:marBottom w:val="0"/>
      <w:divBdr>
        <w:top w:val="none" w:sz="0" w:space="0" w:color="auto"/>
        <w:left w:val="none" w:sz="0" w:space="0" w:color="auto"/>
        <w:bottom w:val="none" w:sz="0" w:space="0" w:color="auto"/>
        <w:right w:val="none" w:sz="0" w:space="0" w:color="auto"/>
      </w:divBdr>
    </w:div>
    <w:div w:id="161700198">
      <w:bodyDiv w:val="1"/>
      <w:marLeft w:val="0"/>
      <w:marRight w:val="0"/>
      <w:marTop w:val="0"/>
      <w:marBottom w:val="0"/>
      <w:divBdr>
        <w:top w:val="none" w:sz="0" w:space="0" w:color="auto"/>
        <w:left w:val="none" w:sz="0" w:space="0" w:color="auto"/>
        <w:bottom w:val="none" w:sz="0" w:space="0" w:color="auto"/>
        <w:right w:val="none" w:sz="0" w:space="0" w:color="auto"/>
      </w:divBdr>
    </w:div>
    <w:div w:id="162009119">
      <w:bodyDiv w:val="1"/>
      <w:marLeft w:val="0"/>
      <w:marRight w:val="0"/>
      <w:marTop w:val="0"/>
      <w:marBottom w:val="0"/>
      <w:divBdr>
        <w:top w:val="none" w:sz="0" w:space="0" w:color="auto"/>
        <w:left w:val="none" w:sz="0" w:space="0" w:color="auto"/>
        <w:bottom w:val="none" w:sz="0" w:space="0" w:color="auto"/>
        <w:right w:val="none" w:sz="0" w:space="0" w:color="auto"/>
      </w:divBdr>
    </w:div>
    <w:div w:id="162357849">
      <w:bodyDiv w:val="1"/>
      <w:marLeft w:val="0"/>
      <w:marRight w:val="0"/>
      <w:marTop w:val="0"/>
      <w:marBottom w:val="0"/>
      <w:divBdr>
        <w:top w:val="none" w:sz="0" w:space="0" w:color="auto"/>
        <w:left w:val="none" w:sz="0" w:space="0" w:color="auto"/>
        <w:bottom w:val="none" w:sz="0" w:space="0" w:color="auto"/>
        <w:right w:val="none" w:sz="0" w:space="0" w:color="auto"/>
      </w:divBdr>
    </w:div>
    <w:div w:id="162430012">
      <w:bodyDiv w:val="1"/>
      <w:marLeft w:val="0"/>
      <w:marRight w:val="0"/>
      <w:marTop w:val="0"/>
      <w:marBottom w:val="0"/>
      <w:divBdr>
        <w:top w:val="none" w:sz="0" w:space="0" w:color="auto"/>
        <w:left w:val="none" w:sz="0" w:space="0" w:color="auto"/>
        <w:bottom w:val="none" w:sz="0" w:space="0" w:color="auto"/>
        <w:right w:val="none" w:sz="0" w:space="0" w:color="auto"/>
      </w:divBdr>
    </w:div>
    <w:div w:id="162548839">
      <w:bodyDiv w:val="1"/>
      <w:marLeft w:val="0"/>
      <w:marRight w:val="0"/>
      <w:marTop w:val="0"/>
      <w:marBottom w:val="0"/>
      <w:divBdr>
        <w:top w:val="none" w:sz="0" w:space="0" w:color="auto"/>
        <w:left w:val="none" w:sz="0" w:space="0" w:color="auto"/>
        <w:bottom w:val="none" w:sz="0" w:space="0" w:color="auto"/>
        <w:right w:val="none" w:sz="0" w:space="0" w:color="auto"/>
      </w:divBdr>
    </w:div>
    <w:div w:id="162936826">
      <w:bodyDiv w:val="1"/>
      <w:marLeft w:val="0"/>
      <w:marRight w:val="0"/>
      <w:marTop w:val="0"/>
      <w:marBottom w:val="0"/>
      <w:divBdr>
        <w:top w:val="none" w:sz="0" w:space="0" w:color="auto"/>
        <w:left w:val="none" w:sz="0" w:space="0" w:color="auto"/>
        <w:bottom w:val="none" w:sz="0" w:space="0" w:color="auto"/>
        <w:right w:val="none" w:sz="0" w:space="0" w:color="auto"/>
      </w:divBdr>
    </w:div>
    <w:div w:id="163519305">
      <w:bodyDiv w:val="1"/>
      <w:marLeft w:val="0"/>
      <w:marRight w:val="0"/>
      <w:marTop w:val="0"/>
      <w:marBottom w:val="0"/>
      <w:divBdr>
        <w:top w:val="none" w:sz="0" w:space="0" w:color="auto"/>
        <w:left w:val="none" w:sz="0" w:space="0" w:color="auto"/>
        <w:bottom w:val="none" w:sz="0" w:space="0" w:color="auto"/>
        <w:right w:val="none" w:sz="0" w:space="0" w:color="auto"/>
      </w:divBdr>
    </w:div>
    <w:div w:id="163591480">
      <w:bodyDiv w:val="1"/>
      <w:marLeft w:val="0"/>
      <w:marRight w:val="0"/>
      <w:marTop w:val="0"/>
      <w:marBottom w:val="0"/>
      <w:divBdr>
        <w:top w:val="none" w:sz="0" w:space="0" w:color="auto"/>
        <w:left w:val="none" w:sz="0" w:space="0" w:color="auto"/>
        <w:bottom w:val="none" w:sz="0" w:space="0" w:color="auto"/>
        <w:right w:val="none" w:sz="0" w:space="0" w:color="auto"/>
      </w:divBdr>
    </w:div>
    <w:div w:id="163980202">
      <w:bodyDiv w:val="1"/>
      <w:marLeft w:val="0"/>
      <w:marRight w:val="0"/>
      <w:marTop w:val="0"/>
      <w:marBottom w:val="0"/>
      <w:divBdr>
        <w:top w:val="none" w:sz="0" w:space="0" w:color="auto"/>
        <w:left w:val="none" w:sz="0" w:space="0" w:color="auto"/>
        <w:bottom w:val="none" w:sz="0" w:space="0" w:color="auto"/>
        <w:right w:val="none" w:sz="0" w:space="0" w:color="auto"/>
      </w:divBdr>
    </w:div>
    <w:div w:id="164632662">
      <w:bodyDiv w:val="1"/>
      <w:marLeft w:val="0"/>
      <w:marRight w:val="0"/>
      <w:marTop w:val="0"/>
      <w:marBottom w:val="0"/>
      <w:divBdr>
        <w:top w:val="none" w:sz="0" w:space="0" w:color="auto"/>
        <w:left w:val="none" w:sz="0" w:space="0" w:color="auto"/>
        <w:bottom w:val="none" w:sz="0" w:space="0" w:color="auto"/>
        <w:right w:val="none" w:sz="0" w:space="0" w:color="auto"/>
      </w:divBdr>
    </w:div>
    <w:div w:id="164707769">
      <w:bodyDiv w:val="1"/>
      <w:marLeft w:val="0"/>
      <w:marRight w:val="0"/>
      <w:marTop w:val="0"/>
      <w:marBottom w:val="0"/>
      <w:divBdr>
        <w:top w:val="none" w:sz="0" w:space="0" w:color="auto"/>
        <w:left w:val="none" w:sz="0" w:space="0" w:color="auto"/>
        <w:bottom w:val="none" w:sz="0" w:space="0" w:color="auto"/>
        <w:right w:val="none" w:sz="0" w:space="0" w:color="auto"/>
      </w:divBdr>
    </w:div>
    <w:div w:id="165024615">
      <w:bodyDiv w:val="1"/>
      <w:marLeft w:val="0"/>
      <w:marRight w:val="0"/>
      <w:marTop w:val="0"/>
      <w:marBottom w:val="0"/>
      <w:divBdr>
        <w:top w:val="none" w:sz="0" w:space="0" w:color="auto"/>
        <w:left w:val="none" w:sz="0" w:space="0" w:color="auto"/>
        <w:bottom w:val="none" w:sz="0" w:space="0" w:color="auto"/>
        <w:right w:val="none" w:sz="0" w:space="0" w:color="auto"/>
      </w:divBdr>
    </w:div>
    <w:div w:id="165093434">
      <w:bodyDiv w:val="1"/>
      <w:marLeft w:val="0"/>
      <w:marRight w:val="0"/>
      <w:marTop w:val="0"/>
      <w:marBottom w:val="0"/>
      <w:divBdr>
        <w:top w:val="none" w:sz="0" w:space="0" w:color="auto"/>
        <w:left w:val="none" w:sz="0" w:space="0" w:color="auto"/>
        <w:bottom w:val="none" w:sz="0" w:space="0" w:color="auto"/>
        <w:right w:val="none" w:sz="0" w:space="0" w:color="auto"/>
      </w:divBdr>
    </w:div>
    <w:div w:id="165436504">
      <w:bodyDiv w:val="1"/>
      <w:marLeft w:val="0"/>
      <w:marRight w:val="0"/>
      <w:marTop w:val="0"/>
      <w:marBottom w:val="0"/>
      <w:divBdr>
        <w:top w:val="none" w:sz="0" w:space="0" w:color="auto"/>
        <w:left w:val="none" w:sz="0" w:space="0" w:color="auto"/>
        <w:bottom w:val="none" w:sz="0" w:space="0" w:color="auto"/>
        <w:right w:val="none" w:sz="0" w:space="0" w:color="auto"/>
      </w:divBdr>
    </w:div>
    <w:div w:id="165442455">
      <w:bodyDiv w:val="1"/>
      <w:marLeft w:val="0"/>
      <w:marRight w:val="0"/>
      <w:marTop w:val="0"/>
      <w:marBottom w:val="0"/>
      <w:divBdr>
        <w:top w:val="none" w:sz="0" w:space="0" w:color="auto"/>
        <w:left w:val="none" w:sz="0" w:space="0" w:color="auto"/>
        <w:bottom w:val="none" w:sz="0" w:space="0" w:color="auto"/>
        <w:right w:val="none" w:sz="0" w:space="0" w:color="auto"/>
      </w:divBdr>
    </w:div>
    <w:div w:id="165554973">
      <w:bodyDiv w:val="1"/>
      <w:marLeft w:val="0"/>
      <w:marRight w:val="0"/>
      <w:marTop w:val="0"/>
      <w:marBottom w:val="0"/>
      <w:divBdr>
        <w:top w:val="none" w:sz="0" w:space="0" w:color="auto"/>
        <w:left w:val="none" w:sz="0" w:space="0" w:color="auto"/>
        <w:bottom w:val="none" w:sz="0" w:space="0" w:color="auto"/>
        <w:right w:val="none" w:sz="0" w:space="0" w:color="auto"/>
      </w:divBdr>
    </w:div>
    <w:div w:id="166136757">
      <w:bodyDiv w:val="1"/>
      <w:marLeft w:val="0"/>
      <w:marRight w:val="0"/>
      <w:marTop w:val="0"/>
      <w:marBottom w:val="0"/>
      <w:divBdr>
        <w:top w:val="none" w:sz="0" w:space="0" w:color="auto"/>
        <w:left w:val="none" w:sz="0" w:space="0" w:color="auto"/>
        <w:bottom w:val="none" w:sz="0" w:space="0" w:color="auto"/>
        <w:right w:val="none" w:sz="0" w:space="0" w:color="auto"/>
      </w:divBdr>
    </w:div>
    <w:div w:id="166600497">
      <w:bodyDiv w:val="1"/>
      <w:marLeft w:val="0"/>
      <w:marRight w:val="0"/>
      <w:marTop w:val="0"/>
      <w:marBottom w:val="0"/>
      <w:divBdr>
        <w:top w:val="none" w:sz="0" w:space="0" w:color="auto"/>
        <w:left w:val="none" w:sz="0" w:space="0" w:color="auto"/>
        <w:bottom w:val="none" w:sz="0" w:space="0" w:color="auto"/>
        <w:right w:val="none" w:sz="0" w:space="0" w:color="auto"/>
      </w:divBdr>
    </w:div>
    <w:div w:id="166674293">
      <w:bodyDiv w:val="1"/>
      <w:marLeft w:val="0"/>
      <w:marRight w:val="0"/>
      <w:marTop w:val="0"/>
      <w:marBottom w:val="0"/>
      <w:divBdr>
        <w:top w:val="none" w:sz="0" w:space="0" w:color="auto"/>
        <w:left w:val="none" w:sz="0" w:space="0" w:color="auto"/>
        <w:bottom w:val="none" w:sz="0" w:space="0" w:color="auto"/>
        <w:right w:val="none" w:sz="0" w:space="0" w:color="auto"/>
      </w:divBdr>
    </w:div>
    <w:div w:id="167445310">
      <w:bodyDiv w:val="1"/>
      <w:marLeft w:val="0"/>
      <w:marRight w:val="0"/>
      <w:marTop w:val="0"/>
      <w:marBottom w:val="0"/>
      <w:divBdr>
        <w:top w:val="none" w:sz="0" w:space="0" w:color="auto"/>
        <w:left w:val="none" w:sz="0" w:space="0" w:color="auto"/>
        <w:bottom w:val="none" w:sz="0" w:space="0" w:color="auto"/>
        <w:right w:val="none" w:sz="0" w:space="0" w:color="auto"/>
      </w:divBdr>
    </w:div>
    <w:div w:id="167720363">
      <w:bodyDiv w:val="1"/>
      <w:marLeft w:val="0"/>
      <w:marRight w:val="0"/>
      <w:marTop w:val="0"/>
      <w:marBottom w:val="0"/>
      <w:divBdr>
        <w:top w:val="none" w:sz="0" w:space="0" w:color="auto"/>
        <w:left w:val="none" w:sz="0" w:space="0" w:color="auto"/>
        <w:bottom w:val="none" w:sz="0" w:space="0" w:color="auto"/>
        <w:right w:val="none" w:sz="0" w:space="0" w:color="auto"/>
      </w:divBdr>
    </w:div>
    <w:div w:id="167797725">
      <w:bodyDiv w:val="1"/>
      <w:marLeft w:val="0"/>
      <w:marRight w:val="0"/>
      <w:marTop w:val="0"/>
      <w:marBottom w:val="0"/>
      <w:divBdr>
        <w:top w:val="none" w:sz="0" w:space="0" w:color="auto"/>
        <w:left w:val="none" w:sz="0" w:space="0" w:color="auto"/>
        <w:bottom w:val="none" w:sz="0" w:space="0" w:color="auto"/>
        <w:right w:val="none" w:sz="0" w:space="0" w:color="auto"/>
      </w:divBdr>
    </w:div>
    <w:div w:id="167865297">
      <w:bodyDiv w:val="1"/>
      <w:marLeft w:val="0"/>
      <w:marRight w:val="0"/>
      <w:marTop w:val="0"/>
      <w:marBottom w:val="0"/>
      <w:divBdr>
        <w:top w:val="none" w:sz="0" w:space="0" w:color="auto"/>
        <w:left w:val="none" w:sz="0" w:space="0" w:color="auto"/>
        <w:bottom w:val="none" w:sz="0" w:space="0" w:color="auto"/>
        <w:right w:val="none" w:sz="0" w:space="0" w:color="auto"/>
      </w:divBdr>
    </w:div>
    <w:div w:id="168327445">
      <w:bodyDiv w:val="1"/>
      <w:marLeft w:val="0"/>
      <w:marRight w:val="0"/>
      <w:marTop w:val="0"/>
      <w:marBottom w:val="0"/>
      <w:divBdr>
        <w:top w:val="none" w:sz="0" w:space="0" w:color="auto"/>
        <w:left w:val="none" w:sz="0" w:space="0" w:color="auto"/>
        <w:bottom w:val="none" w:sz="0" w:space="0" w:color="auto"/>
        <w:right w:val="none" w:sz="0" w:space="0" w:color="auto"/>
      </w:divBdr>
    </w:div>
    <w:div w:id="168570501">
      <w:bodyDiv w:val="1"/>
      <w:marLeft w:val="0"/>
      <w:marRight w:val="0"/>
      <w:marTop w:val="0"/>
      <w:marBottom w:val="0"/>
      <w:divBdr>
        <w:top w:val="none" w:sz="0" w:space="0" w:color="auto"/>
        <w:left w:val="none" w:sz="0" w:space="0" w:color="auto"/>
        <w:bottom w:val="none" w:sz="0" w:space="0" w:color="auto"/>
        <w:right w:val="none" w:sz="0" w:space="0" w:color="auto"/>
      </w:divBdr>
    </w:div>
    <w:div w:id="168762895">
      <w:bodyDiv w:val="1"/>
      <w:marLeft w:val="0"/>
      <w:marRight w:val="0"/>
      <w:marTop w:val="0"/>
      <w:marBottom w:val="0"/>
      <w:divBdr>
        <w:top w:val="none" w:sz="0" w:space="0" w:color="auto"/>
        <w:left w:val="none" w:sz="0" w:space="0" w:color="auto"/>
        <w:bottom w:val="none" w:sz="0" w:space="0" w:color="auto"/>
        <w:right w:val="none" w:sz="0" w:space="0" w:color="auto"/>
      </w:divBdr>
    </w:div>
    <w:div w:id="169028350">
      <w:bodyDiv w:val="1"/>
      <w:marLeft w:val="0"/>
      <w:marRight w:val="0"/>
      <w:marTop w:val="0"/>
      <w:marBottom w:val="0"/>
      <w:divBdr>
        <w:top w:val="none" w:sz="0" w:space="0" w:color="auto"/>
        <w:left w:val="none" w:sz="0" w:space="0" w:color="auto"/>
        <w:bottom w:val="none" w:sz="0" w:space="0" w:color="auto"/>
        <w:right w:val="none" w:sz="0" w:space="0" w:color="auto"/>
      </w:divBdr>
    </w:div>
    <w:div w:id="169607539">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0223049">
      <w:bodyDiv w:val="1"/>
      <w:marLeft w:val="0"/>
      <w:marRight w:val="0"/>
      <w:marTop w:val="0"/>
      <w:marBottom w:val="0"/>
      <w:divBdr>
        <w:top w:val="none" w:sz="0" w:space="0" w:color="auto"/>
        <w:left w:val="none" w:sz="0" w:space="0" w:color="auto"/>
        <w:bottom w:val="none" w:sz="0" w:space="0" w:color="auto"/>
        <w:right w:val="none" w:sz="0" w:space="0" w:color="auto"/>
      </w:divBdr>
    </w:div>
    <w:div w:id="170461237">
      <w:bodyDiv w:val="1"/>
      <w:marLeft w:val="0"/>
      <w:marRight w:val="0"/>
      <w:marTop w:val="0"/>
      <w:marBottom w:val="0"/>
      <w:divBdr>
        <w:top w:val="none" w:sz="0" w:space="0" w:color="auto"/>
        <w:left w:val="none" w:sz="0" w:space="0" w:color="auto"/>
        <w:bottom w:val="none" w:sz="0" w:space="0" w:color="auto"/>
        <w:right w:val="none" w:sz="0" w:space="0" w:color="auto"/>
      </w:divBdr>
    </w:div>
    <w:div w:id="171379910">
      <w:bodyDiv w:val="1"/>
      <w:marLeft w:val="0"/>
      <w:marRight w:val="0"/>
      <w:marTop w:val="0"/>
      <w:marBottom w:val="0"/>
      <w:divBdr>
        <w:top w:val="none" w:sz="0" w:space="0" w:color="auto"/>
        <w:left w:val="none" w:sz="0" w:space="0" w:color="auto"/>
        <w:bottom w:val="none" w:sz="0" w:space="0" w:color="auto"/>
        <w:right w:val="none" w:sz="0" w:space="0" w:color="auto"/>
      </w:divBdr>
    </w:div>
    <w:div w:id="171576535">
      <w:bodyDiv w:val="1"/>
      <w:marLeft w:val="0"/>
      <w:marRight w:val="0"/>
      <w:marTop w:val="0"/>
      <w:marBottom w:val="0"/>
      <w:divBdr>
        <w:top w:val="none" w:sz="0" w:space="0" w:color="auto"/>
        <w:left w:val="none" w:sz="0" w:space="0" w:color="auto"/>
        <w:bottom w:val="none" w:sz="0" w:space="0" w:color="auto"/>
        <w:right w:val="none" w:sz="0" w:space="0" w:color="auto"/>
      </w:divBdr>
    </w:div>
    <w:div w:id="171992544">
      <w:bodyDiv w:val="1"/>
      <w:marLeft w:val="0"/>
      <w:marRight w:val="0"/>
      <w:marTop w:val="0"/>
      <w:marBottom w:val="0"/>
      <w:divBdr>
        <w:top w:val="none" w:sz="0" w:space="0" w:color="auto"/>
        <w:left w:val="none" w:sz="0" w:space="0" w:color="auto"/>
        <w:bottom w:val="none" w:sz="0" w:space="0" w:color="auto"/>
        <w:right w:val="none" w:sz="0" w:space="0" w:color="auto"/>
      </w:divBdr>
    </w:div>
    <w:div w:id="172109725">
      <w:bodyDiv w:val="1"/>
      <w:marLeft w:val="0"/>
      <w:marRight w:val="0"/>
      <w:marTop w:val="0"/>
      <w:marBottom w:val="0"/>
      <w:divBdr>
        <w:top w:val="none" w:sz="0" w:space="0" w:color="auto"/>
        <w:left w:val="none" w:sz="0" w:space="0" w:color="auto"/>
        <w:bottom w:val="none" w:sz="0" w:space="0" w:color="auto"/>
        <w:right w:val="none" w:sz="0" w:space="0" w:color="auto"/>
      </w:divBdr>
    </w:div>
    <w:div w:id="172184436">
      <w:bodyDiv w:val="1"/>
      <w:marLeft w:val="0"/>
      <w:marRight w:val="0"/>
      <w:marTop w:val="0"/>
      <w:marBottom w:val="0"/>
      <w:divBdr>
        <w:top w:val="none" w:sz="0" w:space="0" w:color="auto"/>
        <w:left w:val="none" w:sz="0" w:space="0" w:color="auto"/>
        <w:bottom w:val="none" w:sz="0" w:space="0" w:color="auto"/>
        <w:right w:val="none" w:sz="0" w:space="0" w:color="auto"/>
      </w:divBdr>
    </w:div>
    <w:div w:id="173231920">
      <w:bodyDiv w:val="1"/>
      <w:marLeft w:val="0"/>
      <w:marRight w:val="0"/>
      <w:marTop w:val="0"/>
      <w:marBottom w:val="0"/>
      <w:divBdr>
        <w:top w:val="none" w:sz="0" w:space="0" w:color="auto"/>
        <w:left w:val="none" w:sz="0" w:space="0" w:color="auto"/>
        <w:bottom w:val="none" w:sz="0" w:space="0" w:color="auto"/>
        <w:right w:val="none" w:sz="0" w:space="0" w:color="auto"/>
      </w:divBdr>
    </w:div>
    <w:div w:id="173302538">
      <w:bodyDiv w:val="1"/>
      <w:marLeft w:val="0"/>
      <w:marRight w:val="0"/>
      <w:marTop w:val="0"/>
      <w:marBottom w:val="0"/>
      <w:divBdr>
        <w:top w:val="none" w:sz="0" w:space="0" w:color="auto"/>
        <w:left w:val="none" w:sz="0" w:space="0" w:color="auto"/>
        <w:bottom w:val="none" w:sz="0" w:space="0" w:color="auto"/>
        <w:right w:val="none" w:sz="0" w:space="0" w:color="auto"/>
      </w:divBdr>
    </w:div>
    <w:div w:id="174197580">
      <w:bodyDiv w:val="1"/>
      <w:marLeft w:val="0"/>
      <w:marRight w:val="0"/>
      <w:marTop w:val="0"/>
      <w:marBottom w:val="0"/>
      <w:divBdr>
        <w:top w:val="none" w:sz="0" w:space="0" w:color="auto"/>
        <w:left w:val="none" w:sz="0" w:space="0" w:color="auto"/>
        <w:bottom w:val="none" w:sz="0" w:space="0" w:color="auto"/>
        <w:right w:val="none" w:sz="0" w:space="0" w:color="auto"/>
      </w:divBdr>
    </w:div>
    <w:div w:id="174417034">
      <w:bodyDiv w:val="1"/>
      <w:marLeft w:val="0"/>
      <w:marRight w:val="0"/>
      <w:marTop w:val="0"/>
      <w:marBottom w:val="0"/>
      <w:divBdr>
        <w:top w:val="none" w:sz="0" w:space="0" w:color="auto"/>
        <w:left w:val="none" w:sz="0" w:space="0" w:color="auto"/>
        <w:bottom w:val="none" w:sz="0" w:space="0" w:color="auto"/>
        <w:right w:val="none" w:sz="0" w:space="0" w:color="auto"/>
      </w:divBdr>
    </w:div>
    <w:div w:id="174686168">
      <w:bodyDiv w:val="1"/>
      <w:marLeft w:val="0"/>
      <w:marRight w:val="0"/>
      <w:marTop w:val="0"/>
      <w:marBottom w:val="0"/>
      <w:divBdr>
        <w:top w:val="none" w:sz="0" w:space="0" w:color="auto"/>
        <w:left w:val="none" w:sz="0" w:space="0" w:color="auto"/>
        <w:bottom w:val="none" w:sz="0" w:space="0" w:color="auto"/>
        <w:right w:val="none" w:sz="0" w:space="0" w:color="auto"/>
      </w:divBdr>
    </w:div>
    <w:div w:id="174853133">
      <w:bodyDiv w:val="1"/>
      <w:marLeft w:val="0"/>
      <w:marRight w:val="0"/>
      <w:marTop w:val="0"/>
      <w:marBottom w:val="0"/>
      <w:divBdr>
        <w:top w:val="none" w:sz="0" w:space="0" w:color="auto"/>
        <w:left w:val="none" w:sz="0" w:space="0" w:color="auto"/>
        <w:bottom w:val="none" w:sz="0" w:space="0" w:color="auto"/>
        <w:right w:val="none" w:sz="0" w:space="0" w:color="auto"/>
      </w:divBdr>
    </w:div>
    <w:div w:id="175123911">
      <w:bodyDiv w:val="1"/>
      <w:marLeft w:val="0"/>
      <w:marRight w:val="0"/>
      <w:marTop w:val="0"/>
      <w:marBottom w:val="0"/>
      <w:divBdr>
        <w:top w:val="none" w:sz="0" w:space="0" w:color="auto"/>
        <w:left w:val="none" w:sz="0" w:space="0" w:color="auto"/>
        <w:bottom w:val="none" w:sz="0" w:space="0" w:color="auto"/>
        <w:right w:val="none" w:sz="0" w:space="0" w:color="auto"/>
      </w:divBdr>
    </w:div>
    <w:div w:id="175190151">
      <w:bodyDiv w:val="1"/>
      <w:marLeft w:val="0"/>
      <w:marRight w:val="0"/>
      <w:marTop w:val="0"/>
      <w:marBottom w:val="0"/>
      <w:divBdr>
        <w:top w:val="none" w:sz="0" w:space="0" w:color="auto"/>
        <w:left w:val="none" w:sz="0" w:space="0" w:color="auto"/>
        <w:bottom w:val="none" w:sz="0" w:space="0" w:color="auto"/>
        <w:right w:val="none" w:sz="0" w:space="0" w:color="auto"/>
      </w:divBdr>
    </w:div>
    <w:div w:id="175315948">
      <w:bodyDiv w:val="1"/>
      <w:marLeft w:val="0"/>
      <w:marRight w:val="0"/>
      <w:marTop w:val="0"/>
      <w:marBottom w:val="0"/>
      <w:divBdr>
        <w:top w:val="none" w:sz="0" w:space="0" w:color="auto"/>
        <w:left w:val="none" w:sz="0" w:space="0" w:color="auto"/>
        <w:bottom w:val="none" w:sz="0" w:space="0" w:color="auto"/>
        <w:right w:val="none" w:sz="0" w:space="0" w:color="auto"/>
      </w:divBdr>
    </w:div>
    <w:div w:id="175459524">
      <w:bodyDiv w:val="1"/>
      <w:marLeft w:val="0"/>
      <w:marRight w:val="0"/>
      <w:marTop w:val="0"/>
      <w:marBottom w:val="0"/>
      <w:divBdr>
        <w:top w:val="none" w:sz="0" w:space="0" w:color="auto"/>
        <w:left w:val="none" w:sz="0" w:space="0" w:color="auto"/>
        <w:bottom w:val="none" w:sz="0" w:space="0" w:color="auto"/>
        <w:right w:val="none" w:sz="0" w:space="0" w:color="auto"/>
      </w:divBdr>
    </w:div>
    <w:div w:id="175964802">
      <w:bodyDiv w:val="1"/>
      <w:marLeft w:val="0"/>
      <w:marRight w:val="0"/>
      <w:marTop w:val="0"/>
      <w:marBottom w:val="0"/>
      <w:divBdr>
        <w:top w:val="none" w:sz="0" w:space="0" w:color="auto"/>
        <w:left w:val="none" w:sz="0" w:space="0" w:color="auto"/>
        <w:bottom w:val="none" w:sz="0" w:space="0" w:color="auto"/>
        <w:right w:val="none" w:sz="0" w:space="0" w:color="auto"/>
      </w:divBdr>
    </w:div>
    <w:div w:id="175970336">
      <w:bodyDiv w:val="1"/>
      <w:marLeft w:val="0"/>
      <w:marRight w:val="0"/>
      <w:marTop w:val="0"/>
      <w:marBottom w:val="0"/>
      <w:divBdr>
        <w:top w:val="none" w:sz="0" w:space="0" w:color="auto"/>
        <w:left w:val="none" w:sz="0" w:space="0" w:color="auto"/>
        <w:bottom w:val="none" w:sz="0" w:space="0" w:color="auto"/>
        <w:right w:val="none" w:sz="0" w:space="0" w:color="auto"/>
      </w:divBdr>
    </w:div>
    <w:div w:id="176505252">
      <w:bodyDiv w:val="1"/>
      <w:marLeft w:val="0"/>
      <w:marRight w:val="0"/>
      <w:marTop w:val="0"/>
      <w:marBottom w:val="0"/>
      <w:divBdr>
        <w:top w:val="none" w:sz="0" w:space="0" w:color="auto"/>
        <w:left w:val="none" w:sz="0" w:space="0" w:color="auto"/>
        <w:bottom w:val="none" w:sz="0" w:space="0" w:color="auto"/>
        <w:right w:val="none" w:sz="0" w:space="0" w:color="auto"/>
      </w:divBdr>
    </w:div>
    <w:div w:id="176584970">
      <w:bodyDiv w:val="1"/>
      <w:marLeft w:val="0"/>
      <w:marRight w:val="0"/>
      <w:marTop w:val="0"/>
      <w:marBottom w:val="0"/>
      <w:divBdr>
        <w:top w:val="none" w:sz="0" w:space="0" w:color="auto"/>
        <w:left w:val="none" w:sz="0" w:space="0" w:color="auto"/>
        <w:bottom w:val="none" w:sz="0" w:space="0" w:color="auto"/>
        <w:right w:val="none" w:sz="0" w:space="0" w:color="auto"/>
      </w:divBdr>
    </w:div>
    <w:div w:id="177276849">
      <w:bodyDiv w:val="1"/>
      <w:marLeft w:val="0"/>
      <w:marRight w:val="0"/>
      <w:marTop w:val="0"/>
      <w:marBottom w:val="0"/>
      <w:divBdr>
        <w:top w:val="none" w:sz="0" w:space="0" w:color="auto"/>
        <w:left w:val="none" w:sz="0" w:space="0" w:color="auto"/>
        <w:bottom w:val="none" w:sz="0" w:space="0" w:color="auto"/>
        <w:right w:val="none" w:sz="0" w:space="0" w:color="auto"/>
      </w:divBdr>
    </w:div>
    <w:div w:id="177429824">
      <w:bodyDiv w:val="1"/>
      <w:marLeft w:val="0"/>
      <w:marRight w:val="0"/>
      <w:marTop w:val="0"/>
      <w:marBottom w:val="0"/>
      <w:divBdr>
        <w:top w:val="none" w:sz="0" w:space="0" w:color="auto"/>
        <w:left w:val="none" w:sz="0" w:space="0" w:color="auto"/>
        <w:bottom w:val="none" w:sz="0" w:space="0" w:color="auto"/>
        <w:right w:val="none" w:sz="0" w:space="0" w:color="auto"/>
      </w:divBdr>
    </w:div>
    <w:div w:id="177700708">
      <w:bodyDiv w:val="1"/>
      <w:marLeft w:val="0"/>
      <w:marRight w:val="0"/>
      <w:marTop w:val="0"/>
      <w:marBottom w:val="0"/>
      <w:divBdr>
        <w:top w:val="none" w:sz="0" w:space="0" w:color="auto"/>
        <w:left w:val="none" w:sz="0" w:space="0" w:color="auto"/>
        <w:bottom w:val="none" w:sz="0" w:space="0" w:color="auto"/>
        <w:right w:val="none" w:sz="0" w:space="0" w:color="auto"/>
      </w:divBdr>
    </w:div>
    <w:div w:id="177814148">
      <w:bodyDiv w:val="1"/>
      <w:marLeft w:val="0"/>
      <w:marRight w:val="0"/>
      <w:marTop w:val="0"/>
      <w:marBottom w:val="0"/>
      <w:divBdr>
        <w:top w:val="none" w:sz="0" w:space="0" w:color="auto"/>
        <w:left w:val="none" w:sz="0" w:space="0" w:color="auto"/>
        <w:bottom w:val="none" w:sz="0" w:space="0" w:color="auto"/>
        <w:right w:val="none" w:sz="0" w:space="0" w:color="auto"/>
      </w:divBdr>
    </w:div>
    <w:div w:id="177889622">
      <w:bodyDiv w:val="1"/>
      <w:marLeft w:val="0"/>
      <w:marRight w:val="0"/>
      <w:marTop w:val="0"/>
      <w:marBottom w:val="0"/>
      <w:divBdr>
        <w:top w:val="none" w:sz="0" w:space="0" w:color="auto"/>
        <w:left w:val="none" w:sz="0" w:space="0" w:color="auto"/>
        <w:bottom w:val="none" w:sz="0" w:space="0" w:color="auto"/>
        <w:right w:val="none" w:sz="0" w:space="0" w:color="auto"/>
      </w:divBdr>
    </w:div>
    <w:div w:id="177895866">
      <w:bodyDiv w:val="1"/>
      <w:marLeft w:val="0"/>
      <w:marRight w:val="0"/>
      <w:marTop w:val="0"/>
      <w:marBottom w:val="0"/>
      <w:divBdr>
        <w:top w:val="none" w:sz="0" w:space="0" w:color="auto"/>
        <w:left w:val="none" w:sz="0" w:space="0" w:color="auto"/>
        <w:bottom w:val="none" w:sz="0" w:space="0" w:color="auto"/>
        <w:right w:val="none" w:sz="0" w:space="0" w:color="auto"/>
      </w:divBdr>
    </w:div>
    <w:div w:id="178006667">
      <w:bodyDiv w:val="1"/>
      <w:marLeft w:val="0"/>
      <w:marRight w:val="0"/>
      <w:marTop w:val="0"/>
      <w:marBottom w:val="0"/>
      <w:divBdr>
        <w:top w:val="none" w:sz="0" w:space="0" w:color="auto"/>
        <w:left w:val="none" w:sz="0" w:space="0" w:color="auto"/>
        <w:bottom w:val="none" w:sz="0" w:space="0" w:color="auto"/>
        <w:right w:val="none" w:sz="0" w:space="0" w:color="auto"/>
      </w:divBdr>
    </w:div>
    <w:div w:id="178276083">
      <w:bodyDiv w:val="1"/>
      <w:marLeft w:val="0"/>
      <w:marRight w:val="0"/>
      <w:marTop w:val="0"/>
      <w:marBottom w:val="0"/>
      <w:divBdr>
        <w:top w:val="none" w:sz="0" w:space="0" w:color="auto"/>
        <w:left w:val="none" w:sz="0" w:space="0" w:color="auto"/>
        <w:bottom w:val="none" w:sz="0" w:space="0" w:color="auto"/>
        <w:right w:val="none" w:sz="0" w:space="0" w:color="auto"/>
      </w:divBdr>
    </w:div>
    <w:div w:id="178617684">
      <w:bodyDiv w:val="1"/>
      <w:marLeft w:val="0"/>
      <w:marRight w:val="0"/>
      <w:marTop w:val="0"/>
      <w:marBottom w:val="0"/>
      <w:divBdr>
        <w:top w:val="none" w:sz="0" w:space="0" w:color="auto"/>
        <w:left w:val="none" w:sz="0" w:space="0" w:color="auto"/>
        <w:bottom w:val="none" w:sz="0" w:space="0" w:color="auto"/>
        <w:right w:val="none" w:sz="0" w:space="0" w:color="auto"/>
      </w:divBdr>
    </w:div>
    <w:div w:id="179390530">
      <w:bodyDiv w:val="1"/>
      <w:marLeft w:val="0"/>
      <w:marRight w:val="0"/>
      <w:marTop w:val="0"/>
      <w:marBottom w:val="0"/>
      <w:divBdr>
        <w:top w:val="none" w:sz="0" w:space="0" w:color="auto"/>
        <w:left w:val="none" w:sz="0" w:space="0" w:color="auto"/>
        <w:bottom w:val="none" w:sz="0" w:space="0" w:color="auto"/>
        <w:right w:val="none" w:sz="0" w:space="0" w:color="auto"/>
      </w:divBdr>
    </w:div>
    <w:div w:id="179465460">
      <w:bodyDiv w:val="1"/>
      <w:marLeft w:val="0"/>
      <w:marRight w:val="0"/>
      <w:marTop w:val="0"/>
      <w:marBottom w:val="0"/>
      <w:divBdr>
        <w:top w:val="none" w:sz="0" w:space="0" w:color="auto"/>
        <w:left w:val="none" w:sz="0" w:space="0" w:color="auto"/>
        <w:bottom w:val="none" w:sz="0" w:space="0" w:color="auto"/>
        <w:right w:val="none" w:sz="0" w:space="0" w:color="auto"/>
      </w:divBdr>
    </w:div>
    <w:div w:id="179468976">
      <w:bodyDiv w:val="1"/>
      <w:marLeft w:val="0"/>
      <w:marRight w:val="0"/>
      <w:marTop w:val="0"/>
      <w:marBottom w:val="0"/>
      <w:divBdr>
        <w:top w:val="none" w:sz="0" w:space="0" w:color="auto"/>
        <w:left w:val="none" w:sz="0" w:space="0" w:color="auto"/>
        <w:bottom w:val="none" w:sz="0" w:space="0" w:color="auto"/>
        <w:right w:val="none" w:sz="0" w:space="0" w:color="auto"/>
      </w:divBdr>
    </w:div>
    <w:div w:id="179904178">
      <w:bodyDiv w:val="1"/>
      <w:marLeft w:val="0"/>
      <w:marRight w:val="0"/>
      <w:marTop w:val="0"/>
      <w:marBottom w:val="0"/>
      <w:divBdr>
        <w:top w:val="none" w:sz="0" w:space="0" w:color="auto"/>
        <w:left w:val="none" w:sz="0" w:space="0" w:color="auto"/>
        <w:bottom w:val="none" w:sz="0" w:space="0" w:color="auto"/>
        <w:right w:val="none" w:sz="0" w:space="0" w:color="auto"/>
      </w:divBdr>
    </w:div>
    <w:div w:id="180824914">
      <w:bodyDiv w:val="1"/>
      <w:marLeft w:val="0"/>
      <w:marRight w:val="0"/>
      <w:marTop w:val="0"/>
      <w:marBottom w:val="0"/>
      <w:divBdr>
        <w:top w:val="none" w:sz="0" w:space="0" w:color="auto"/>
        <w:left w:val="none" w:sz="0" w:space="0" w:color="auto"/>
        <w:bottom w:val="none" w:sz="0" w:space="0" w:color="auto"/>
        <w:right w:val="none" w:sz="0" w:space="0" w:color="auto"/>
      </w:divBdr>
    </w:div>
    <w:div w:id="181631063">
      <w:bodyDiv w:val="1"/>
      <w:marLeft w:val="0"/>
      <w:marRight w:val="0"/>
      <w:marTop w:val="0"/>
      <w:marBottom w:val="0"/>
      <w:divBdr>
        <w:top w:val="none" w:sz="0" w:space="0" w:color="auto"/>
        <w:left w:val="none" w:sz="0" w:space="0" w:color="auto"/>
        <w:bottom w:val="none" w:sz="0" w:space="0" w:color="auto"/>
        <w:right w:val="none" w:sz="0" w:space="0" w:color="auto"/>
      </w:divBdr>
    </w:div>
    <w:div w:id="181751827">
      <w:bodyDiv w:val="1"/>
      <w:marLeft w:val="0"/>
      <w:marRight w:val="0"/>
      <w:marTop w:val="0"/>
      <w:marBottom w:val="0"/>
      <w:divBdr>
        <w:top w:val="none" w:sz="0" w:space="0" w:color="auto"/>
        <w:left w:val="none" w:sz="0" w:space="0" w:color="auto"/>
        <w:bottom w:val="none" w:sz="0" w:space="0" w:color="auto"/>
        <w:right w:val="none" w:sz="0" w:space="0" w:color="auto"/>
      </w:divBdr>
    </w:div>
    <w:div w:id="181864950">
      <w:bodyDiv w:val="1"/>
      <w:marLeft w:val="0"/>
      <w:marRight w:val="0"/>
      <w:marTop w:val="0"/>
      <w:marBottom w:val="0"/>
      <w:divBdr>
        <w:top w:val="none" w:sz="0" w:space="0" w:color="auto"/>
        <w:left w:val="none" w:sz="0" w:space="0" w:color="auto"/>
        <w:bottom w:val="none" w:sz="0" w:space="0" w:color="auto"/>
        <w:right w:val="none" w:sz="0" w:space="0" w:color="auto"/>
      </w:divBdr>
    </w:div>
    <w:div w:id="181869336">
      <w:bodyDiv w:val="1"/>
      <w:marLeft w:val="0"/>
      <w:marRight w:val="0"/>
      <w:marTop w:val="0"/>
      <w:marBottom w:val="0"/>
      <w:divBdr>
        <w:top w:val="none" w:sz="0" w:space="0" w:color="auto"/>
        <w:left w:val="none" w:sz="0" w:space="0" w:color="auto"/>
        <w:bottom w:val="none" w:sz="0" w:space="0" w:color="auto"/>
        <w:right w:val="none" w:sz="0" w:space="0" w:color="auto"/>
      </w:divBdr>
    </w:div>
    <w:div w:id="181945075">
      <w:bodyDiv w:val="1"/>
      <w:marLeft w:val="0"/>
      <w:marRight w:val="0"/>
      <w:marTop w:val="0"/>
      <w:marBottom w:val="0"/>
      <w:divBdr>
        <w:top w:val="none" w:sz="0" w:space="0" w:color="auto"/>
        <w:left w:val="none" w:sz="0" w:space="0" w:color="auto"/>
        <w:bottom w:val="none" w:sz="0" w:space="0" w:color="auto"/>
        <w:right w:val="none" w:sz="0" w:space="0" w:color="auto"/>
      </w:divBdr>
    </w:div>
    <w:div w:id="182282018">
      <w:bodyDiv w:val="1"/>
      <w:marLeft w:val="0"/>
      <w:marRight w:val="0"/>
      <w:marTop w:val="0"/>
      <w:marBottom w:val="0"/>
      <w:divBdr>
        <w:top w:val="none" w:sz="0" w:space="0" w:color="auto"/>
        <w:left w:val="none" w:sz="0" w:space="0" w:color="auto"/>
        <w:bottom w:val="none" w:sz="0" w:space="0" w:color="auto"/>
        <w:right w:val="none" w:sz="0" w:space="0" w:color="auto"/>
      </w:divBdr>
    </w:div>
    <w:div w:id="182328429">
      <w:bodyDiv w:val="1"/>
      <w:marLeft w:val="0"/>
      <w:marRight w:val="0"/>
      <w:marTop w:val="0"/>
      <w:marBottom w:val="0"/>
      <w:divBdr>
        <w:top w:val="none" w:sz="0" w:space="0" w:color="auto"/>
        <w:left w:val="none" w:sz="0" w:space="0" w:color="auto"/>
        <w:bottom w:val="none" w:sz="0" w:space="0" w:color="auto"/>
        <w:right w:val="none" w:sz="0" w:space="0" w:color="auto"/>
      </w:divBdr>
    </w:div>
    <w:div w:id="182520799">
      <w:bodyDiv w:val="1"/>
      <w:marLeft w:val="0"/>
      <w:marRight w:val="0"/>
      <w:marTop w:val="0"/>
      <w:marBottom w:val="0"/>
      <w:divBdr>
        <w:top w:val="none" w:sz="0" w:space="0" w:color="auto"/>
        <w:left w:val="none" w:sz="0" w:space="0" w:color="auto"/>
        <w:bottom w:val="none" w:sz="0" w:space="0" w:color="auto"/>
        <w:right w:val="none" w:sz="0" w:space="0" w:color="auto"/>
      </w:divBdr>
    </w:div>
    <w:div w:id="182600628">
      <w:bodyDiv w:val="1"/>
      <w:marLeft w:val="0"/>
      <w:marRight w:val="0"/>
      <w:marTop w:val="0"/>
      <w:marBottom w:val="0"/>
      <w:divBdr>
        <w:top w:val="none" w:sz="0" w:space="0" w:color="auto"/>
        <w:left w:val="none" w:sz="0" w:space="0" w:color="auto"/>
        <w:bottom w:val="none" w:sz="0" w:space="0" w:color="auto"/>
        <w:right w:val="none" w:sz="0" w:space="0" w:color="auto"/>
      </w:divBdr>
    </w:div>
    <w:div w:id="182718223">
      <w:bodyDiv w:val="1"/>
      <w:marLeft w:val="0"/>
      <w:marRight w:val="0"/>
      <w:marTop w:val="0"/>
      <w:marBottom w:val="0"/>
      <w:divBdr>
        <w:top w:val="none" w:sz="0" w:space="0" w:color="auto"/>
        <w:left w:val="none" w:sz="0" w:space="0" w:color="auto"/>
        <w:bottom w:val="none" w:sz="0" w:space="0" w:color="auto"/>
        <w:right w:val="none" w:sz="0" w:space="0" w:color="auto"/>
      </w:divBdr>
    </w:div>
    <w:div w:id="182784417">
      <w:bodyDiv w:val="1"/>
      <w:marLeft w:val="0"/>
      <w:marRight w:val="0"/>
      <w:marTop w:val="0"/>
      <w:marBottom w:val="0"/>
      <w:divBdr>
        <w:top w:val="none" w:sz="0" w:space="0" w:color="auto"/>
        <w:left w:val="none" w:sz="0" w:space="0" w:color="auto"/>
        <w:bottom w:val="none" w:sz="0" w:space="0" w:color="auto"/>
        <w:right w:val="none" w:sz="0" w:space="0" w:color="auto"/>
      </w:divBdr>
    </w:div>
    <w:div w:id="182791096">
      <w:bodyDiv w:val="1"/>
      <w:marLeft w:val="0"/>
      <w:marRight w:val="0"/>
      <w:marTop w:val="0"/>
      <w:marBottom w:val="0"/>
      <w:divBdr>
        <w:top w:val="none" w:sz="0" w:space="0" w:color="auto"/>
        <w:left w:val="none" w:sz="0" w:space="0" w:color="auto"/>
        <w:bottom w:val="none" w:sz="0" w:space="0" w:color="auto"/>
        <w:right w:val="none" w:sz="0" w:space="0" w:color="auto"/>
      </w:divBdr>
    </w:div>
    <w:div w:id="182791386">
      <w:bodyDiv w:val="1"/>
      <w:marLeft w:val="0"/>
      <w:marRight w:val="0"/>
      <w:marTop w:val="0"/>
      <w:marBottom w:val="0"/>
      <w:divBdr>
        <w:top w:val="none" w:sz="0" w:space="0" w:color="auto"/>
        <w:left w:val="none" w:sz="0" w:space="0" w:color="auto"/>
        <w:bottom w:val="none" w:sz="0" w:space="0" w:color="auto"/>
        <w:right w:val="none" w:sz="0" w:space="0" w:color="auto"/>
      </w:divBdr>
    </w:div>
    <w:div w:id="183326372">
      <w:bodyDiv w:val="1"/>
      <w:marLeft w:val="0"/>
      <w:marRight w:val="0"/>
      <w:marTop w:val="0"/>
      <w:marBottom w:val="0"/>
      <w:divBdr>
        <w:top w:val="none" w:sz="0" w:space="0" w:color="auto"/>
        <w:left w:val="none" w:sz="0" w:space="0" w:color="auto"/>
        <w:bottom w:val="none" w:sz="0" w:space="0" w:color="auto"/>
        <w:right w:val="none" w:sz="0" w:space="0" w:color="auto"/>
      </w:divBdr>
    </w:div>
    <w:div w:id="183904452">
      <w:bodyDiv w:val="1"/>
      <w:marLeft w:val="0"/>
      <w:marRight w:val="0"/>
      <w:marTop w:val="0"/>
      <w:marBottom w:val="0"/>
      <w:divBdr>
        <w:top w:val="none" w:sz="0" w:space="0" w:color="auto"/>
        <w:left w:val="none" w:sz="0" w:space="0" w:color="auto"/>
        <w:bottom w:val="none" w:sz="0" w:space="0" w:color="auto"/>
        <w:right w:val="none" w:sz="0" w:space="0" w:color="auto"/>
      </w:divBdr>
    </w:div>
    <w:div w:id="184251018">
      <w:bodyDiv w:val="1"/>
      <w:marLeft w:val="0"/>
      <w:marRight w:val="0"/>
      <w:marTop w:val="0"/>
      <w:marBottom w:val="0"/>
      <w:divBdr>
        <w:top w:val="none" w:sz="0" w:space="0" w:color="auto"/>
        <w:left w:val="none" w:sz="0" w:space="0" w:color="auto"/>
        <w:bottom w:val="none" w:sz="0" w:space="0" w:color="auto"/>
        <w:right w:val="none" w:sz="0" w:space="0" w:color="auto"/>
      </w:divBdr>
    </w:div>
    <w:div w:id="184447084">
      <w:bodyDiv w:val="1"/>
      <w:marLeft w:val="0"/>
      <w:marRight w:val="0"/>
      <w:marTop w:val="0"/>
      <w:marBottom w:val="0"/>
      <w:divBdr>
        <w:top w:val="none" w:sz="0" w:space="0" w:color="auto"/>
        <w:left w:val="none" w:sz="0" w:space="0" w:color="auto"/>
        <w:bottom w:val="none" w:sz="0" w:space="0" w:color="auto"/>
        <w:right w:val="none" w:sz="0" w:space="0" w:color="auto"/>
      </w:divBdr>
    </w:div>
    <w:div w:id="184640598">
      <w:bodyDiv w:val="1"/>
      <w:marLeft w:val="0"/>
      <w:marRight w:val="0"/>
      <w:marTop w:val="0"/>
      <w:marBottom w:val="0"/>
      <w:divBdr>
        <w:top w:val="none" w:sz="0" w:space="0" w:color="auto"/>
        <w:left w:val="none" w:sz="0" w:space="0" w:color="auto"/>
        <w:bottom w:val="none" w:sz="0" w:space="0" w:color="auto"/>
        <w:right w:val="none" w:sz="0" w:space="0" w:color="auto"/>
      </w:divBdr>
    </w:div>
    <w:div w:id="184944825">
      <w:bodyDiv w:val="1"/>
      <w:marLeft w:val="0"/>
      <w:marRight w:val="0"/>
      <w:marTop w:val="0"/>
      <w:marBottom w:val="0"/>
      <w:divBdr>
        <w:top w:val="none" w:sz="0" w:space="0" w:color="auto"/>
        <w:left w:val="none" w:sz="0" w:space="0" w:color="auto"/>
        <w:bottom w:val="none" w:sz="0" w:space="0" w:color="auto"/>
        <w:right w:val="none" w:sz="0" w:space="0" w:color="auto"/>
      </w:divBdr>
    </w:div>
    <w:div w:id="185100923">
      <w:bodyDiv w:val="1"/>
      <w:marLeft w:val="0"/>
      <w:marRight w:val="0"/>
      <w:marTop w:val="0"/>
      <w:marBottom w:val="0"/>
      <w:divBdr>
        <w:top w:val="none" w:sz="0" w:space="0" w:color="auto"/>
        <w:left w:val="none" w:sz="0" w:space="0" w:color="auto"/>
        <w:bottom w:val="none" w:sz="0" w:space="0" w:color="auto"/>
        <w:right w:val="none" w:sz="0" w:space="0" w:color="auto"/>
      </w:divBdr>
    </w:div>
    <w:div w:id="185368090">
      <w:bodyDiv w:val="1"/>
      <w:marLeft w:val="0"/>
      <w:marRight w:val="0"/>
      <w:marTop w:val="0"/>
      <w:marBottom w:val="0"/>
      <w:divBdr>
        <w:top w:val="none" w:sz="0" w:space="0" w:color="auto"/>
        <w:left w:val="none" w:sz="0" w:space="0" w:color="auto"/>
        <w:bottom w:val="none" w:sz="0" w:space="0" w:color="auto"/>
        <w:right w:val="none" w:sz="0" w:space="0" w:color="auto"/>
      </w:divBdr>
    </w:div>
    <w:div w:id="185489560">
      <w:bodyDiv w:val="1"/>
      <w:marLeft w:val="0"/>
      <w:marRight w:val="0"/>
      <w:marTop w:val="0"/>
      <w:marBottom w:val="0"/>
      <w:divBdr>
        <w:top w:val="none" w:sz="0" w:space="0" w:color="auto"/>
        <w:left w:val="none" w:sz="0" w:space="0" w:color="auto"/>
        <w:bottom w:val="none" w:sz="0" w:space="0" w:color="auto"/>
        <w:right w:val="none" w:sz="0" w:space="0" w:color="auto"/>
      </w:divBdr>
    </w:div>
    <w:div w:id="185754436">
      <w:bodyDiv w:val="1"/>
      <w:marLeft w:val="0"/>
      <w:marRight w:val="0"/>
      <w:marTop w:val="0"/>
      <w:marBottom w:val="0"/>
      <w:divBdr>
        <w:top w:val="none" w:sz="0" w:space="0" w:color="auto"/>
        <w:left w:val="none" w:sz="0" w:space="0" w:color="auto"/>
        <w:bottom w:val="none" w:sz="0" w:space="0" w:color="auto"/>
        <w:right w:val="none" w:sz="0" w:space="0" w:color="auto"/>
      </w:divBdr>
    </w:div>
    <w:div w:id="185946360">
      <w:bodyDiv w:val="1"/>
      <w:marLeft w:val="0"/>
      <w:marRight w:val="0"/>
      <w:marTop w:val="0"/>
      <w:marBottom w:val="0"/>
      <w:divBdr>
        <w:top w:val="none" w:sz="0" w:space="0" w:color="auto"/>
        <w:left w:val="none" w:sz="0" w:space="0" w:color="auto"/>
        <w:bottom w:val="none" w:sz="0" w:space="0" w:color="auto"/>
        <w:right w:val="none" w:sz="0" w:space="0" w:color="auto"/>
      </w:divBdr>
    </w:div>
    <w:div w:id="186068512">
      <w:bodyDiv w:val="1"/>
      <w:marLeft w:val="0"/>
      <w:marRight w:val="0"/>
      <w:marTop w:val="0"/>
      <w:marBottom w:val="0"/>
      <w:divBdr>
        <w:top w:val="none" w:sz="0" w:space="0" w:color="auto"/>
        <w:left w:val="none" w:sz="0" w:space="0" w:color="auto"/>
        <w:bottom w:val="none" w:sz="0" w:space="0" w:color="auto"/>
        <w:right w:val="none" w:sz="0" w:space="0" w:color="auto"/>
      </w:divBdr>
    </w:div>
    <w:div w:id="186215867">
      <w:bodyDiv w:val="1"/>
      <w:marLeft w:val="0"/>
      <w:marRight w:val="0"/>
      <w:marTop w:val="0"/>
      <w:marBottom w:val="0"/>
      <w:divBdr>
        <w:top w:val="none" w:sz="0" w:space="0" w:color="auto"/>
        <w:left w:val="none" w:sz="0" w:space="0" w:color="auto"/>
        <w:bottom w:val="none" w:sz="0" w:space="0" w:color="auto"/>
        <w:right w:val="none" w:sz="0" w:space="0" w:color="auto"/>
      </w:divBdr>
    </w:div>
    <w:div w:id="186411778">
      <w:bodyDiv w:val="1"/>
      <w:marLeft w:val="0"/>
      <w:marRight w:val="0"/>
      <w:marTop w:val="0"/>
      <w:marBottom w:val="0"/>
      <w:divBdr>
        <w:top w:val="none" w:sz="0" w:space="0" w:color="auto"/>
        <w:left w:val="none" w:sz="0" w:space="0" w:color="auto"/>
        <w:bottom w:val="none" w:sz="0" w:space="0" w:color="auto"/>
        <w:right w:val="none" w:sz="0" w:space="0" w:color="auto"/>
      </w:divBdr>
    </w:div>
    <w:div w:id="186988332">
      <w:bodyDiv w:val="1"/>
      <w:marLeft w:val="0"/>
      <w:marRight w:val="0"/>
      <w:marTop w:val="0"/>
      <w:marBottom w:val="0"/>
      <w:divBdr>
        <w:top w:val="none" w:sz="0" w:space="0" w:color="auto"/>
        <w:left w:val="none" w:sz="0" w:space="0" w:color="auto"/>
        <w:bottom w:val="none" w:sz="0" w:space="0" w:color="auto"/>
        <w:right w:val="none" w:sz="0" w:space="0" w:color="auto"/>
      </w:divBdr>
    </w:div>
    <w:div w:id="187332456">
      <w:bodyDiv w:val="1"/>
      <w:marLeft w:val="0"/>
      <w:marRight w:val="0"/>
      <w:marTop w:val="0"/>
      <w:marBottom w:val="0"/>
      <w:divBdr>
        <w:top w:val="none" w:sz="0" w:space="0" w:color="auto"/>
        <w:left w:val="none" w:sz="0" w:space="0" w:color="auto"/>
        <w:bottom w:val="none" w:sz="0" w:space="0" w:color="auto"/>
        <w:right w:val="none" w:sz="0" w:space="0" w:color="auto"/>
      </w:divBdr>
    </w:div>
    <w:div w:id="187642385">
      <w:bodyDiv w:val="1"/>
      <w:marLeft w:val="0"/>
      <w:marRight w:val="0"/>
      <w:marTop w:val="0"/>
      <w:marBottom w:val="0"/>
      <w:divBdr>
        <w:top w:val="none" w:sz="0" w:space="0" w:color="auto"/>
        <w:left w:val="none" w:sz="0" w:space="0" w:color="auto"/>
        <w:bottom w:val="none" w:sz="0" w:space="0" w:color="auto"/>
        <w:right w:val="none" w:sz="0" w:space="0" w:color="auto"/>
      </w:divBdr>
    </w:div>
    <w:div w:id="187643832">
      <w:bodyDiv w:val="1"/>
      <w:marLeft w:val="0"/>
      <w:marRight w:val="0"/>
      <w:marTop w:val="0"/>
      <w:marBottom w:val="0"/>
      <w:divBdr>
        <w:top w:val="none" w:sz="0" w:space="0" w:color="auto"/>
        <w:left w:val="none" w:sz="0" w:space="0" w:color="auto"/>
        <w:bottom w:val="none" w:sz="0" w:space="0" w:color="auto"/>
        <w:right w:val="none" w:sz="0" w:space="0" w:color="auto"/>
      </w:divBdr>
    </w:div>
    <w:div w:id="187648208">
      <w:bodyDiv w:val="1"/>
      <w:marLeft w:val="0"/>
      <w:marRight w:val="0"/>
      <w:marTop w:val="0"/>
      <w:marBottom w:val="0"/>
      <w:divBdr>
        <w:top w:val="none" w:sz="0" w:space="0" w:color="auto"/>
        <w:left w:val="none" w:sz="0" w:space="0" w:color="auto"/>
        <w:bottom w:val="none" w:sz="0" w:space="0" w:color="auto"/>
        <w:right w:val="none" w:sz="0" w:space="0" w:color="auto"/>
      </w:divBdr>
    </w:div>
    <w:div w:id="187723415">
      <w:bodyDiv w:val="1"/>
      <w:marLeft w:val="0"/>
      <w:marRight w:val="0"/>
      <w:marTop w:val="0"/>
      <w:marBottom w:val="0"/>
      <w:divBdr>
        <w:top w:val="none" w:sz="0" w:space="0" w:color="auto"/>
        <w:left w:val="none" w:sz="0" w:space="0" w:color="auto"/>
        <w:bottom w:val="none" w:sz="0" w:space="0" w:color="auto"/>
        <w:right w:val="none" w:sz="0" w:space="0" w:color="auto"/>
      </w:divBdr>
    </w:div>
    <w:div w:id="188295843">
      <w:bodyDiv w:val="1"/>
      <w:marLeft w:val="0"/>
      <w:marRight w:val="0"/>
      <w:marTop w:val="0"/>
      <w:marBottom w:val="0"/>
      <w:divBdr>
        <w:top w:val="none" w:sz="0" w:space="0" w:color="auto"/>
        <w:left w:val="none" w:sz="0" w:space="0" w:color="auto"/>
        <w:bottom w:val="none" w:sz="0" w:space="0" w:color="auto"/>
        <w:right w:val="none" w:sz="0" w:space="0" w:color="auto"/>
      </w:divBdr>
    </w:div>
    <w:div w:id="188300446">
      <w:bodyDiv w:val="1"/>
      <w:marLeft w:val="0"/>
      <w:marRight w:val="0"/>
      <w:marTop w:val="0"/>
      <w:marBottom w:val="0"/>
      <w:divBdr>
        <w:top w:val="none" w:sz="0" w:space="0" w:color="auto"/>
        <w:left w:val="none" w:sz="0" w:space="0" w:color="auto"/>
        <w:bottom w:val="none" w:sz="0" w:space="0" w:color="auto"/>
        <w:right w:val="none" w:sz="0" w:space="0" w:color="auto"/>
      </w:divBdr>
    </w:div>
    <w:div w:id="188683410">
      <w:bodyDiv w:val="1"/>
      <w:marLeft w:val="0"/>
      <w:marRight w:val="0"/>
      <w:marTop w:val="0"/>
      <w:marBottom w:val="0"/>
      <w:divBdr>
        <w:top w:val="none" w:sz="0" w:space="0" w:color="auto"/>
        <w:left w:val="none" w:sz="0" w:space="0" w:color="auto"/>
        <w:bottom w:val="none" w:sz="0" w:space="0" w:color="auto"/>
        <w:right w:val="none" w:sz="0" w:space="0" w:color="auto"/>
      </w:divBdr>
    </w:div>
    <w:div w:id="188683918">
      <w:bodyDiv w:val="1"/>
      <w:marLeft w:val="0"/>
      <w:marRight w:val="0"/>
      <w:marTop w:val="0"/>
      <w:marBottom w:val="0"/>
      <w:divBdr>
        <w:top w:val="none" w:sz="0" w:space="0" w:color="auto"/>
        <w:left w:val="none" w:sz="0" w:space="0" w:color="auto"/>
        <w:bottom w:val="none" w:sz="0" w:space="0" w:color="auto"/>
        <w:right w:val="none" w:sz="0" w:space="0" w:color="auto"/>
      </w:divBdr>
    </w:div>
    <w:div w:id="188884557">
      <w:bodyDiv w:val="1"/>
      <w:marLeft w:val="0"/>
      <w:marRight w:val="0"/>
      <w:marTop w:val="0"/>
      <w:marBottom w:val="0"/>
      <w:divBdr>
        <w:top w:val="none" w:sz="0" w:space="0" w:color="auto"/>
        <w:left w:val="none" w:sz="0" w:space="0" w:color="auto"/>
        <w:bottom w:val="none" w:sz="0" w:space="0" w:color="auto"/>
        <w:right w:val="none" w:sz="0" w:space="0" w:color="auto"/>
      </w:divBdr>
    </w:div>
    <w:div w:id="188955483">
      <w:bodyDiv w:val="1"/>
      <w:marLeft w:val="0"/>
      <w:marRight w:val="0"/>
      <w:marTop w:val="0"/>
      <w:marBottom w:val="0"/>
      <w:divBdr>
        <w:top w:val="none" w:sz="0" w:space="0" w:color="auto"/>
        <w:left w:val="none" w:sz="0" w:space="0" w:color="auto"/>
        <w:bottom w:val="none" w:sz="0" w:space="0" w:color="auto"/>
        <w:right w:val="none" w:sz="0" w:space="0" w:color="auto"/>
      </w:divBdr>
    </w:div>
    <w:div w:id="189268036">
      <w:bodyDiv w:val="1"/>
      <w:marLeft w:val="0"/>
      <w:marRight w:val="0"/>
      <w:marTop w:val="0"/>
      <w:marBottom w:val="0"/>
      <w:divBdr>
        <w:top w:val="none" w:sz="0" w:space="0" w:color="auto"/>
        <w:left w:val="none" w:sz="0" w:space="0" w:color="auto"/>
        <w:bottom w:val="none" w:sz="0" w:space="0" w:color="auto"/>
        <w:right w:val="none" w:sz="0" w:space="0" w:color="auto"/>
      </w:divBdr>
    </w:div>
    <w:div w:id="190413253">
      <w:bodyDiv w:val="1"/>
      <w:marLeft w:val="0"/>
      <w:marRight w:val="0"/>
      <w:marTop w:val="0"/>
      <w:marBottom w:val="0"/>
      <w:divBdr>
        <w:top w:val="none" w:sz="0" w:space="0" w:color="auto"/>
        <w:left w:val="none" w:sz="0" w:space="0" w:color="auto"/>
        <w:bottom w:val="none" w:sz="0" w:space="0" w:color="auto"/>
        <w:right w:val="none" w:sz="0" w:space="0" w:color="auto"/>
      </w:divBdr>
    </w:div>
    <w:div w:id="191770924">
      <w:bodyDiv w:val="1"/>
      <w:marLeft w:val="0"/>
      <w:marRight w:val="0"/>
      <w:marTop w:val="0"/>
      <w:marBottom w:val="0"/>
      <w:divBdr>
        <w:top w:val="none" w:sz="0" w:space="0" w:color="auto"/>
        <w:left w:val="none" w:sz="0" w:space="0" w:color="auto"/>
        <w:bottom w:val="none" w:sz="0" w:space="0" w:color="auto"/>
        <w:right w:val="none" w:sz="0" w:space="0" w:color="auto"/>
      </w:divBdr>
    </w:div>
    <w:div w:id="191844751">
      <w:bodyDiv w:val="1"/>
      <w:marLeft w:val="0"/>
      <w:marRight w:val="0"/>
      <w:marTop w:val="0"/>
      <w:marBottom w:val="0"/>
      <w:divBdr>
        <w:top w:val="none" w:sz="0" w:space="0" w:color="auto"/>
        <w:left w:val="none" w:sz="0" w:space="0" w:color="auto"/>
        <w:bottom w:val="none" w:sz="0" w:space="0" w:color="auto"/>
        <w:right w:val="none" w:sz="0" w:space="0" w:color="auto"/>
      </w:divBdr>
    </w:div>
    <w:div w:id="192229132">
      <w:bodyDiv w:val="1"/>
      <w:marLeft w:val="0"/>
      <w:marRight w:val="0"/>
      <w:marTop w:val="0"/>
      <w:marBottom w:val="0"/>
      <w:divBdr>
        <w:top w:val="none" w:sz="0" w:space="0" w:color="auto"/>
        <w:left w:val="none" w:sz="0" w:space="0" w:color="auto"/>
        <w:bottom w:val="none" w:sz="0" w:space="0" w:color="auto"/>
        <w:right w:val="none" w:sz="0" w:space="0" w:color="auto"/>
      </w:divBdr>
    </w:div>
    <w:div w:id="192304404">
      <w:bodyDiv w:val="1"/>
      <w:marLeft w:val="0"/>
      <w:marRight w:val="0"/>
      <w:marTop w:val="0"/>
      <w:marBottom w:val="0"/>
      <w:divBdr>
        <w:top w:val="none" w:sz="0" w:space="0" w:color="auto"/>
        <w:left w:val="none" w:sz="0" w:space="0" w:color="auto"/>
        <w:bottom w:val="none" w:sz="0" w:space="0" w:color="auto"/>
        <w:right w:val="none" w:sz="0" w:space="0" w:color="auto"/>
      </w:divBdr>
    </w:div>
    <w:div w:id="192692071">
      <w:bodyDiv w:val="1"/>
      <w:marLeft w:val="0"/>
      <w:marRight w:val="0"/>
      <w:marTop w:val="0"/>
      <w:marBottom w:val="0"/>
      <w:divBdr>
        <w:top w:val="none" w:sz="0" w:space="0" w:color="auto"/>
        <w:left w:val="none" w:sz="0" w:space="0" w:color="auto"/>
        <w:bottom w:val="none" w:sz="0" w:space="0" w:color="auto"/>
        <w:right w:val="none" w:sz="0" w:space="0" w:color="auto"/>
      </w:divBdr>
    </w:div>
    <w:div w:id="192964894">
      <w:bodyDiv w:val="1"/>
      <w:marLeft w:val="0"/>
      <w:marRight w:val="0"/>
      <w:marTop w:val="0"/>
      <w:marBottom w:val="0"/>
      <w:divBdr>
        <w:top w:val="none" w:sz="0" w:space="0" w:color="auto"/>
        <w:left w:val="none" w:sz="0" w:space="0" w:color="auto"/>
        <w:bottom w:val="none" w:sz="0" w:space="0" w:color="auto"/>
        <w:right w:val="none" w:sz="0" w:space="0" w:color="auto"/>
      </w:divBdr>
    </w:div>
    <w:div w:id="193008239">
      <w:bodyDiv w:val="1"/>
      <w:marLeft w:val="0"/>
      <w:marRight w:val="0"/>
      <w:marTop w:val="0"/>
      <w:marBottom w:val="0"/>
      <w:divBdr>
        <w:top w:val="none" w:sz="0" w:space="0" w:color="auto"/>
        <w:left w:val="none" w:sz="0" w:space="0" w:color="auto"/>
        <w:bottom w:val="none" w:sz="0" w:space="0" w:color="auto"/>
        <w:right w:val="none" w:sz="0" w:space="0" w:color="auto"/>
      </w:divBdr>
    </w:div>
    <w:div w:id="193082870">
      <w:bodyDiv w:val="1"/>
      <w:marLeft w:val="0"/>
      <w:marRight w:val="0"/>
      <w:marTop w:val="0"/>
      <w:marBottom w:val="0"/>
      <w:divBdr>
        <w:top w:val="none" w:sz="0" w:space="0" w:color="auto"/>
        <w:left w:val="none" w:sz="0" w:space="0" w:color="auto"/>
        <w:bottom w:val="none" w:sz="0" w:space="0" w:color="auto"/>
        <w:right w:val="none" w:sz="0" w:space="0" w:color="auto"/>
      </w:divBdr>
    </w:div>
    <w:div w:id="193814775">
      <w:bodyDiv w:val="1"/>
      <w:marLeft w:val="0"/>
      <w:marRight w:val="0"/>
      <w:marTop w:val="0"/>
      <w:marBottom w:val="0"/>
      <w:divBdr>
        <w:top w:val="none" w:sz="0" w:space="0" w:color="auto"/>
        <w:left w:val="none" w:sz="0" w:space="0" w:color="auto"/>
        <w:bottom w:val="none" w:sz="0" w:space="0" w:color="auto"/>
        <w:right w:val="none" w:sz="0" w:space="0" w:color="auto"/>
      </w:divBdr>
    </w:div>
    <w:div w:id="194124035">
      <w:bodyDiv w:val="1"/>
      <w:marLeft w:val="0"/>
      <w:marRight w:val="0"/>
      <w:marTop w:val="0"/>
      <w:marBottom w:val="0"/>
      <w:divBdr>
        <w:top w:val="none" w:sz="0" w:space="0" w:color="auto"/>
        <w:left w:val="none" w:sz="0" w:space="0" w:color="auto"/>
        <w:bottom w:val="none" w:sz="0" w:space="0" w:color="auto"/>
        <w:right w:val="none" w:sz="0" w:space="0" w:color="auto"/>
      </w:divBdr>
    </w:div>
    <w:div w:id="194318595">
      <w:bodyDiv w:val="1"/>
      <w:marLeft w:val="0"/>
      <w:marRight w:val="0"/>
      <w:marTop w:val="0"/>
      <w:marBottom w:val="0"/>
      <w:divBdr>
        <w:top w:val="none" w:sz="0" w:space="0" w:color="auto"/>
        <w:left w:val="none" w:sz="0" w:space="0" w:color="auto"/>
        <w:bottom w:val="none" w:sz="0" w:space="0" w:color="auto"/>
        <w:right w:val="none" w:sz="0" w:space="0" w:color="auto"/>
      </w:divBdr>
    </w:div>
    <w:div w:id="194734469">
      <w:bodyDiv w:val="1"/>
      <w:marLeft w:val="0"/>
      <w:marRight w:val="0"/>
      <w:marTop w:val="0"/>
      <w:marBottom w:val="0"/>
      <w:divBdr>
        <w:top w:val="none" w:sz="0" w:space="0" w:color="auto"/>
        <w:left w:val="none" w:sz="0" w:space="0" w:color="auto"/>
        <w:bottom w:val="none" w:sz="0" w:space="0" w:color="auto"/>
        <w:right w:val="none" w:sz="0" w:space="0" w:color="auto"/>
      </w:divBdr>
    </w:div>
    <w:div w:id="194852281">
      <w:bodyDiv w:val="1"/>
      <w:marLeft w:val="0"/>
      <w:marRight w:val="0"/>
      <w:marTop w:val="0"/>
      <w:marBottom w:val="0"/>
      <w:divBdr>
        <w:top w:val="none" w:sz="0" w:space="0" w:color="auto"/>
        <w:left w:val="none" w:sz="0" w:space="0" w:color="auto"/>
        <w:bottom w:val="none" w:sz="0" w:space="0" w:color="auto"/>
        <w:right w:val="none" w:sz="0" w:space="0" w:color="auto"/>
      </w:divBdr>
    </w:div>
    <w:div w:id="194925135">
      <w:bodyDiv w:val="1"/>
      <w:marLeft w:val="0"/>
      <w:marRight w:val="0"/>
      <w:marTop w:val="0"/>
      <w:marBottom w:val="0"/>
      <w:divBdr>
        <w:top w:val="none" w:sz="0" w:space="0" w:color="auto"/>
        <w:left w:val="none" w:sz="0" w:space="0" w:color="auto"/>
        <w:bottom w:val="none" w:sz="0" w:space="0" w:color="auto"/>
        <w:right w:val="none" w:sz="0" w:space="0" w:color="auto"/>
      </w:divBdr>
    </w:div>
    <w:div w:id="195698050">
      <w:bodyDiv w:val="1"/>
      <w:marLeft w:val="0"/>
      <w:marRight w:val="0"/>
      <w:marTop w:val="0"/>
      <w:marBottom w:val="0"/>
      <w:divBdr>
        <w:top w:val="none" w:sz="0" w:space="0" w:color="auto"/>
        <w:left w:val="none" w:sz="0" w:space="0" w:color="auto"/>
        <w:bottom w:val="none" w:sz="0" w:space="0" w:color="auto"/>
        <w:right w:val="none" w:sz="0" w:space="0" w:color="auto"/>
      </w:divBdr>
    </w:div>
    <w:div w:id="195698750">
      <w:bodyDiv w:val="1"/>
      <w:marLeft w:val="0"/>
      <w:marRight w:val="0"/>
      <w:marTop w:val="0"/>
      <w:marBottom w:val="0"/>
      <w:divBdr>
        <w:top w:val="none" w:sz="0" w:space="0" w:color="auto"/>
        <w:left w:val="none" w:sz="0" w:space="0" w:color="auto"/>
        <w:bottom w:val="none" w:sz="0" w:space="0" w:color="auto"/>
        <w:right w:val="none" w:sz="0" w:space="0" w:color="auto"/>
      </w:divBdr>
    </w:div>
    <w:div w:id="195700736">
      <w:bodyDiv w:val="1"/>
      <w:marLeft w:val="0"/>
      <w:marRight w:val="0"/>
      <w:marTop w:val="0"/>
      <w:marBottom w:val="0"/>
      <w:divBdr>
        <w:top w:val="none" w:sz="0" w:space="0" w:color="auto"/>
        <w:left w:val="none" w:sz="0" w:space="0" w:color="auto"/>
        <w:bottom w:val="none" w:sz="0" w:space="0" w:color="auto"/>
        <w:right w:val="none" w:sz="0" w:space="0" w:color="auto"/>
      </w:divBdr>
    </w:div>
    <w:div w:id="195778619">
      <w:bodyDiv w:val="1"/>
      <w:marLeft w:val="0"/>
      <w:marRight w:val="0"/>
      <w:marTop w:val="0"/>
      <w:marBottom w:val="0"/>
      <w:divBdr>
        <w:top w:val="none" w:sz="0" w:space="0" w:color="auto"/>
        <w:left w:val="none" w:sz="0" w:space="0" w:color="auto"/>
        <w:bottom w:val="none" w:sz="0" w:space="0" w:color="auto"/>
        <w:right w:val="none" w:sz="0" w:space="0" w:color="auto"/>
      </w:divBdr>
    </w:div>
    <w:div w:id="195780130">
      <w:bodyDiv w:val="1"/>
      <w:marLeft w:val="0"/>
      <w:marRight w:val="0"/>
      <w:marTop w:val="0"/>
      <w:marBottom w:val="0"/>
      <w:divBdr>
        <w:top w:val="none" w:sz="0" w:space="0" w:color="auto"/>
        <w:left w:val="none" w:sz="0" w:space="0" w:color="auto"/>
        <w:bottom w:val="none" w:sz="0" w:space="0" w:color="auto"/>
        <w:right w:val="none" w:sz="0" w:space="0" w:color="auto"/>
      </w:divBdr>
    </w:div>
    <w:div w:id="196240525">
      <w:bodyDiv w:val="1"/>
      <w:marLeft w:val="0"/>
      <w:marRight w:val="0"/>
      <w:marTop w:val="0"/>
      <w:marBottom w:val="0"/>
      <w:divBdr>
        <w:top w:val="none" w:sz="0" w:space="0" w:color="auto"/>
        <w:left w:val="none" w:sz="0" w:space="0" w:color="auto"/>
        <w:bottom w:val="none" w:sz="0" w:space="0" w:color="auto"/>
        <w:right w:val="none" w:sz="0" w:space="0" w:color="auto"/>
      </w:divBdr>
    </w:div>
    <w:div w:id="196937113">
      <w:bodyDiv w:val="1"/>
      <w:marLeft w:val="0"/>
      <w:marRight w:val="0"/>
      <w:marTop w:val="0"/>
      <w:marBottom w:val="0"/>
      <w:divBdr>
        <w:top w:val="none" w:sz="0" w:space="0" w:color="auto"/>
        <w:left w:val="none" w:sz="0" w:space="0" w:color="auto"/>
        <w:bottom w:val="none" w:sz="0" w:space="0" w:color="auto"/>
        <w:right w:val="none" w:sz="0" w:space="0" w:color="auto"/>
      </w:divBdr>
    </w:div>
    <w:div w:id="197550370">
      <w:bodyDiv w:val="1"/>
      <w:marLeft w:val="0"/>
      <w:marRight w:val="0"/>
      <w:marTop w:val="0"/>
      <w:marBottom w:val="0"/>
      <w:divBdr>
        <w:top w:val="none" w:sz="0" w:space="0" w:color="auto"/>
        <w:left w:val="none" w:sz="0" w:space="0" w:color="auto"/>
        <w:bottom w:val="none" w:sz="0" w:space="0" w:color="auto"/>
        <w:right w:val="none" w:sz="0" w:space="0" w:color="auto"/>
      </w:divBdr>
    </w:div>
    <w:div w:id="197813931">
      <w:bodyDiv w:val="1"/>
      <w:marLeft w:val="0"/>
      <w:marRight w:val="0"/>
      <w:marTop w:val="0"/>
      <w:marBottom w:val="0"/>
      <w:divBdr>
        <w:top w:val="none" w:sz="0" w:space="0" w:color="auto"/>
        <w:left w:val="none" w:sz="0" w:space="0" w:color="auto"/>
        <w:bottom w:val="none" w:sz="0" w:space="0" w:color="auto"/>
        <w:right w:val="none" w:sz="0" w:space="0" w:color="auto"/>
      </w:divBdr>
    </w:div>
    <w:div w:id="197932946">
      <w:bodyDiv w:val="1"/>
      <w:marLeft w:val="0"/>
      <w:marRight w:val="0"/>
      <w:marTop w:val="0"/>
      <w:marBottom w:val="0"/>
      <w:divBdr>
        <w:top w:val="none" w:sz="0" w:space="0" w:color="auto"/>
        <w:left w:val="none" w:sz="0" w:space="0" w:color="auto"/>
        <w:bottom w:val="none" w:sz="0" w:space="0" w:color="auto"/>
        <w:right w:val="none" w:sz="0" w:space="0" w:color="auto"/>
      </w:divBdr>
    </w:div>
    <w:div w:id="198058652">
      <w:bodyDiv w:val="1"/>
      <w:marLeft w:val="0"/>
      <w:marRight w:val="0"/>
      <w:marTop w:val="0"/>
      <w:marBottom w:val="0"/>
      <w:divBdr>
        <w:top w:val="none" w:sz="0" w:space="0" w:color="auto"/>
        <w:left w:val="none" w:sz="0" w:space="0" w:color="auto"/>
        <w:bottom w:val="none" w:sz="0" w:space="0" w:color="auto"/>
        <w:right w:val="none" w:sz="0" w:space="0" w:color="auto"/>
      </w:divBdr>
    </w:div>
    <w:div w:id="198592188">
      <w:bodyDiv w:val="1"/>
      <w:marLeft w:val="0"/>
      <w:marRight w:val="0"/>
      <w:marTop w:val="0"/>
      <w:marBottom w:val="0"/>
      <w:divBdr>
        <w:top w:val="none" w:sz="0" w:space="0" w:color="auto"/>
        <w:left w:val="none" w:sz="0" w:space="0" w:color="auto"/>
        <w:bottom w:val="none" w:sz="0" w:space="0" w:color="auto"/>
        <w:right w:val="none" w:sz="0" w:space="0" w:color="auto"/>
      </w:divBdr>
    </w:div>
    <w:div w:id="198786278">
      <w:bodyDiv w:val="1"/>
      <w:marLeft w:val="0"/>
      <w:marRight w:val="0"/>
      <w:marTop w:val="0"/>
      <w:marBottom w:val="0"/>
      <w:divBdr>
        <w:top w:val="none" w:sz="0" w:space="0" w:color="auto"/>
        <w:left w:val="none" w:sz="0" w:space="0" w:color="auto"/>
        <w:bottom w:val="none" w:sz="0" w:space="0" w:color="auto"/>
        <w:right w:val="none" w:sz="0" w:space="0" w:color="auto"/>
      </w:divBdr>
    </w:div>
    <w:div w:id="198906866">
      <w:bodyDiv w:val="1"/>
      <w:marLeft w:val="0"/>
      <w:marRight w:val="0"/>
      <w:marTop w:val="0"/>
      <w:marBottom w:val="0"/>
      <w:divBdr>
        <w:top w:val="none" w:sz="0" w:space="0" w:color="auto"/>
        <w:left w:val="none" w:sz="0" w:space="0" w:color="auto"/>
        <w:bottom w:val="none" w:sz="0" w:space="0" w:color="auto"/>
        <w:right w:val="none" w:sz="0" w:space="0" w:color="auto"/>
      </w:divBdr>
    </w:div>
    <w:div w:id="199048427">
      <w:bodyDiv w:val="1"/>
      <w:marLeft w:val="0"/>
      <w:marRight w:val="0"/>
      <w:marTop w:val="0"/>
      <w:marBottom w:val="0"/>
      <w:divBdr>
        <w:top w:val="none" w:sz="0" w:space="0" w:color="auto"/>
        <w:left w:val="none" w:sz="0" w:space="0" w:color="auto"/>
        <w:bottom w:val="none" w:sz="0" w:space="0" w:color="auto"/>
        <w:right w:val="none" w:sz="0" w:space="0" w:color="auto"/>
      </w:divBdr>
    </w:div>
    <w:div w:id="199100108">
      <w:bodyDiv w:val="1"/>
      <w:marLeft w:val="0"/>
      <w:marRight w:val="0"/>
      <w:marTop w:val="0"/>
      <w:marBottom w:val="0"/>
      <w:divBdr>
        <w:top w:val="none" w:sz="0" w:space="0" w:color="auto"/>
        <w:left w:val="none" w:sz="0" w:space="0" w:color="auto"/>
        <w:bottom w:val="none" w:sz="0" w:space="0" w:color="auto"/>
        <w:right w:val="none" w:sz="0" w:space="0" w:color="auto"/>
      </w:divBdr>
    </w:div>
    <w:div w:id="199174089">
      <w:bodyDiv w:val="1"/>
      <w:marLeft w:val="0"/>
      <w:marRight w:val="0"/>
      <w:marTop w:val="0"/>
      <w:marBottom w:val="0"/>
      <w:divBdr>
        <w:top w:val="none" w:sz="0" w:space="0" w:color="auto"/>
        <w:left w:val="none" w:sz="0" w:space="0" w:color="auto"/>
        <w:bottom w:val="none" w:sz="0" w:space="0" w:color="auto"/>
        <w:right w:val="none" w:sz="0" w:space="0" w:color="auto"/>
      </w:divBdr>
    </w:div>
    <w:div w:id="199513788">
      <w:bodyDiv w:val="1"/>
      <w:marLeft w:val="0"/>
      <w:marRight w:val="0"/>
      <w:marTop w:val="0"/>
      <w:marBottom w:val="0"/>
      <w:divBdr>
        <w:top w:val="none" w:sz="0" w:space="0" w:color="auto"/>
        <w:left w:val="none" w:sz="0" w:space="0" w:color="auto"/>
        <w:bottom w:val="none" w:sz="0" w:space="0" w:color="auto"/>
        <w:right w:val="none" w:sz="0" w:space="0" w:color="auto"/>
      </w:divBdr>
    </w:div>
    <w:div w:id="199704695">
      <w:bodyDiv w:val="1"/>
      <w:marLeft w:val="0"/>
      <w:marRight w:val="0"/>
      <w:marTop w:val="0"/>
      <w:marBottom w:val="0"/>
      <w:divBdr>
        <w:top w:val="none" w:sz="0" w:space="0" w:color="auto"/>
        <w:left w:val="none" w:sz="0" w:space="0" w:color="auto"/>
        <w:bottom w:val="none" w:sz="0" w:space="0" w:color="auto"/>
        <w:right w:val="none" w:sz="0" w:space="0" w:color="auto"/>
      </w:divBdr>
    </w:div>
    <w:div w:id="199780322">
      <w:bodyDiv w:val="1"/>
      <w:marLeft w:val="0"/>
      <w:marRight w:val="0"/>
      <w:marTop w:val="0"/>
      <w:marBottom w:val="0"/>
      <w:divBdr>
        <w:top w:val="none" w:sz="0" w:space="0" w:color="auto"/>
        <w:left w:val="none" w:sz="0" w:space="0" w:color="auto"/>
        <w:bottom w:val="none" w:sz="0" w:space="0" w:color="auto"/>
        <w:right w:val="none" w:sz="0" w:space="0" w:color="auto"/>
      </w:divBdr>
    </w:div>
    <w:div w:id="200677134">
      <w:bodyDiv w:val="1"/>
      <w:marLeft w:val="0"/>
      <w:marRight w:val="0"/>
      <w:marTop w:val="0"/>
      <w:marBottom w:val="0"/>
      <w:divBdr>
        <w:top w:val="none" w:sz="0" w:space="0" w:color="auto"/>
        <w:left w:val="none" w:sz="0" w:space="0" w:color="auto"/>
        <w:bottom w:val="none" w:sz="0" w:space="0" w:color="auto"/>
        <w:right w:val="none" w:sz="0" w:space="0" w:color="auto"/>
      </w:divBdr>
    </w:div>
    <w:div w:id="201333242">
      <w:bodyDiv w:val="1"/>
      <w:marLeft w:val="0"/>
      <w:marRight w:val="0"/>
      <w:marTop w:val="0"/>
      <w:marBottom w:val="0"/>
      <w:divBdr>
        <w:top w:val="none" w:sz="0" w:space="0" w:color="auto"/>
        <w:left w:val="none" w:sz="0" w:space="0" w:color="auto"/>
        <w:bottom w:val="none" w:sz="0" w:space="0" w:color="auto"/>
        <w:right w:val="none" w:sz="0" w:space="0" w:color="auto"/>
      </w:divBdr>
    </w:div>
    <w:div w:id="201402595">
      <w:bodyDiv w:val="1"/>
      <w:marLeft w:val="0"/>
      <w:marRight w:val="0"/>
      <w:marTop w:val="0"/>
      <w:marBottom w:val="0"/>
      <w:divBdr>
        <w:top w:val="none" w:sz="0" w:space="0" w:color="auto"/>
        <w:left w:val="none" w:sz="0" w:space="0" w:color="auto"/>
        <w:bottom w:val="none" w:sz="0" w:space="0" w:color="auto"/>
        <w:right w:val="none" w:sz="0" w:space="0" w:color="auto"/>
      </w:divBdr>
    </w:div>
    <w:div w:id="201485440">
      <w:bodyDiv w:val="1"/>
      <w:marLeft w:val="0"/>
      <w:marRight w:val="0"/>
      <w:marTop w:val="0"/>
      <w:marBottom w:val="0"/>
      <w:divBdr>
        <w:top w:val="none" w:sz="0" w:space="0" w:color="auto"/>
        <w:left w:val="none" w:sz="0" w:space="0" w:color="auto"/>
        <w:bottom w:val="none" w:sz="0" w:space="0" w:color="auto"/>
        <w:right w:val="none" w:sz="0" w:space="0" w:color="auto"/>
      </w:divBdr>
    </w:div>
    <w:div w:id="201669508">
      <w:bodyDiv w:val="1"/>
      <w:marLeft w:val="0"/>
      <w:marRight w:val="0"/>
      <w:marTop w:val="0"/>
      <w:marBottom w:val="0"/>
      <w:divBdr>
        <w:top w:val="none" w:sz="0" w:space="0" w:color="auto"/>
        <w:left w:val="none" w:sz="0" w:space="0" w:color="auto"/>
        <w:bottom w:val="none" w:sz="0" w:space="0" w:color="auto"/>
        <w:right w:val="none" w:sz="0" w:space="0" w:color="auto"/>
      </w:divBdr>
    </w:div>
    <w:div w:id="201945121">
      <w:bodyDiv w:val="1"/>
      <w:marLeft w:val="0"/>
      <w:marRight w:val="0"/>
      <w:marTop w:val="0"/>
      <w:marBottom w:val="0"/>
      <w:divBdr>
        <w:top w:val="none" w:sz="0" w:space="0" w:color="auto"/>
        <w:left w:val="none" w:sz="0" w:space="0" w:color="auto"/>
        <w:bottom w:val="none" w:sz="0" w:space="0" w:color="auto"/>
        <w:right w:val="none" w:sz="0" w:space="0" w:color="auto"/>
      </w:divBdr>
    </w:div>
    <w:div w:id="201984664">
      <w:bodyDiv w:val="1"/>
      <w:marLeft w:val="0"/>
      <w:marRight w:val="0"/>
      <w:marTop w:val="0"/>
      <w:marBottom w:val="0"/>
      <w:divBdr>
        <w:top w:val="none" w:sz="0" w:space="0" w:color="auto"/>
        <w:left w:val="none" w:sz="0" w:space="0" w:color="auto"/>
        <w:bottom w:val="none" w:sz="0" w:space="0" w:color="auto"/>
        <w:right w:val="none" w:sz="0" w:space="0" w:color="auto"/>
      </w:divBdr>
    </w:div>
    <w:div w:id="202595840">
      <w:bodyDiv w:val="1"/>
      <w:marLeft w:val="0"/>
      <w:marRight w:val="0"/>
      <w:marTop w:val="0"/>
      <w:marBottom w:val="0"/>
      <w:divBdr>
        <w:top w:val="none" w:sz="0" w:space="0" w:color="auto"/>
        <w:left w:val="none" w:sz="0" w:space="0" w:color="auto"/>
        <w:bottom w:val="none" w:sz="0" w:space="0" w:color="auto"/>
        <w:right w:val="none" w:sz="0" w:space="0" w:color="auto"/>
      </w:divBdr>
    </w:div>
    <w:div w:id="202714666">
      <w:bodyDiv w:val="1"/>
      <w:marLeft w:val="0"/>
      <w:marRight w:val="0"/>
      <w:marTop w:val="0"/>
      <w:marBottom w:val="0"/>
      <w:divBdr>
        <w:top w:val="none" w:sz="0" w:space="0" w:color="auto"/>
        <w:left w:val="none" w:sz="0" w:space="0" w:color="auto"/>
        <w:bottom w:val="none" w:sz="0" w:space="0" w:color="auto"/>
        <w:right w:val="none" w:sz="0" w:space="0" w:color="auto"/>
      </w:divBdr>
    </w:div>
    <w:div w:id="202714999">
      <w:bodyDiv w:val="1"/>
      <w:marLeft w:val="0"/>
      <w:marRight w:val="0"/>
      <w:marTop w:val="0"/>
      <w:marBottom w:val="0"/>
      <w:divBdr>
        <w:top w:val="none" w:sz="0" w:space="0" w:color="auto"/>
        <w:left w:val="none" w:sz="0" w:space="0" w:color="auto"/>
        <w:bottom w:val="none" w:sz="0" w:space="0" w:color="auto"/>
        <w:right w:val="none" w:sz="0" w:space="0" w:color="auto"/>
      </w:divBdr>
    </w:div>
    <w:div w:id="202985925">
      <w:bodyDiv w:val="1"/>
      <w:marLeft w:val="0"/>
      <w:marRight w:val="0"/>
      <w:marTop w:val="0"/>
      <w:marBottom w:val="0"/>
      <w:divBdr>
        <w:top w:val="none" w:sz="0" w:space="0" w:color="auto"/>
        <w:left w:val="none" w:sz="0" w:space="0" w:color="auto"/>
        <w:bottom w:val="none" w:sz="0" w:space="0" w:color="auto"/>
        <w:right w:val="none" w:sz="0" w:space="0" w:color="auto"/>
      </w:divBdr>
    </w:div>
    <w:div w:id="203105136">
      <w:bodyDiv w:val="1"/>
      <w:marLeft w:val="0"/>
      <w:marRight w:val="0"/>
      <w:marTop w:val="0"/>
      <w:marBottom w:val="0"/>
      <w:divBdr>
        <w:top w:val="none" w:sz="0" w:space="0" w:color="auto"/>
        <w:left w:val="none" w:sz="0" w:space="0" w:color="auto"/>
        <w:bottom w:val="none" w:sz="0" w:space="0" w:color="auto"/>
        <w:right w:val="none" w:sz="0" w:space="0" w:color="auto"/>
      </w:divBdr>
    </w:div>
    <w:div w:id="203635195">
      <w:bodyDiv w:val="1"/>
      <w:marLeft w:val="0"/>
      <w:marRight w:val="0"/>
      <w:marTop w:val="0"/>
      <w:marBottom w:val="0"/>
      <w:divBdr>
        <w:top w:val="none" w:sz="0" w:space="0" w:color="auto"/>
        <w:left w:val="none" w:sz="0" w:space="0" w:color="auto"/>
        <w:bottom w:val="none" w:sz="0" w:space="0" w:color="auto"/>
        <w:right w:val="none" w:sz="0" w:space="0" w:color="auto"/>
      </w:divBdr>
    </w:div>
    <w:div w:id="204223721">
      <w:bodyDiv w:val="1"/>
      <w:marLeft w:val="0"/>
      <w:marRight w:val="0"/>
      <w:marTop w:val="0"/>
      <w:marBottom w:val="0"/>
      <w:divBdr>
        <w:top w:val="none" w:sz="0" w:space="0" w:color="auto"/>
        <w:left w:val="none" w:sz="0" w:space="0" w:color="auto"/>
        <w:bottom w:val="none" w:sz="0" w:space="0" w:color="auto"/>
        <w:right w:val="none" w:sz="0" w:space="0" w:color="auto"/>
      </w:divBdr>
    </w:div>
    <w:div w:id="204290449">
      <w:bodyDiv w:val="1"/>
      <w:marLeft w:val="0"/>
      <w:marRight w:val="0"/>
      <w:marTop w:val="0"/>
      <w:marBottom w:val="0"/>
      <w:divBdr>
        <w:top w:val="none" w:sz="0" w:space="0" w:color="auto"/>
        <w:left w:val="none" w:sz="0" w:space="0" w:color="auto"/>
        <w:bottom w:val="none" w:sz="0" w:space="0" w:color="auto"/>
        <w:right w:val="none" w:sz="0" w:space="0" w:color="auto"/>
      </w:divBdr>
    </w:div>
    <w:div w:id="204757667">
      <w:bodyDiv w:val="1"/>
      <w:marLeft w:val="0"/>
      <w:marRight w:val="0"/>
      <w:marTop w:val="0"/>
      <w:marBottom w:val="0"/>
      <w:divBdr>
        <w:top w:val="none" w:sz="0" w:space="0" w:color="auto"/>
        <w:left w:val="none" w:sz="0" w:space="0" w:color="auto"/>
        <w:bottom w:val="none" w:sz="0" w:space="0" w:color="auto"/>
        <w:right w:val="none" w:sz="0" w:space="0" w:color="auto"/>
      </w:divBdr>
    </w:div>
    <w:div w:id="204759947">
      <w:bodyDiv w:val="1"/>
      <w:marLeft w:val="0"/>
      <w:marRight w:val="0"/>
      <w:marTop w:val="0"/>
      <w:marBottom w:val="0"/>
      <w:divBdr>
        <w:top w:val="none" w:sz="0" w:space="0" w:color="auto"/>
        <w:left w:val="none" w:sz="0" w:space="0" w:color="auto"/>
        <w:bottom w:val="none" w:sz="0" w:space="0" w:color="auto"/>
        <w:right w:val="none" w:sz="0" w:space="0" w:color="auto"/>
      </w:divBdr>
    </w:div>
    <w:div w:id="204951998">
      <w:bodyDiv w:val="1"/>
      <w:marLeft w:val="0"/>
      <w:marRight w:val="0"/>
      <w:marTop w:val="0"/>
      <w:marBottom w:val="0"/>
      <w:divBdr>
        <w:top w:val="none" w:sz="0" w:space="0" w:color="auto"/>
        <w:left w:val="none" w:sz="0" w:space="0" w:color="auto"/>
        <w:bottom w:val="none" w:sz="0" w:space="0" w:color="auto"/>
        <w:right w:val="none" w:sz="0" w:space="0" w:color="auto"/>
      </w:divBdr>
    </w:div>
    <w:div w:id="205221309">
      <w:bodyDiv w:val="1"/>
      <w:marLeft w:val="0"/>
      <w:marRight w:val="0"/>
      <w:marTop w:val="0"/>
      <w:marBottom w:val="0"/>
      <w:divBdr>
        <w:top w:val="none" w:sz="0" w:space="0" w:color="auto"/>
        <w:left w:val="none" w:sz="0" w:space="0" w:color="auto"/>
        <w:bottom w:val="none" w:sz="0" w:space="0" w:color="auto"/>
        <w:right w:val="none" w:sz="0" w:space="0" w:color="auto"/>
      </w:divBdr>
    </w:div>
    <w:div w:id="205336142">
      <w:bodyDiv w:val="1"/>
      <w:marLeft w:val="0"/>
      <w:marRight w:val="0"/>
      <w:marTop w:val="0"/>
      <w:marBottom w:val="0"/>
      <w:divBdr>
        <w:top w:val="none" w:sz="0" w:space="0" w:color="auto"/>
        <w:left w:val="none" w:sz="0" w:space="0" w:color="auto"/>
        <w:bottom w:val="none" w:sz="0" w:space="0" w:color="auto"/>
        <w:right w:val="none" w:sz="0" w:space="0" w:color="auto"/>
      </w:divBdr>
    </w:div>
    <w:div w:id="206114133">
      <w:bodyDiv w:val="1"/>
      <w:marLeft w:val="0"/>
      <w:marRight w:val="0"/>
      <w:marTop w:val="0"/>
      <w:marBottom w:val="0"/>
      <w:divBdr>
        <w:top w:val="none" w:sz="0" w:space="0" w:color="auto"/>
        <w:left w:val="none" w:sz="0" w:space="0" w:color="auto"/>
        <w:bottom w:val="none" w:sz="0" w:space="0" w:color="auto"/>
        <w:right w:val="none" w:sz="0" w:space="0" w:color="auto"/>
      </w:divBdr>
    </w:div>
    <w:div w:id="206375284">
      <w:bodyDiv w:val="1"/>
      <w:marLeft w:val="0"/>
      <w:marRight w:val="0"/>
      <w:marTop w:val="0"/>
      <w:marBottom w:val="0"/>
      <w:divBdr>
        <w:top w:val="none" w:sz="0" w:space="0" w:color="auto"/>
        <w:left w:val="none" w:sz="0" w:space="0" w:color="auto"/>
        <w:bottom w:val="none" w:sz="0" w:space="0" w:color="auto"/>
        <w:right w:val="none" w:sz="0" w:space="0" w:color="auto"/>
      </w:divBdr>
    </w:div>
    <w:div w:id="206767509">
      <w:bodyDiv w:val="1"/>
      <w:marLeft w:val="0"/>
      <w:marRight w:val="0"/>
      <w:marTop w:val="0"/>
      <w:marBottom w:val="0"/>
      <w:divBdr>
        <w:top w:val="none" w:sz="0" w:space="0" w:color="auto"/>
        <w:left w:val="none" w:sz="0" w:space="0" w:color="auto"/>
        <w:bottom w:val="none" w:sz="0" w:space="0" w:color="auto"/>
        <w:right w:val="none" w:sz="0" w:space="0" w:color="auto"/>
      </w:divBdr>
    </w:div>
    <w:div w:id="206796546">
      <w:bodyDiv w:val="1"/>
      <w:marLeft w:val="0"/>
      <w:marRight w:val="0"/>
      <w:marTop w:val="0"/>
      <w:marBottom w:val="0"/>
      <w:divBdr>
        <w:top w:val="none" w:sz="0" w:space="0" w:color="auto"/>
        <w:left w:val="none" w:sz="0" w:space="0" w:color="auto"/>
        <w:bottom w:val="none" w:sz="0" w:space="0" w:color="auto"/>
        <w:right w:val="none" w:sz="0" w:space="0" w:color="auto"/>
      </w:divBdr>
    </w:div>
    <w:div w:id="206845038">
      <w:bodyDiv w:val="1"/>
      <w:marLeft w:val="0"/>
      <w:marRight w:val="0"/>
      <w:marTop w:val="0"/>
      <w:marBottom w:val="0"/>
      <w:divBdr>
        <w:top w:val="none" w:sz="0" w:space="0" w:color="auto"/>
        <w:left w:val="none" w:sz="0" w:space="0" w:color="auto"/>
        <w:bottom w:val="none" w:sz="0" w:space="0" w:color="auto"/>
        <w:right w:val="none" w:sz="0" w:space="0" w:color="auto"/>
      </w:divBdr>
    </w:div>
    <w:div w:id="206916394">
      <w:bodyDiv w:val="1"/>
      <w:marLeft w:val="0"/>
      <w:marRight w:val="0"/>
      <w:marTop w:val="0"/>
      <w:marBottom w:val="0"/>
      <w:divBdr>
        <w:top w:val="none" w:sz="0" w:space="0" w:color="auto"/>
        <w:left w:val="none" w:sz="0" w:space="0" w:color="auto"/>
        <w:bottom w:val="none" w:sz="0" w:space="0" w:color="auto"/>
        <w:right w:val="none" w:sz="0" w:space="0" w:color="auto"/>
      </w:divBdr>
    </w:div>
    <w:div w:id="207104782">
      <w:bodyDiv w:val="1"/>
      <w:marLeft w:val="0"/>
      <w:marRight w:val="0"/>
      <w:marTop w:val="0"/>
      <w:marBottom w:val="0"/>
      <w:divBdr>
        <w:top w:val="none" w:sz="0" w:space="0" w:color="auto"/>
        <w:left w:val="none" w:sz="0" w:space="0" w:color="auto"/>
        <w:bottom w:val="none" w:sz="0" w:space="0" w:color="auto"/>
        <w:right w:val="none" w:sz="0" w:space="0" w:color="auto"/>
      </w:divBdr>
    </w:div>
    <w:div w:id="207566742">
      <w:bodyDiv w:val="1"/>
      <w:marLeft w:val="0"/>
      <w:marRight w:val="0"/>
      <w:marTop w:val="0"/>
      <w:marBottom w:val="0"/>
      <w:divBdr>
        <w:top w:val="none" w:sz="0" w:space="0" w:color="auto"/>
        <w:left w:val="none" w:sz="0" w:space="0" w:color="auto"/>
        <w:bottom w:val="none" w:sz="0" w:space="0" w:color="auto"/>
        <w:right w:val="none" w:sz="0" w:space="0" w:color="auto"/>
      </w:divBdr>
    </w:div>
    <w:div w:id="208032392">
      <w:bodyDiv w:val="1"/>
      <w:marLeft w:val="0"/>
      <w:marRight w:val="0"/>
      <w:marTop w:val="0"/>
      <w:marBottom w:val="0"/>
      <w:divBdr>
        <w:top w:val="none" w:sz="0" w:space="0" w:color="auto"/>
        <w:left w:val="none" w:sz="0" w:space="0" w:color="auto"/>
        <w:bottom w:val="none" w:sz="0" w:space="0" w:color="auto"/>
        <w:right w:val="none" w:sz="0" w:space="0" w:color="auto"/>
      </w:divBdr>
    </w:div>
    <w:div w:id="208879156">
      <w:bodyDiv w:val="1"/>
      <w:marLeft w:val="0"/>
      <w:marRight w:val="0"/>
      <w:marTop w:val="0"/>
      <w:marBottom w:val="0"/>
      <w:divBdr>
        <w:top w:val="none" w:sz="0" w:space="0" w:color="auto"/>
        <w:left w:val="none" w:sz="0" w:space="0" w:color="auto"/>
        <w:bottom w:val="none" w:sz="0" w:space="0" w:color="auto"/>
        <w:right w:val="none" w:sz="0" w:space="0" w:color="auto"/>
      </w:divBdr>
    </w:div>
    <w:div w:id="209652701">
      <w:bodyDiv w:val="1"/>
      <w:marLeft w:val="0"/>
      <w:marRight w:val="0"/>
      <w:marTop w:val="0"/>
      <w:marBottom w:val="0"/>
      <w:divBdr>
        <w:top w:val="none" w:sz="0" w:space="0" w:color="auto"/>
        <w:left w:val="none" w:sz="0" w:space="0" w:color="auto"/>
        <w:bottom w:val="none" w:sz="0" w:space="0" w:color="auto"/>
        <w:right w:val="none" w:sz="0" w:space="0" w:color="auto"/>
      </w:divBdr>
    </w:div>
    <w:div w:id="209919269">
      <w:bodyDiv w:val="1"/>
      <w:marLeft w:val="0"/>
      <w:marRight w:val="0"/>
      <w:marTop w:val="0"/>
      <w:marBottom w:val="0"/>
      <w:divBdr>
        <w:top w:val="none" w:sz="0" w:space="0" w:color="auto"/>
        <w:left w:val="none" w:sz="0" w:space="0" w:color="auto"/>
        <w:bottom w:val="none" w:sz="0" w:space="0" w:color="auto"/>
        <w:right w:val="none" w:sz="0" w:space="0" w:color="auto"/>
      </w:divBdr>
    </w:div>
    <w:div w:id="209921100">
      <w:bodyDiv w:val="1"/>
      <w:marLeft w:val="0"/>
      <w:marRight w:val="0"/>
      <w:marTop w:val="0"/>
      <w:marBottom w:val="0"/>
      <w:divBdr>
        <w:top w:val="none" w:sz="0" w:space="0" w:color="auto"/>
        <w:left w:val="none" w:sz="0" w:space="0" w:color="auto"/>
        <w:bottom w:val="none" w:sz="0" w:space="0" w:color="auto"/>
        <w:right w:val="none" w:sz="0" w:space="0" w:color="auto"/>
      </w:divBdr>
    </w:div>
    <w:div w:id="210461095">
      <w:bodyDiv w:val="1"/>
      <w:marLeft w:val="0"/>
      <w:marRight w:val="0"/>
      <w:marTop w:val="0"/>
      <w:marBottom w:val="0"/>
      <w:divBdr>
        <w:top w:val="none" w:sz="0" w:space="0" w:color="auto"/>
        <w:left w:val="none" w:sz="0" w:space="0" w:color="auto"/>
        <w:bottom w:val="none" w:sz="0" w:space="0" w:color="auto"/>
        <w:right w:val="none" w:sz="0" w:space="0" w:color="auto"/>
      </w:divBdr>
    </w:div>
    <w:div w:id="210730959">
      <w:bodyDiv w:val="1"/>
      <w:marLeft w:val="0"/>
      <w:marRight w:val="0"/>
      <w:marTop w:val="0"/>
      <w:marBottom w:val="0"/>
      <w:divBdr>
        <w:top w:val="none" w:sz="0" w:space="0" w:color="auto"/>
        <w:left w:val="none" w:sz="0" w:space="0" w:color="auto"/>
        <w:bottom w:val="none" w:sz="0" w:space="0" w:color="auto"/>
        <w:right w:val="none" w:sz="0" w:space="0" w:color="auto"/>
      </w:divBdr>
    </w:div>
    <w:div w:id="210772028">
      <w:bodyDiv w:val="1"/>
      <w:marLeft w:val="0"/>
      <w:marRight w:val="0"/>
      <w:marTop w:val="0"/>
      <w:marBottom w:val="0"/>
      <w:divBdr>
        <w:top w:val="none" w:sz="0" w:space="0" w:color="auto"/>
        <w:left w:val="none" w:sz="0" w:space="0" w:color="auto"/>
        <w:bottom w:val="none" w:sz="0" w:space="0" w:color="auto"/>
        <w:right w:val="none" w:sz="0" w:space="0" w:color="auto"/>
      </w:divBdr>
    </w:div>
    <w:div w:id="210845300">
      <w:bodyDiv w:val="1"/>
      <w:marLeft w:val="0"/>
      <w:marRight w:val="0"/>
      <w:marTop w:val="0"/>
      <w:marBottom w:val="0"/>
      <w:divBdr>
        <w:top w:val="none" w:sz="0" w:space="0" w:color="auto"/>
        <w:left w:val="none" w:sz="0" w:space="0" w:color="auto"/>
        <w:bottom w:val="none" w:sz="0" w:space="0" w:color="auto"/>
        <w:right w:val="none" w:sz="0" w:space="0" w:color="auto"/>
      </w:divBdr>
    </w:div>
    <w:div w:id="210895086">
      <w:bodyDiv w:val="1"/>
      <w:marLeft w:val="0"/>
      <w:marRight w:val="0"/>
      <w:marTop w:val="0"/>
      <w:marBottom w:val="0"/>
      <w:divBdr>
        <w:top w:val="none" w:sz="0" w:space="0" w:color="auto"/>
        <w:left w:val="none" w:sz="0" w:space="0" w:color="auto"/>
        <w:bottom w:val="none" w:sz="0" w:space="0" w:color="auto"/>
        <w:right w:val="none" w:sz="0" w:space="0" w:color="auto"/>
      </w:divBdr>
    </w:div>
    <w:div w:id="210967191">
      <w:bodyDiv w:val="1"/>
      <w:marLeft w:val="0"/>
      <w:marRight w:val="0"/>
      <w:marTop w:val="0"/>
      <w:marBottom w:val="0"/>
      <w:divBdr>
        <w:top w:val="none" w:sz="0" w:space="0" w:color="auto"/>
        <w:left w:val="none" w:sz="0" w:space="0" w:color="auto"/>
        <w:bottom w:val="none" w:sz="0" w:space="0" w:color="auto"/>
        <w:right w:val="none" w:sz="0" w:space="0" w:color="auto"/>
      </w:divBdr>
    </w:div>
    <w:div w:id="211163360">
      <w:bodyDiv w:val="1"/>
      <w:marLeft w:val="0"/>
      <w:marRight w:val="0"/>
      <w:marTop w:val="0"/>
      <w:marBottom w:val="0"/>
      <w:divBdr>
        <w:top w:val="none" w:sz="0" w:space="0" w:color="auto"/>
        <w:left w:val="none" w:sz="0" w:space="0" w:color="auto"/>
        <w:bottom w:val="none" w:sz="0" w:space="0" w:color="auto"/>
        <w:right w:val="none" w:sz="0" w:space="0" w:color="auto"/>
      </w:divBdr>
    </w:div>
    <w:div w:id="211580530">
      <w:bodyDiv w:val="1"/>
      <w:marLeft w:val="0"/>
      <w:marRight w:val="0"/>
      <w:marTop w:val="0"/>
      <w:marBottom w:val="0"/>
      <w:divBdr>
        <w:top w:val="none" w:sz="0" w:space="0" w:color="auto"/>
        <w:left w:val="none" w:sz="0" w:space="0" w:color="auto"/>
        <w:bottom w:val="none" w:sz="0" w:space="0" w:color="auto"/>
        <w:right w:val="none" w:sz="0" w:space="0" w:color="auto"/>
      </w:divBdr>
    </w:div>
    <w:div w:id="211694983">
      <w:bodyDiv w:val="1"/>
      <w:marLeft w:val="0"/>
      <w:marRight w:val="0"/>
      <w:marTop w:val="0"/>
      <w:marBottom w:val="0"/>
      <w:divBdr>
        <w:top w:val="none" w:sz="0" w:space="0" w:color="auto"/>
        <w:left w:val="none" w:sz="0" w:space="0" w:color="auto"/>
        <w:bottom w:val="none" w:sz="0" w:space="0" w:color="auto"/>
        <w:right w:val="none" w:sz="0" w:space="0" w:color="auto"/>
      </w:divBdr>
    </w:div>
    <w:div w:id="211817750">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11961831">
      <w:bodyDiv w:val="1"/>
      <w:marLeft w:val="0"/>
      <w:marRight w:val="0"/>
      <w:marTop w:val="0"/>
      <w:marBottom w:val="0"/>
      <w:divBdr>
        <w:top w:val="none" w:sz="0" w:space="0" w:color="auto"/>
        <w:left w:val="none" w:sz="0" w:space="0" w:color="auto"/>
        <w:bottom w:val="none" w:sz="0" w:space="0" w:color="auto"/>
        <w:right w:val="none" w:sz="0" w:space="0" w:color="auto"/>
      </w:divBdr>
    </w:div>
    <w:div w:id="212081217">
      <w:bodyDiv w:val="1"/>
      <w:marLeft w:val="0"/>
      <w:marRight w:val="0"/>
      <w:marTop w:val="0"/>
      <w:marBottom w:val="0"/>
      <w:divBdr>
        <w:top w:val="none" w:sz="0" w:space="0" w:color="auto"/>
        <w:left w:val="none" w:sz="0" w:space="0" w:color="auto"/>
        <w:bottom w:val="none" w:sz="0" w:space="0" w:color="auto"/>
        <w:right w:val="none" w:sz="0" w:space="0" w:color="auto"/>
      </w:divBdr>
    </w:div>
    <w:div w:id="212497761">
      <w:bodyDiv w:val="1"/>
      <w:marLeft w:val="0"/>
      <w:marRight w:val="0"/>
      <w:marTop w:val="0"/>
      <w:marBottom w:val="0"/>
      <w:divBdr>
        <w:top w:val="none" w:sz="0" w:space="0" w:color="auto"/>
        <w:left w:val="none" w:sz="0" w:space="0" w:color="auto"/>
        <w:bottom w:val="none" w:sz="0" w:space="0" w:color="auto"/>
        <w:right w:val="none" w:sz="0" w:space="0" w:color="auto"/>
      </w:divBdr>
    </w:div>
    <w:div w:id="212666812">
      <w:bodyDiv w:val="1"/>
      <w:marLeft w:val="0"/>
      <w:marRight w:val="0"/>
      <w:marTop w:val="0"/>
      <w:marBottom w:val="0"/>
      <w:divBdr>
        <w:top w:val="none" w:sz="0" w:space="0" w:color="auto"/>
        <w:left w:val="none" w:sz="0" w:space="0" w:color="auto"/>
        <w:bottom w:val="none" w:sz="0" w:space="0" w:color="auto"/>
        <w:right w:val="none" w:sz="0" w:space="0" w:color="auto"/>
      </w:divBdr>
    </w:div>
    <w:div w:id="213470224">
      <w:bodyDiv w:val="1"/>
      <w:marLeft w:val="0"/>
      <w:marRight w:val="0"/>
      <w:marTop w:val="0"/>
      <w:marBottom w:val="0"/>
      <w:divBdr>
        <w:top w:val="none" w:sz="0" w:space="0" w:color="auto"/>
        <w:left w:val="none" w:sz="0" w:space="0" w:color="auto"/>
        <w:bottom w:val="none" w:sz="0" w:space="0" w:color="auto"/>
        <w:right w:val="none" w:sz="0" w:space="0" w:color="auto"/>
      </w:divBdr>
    </w:div>
    <w:div w:id="213658190">
      <w:bodyDiv w:val="1"/>
      <w:marLeft w:val="0"/>
      <w:marRight w:val="0"/>
      <w:marTop w:val="0"/>
      <w:marBottom w:val="0"/>
      <w:divBdr>
        <w:top w:val="none" w:sz="0" w:space="0" w:color="auto"/>
        <w:left w:val="none" w:sz="0" w:space="0" w:color="auto"/>
        <w:bottom w:val="none" w:sz="0" w:space="0" w:color="auto"/>
        <w:right w:val="none" w:sz="0" w:space="0" w:color="auto"/>
      </w:divBdr>
    </w:div>
    <w:div w:id="213664091">
      <w:bodyDiv w:val="1"/>
      <w:marLeft w:val="0"/>
      <w:marRight w:val="0"/>
      <w:marTop w:val="0"/>
      <w:marBottom w:val="0"/>
      <w:divBdr>
        <w:top w:val="none" w:sz="0" w:space="0" w:color="auto"/>
        <w:left w:val="none" w:sz="0" w:space="0" w:color="auto"/>
        <w:bottom w:val="none" w:sz="0" w:space="0" w:color="auto"/>
        <w:right w:val="none" w:sz="0" w:space="0" w:color="auto"/>
      </w:divBdr>
    </w:div>
    <w:div w:id="213739954">
      <w:bodyDiv w:val="1"/>
      <w:marLeft w:val="0"/>
      <w:marRight w:val="0"/>
      <w:marTop w:val="0"/>
      <w:marBottom w:val="0"/>
      <w:divBdr>
        <w:top w:val="none" w:sz="0" w:space="0" w:color="auto"/>
        <w:left w:val="none" w:sz="0" w:space="0" w:color="auto"/>
        <w:bottom w:val="none" w:sz="0" w:space="0" w:color="auto"/>
        <w:right w:val="none" w:sz="0" w:space="0" w:color="auto"/>
      </w:divBdr>
    </w:div>
    <w:div w:id="214053257">
      <w:bodyDiv w:val="1"/>
      <w:marLeft w:val="0"/>
      <w:marRight w:val="0"/>
      <w:marTop w:val="0"/>
      <w:marBottom w:val="0"/>
      <w:divBdr>
        <w:top w:val="none" w:sz="0" w:space="0" w:color="auto"/>
        <w:left w:val="none" w:sz="0" w:space="0" w:color="auto"/>
        <w:bottom w:val="none" w:sz="0" w:space="0" w:color="auto"/>
        <w:right w:val="none" w:sz="0" w:space="0" w:color="auto"/>
      </w:divBdr>
    </w:div>
    <w:div w:id="214128408">
      <w:bodyDiv w:val="1"/>
      <w:marLeft w:val="0"/>
      <w:marRight w:val="0"/>
      <w:marTop w:val="0"/>
      <w:marBottom w:val="0"/>
      <w:divBdr>
        <w:top w:val="none" w:sz="0" w:space="0" w:color="auto"/>
        <w:left w:val="none" w:sz="0" w:space="0" w:color="auto"/>
        <w:bottom w:val="none" w:sz="0" w:space="0" w:color="auto"/>
        <w:right w:val="none" w:sz="0" w:space="0" w:color="auto"/>
      </w:divBdr>
    </w:div>
    <w:div w:id="214463903">
      <w:bodyDiv w:val="1"/>
      <w:marLeft w:val="0"/>
      <w:marRight w:val="0"/>
      <w:marTop w:val="0"/>
      <w:marBottom w:val="0"/>
      <w:divBdr>
        <w:top w:val="none" w:sz="0" w:space="0" w:color="auto"/>
        <w:left w:val="none" w:sz="0" w:space="0" w:color="auto"/>
        <w:bottom w:val="none" w:sz="0" w:space="0" w:color="auto"/>
        <w:right w:val="none" w:sz="0" w:space="0" w:color="auto"/>
      </w:divBdr>
    </w:div>
    <w:div w:id="214511886">
      <w:bodyDiv w:val="1"/>
      <w:marLeft w:val="0"/>
      <w:marRight w:val="0"/>
      <w:marTop w:val="0"/>
      <w:marBottom w:val="0"/>
      <w:divBdr>
        <w:top w:val="none" w:sz="0" w:space="0" w:color="auto"/>
        <w:left w:val="none" w:sz="0" w:space="0" w:color="auto"/>
        <w:bottom w:val="none" w:sz="0" w:space="0" w:color="auto"/>
        <w:right w:val="none" w:sz="0" w:space="0" w:color="auto"/>
      </w:divBdr>
    </w:div>
    <w:div w:id="214708506">
      <w:bodyDiv w:val="1"/>
      <w:marLeft w:val="0"/>
      <w:marRight w:val="0"/>
      <w:marTop w:val="0"/>
      <w:marBottom w:val="0"/>
      <w:divBdr>
        <w:top w:val="none" w:sz="0" w:space="0" w:color="auto"/>
        <w:left w:val="none" w:sz="0" w:space="0" w:color="auto"/>
        <w:bottom w:val="none" w:sz="0" w:space="0" w:color="auto"/>
        <w:right w:val="none" w:sz="0" w:space="0" w:color="auto"/>
      </w:divBdr>
    </w:div>
    <w:div w:id="215430022">
      <w:bodyDiv w:val="1"/>
      <w:marLeft w:val="0"/>
      <w:marRight w:val="0"/>
      <w:marTop w:val="0"/>
      <w:marBottom w:val="0"/>
      <w:divBdr>
        <w:top w:val="none" w:sz="0" w:space="0" w:color="auto"/>
        <w:left w:val="none" w:sz="0" w:space="0" w:color="auto"/>
        <w:bottom w:val="none" w:sz="0" w:space="0" w:color="auto"/>
        <w:right w:val="none" w:sz="0" w:space="0" w:color="auto"/>
      </w:divBdr>
    </w:div>
    <w:div w:id="215775735">
      <w:bodyDiv w:val="1"/>
      <w:marLeft w:val="0"/>
      <w:marRight w:val="0"/>
      <w:marTop w:val="0"/>
      <w:marBottom w:val="0"/>
      <w:divBdr>
        <w:top w:val="none" w:sz="0" w:space="0" w:color="auto"/>
        <w:left w:val="none" w:sz="0" w:space="0" w:color="auto"/>
        <w:bottom w:val="none" w:sz="0" w:space="0" w:color="auto"/>
        <w:right w:val="none" w:sz="0" w:space="0" w:color="auto"/>
      </w:divBdr>
    </w:div>
    <w:div w:id="215892136">
      <w:bodyDiv w:val="1"/>
      <w:marLeft w:val="0"/>
      <w:marRight w:val="0"/>
      <w:marTop w:val="0"/>
      <w:marBottom w:val="0"/>
      <w:divBdr>
        <w:top w:val="none" w:sz="0" w:space="0" w:color="auto"/>
        <w:left w:val="none" w:sz="0" w:space="0" w:color="auto"/>
        <w:bottom w:val="none" w:sz="0" w:space="0" w:color="auto"/>
        <w:right w:val="none" w:sz="0" w:space="0" w:color="auto"/>
      </w:divBdr>
    </w:div>
    <w:div w:id="216086374">
      <w:bodyDiv w:val="1"/>
      <w:marLeft w:val="0"/>
      <w:marRight w:val="0"/>
      <w:marTop w:val="0"/>
      <w:marBottom w:val="0"/>
      <w:divBdr>
        <w:top w:val="none" w:sz="0" w:space="0" w:color="auto"/>
        <w:left w:val="none" w:sz="0" w:space="0" w:color="auto"/>
        <w:bottom w:val="none" w:sz="0" w:space="0" w:color="auto"/>
        <w:right w:val="none" w:sz="0" w:space="0" w:color="auto"/>
      </w:divBdr>
    </w:div>
    <w:div w:id="216087254">
      <w:bodyDiv w:val="1"/>
      <w:marLeft w:val="0"/>
      <w:marRight w:val="0"/>
      <w:marTop w:val="0"/>
      <w:marBottom w:val="0"/>
      <w:divBdr>
        <w:top w:val="none" w:sz="0" w:space="0" w:color="auto"/>
        <w:left w:val="none" w:sz="0" w:space="0" w:color="auto"/>
        <w:bottom w:val="none" w:sz="0" w:space="0" w:color="auto"/>
        <w:right w:val="none" w:sz="0" w:space="0" w:color="auto"/>
      </w:divBdr>
    </w:div>
    <w:div w:id="216362470">
      <w:bodyDiv w:val="1"/>
      <w:marLeft w:val="0"/>
      <w:marRight w:val="0"/>
      <w:marTop w:val="0"/>
      <w:marBottom w:val="0"/>
      <w:divBdr>
        <w:top w:val="none" w:sz="0" w:space="0" w:color="auto"/>
        <w:left w:val="none" w:sz="0" w:space="0" w:color="auto"/>
        <w:bottom w:val="none" w:sz="0" w:space="0" w:color="auto"/>
        <w:right w:val="none" w:sz="0" w:space="0" w:color="auto"/>
      </w:divBdr>
    </w:div>
    <w:div w:id="216401330">
      <w:bodyDiv w:val="1"/>
      <w:marLeft w:val="0"/>
      <w:marRight w:val="0"/>
      <w:marTop w:val="0"/>
      <w:marBottom w:val="0"/>
      <w:divBdr>
        <w:top w:val="none" w:sz="0" w:space="0" w:color="auto"/>
        <w:left w:val="none" w:sz="0" w:space="0" w:color="auto"/>
        <w:bottom w:val="none" w:sz="0" w:space="0" w:color="auto"/>
        <w:right w:val="none" w:sz="0" w:space="0" w:color="auto"/>
      </w:divBdr>
    </w:div>
    <w:div w:id="216746090">
      <w:bodyDiv w:val="1"/>
      <w:marLeft w:val="0"/>
      <w:marRight w:val="0"/>
      <w:marTop w:val="0"/>
      <w:marBottom w:val="0"/>
      <w:divBdr>
        <w:top w:val="none" w:sz="0" w:space="0" w:color="auto"/>
        <w:left w:val="none" w:sz="0" w:space="0" w:color="auto"/>
        <w:bottom w:val="none" w:sz="0" w:space="0" w:color="auto"/>
        <w:right w:val="none" w:sz="0" w:space="0" w:color="auto"/>
      </w:divBdr>
    </w:div>
    <w:div w:id="217712657">
      <w:bodyDiv w:val="1"/>
      <w:marLeft w:val="0"/>
      <w:marRight w:val="0"/>
      <w:marTop w:val="0"/>
      <w:marBottom w:val="0"/>
      <w:divBdr>
        <w:top w:val="none" w:sz="0" w:space="0" w:color="auto"/>
        <w:left w:val="none" w:sz="0" w:space="0" w:color="auto"/>
        <w:bottom w:val="none" w:sz="0" w:space="0" w:color="auto"/>
        <w:right w:val="none" w:sz="0" w:space="0" w:color="auto"/>
      </w:divBdr>
    </w:div>
    <w:div w:id="218055953">
      <w:bodyDiv w:val="1"/>
      <w:marLeft w:val="0"/>
      <w:marRight w:val="0"/>
      <w:marTop w:val="0"/>
      <w:marBottom w:val="0"/>
      <w:divBdr>
        <w:top w:val="none" w:sz="0" w:space="0" w:color="auto"/>
        <w:left w:val="none" w:sz="0" w:space="0" w:color="auto"/>
        <w:bottom w:val="none" w:sz="0" w:space="0" w:color="auto"/>
        <w:right w:val="none" w:sz="0" w:space="0" w:color="auto"/>
      </w:divBdr>
    </w:div>
    <w:div w:id="218056983">
      <w:bodyDiv w:val="1"/>
      <w:marLeft w:val="0"/>
      <w:marRight w:val="0"/>
      <w:marTop w:val="0"/>
      <w:marBottom w:val="0"/>
      <w:divBdr>
        <w:top w:val="none" w:sz="0" w:space="0" w:color="auto"/>
        <w:left w:val="none" w:sz="0" w:space="0" w:color="auto"/>
        <w:bottom w:val="none" w:sz="0" w:space="0" w:color="auto"/>
        <w:right w:val="none" w:sz="0" w:space="0" w:color="auto"/>
      </w:divBdr>
    </w:div>
    <w:div w:id="218321617">
      <w:bodyDiv w:val="1"/>
      <w:marLeft w:val="0"/>
      <w:marRight w:val="0"/>
      <w:marTop w:val="0"/>
      <w:marBottom w:val="0"/>
      <w:divBdr>
        <w:top w:val="none" w:sz="0" w:space="0" w:color="auto"/>
        <w:left w:val="none" w:sz="0" w:space="0" w:color="auto"/>
        <w:bottom w:val="none" w:sz="0" w:space="0" w:color="auto"/>
        <w:right w:val="none" w:sz="0" w:space="0" w:color="auto"/>
      </w:divBdr>
    </w:div>
    <w:div w:id="219218302">
      <w:bodyDiv w:val="1"/>
      <w:marLeft w:val="0"/>
      <w:marRight w:val="0"/>
      <w:marTop w:val="0"/>
      <w:marBottom w:val="0"/>
      <w:divBdr>
        <w:top w:val="none" w:sz="0" w:space="0" w:color="auto"/>
        <w:left w:val="none" w:sz="0" w:space="0" w:color="auto"/>
        <w:bottom w:val="none" w:sz="0" w:space="0" w:color="auto"/>
        <w:right w:val="none" w:sz="0" w:space="0" w:color="auto"/>
      </w:divBdr>
    </w:div>
    <w:div w:id="219288621">
      <w:bodyDiv w:val="1"/>
      <w:marLeft w:val="0"/>
      <w:marRight w:val="0"/>
      <w:marTop w:val="0"/>
      <w:marBottom w:val="0"/>
      <w:divBdr>
        <w:top w:val="none" w:sz="0" w:space="0" w:color="auto"/>
        <w:left w:val="none" w:sz="0" w:space="0" w:color="auto"/>
        <w:bottom w:val="none" w:sz="0" w:space="0" w:color="auto"/>
        <w:right w:val="none" w:sz="0" w:space="0" w:color="auto"/>
      </w:divBdr>
    </w:div>
    <w:div w:id="219364730">
      <w:bodyDiv w:val="1"/>
      <w:marLeft w:val="0"/>
      <w:marRight w:val="0"/>
      <w:marTop w:val="0"/>
      <w:marBottom w:val="0"/>
      <w:divBdr>
        <w:top w:val="none" w:sz="0" w:space="0" w:color="auto"/>
        <w:left w:val="none" w:sz="0" w:space="0" w:color="auto"/>
        <w:bottom w:val="none" w:sz="0" w:space="0" w:color="auto"/>
        <w:right w:val="none" w:sz="0" w:space="0" w:color="auto"/>
      </w:divBdr>
    </w:div>
    <w:div w:id="219755610">
      <w:bodyDiv w:val="1"/>
      <w:marLeft w:val="0"/>
      <w:marRight w:val="0"/>
      <w:marTop w:val="0"/>
      <w:marBottom w:val="0"/>
      <w:divBdr>
        <w:top w:val="none" w:sz="0" w:space="0" w:color="auto"/>
        <w:left w:val="none" w:sz="0" w:space="0" w:color="auto"/>
        <w:bottom w:val="none" w:sz="0" w:space="0" w:color="auto"/>
        <w:right w:val="none" w:sz="0" w:space="0" w:color="auto"/>
      </w:divBdr>
    </w:div>
    <w:div w:id="220361789">
      <w:bodyDiv w:val="1"/>
      <w:marLeft w:val="0"/>
      <w:marRight w:val="0"/>
      <w:marTop w:val="0"/>
      <w:marBottom w:val="0"/>
      <w:divBdr>
        <w:top w:val="none" w:sz="0" w:space="0" w:color="auto"/>
        <w:left w:val="none" w:sz="0" w:space="0" w:color="auto"/>
        <w:bottom w:val="none" w:sz="0" w:space="0" w:color="auto"/>
        <w:right w:val="none" w:sz="0" w:space="0" w:color="auto"/>
      </w:divBdr>
    </w:div>
    <w:div w:id="220599234">
      <w:bodyDiv w:val="1"/>
      <w:marLeft w:val="0"/>
      <w:marRight w:val="0"/>
      <w:marTop w:val="0"/>
      <w:marBottom w:val="0"/>
      <w:divBdr>
        <w:top w:val="none" w:sz="0" w:space="0" w:color="auto"/>
        <w:left w:val="none" w:sz="0" w:space="0" w:color="auto"/>
        <w:bottom w:val="none" w:sz="0" w:space="0" w:color="auto"/>
        <w:right w:val="none" w:sz="0" w:space="0" w:color="auto"/>
      </w:divBdr>
    </w:div>
    <w:div w:id="220795442">
      <w:bodyDiv w:val="1"/>
      <w:marLeft w:val="0"/>
      <w:marRight w:val="0"/>
      <w:marTop w:val="0"/>
      <w:marBottom w:val="0"/>
      <w:divBdr>
        <w:top w:val="none" w:sz="0" w:space="0" w:color="auto"/>
        <w:left w:val="none" w:sz="0" w:space="0" w:color="auto"/>
        <w:bottom w:val="none" w:sz="0" w:space="0" w:color="auto"/>
        <w:right w:val="none" w:sz="0" w:space="0" w:color="auto"/>
      </w:divBdr>
    </w:div>
    <w:div w:id="221209803">
      <w:bodyDiv w:val="1"/>
      <w:marLeft w:val="0"/>
      <w:marRight w:val="0"/>
      <w:marTop w:val="0"/>
      <w:marBottom w:val="0"/>
      <w:divBdr>
        <w:top w:val="none" w:sz="0" w:space="0" w:color="auto"/>
        <w:left w:val="none" w:sz="0" w:space="0" w:color="auto"/>
        <w:bottom w:val="none" w:sz="0" w:space="0" w:color="auto"/>
        <w:right w:val="none" w:sz="0" w:space="0" w:color="auto"/>
      </w:divBdr>
    </w:div>
    <w:div w:id="221328885">
      <w:bodyDiv w:val="1"/>
      <w:marLeft w:val="0"/>
      <w:marRight w:val="0"/>
      <w:marTop w:val="0"/>
      <w:marBottom w:val="0"/>
      <w:divBdr>
        <w:top w:val="none" w:sz="0" w:space="0" w:color="auto"/>
        <w:left w:val="none" w:sz="0" w:space="0" w:color="auto"/>
        <w:bottom w:val="none" w:sz="0" w:space="0" w:color="auto"/>
        <w:right w:val="none" w:sz="0" w:space="0" w:color="auto"/>
      </w:divBdr>
    </w:div>
    <w:div w:id="222568806">
      <w:bodyDiv w:val="1"/>
      <w:marLeft w:val="0"/>
      <w:marRight w:val="0"/>
      <w:marTop w:val="0"/>
      <w:marBottom w:val="0"/>
      <w:divBdr>
        <w:top w:val="none" w:sz="0" w:space="0" w:color="auto"/>
        <w:left w:val="none" w:sz="0" w:space="0" w:color="auto"/>
        <w:bottom w:val="none" w:sz="0" w:space="0" w:color="auto"/>
        <w:right w:val="none" w:sz="0" w:space="0" w:color="auto"/>
      </w:divBdr>
    </w:div>
    <w:div w:id="222715187">
      <w:bodyDiv w:val="1"/>
      <w:marLeft w:val="0"/>
      <w:marRight w:val="0"/>
      <w:marTop w:val="0"/>
      <w:marBottom w:val="0"/>
      <w:divBdr>
        <w:top w:val="none" w:sz="0" w:space="0" w:color="auto"/>
        <w:left w:val="none" w:sz="0" w:space="0" w:color="auto"/>
        <w:bottom w:val="none" w:sz="0" w:space="0" w:color="auto"/>
        <w:right w:val="none" w:sz="0" w:space="0" w:color="auto"/>
      </w:divBdr>
    </w:div>
    <w:div w:id="223102125">
      <w:bodyDiv w:val="1"/>
      <w:marLeft w:val="0"/>
      <w:marRight w:val="0"/>
      <w:marTop w:val="0"/>
      <w:marBottom w:val="0"/>
      <w:divBdr>
        <w:top w:val="none" w:sz="0" w:space="0" w:color="auto"/>
        <w:left w:val="none" w:sz="0" w:space="0" w:color="auto"/>
        <w:bottom w:val="none" w:sz="0" w:space="0" w:color="auto"/>
        <w:right w:val="none" w:sz="0" w:space="0" w:color="auto"/>
      </w:divBdr>
    </w:div>
    <w:div w:id="223107273">
      <w:bodyDiv w:val="1"/>
      <w:marLeft w:val="0"/>
      <w:marRight w:val="0"/>
      <w:marTop w:val="0"/>
      <w:marBottom w:val="0"/>
      <w:divBdr>
        <w:top w:val="none" w:sz="0" w:space="0" w:color="auto"/>
        <w:left w:val="none" w:sz="0" w:space="0" w:color="auto"/>
        <w:bottom w:val="none" w:sz="0" w:space="0" w:color="auto"/>
        <w:right w:val="none" w:sz="0" w:space="0" w:color="auto"/>
      </w:divBdr>
    </w:div>
    <w:div w:id="223223813">
      <w:bodyDiv w:val="1"/>
      <w:marLeft w:val="0"/>
      <w:marRight w:val="0"/>
      <w:marTop w:val="0"/>
      <w:marBottom w:val="0"/>
      <w:divBdr>
        <w:top w:val="none" w:sz="0" w:space="0" w:color="auto"/>
        <w:left w:val="none" w:sz="0" w:space="0" w:color="auto"/>
        <w:bottom w:val="none" w:sz="0" w:space="0" w:color="auto"/>
        <w:right w:val="none" w:sz="0" w:space="0" w:color="auto"/>
      </w:divBdr>
    </w:div>
    <w:div w:id="223294862">
      <w:bodyDiv w:val="1"/>
      <w:marLeft w:val="0"/>
      <w:marRight w:val="0"/>
      <w:marTop w:val="0"/>
      <w:marBottom w:val="0"/>
      <w:divBdr>
        <w:top w:val="none" w:sz="0" w:space="0" w:color="auto"/>
        <w:left w:val="none" w:sz="0" w:space="0" w:color="auto"/>
        <w:bottom w:val="none" w:sz="0" w:space="0" w:color="auto"/>
        <w:right w:val="none" w:sz="0" w:space="0" w:color="auto"/>
      </w:divBdr>
    </w:div>
    <w:div w:id="223299225">
      <w:bodyDiv w:val="1"/>
      <w:marLeft w:val="0"/>
      <w:marRight w:val="0"/>
      <w:marTop w:val="0"/>
      <w:marBottom w:val="0"/>
      <w:divBdr>
        <w:top w:val="none" w:sz="0" w:space="0" w:color="auto"/>
        <w:left w:val="none" w:sz="0" w:space="0" w:color="auto"/>
        <w:bottom w:val="none" w:sz="0" w:space="0" w:color="auto"/>
        <w:right w:val="none" w:sz="0" w:space="0" w:color="auto"/>
      </w:divBdr>
    </w:div>
    <w:div w:id="223493810">
      <w:bodyDiv w:val="1"/>
      <w:marLeft w:val="0"/>
      <w:marRight w:val="0"/>
      <w:marTop w:val="0"/>
      <w:marBottom w:val="0"/>
      <w:divBdr>
        <w:top w:val="none" w:sz="0" w:space="0" w:color="auto"/>
        <w:left w:val="none" w:sz="0" w:space="0" w:color="auto"/>
        <w:bottom w:val="none" w:sz="0" w:space="0" w:color="auto"/>
        <w:right w:val="none" w:sz="0" w:space="0" w:color="auto"/>
      </w:divBdr>
    </w:div>
    <w:div w:id="223682487">
      <w:bodyDiv w:val="1"/>
      <w:marLeft w:val="0"/>
      <w:marRight w:val="0"/>
      <w:marTop w:val="0"/>
      <w:marBottom w:val="0"/>
      <w:divBdr>
        <w:top w:val="none" w:sz="0" w:space="0" w:color="auto"/>
        <w:left w:val="none" w:sz="0" w:space="0" w:color="auto"/>
        <w:bottom w:val="none" w:sz="0" w:space="0" w:color="auto"/>
        <w:right w:val="none" w:sz="0" w:space="0" w:color="auto"/>
      </w:divBdr>
    </w:div>
    <w:div w:id="223877529">
      <w:bodyDiv w:val="1"/>
      <w:marLeft w:val="0"/>
      <w:marRight w:val="0"/>
      <w:marTop w:val="0"/>
      <w:marBottom w:val="0"/>
      <w:divBdr>
        <w:top w:val="none" w:sz="0" w:space="0" w:color="auto"/>
        <w:left w:val="none" w:sz="0" w:space="0" w:color="auto"/>
        <w:bottom w:val="none" w:sz="0" w:space="0" w:color="auto"/>
        <w:right w:val="none" w:sz="0" w:space="0" w:color="auto"/>
      </w:divBdr>
    </w:div>
    <w:div w:id="223957035">
      <w:bodyDiv w:val="1"/>
      <w:marLeft w:val="0"/>
      <w:marRight w:val="0"/>
      <w:marTop w:val="0"/>
      <w:marBottom w:val="0"/>
      <w:divBdr>
        <w:top w:val="none" w:sz="0" w:space="0" w:color="auto"/>
        <w:left w:val="none" w:sz="0" w:space="0" w:color="auto"/>
        <w:bottom w:val="none" w:sz="0" w:space="0" w:color="auto"/>
        <w:right w:val="none" w:sz="0" w:space="0" w:color="auto"/>
      </w:divBdr>
    </w:div>
    <w:div w:id="224072987">
      <w:bodyDiv w:val="1"/>
      <w:marLeft w:val="0"/>
      <w:marRight w:val="0"/>
      <w:marTop w:val="0"/>
      <w:marBottom w:val="0"/>
      <w:divBdr>
        <w:top w:val="none" w:sz="0" w:space="0" w:color="auto"/>
        <w:left w:val="none" w:sz="0" w:space="0" w:color="auto"/>
        <w:bottom w:val="none" w:sz="0" w:space="0" w:color="auto"/>
        <w:right w:val="none" w:sz="0" w:space="0" w:color="auto"/>
      </w:divBdr>
    </w:div>
    <w:div w:id="224419694">
      <w:bodyDiv w:val="1"/>
      <w:marLeft w:val="0"/>
      <w:marRight w:val="0"/>
      <w:marTop w:val="0"/>
      <w:marBottom w:val="0"/>
      <w:divBdr>
        <w:top w:val="none" w:sz="0" w:space="0" w:color="auto"/>
        <w:left w:val="none" w:sz="0" w:space="0" w:color="auto"/>
        <w:bottom w:val="none" w:sz="0" w:space="0" w:color="auto"/>
        <w:right w:val="none" w:sz="0" w:space="0" w:color="auto"/>
      </w:divBdr>
    </w:div>
    <w:div w:id="224686486">
      <w:bodyDiv w:val="1"/>
      <w:marLeft w:val="0"/>
      <w:marRight w:val="0"/>
      <w:marTop w:val="0"/>
      <w:marBottom w:val="0"/>
      <w:divBdr>
        <w:top w:val="none" w:sz="0" w:space="0" w:color="auto"/>
        <w:left w:val="none" w:sz="0" w:space="0" w:color="auto"/>
        <w:bottom w:val="none" w:sz="0" w:space="0" w:color="auto"/>
        <w:right w:val="none" w:sz="0" w:space="0" w:color="auto"/>
      </w:divBdr>
    </w:div>
    <w:div w:id="225342115">
      <w:bodyDiv w:val="1"/>
      <w:marLeft w:val="0"/>
      <w:marRight w:val="0"/>
      <w:marTop w:val="0"/>
      <w:marBottom w:val="0"/>
      <w:divBdr>
        <w:top w:val="none" w:sz="0" w:space="0" w:color="auto"/>
        <w:left w:val="none" w:sz="0" w:space="0" w:color="auto"/>
        <w:bottom w:val="none" w:sz="0" w:space="0" w:color="auto"/>
        <w:right w:val="none" w:sz="0" w:space="0" w:color="auto"/>
      </w:divBdr>
    </w:div>
    <w:div w:id="225454431">
      <w:bodyDiv w:val="1"/>
      <w:marLeft w:val="0"/>
      <w:marRight w:val="0"/>
      <w:marTop w:val="0"/>
      <w:marBottom w:val="0"/>
      <w:divBdr>
        <w:top w:val="none" w:sz="0" w:space="0" w:color="auto"/>
        <w:left w:val="none" w:sz="0" w:space="0" w:color="auto"/>
        <w:bottom w:val="none" w:sz="0" w:space="0" w:color="auto"/>
        <w:right w:val="none" w:sz="0" w:space="0" w:color="auto"/>
      </w:divBdr>
    </w:div>
    <w:div w:id="225531885">
      <w:bodyDiv w:val="1"/>
      <w:marLeft w:val="0"/>
      <w:marRight w:val="0"/>
      <w:marTop w:val="0"/>
      <w:marBottom w:val="0"/>
      <w:divBdr>
        <w:top w:val="none" w:sz="0" w:space="0" w:color="auto"/>
        <w:left w:val="none" w:sz="0" w:space="0" w:color="auto"/>
        <w:bottom w:val="none" w:sz="0" w:space="0" w:color="auto"/>
        <w:right w:val="none" w:sz="0" w:space="0" w:color="auto"/>
      </w:divBdr>
    </w:div>
    <w:div w:id="225994948">
      <w:bodyDiv w:val="1"/>
      <w:marLeft w:val="0"/>
      <w:marRight w:val="0"/>
      <w:marTop w:val="0"/>
      <w:marBottom w:val="0"/>
      <w:divBdr>
        <w:top w:val="none" w:sz="0" w:space="0" w:color="auto"/>
        <w:left w:val="none" w:sz="0" w:space="0" w:color="auto"/>
        <w:bottom w:val="none" w:sz="0" w:space="0" w:color="auto"/>
        <w:right w:val="none" w:sz="0" w:space="0" w:color="auto"/>
      </w:divBdr>
    </w:div>
    <w:div w:id="226914529">
      <w:bodyDiv w:val="1"/>
      <w:marLeft w:val="0"/>
      <w:marRight w:val="0"/>
      <w:marTop w:val="0"/>
      <w:marBottom w:val="0"/>
      <w:divBdr>
        <w:top w:val="none" w:sz="0" w:space="0" w:color="auto"/>
        <w:left w:val="none" w:sz="0" w:space="0" w:color="auto"/>
        <w:bottom w:val="none" w:sz="0" w:space="0" w:color="auto"/>
        <w:right w:val="none" w:sz="0" w:space="0" w:color="auto"/>
      </w:divBdr>
    </w:div>
    <w:div w:id="226915588">
      <w:bodyDiv w:val="1"/>
      <w:marLeft w:val="0"/>
      <w:marRight w:val="0"/>
      <w:marTop w:val="0"/>
      <w:marBottom w:val="0"/>
      <w:divBdr>
        <w:top w:val="none" w:sz="0" w:space="0" w:color="auto"/>
        <w:left w:val="none" w:sz="0" w:space="0" w:color="auto"/>
        <w:bottom w:val="none" w:sz="0" w:space="0" w:color="auto"/>
        <w:right w:val="none" w:sz="0" w:space="0" w:color="auto"/>
      </w:divBdr>
    </w:div>
    <w:div w:id="227113098">
      <w:bodyDiv w:val="1"/>
      <w:marLeft w:val="0"/>
      <w:marRight w:val="0"/>
      <w:marTop w:val="0"/>
      <w:marBottom w:val="0"/>
      <w:divBdr>
        <w:top w:val="none" w:sz="0" w:space="0" w:color="auto"/>
        <w:left w:val="none" w:sz="0" w:space="0" w:color="auto"/>
        <w:bottom w:val="none" w:sz="0" w:space="0" w:color="auto"/>
        <w:right w:val="none" w:sz="0" w:space="0" w:color="auto"/>
      </w:divBdr>
    </w:div>
    <w:div w:id="227228333">
      <w:bodyDiv w:val="1"/>
      <w:marLeft w:val="0"/>
      <w:marRight w:val="0"/>
      <w:marTop w:val="0"/>
      <w:marBottom w:val="0"/>
      <w:divBdr>
        <w:top w:val="none" w:sz="0" w:space="0" w:color="auto"/>
        <w:left w:val="none" w:sz="0" w:space="0" w:color="auto"/>
        <w:bottom w:val="none" w:sz="0" w:space="0" w:color="auto"/>
        <w:right w:val="none" w:sz="0" w:space="0" w:color="auto"/>
      </w:divBdr>
    </w:div>
    <w:div w:id="227501580">
      <w:bodyDiv w:val="1"/>
      <w:marLeft w:val="0"/>
      <w:marRight w:val="0"/>
      <w:marTop w:val="0"/>
      <w:marBottom w:val="0"/>
      <w:divBdr>
        <w:top w:val="none" w:sz="0" w:space="0" w:color="auto"/>
        <w:left w:val="none" w:sz="0" w:space="0" w:color="auto"/>
        <w:bottom w:val="none" w:sz="0" w:space="0" w:color="auto"/>
        <w:right w:val="none" w:sz="0" w:space="0" w:color="auto"/>
      </w:divBdr>
    </w:div>
    <w:div w:id="227695089">
      <w:bodyDiv w:val="1"/>
      <w:marLeft w:val="0"/>
      <w:marRight w:val="0"/>
      <w:marTop w:val="0"/>
      <w:marBottom w:val="0"/>
      <w:divBdr>
        <w:top w:val="none" w:sz="0" w:space="0" w:color="auto"/>
        <w:left w:val="none" w:sz="0" w:space="0" w:color="auto"/>
        <w:bottom w:val="none" w:sz="0" w:space="0" w:color="auto"/>
        <w:right w:val="none" w:sz="0" w:space="0" w:color="auto"/>
      </w:divBdr>
    </w:div>
    <w:div w:id="227767558">
      <w:bodyDiv w:val="1"/>
      <w:marLeft w:val="0"/>
      <w:marRight w:val="0"/>
      <w:marTop w:val="0"/>
      <w:marBottom w:val="0"/>
      <w:divBdr>
        <w:top w:val="none" w:sz="0" w:space="0" w:color="auto"/>
        <w:left w:val="none" w:sz="0" w:space="0" w:color="auto"/>
        <w:bottom w:val="none" w:sz="0" w:space="0" w:color="auto"/>
        <w:right w:val="none" w:sz="0" w:space="0" w:color="auto"/>
      </w:divBdr>
    </w:div>
    <w:div w:id="227880938">
      <w:bodyDiv w:val="1"/>
      <w:marLeft w:val="0"/>
      <w:marRight w:val="0"/>
      <w:marTop w:val="0"/>
      <w:marBottom w:val="0"/>
      <w:divBdr>
        <w:top w:val="none" w:sz="0" w:space="0" w:color="auto"/>
        <w:left w:val="none" w:sz="0" w:space="0" w:color="auto"/>
        <w:bottom w:val="none" w:sz="0" w:space="0" w:color="auto"/>
        <w:right w:val="none" w:sz="0" w:space="0" w:color="auto"/>
      </w:divBdr>
    </w:div>
    <w:div w:id="228735593">
      <w:bodyDiv w:val="1"/>
      <w:marLeft w:val="0"/>
      <w:marRight w:val="0"/>
      <w:marTop w:val="0"/>
      <w:marBottom w:val="0"/>
      <w:divBdr>
        <w:top w:val="none" w:sz="0" w:space="0" w:color="auto"/>
        <w:left w:val="none" w:sz="0" w:space="0" w:color="auto"/>
        <w:bottom w:val="none" w:sz="0" w:space="0" w:color="auto"/>
        <w:right w:val="none" w:sz="0" w:space="0" w:color="auto"/>
      </w:divBdr>
    </w:div>
    <w:div w:id="228804228">
      <w:bodyDiv w:val="1"/>
      <w:marLeft w:val="0"/>
      <w:marRight w:val="0"/>
      <w:marTop w:val="0"/>
      <w:marBottom w:val="0"/>
      <w:divBdr>
        <w:top w:val="none" w:sz="0" w:space="0" w:color="auto"/>
        <w:left w:val="none" w:sz="0" w:space="0" w:color="auto"/>
        <w:bottom w:val="none" w:sz="0" w:space="0" w:color="auto"/>
        <w:right w:val="none" w:sz="0" w:space="0" w:color="auto"/>
      </w:divBdr>
    </w:div>
    <w:div w:id="228924504">
      <w:bodyDiv w:val="1"/>
      <w:marLeft w:val="0"/>
      <w:marRight w:val="0"/>
      <w:marTop w:val="0"/>
      <w:marBottom w:val="0"/>
      <w:divBdr>
        <w:top w:val="none" w:sz="0" w:space="0" w:color="auto"/>
        <w:left w:val="none" w:sz="0" w:space="0" w:color="auto"/>
        <w:bottom w:val="none" w:sz="0" w:space="0" w:color="auto"/>
        <w:right w:val="none" w:sz="0" w:space="0" w:color="auto"/>
      </w:divBdr>
    </w:div>
    <w:div w:id="229196249">
      <w:bodyDiv w:val="1"/>
      <w:marLeft w:val="0"/>
      <w:marRight w:val="0"/>
      <w:marTop w:val="0"/>
      <w:marBottom w:val="0"/>
      <w:divBdr>
        <w:top w:val="none" w:sz="0" w:space="0" w:color="auto"/>
        <w:left w:val="none" w:sz="0" w:space="0" w:color="auto"/>
        <w:bottom w:val="none" w:sz="0" w:space="0" w:color="auto"/>
        <w:right w:val="none" w:sz="0" w:space="0" w:color="auto"/>
      </w:divBdr>
    </w:div>
    <w:div w:id="229199929">
      <w:bodyDiv w:val="1"/>
      <w:marLeft w:val="0"/>
      <w:marRight w:val="0"/>
      <w:marTop w:val="0"/>
      <w:marBottom w:val="0"/>
      <w:divBdr>
        <w:top w:val="none" w:sz="0" w:space="0" w:color="auto"/>
        <w:left w:val="none" w:sz="0" w:space="0" w:color="auto"/>
        <w:bottom w:val="none" w:sz="0" w:space="0" w:color="auto"/>
        <w:right w:val="none" w:sz="0" w:space="0" w:color="auto"/>
      </w:divBdr>
    </w:div>
    <w:div w:id="229507128">
      <w:bodyDiv w:val="1"/>
      <w:marLeft w:val="0"/>
      <w:marRight w:val="0"/>
      <w:marTop w:val="0"/>
      <w:marBottom w:val="0"/>
      <w:divBdr>
        <w:top w:val="none" w:sz="0" w:space="0" w:color="auto"/>
        <w:left w:val="none" w:sz="0" w:space="0" w:color="auto"/>
        <w:bottom w:val="none" w:sz="0" w:space="0" w:color="auto"/>
        <w:right w:val="none" w:sz="0" w:space="0" w:color="auto"/>
      </w:divBdr>
    </w:div>
    <w:div w:id="229580779">
      <w:bodyDiv w:val="1"/>
      <w:marLeft w:val="0"/>
      <w:marRight w:val="0"/>
      <w:marTop w:val="0"/>
      <w:marBottom w:val="0"/>
      <w:divBdr>
        <w:top w:val="none" w:sz="0" w:space="0" w:color="auto"/>
        <w:left w:val="none" w:sz="0" w:space="0" w:color="auto"/>
        <w:bottom w:val="none" w:sz="0" w:space="0" w:color="auto"/>
        <w:right w:val="none" w:sz="0" w:space="0" w:color="auto"/>
      </w:divBdr>
    </w:div>
    <w:div w:id="229662275">
      <w:bodyDiv w:val="1"/>
      <w:marLeft w:val="0"/>
      <w:marRight w:val="0"/>
      <w:marTop w:val="0"/>
      <w:marBottom w:val="0"/>
      <w:divBdr>
        <w:top w:val="none" w:sz="0" w:space="0" w:color="auto"/>
        <w:left w:val="none" w:sz="0" w:space="0" w:color="auto"/>
        <w:bottom w:val="none" w:sz="0" w:space="0" w:color="auto"/>
        <w:right w:val="none" w:sz="0" w:space="0" w:color="auto"/>
      </w:divBdr>
    </w:div>
    <w:div w:id="230040196">
      <w:bodyDiv w:val="1"/>
      <w:marLeft w:val="0"/>
      <w:marRight w:val="0"/>
      <w:marTop w:val="0"/>
      <w:marBottom w:val="0"/>
      <w:divBdr>
        <w:top w:val="none" w:sz="0" w:space="0" w:color="auto"/>
        <w:left w:val="none" w:sz="0" w:space="0" w:color="auto"/>
        <w:bottom w:val="none" w:sz="0" w:space="0" w:color="auto"/>
        <w:right w:val="none" w:sz="0" w:space="0" w:color="auto"/>
      </w:divBdr>
    </w:div>
    <w:div w:id="230387284">
      <w:bodyDiv w:val="1"/>
      <w:marLeft w:val="0"/>
      <w:marRight w:val="0"/>
      <w:marTop w:val="0"/>
      <w:marBottom w:val="0"/>
      <w:divBdr>
        <w:top w:val="none" w:sz="0" w:space="0" w:color="auto"/>
        <w:left w:val="none" w:sz="0" w:space="0" w:color="auto"/>
        <w:bottom w:val="none" w:sz="0" w:space="0" w:color="auto"/>
        <w:right w:val="none" w:sz="0" w:space="0" w:color="auto"/>
      </w:divBdr>
    </w:div>
    <w:div w:id="230820271">
      <w:bodyDiv w:val="1"/>
      <w:marLeft w:val="0"/>
      <w:marRight w:val="0"/>
      <w:marTop w:val="0"/>
      <w:marBottom w:val="0"/>
      <w:divBdr>
        <w:top w:val="none" w:sz="0" w:space="0" w:color="auto"/>
        <w:left w:val="none" w:sz="0" w:space="0" w:color="auto"/>
        <w:bottom w:val="none" w:sz="0" w:space="0" w:color="auto"/>
        <w:right w:val="none" w:sz="0" w:space="0" w:color="auto"/>
      </w:divBdr>
    </w:div>
    <w:div w:id="231039166">
      <w:bodyDiv w:val="1"/>
      <w:marLeft w:val="0"/>
      <w:marRight w:val="0"/>
      <w:marTop w:val="0"/>
      <w:marBottom w:val="0"/>
      <w:divBdr>
        <w:top w:val="none" w:sz="0" w:space="0" w:color="auto"/>
        <w:left w:val="none" w:sz="0" w:space="0" w:color="auto"/>
        <w:bottom w:val="none" w:sz="0" w:space="0" w:color="auto"/>
        <w:right w:val="none" w:sz="0" w:space="0" w:color="auto"/>
      </w:divBdr>
    </w:div>
    <w:div w:id="231042033">
      <w:bodyDiv w:val="1"/>
      <w:marLeft w:val="0"/>
      <w:marRight w:val="0"/>
      <w:marTop w:val="0"/>
      <w:marBottom w:val="0"/>
      <w:divBdr>
        <w:top w:val="none" w:sz="0" w:space="0" w:color="auto"/>
        <w:left w:val="none" w:sz="0" w:space="0" w:color="auto"/>
        <w:bottom w:val="none" w:sz="0" w:space="0" w:color="auto"/>
        <w:right w:val="none" w:sz="0" w:space="0" w:color="auto"/>
      </w:divBdr>
    </w:div>
    <w:div w:id="231157691">
      <w:bodyDiv w:val="1"/>
      <w:marLeft w:val="0"/>
      <w:marRight w:val="0"/>
      <w:marTop w:val="0"/>
      <w:marBottom w:val="0"/>
      <w:divBdr>
        <w:top w:val="none" w:sz="0" w:space="0" w:color="auto"/>
        <w:left w:val="none" w:sz="0" w:space="0" w:color="auto"/>
        <w:bottom w:val="none" w:sz="0" w:space="0" w:color="auto"/>
        <w:right w:val="none" w:sz="0" w:space="0" w:color="auto"/>
      </w:divBdr>
    </w:div>
    <w:div w:id="231427836">
      <w:bodyDiv w:val="1"/>
      <w:marLeft w:val="0"/>
      <w:marRight w:val="0"/>
      <w:marTop w:val="0"/>
      <w:marBottom w:val="0"/>
      <w:divBdr>
        <w:top w:val="none" w:sz="0" w:space="0" w:color="auto"/>
        <w:left w:val="none" w:sz="0" w:space="0" w:color="auto"/>
        <w:bottom w:val="none" w:sz="0" w:space="0" w:color="auto"/>
        <w:right w:val="none" w:sz="0" w:space="0" w:color="auto"/>
      </w:divBdr>
    </w:div>
    <w:div w:id="232010773">
      <w:bodyDiv w:val="1"/>
      <w:marLeft w:val="0"/>
      <w:marRight w:val="0"/>
      <w:marTop w:val="0"/>
      <w:marBottom w:val="0"/>
      <w:divBdr>
        <w:top w:val="none" w:sz="0" w:space="0" w:color="auto"/>
        <w:left w:val="none" w:sz="0" w:space="0" w:color="auto"/>
        <w:bottom w:val="none" w:sz="0" w:space="0" w:color="auto"/>
        <w:right w:val="none" w:sz="0" w:space="0" w:color="auto"/>
      </w:divBdr>
    </w:div>
    <w:div w:id="233928198">
      <w:bodyDiv w:val="1"/>
      <w:marLeft w:val="0"/>
      <w:marRight w:val="0"/>
      <w:marTop w:val="0"/>
      <w:marBottom w:val="0"/>
      <w:divBdr>
        <w:top w:val="none" w:sz="0" w:space="0" w:color="auto"/>
        <w:left w:val="none" w:sz="0" w:space="0" w:color="auto"/>
        <w:bottom w:val="none" w:sz="0" w:space="0" w:color="auto"/>
        <w:right w:val="none" w:sz="0" w:space="0" w:color="auto"/>
      </w:divBdr>
    </w:div>
    <w:div w:id="234097978">
      <w:bodyDiv w:val="1"/>
      <w:marLeft w:val="0"/>
      <w:marRight w:val="0"/>
      <w:marTop w:val="0"/>
      <w:marBottom w:val="0"/>
      <w:divBdr>
        <w:top w:val="none" w:sz="0" w:space="0" w:color="auto"/>
        <w:left w:val="none" w:sz="0" w:space="0" w:color="auto"/>
        <w:bottom w:val="none" w:sz="0" w:space="0" w:color="auto"/>
        <w:right w:val="none" w:sz="0" w:space="0" w:color="auto"/>
      </w:divBdr>
    </w:div>
    <w:div w:id="234513265">
      <w:bodyDiv w:val="1"/>
      <w:marLeft w:val="0"/>
      <w:marRight w:val="0"/>
      <w:marTop w:val="0"/>
      <w:marBottom w:val="0"/>
      <w:divBdr>
        <w:top w:val="none" w:sz="0" w:space="0" w:color="auto"/>
        <w:left w:val="none" w:sz="0" w:space="0" w:color="auto"/>
        <w:bottom w:val="none" w:sz="0" w:space="0" w:color="auto"/>
        <w:right w:val="none" w:sz="0" w:space="0" w:color="auto"/>
      </w:divBdr>
    </w:div>
    <w:div w:id="234627733">
      <w:bodyDiv w:val="1"/>
      <w:marLeft w:val="0"/>
      <w:marRight w:val="0"/>
      <w:marTop w:val="0"/>
      <w:marBottom w:val="0"/>
      <w:divBdr>
        <w:top w:val="none" w:sz="0" w:space="0" w:color="auto"/>
        <w:left w:val="none" w:sz="0" w:space="0" w:color="auto"/>
        <w:bottom w:val="none" w:sz="0" w:space="0" w:color="auto"/>
        <w:right w:val="none" w:sz="0" w:space="0" w:color="auto"/>
      </w:divBdr>
    </w:div>
    <w:div w:id="234631400">
      <w:bodyDiv w:val="1"/>
      <w:marLeft w:val="0"/>
      <w:marRight w:val="0"/>
      <w:marTop w:val="0"/>
      <w:marBottom w:val="0"/>
      <w:divBdr>
        <w:top w:val="none" w:sz="0" w:space="0" w:color="auto"/>
        <w:left w:val="none" w:sz="0" w:space="0" w:color="auto"/>
        <w:bottom w:val="none" w:sz="0" w:space="0" w:color="auto"/>
        <w:right w:val="none" w:sz="0" w:space="0" w:color="auto"/>
      </w:divBdr>
    </w:div>
    <w:div w:id="234634068">
      <w:bodyDiv w:val="1"/>
      <w:marLeft w:val="0"/>
      <w:marRight w:val="0"/>
      <w:marTop w:val="0"/>
      <w:marBottom w:val="0"/>
      <w:divBdr>
        <w:top w:val="none" w:sz="0" w:space="0" w:color="auto"/>
        <w:left w:val="none" w:sz="0" w:space="0" w:color="auto"/>
        <w:bottom w:val="none" w:sz="0" w:space="0" w:color="auto"/>
        <w:right w:val="none" w:sz="0" w:space="0" w:color="auto"/>
      </w:divBdr>
    </w:div>
    <w:div w:id="234750998">
      <w:bodyDiv w:val="1"/>
      <w:marLeft w:val="0"/>
      <w:marRight w:val="0"/>
      <w:marTop w:val="0"/>
      <w:marBottom w:val="0"/>
      <w:divBdr>
        <w:top w:val="none" w:sz="0" w:space="0" w:color="auto"/>
        <w:left w:val="none" w:sz="0" w:space="0" w:color="auto"/>
        <w:bottom w:val="none" w:sz="0" w:space="0" w:color="auto"/>
        <w:right w:val="none" w:sz="0" w:space="0" w:color="auto"/>
      </w:divBdr>
    </w:div>
    <w:div w:id="236522481">
      <w:bodyDiv w:val="1"/>
      <w:marLeft w:val="0"/>
      <w:marRight w:val="0"/>
      <w:marTop w:val="0"/>
      <w:marBottom w:val="0"/>
      <w:divBdr>
        <w:top w:val="none" w:sz="0" w:space="0" w:color="auto"/>
        <w:left w:val="none" w:sz="0" w:space="0" w:color="auto"/>
        <w:bottom w:val="none" w:sz="0" w:space="0" w:color="auto"/>
        <w:right w:val="none" w:sz="0" w:space="0" w:color="auto"/>
      </w:divBdr>
    </w:div>
    <w:div w:id="236668335">
      <w:bodyDiv w:val="1"/>
      <w:marLeft w:val="0"/>
      <w:marRight w:val="0"/>
      <w:marTop w:val="0"/>
      <w:marBottom w:val="0"/>
      <w:divBdr>
        <w:top w:val="none" w:sz="0" w:space="0" w:color="auto"/>
        <w:left w:val="none" w:sz="0" w:space="0" w:color="auto"/>
        <w:bottom w:val="none" w:sz="0" w:space="0" w:color="auto"/>
        <w:right w:val="none" w:sz="0" w:space="0" w:color="auto"/>
      </w:divBdr>
    </w:div>
    <w:div w:id="236790615">
      <w:bodyDiv w:val="1"/>
      <w:marLeft w:val="0"/>
      <w:marRight w:val="0"/>
      <w:marTop w:val="0"/>
      <w:marBottom w:val="0"/>
      <w:divBdr>
        <w:top w:val="none" w:sz="0" w:space="0" w:color="auto"/>
        <w:left w:val="none" w:sz="0" w:space="0" w:color="auto"/>
        <w:bottom w:val="none" w:sz="0" w:space="0" w:color="auto"/>
        <w:right w:val="none" w:sz="0" w:space="0" w:color="auto"/>
      </w:divBdr>
    </w:div>
    <w:div w:id="236860656">
      <w:bodyDiv w:val="1"/>
      <w:marLeft w:val="0"/>
      <w:marRight w:val="0"/>
      <w:marTop w:val="0"/>
      <w:marBottom w:val="0"/>
      <w:divBdr>
        <w:top w:val="none" w:sz="0" w:space="0" w:color="auto"/>
        <w:left w:val="none" w:sz="0" w:space="0" w:color="auto"/>
        <w:bottom w:val="none" w:sz="0" w:space="0" w:color="auto"/>
        <w:right w:val="none" w:sz="0" w:space="0" w:color="auto"/>
      </w:divBdr>
    </w:div>
    <w:div w:id="237178753">
      <w:bodyDiv w:val="1"/>
      <w:marLeft w:val="0"/>
      <w:marRight w:val="0"/>
      <w:marTop w:val="0"/>
      <w:marBottom w:val="0"/>
      <w:divBdr>
        <w:top w:val="none" w:sz="0" w:space="0" w:color="auto"/>
        <w:left w:val="none" w:sz="0" w:space="0" w:color="auto"/>
        <w:bottom w:val="none" w:sz="0" w:space="0" w:color="auto"/>
        <w:right w:val="none" w:sz="0" w:space="0" w:color="auto"/>
      </w:divBdr>
    </w:div>
    <w:div w:id="237250327">
      <w:bodyDiv w:val="1"/>
      <w:marLeft w:val="0"/>
      <w:marRight w:val="0"/>
      <w:marTop w:val="0"/>
      <w:marBottom w:val="0"/>
      <w:divBdr>
        <w:top w:val="none" w:sz="0" w:space="0" w:color="auto"/>
        <w:left w:val="none" w:sz="0" w:space="0" w:color="auto"/>
        <w:bottom w:val="none" w:sz="0" w:space="0" w:color="auto"/>
        <w:right w:val="none" w:sz="0" w:space="0" w:color="auto"/>
      </w:divBdr>
    </w:div>
    <w:div w:id="237442167">
      <w:bodyDiv w:val="1"/>
      <w:marLeft w:val="0"/>
      <w:marRight w:val="0"/>
      <w:marTop w:val="0"/>
      <w:marBottom w:val="0"/>
      <w:divBdr>
        <w:top w:val="none" w:sz="0" w:space="0" w:color="auto"/>
        <w:left w:val="none" w:sz="0" w:space="0" w:color="auto"/>
        <w:bottom w:val="none" w:sz="0" w:space="0" w:color="auto"/>
        <w:right w:val="none" w:sz="0" w:space="0" w:color="auto"/>
      </w:divBdr>
    </w:div>
    <w:div w:id="237640730">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96198">
      <w:bodyDiv w:val="1"/>
      <w:marLeft w:val="0"/>
      <w:marRight w:val="0"/>
      <w:marTop w:val="0"/>
      <w:marBottom w:val="0"/>
      <w:divBdr>
        <w:top w:val="none" w:sz="0" w:space="0" w:color="auto"/>
        <w:left w:val="none" w:sz="0" w:space="0" w:color="auto"/>
        <w:bottom w:val="none" w:sz="0" w:space="0" w:color="auto"/>
        <w:right w:val="none" w:sz="0" w:space="0" w:color="auto"/>
      </w:divBdr>
    </w:div>
    <w:div w:id="239028326">
      <w:bodyDiv w:val="1"/>
      <w:marLeft w:val="0"/>
      <w:marRight w:val="0"/>
      <w:marTop w:val="0"/>
      <w:marBottom w:val="0"/>
      <w:divBdr>
        <w:top w:val="none" w:sz="0" w:space="0" w:color="auto"/>
        <w:left w:val="none" w:sz="0" w:space="0" w:color="auto"/>
        <w:bottom w:val="none" w:sz="0" w:space="0" w:color="auto"/>
        <w:right w:val="none" w:sz="0" w:space="0" w:color="auto"/>
      </w:divBdr>
    </w:div>
    <w:div w:id="239028497">
      <w:bodyDiv w:val="1"/>
      <w:marLeft w:val="0"/>
      <w:marRight w:val="0"/>
      <w:marTop w:val="0"/>
      <w:marBottom w:val="0"/>
      <w:divBdr>
        <w:top w:val="none" w:sz="0" w:space="0" w:color="auto"/>
        <w:left w:val="none" w:sz="0" w:space="0" w:color="auto"/>
        <w:bottom w:val="none" w:sz="0" w:space="0" w:color="auto"/>
        <w:right w:val="none" w:sz="0" w:space="0" w:color="auto"/>
      </w:divBdr>
    </w:div>
    <w:div w:id="239104427">
      <w:bodyDiv w:val="1"/>
      <w:marLeft w:val="0"/>
      <w:marRight w:val="0"/>
      <w:marTop w:val="0"/>
      <w:marBottom w:val="0"/>
      <w:divBdr>
        <w:top w:val="none" w:sz="0" w:space="0" w:color="auto"/>
        <w:left w:val="none" w:sz="0" w:space="0" w:color="auto"/>
        <w:bottom w:val="none" w:sz="0" w:space="0" w:color="auto"/>
        <w:right w:val="none" w:sz="0" w:space="0" w:color="auto"/>
      </w:divBdr>
    </w:div>
    <w:div w:id="239606810">
      <w:bodyDiv w:val="1"/>
      <w:marLeft w:val="0"/>
      <w:marRight w:val="0"/>
      <w:marTop w:val="0"/>
      <w:marBottom w:val="0"/>
      <w:divBdr>
        <w:top w:val="none" w:sz="0" w:space="0" w:color="auto"/>
        <w:left w:val="none" w:sz="0" w:space="0" w:color="auto"/>
        <w:bottom w:val="none" w:sz="0" w:space="0" w:color="auto"/>
        <w:right w:val="none" w:sz="0" w:space="0" w:color="auto"/>
      </w:divBdr>
    </w:div>
    <w:div w:id="239678003">
      <w:bodyDiv w:val="1"/>
      <w:marLeft w:val="0"/>
      <w:marRight w:val="0"/>
      <w:marTop w:val="0"/>
      <w:marBottom w:val="0"/>
      <w:divBdr>
        <w:top w:val="none" w:sz="0" w:space="0" w:color="auto"/>
        <w:left w:val="none" w:sz="0" w:space="0" w:color="auto"/>
        <w:bottom w:val="none" w:sz="0" w:space="0" w:color="auto"/>
        <w:right w:val="none" w:sz="0" w:space="0" w:color="auto"/>
      </w:divBdr>
    </w:div>
    <w:div w:id="239751250">
      <w:bodyDiv w:val="1"/>
      <w:marLeft w:val="0"/>
      <w:marRight w:val="0"/>
      <w:marTop w:val="0"/>
      <w:marBottom w:val="0"/>
      <w:divBdr>
        <w:top w:val="none" w:sz="0" w:space="0" w:color="auto"/>
        <w:left w:val="none" w:sz="0" w:space="0" w:color="auto"/>
        <w:bottom w:val="none" w:sz="0" w:space="0" w:color="auto"/>
        <w:right w:val="none" w:sz="0" w:space="0" w:color="auto"/>
      </w:divBdr>
    </w:div>
    <w:div w:id="239875527">
      <w:bodyDiv w:val="1"/>
      <w:marLeft w:val="0"/>
      <w:marRight w:val="0"/>
      <w:marTop w:val="0"/>
      <w:marBottom w:val="0"/>
      <w:divBdr>
        <w:top w:val="none" w:sz="0" w:space="0" w:color="auto"/>
        <w:left w:val="none" w:sz="0" w:space="0" w:color="auto"/>
        <w:bottom w:val="none" w:sz="0" w:space="0" w:color="auto"/>
        <w:right w:val="none" w:sz="0" w:space="0" w:color="auto"/>
      </w:divBdr>
    </w:div>
    <w:div w:id="240020484">
      <w:bodyDiv w:val="1"/>
      <w:marLeft w:val="0"/>
      <w:marRight w:val="0"/>
      <w:marTop w:val="0"/>
      <w:marBottom w:val="0"/>
      <w:divBdr>
        <w:top w:val="none" w:sz="0" w:space="0" w:color="auto"/>
        <w:left w:val="none" w:sz="0" w:space="0" w:color="auto"/>
        <w:bottom w:val="none" w:sz="0" w:space="0" w:color="auto"/>
        <w:right w:val="none" w:sz="0" w:space="0" w:color="auto"/>
      </w:divBdr>
    </w:div>
    <w:div w:id="240219186">
      <w:bodyDiv w:val="1"/>
      <w:marLeft w:val="0"/>
      <w:marRight w:val="0"/>
      <w:marTop w:val="0"/>
      <w:marBottom w:val="0"/>
      <w:divBdr>
        <w:top w:val="none" w:sz="0" w:space="0" w:color="auto"/>
        <w:left w:val="none" w:sz="0" w:space="0" w:color="auto"/>
        <w:bottom w:val="none" w:sz="0" w:space="0" w:color="auto"/>
        <w:right w:val="none" w:sz="0" w:space="0" w:color="auto"/>
      </w:divBdr>
    </w:div>
    <w:div w:id="240524754">
      <w:bodyDiv w:val="1"/>
      <w:marLeft w:val="0"/>
      <w:marRight w:val="0"/>
      <w:marTop w:val="0"/>
      <w:marBottom w:val="0"/>
      <w:divBdr>
        <w:top w:val="none" w:sz="0" w:space="0" w:color="auto"/>
        <w:left w:val="none" w:sz="0" w:space="0" w:color="auto"/>
        <w:bottom w:val="none" w:sz="0" w:space="0" w:color="auto"/>
        <w:right w:val="none" w:sz="0" w:space="0" w:color="auto"/>
      </w:divBdr>
    </w:div>
    <w:div w:id="240650256">
      <w:bodyDiv w:val="1"/>
      <w:marLeft w:val="0"/>
      <w:marRight w:val="0"/>
      <w:marTop w:val="0"/>
      <w:marBottom w:val="0"/>
      <w:divBdr>
        <w:top w:val="none" w:sz="0" w:space="0" w:color="auto"/>
        <w:left w:val="none" w:sz="0" w:space="0" w:color="auto"/>
        <w:bottom w:val="none" w:sz="0" w:space="0" w:color="auto"/>
        <w:right w:val="none" w:sz="0" w:space="0" w:color="auto"/>
      </w:divBdr>
    </w:div>
    <w:div w:id="240725630">
      <w:bodyDiv w:val="1"/>
      <w:marLeft w:val="0"/>
      <w:marRight w:val="0"/>
      <w:marTop w:val="0"/>
      <w:marBottom w:val="0"/>
      <w:divBdr>
        <w:top w:val="none" w:sz="0" w:space="0" w:color="auto"/>
        <w:left w:val="none" w:sz="0" w:space="0" w:color="auto"/>
        <w:bottom w:val="none" w:sz="0" w:space="0" w:color="auto"/>
        <w:right w:val="none" w:sz="0" w:space="0" w:color="auto"/>
      </w:divBdr>
    </w:div>
    <w:div w:id="241178895">
      <w:bodyDiv w:val="1"/>
      <w:marLeft w:val="0"/>
      <w:marRight w:val="0"/>
      <w:marTop w:val="0"/>
      <w:marBottom w:val="0"/>
      <w:divBdr>
        <w:top w:val="none" w:sz="0" w:space="0" w:color="auto"/>
        <w:left w:val="none" w:sz="0" w:space="0" w:color="auto"/>
        <w:bottom w:val="none" w:sz="0" w:space="0" w:color="auto"/>
        <w:right w:val="none" w:sz="0" w:space="0" w:color="auto"/>
      </w:divBdr>
    </w:div>
    <w:div w:id="241450098">
      <w:bodyDiv w:val="1"/>
      <w:marLeft w:val="0"/>
      <w:marRight w:val="0"/>
      <w:marTop w:val="0"/>
      <w:marBottom w:val="0"/>
      <w:divBdr>
        <w:top w:val="none" w:sz="0" w:space="0" w:color="auto"/>
        <w:left w:val="none" w:sz="0" w:space="0" w:color="auto"/>
        <w:bottom w:val="none" w:sz="0" w:space="0" w:color="auto"/>
        <w:right w:val="none" w:sz="0" w:space="0" w:color="auto"/>
      </w:divBdr>
    </w:div>
    <w:div w:id="241914635">
      <w:bodyDiv w:val="1"/>
      <w:marLeft w:val="0"/>
      <w:marRight w:val="0"/>
      <w:marTop w:val="0"/>
      <w:marBottom w:val="0"/>
      <w:divBdr>
        <w:top w:val="none" w:sz="0" w:space="0" w:color="auto"/>
        <w:left w:val="none" w:sz="0" w:space="0" w:color="auto"/>
        <w:bottom w:val="none" w:sz="0" w:space="0" w:color="auto"/>
        <w:right w:val="none" w:sz="0" w:space="0" w:color="auto"/>
      </w:divBdr>
    </w:div>
    <w:div w:id="242034375">
      <w:bodyDiv w:val="1"/>
      <w:marLeft w:val="0"/>
      <w:marRight w:val="0"/>
      <w:marTop w:val="0"/>
      <w:marBottom w:val="0"/>
      <w:divBdr>
        <w:top w:val="none" w:sz="0" w:space="0" w:color="auto"/>
        <w:left w:val="none" w:sz="0" w:space="0" w:color="auto"/>
        <w:bottom w:val="none" w:sz="0" w:space="0" w:color="auto"/>
        <w:right w:val="none" w:sz="0" w:space="0" w:color="auto"/>
      </w:divBdr>
    </w:div>
    <w:div w:id="242876831">
      <w:bodyDiv w:val="1"/>
      <w:marLeft w:val="0"/>
      <w:marRight w:val="0"/>
      <w:marTop w:val="0"/>
      <w:marBottom w:val="0"/>
      <w:divBdr>
        <w:top w:val="none" w:sz="0" w:space="0" w:color="auto"/>
        <w:left w:val="none" w:sz="0" w:space="0" w:color="auto"/>
        <w:bottom w:val="none" w:sz="0" w:space="0" w:color="auto"/>
        <w:right w:val="none" w:sz="0" w:space="0" w:color="auto"/>
      </w:divBdr>
    </w:div>
    <w:div w:id="242952174">
      <w:bodyDiv w:val="1"/>
      <w:marLeft w:val="0"/>
      <w:marRight w:val="0"/>
      <w:marTop w:val="0"/>
      <w:marBottom w:val="0"/>
      <w:divBdr>
        <w:top w:val="none" w:sz="0" w:space="0" w:color="auto"/>
        <w:left w:val="none" w:sz="0" w:space="0" w:color="auto"/>
        <w:bottom w:val="none" w:sz="0" w:space="0" w:color="auto"/>
        <w:right w:val="none" w:sz="0" w:space="0" w:color="auto"/>
      </w:divBdr>
    </w:div>
    <w:div w:id="243227767">
      <w:bodyDiv w:val="1"/>
      <w:marLeft w:val="0"/>
      <w:marRight w:val="0"/>
      <w:marTop w:val="0"/>
      <w:marBottom w:val="0"/>
      <w:divBdr>
        <w:top w:val="none" w:sz="0" w:space="0" w:color="auto"/>
        <w:left w:val="none" w:sz="0" w:space="0" w:color="auto"/>
        <w:bottom w:val="none" w:sz="0" w:space="0" w:color="auto"/>
        <w:right w:val="none" w:sz="0" w:space="0" w:color="auto"/>
      </w:divBdr>
    </w:div>
    <w:div w:id="243347393">
      <w:bodyDiv w:val="1"/>
      <w:marLeft w:val="0"/>
      <w:marRight w:val="0"/>
      <w:marTop w:val="0"/>
      <w:marBottom w:val="0"/>
      <w:divBdr>
        <w:top w:val="none" w:sz="0" w:space="0" w:color="auto"/>
        <w:left w:val="none" w:sz="0" w:space="0" w:color="auto"/>
        <w:bottom w:val="none" w:sz="0" w:space="0" w:color="auto"/>
        <w:right w:val="none" w:sz="0" w:space="0" w:color="auto"/>
      </w:divBdr>
    </w:div>
    <w:div w:id="243416069">
      <w:bodyDiv w:val="1"/>
      <w:marLeft w:val="0"/>
      <w:marRight w:val="0"/>
      <w:marTop w:val="0"/>
      <w:marBottom w:val="0"/>
      <w:divBdr>
        <w:top w:val="none" w:sz="0" w:space="0" w:color="auto"/>
        <w:left w:val="none" w:sz="0" w:space="0" w:color="auto"/>
        <w:bottom w:val="none" w:sz="0" w:space="0" w:color="auto"/>
        <w:right w:val="none" w:sz="0" w:space="0" w:color="auto"/>
      </w:divBdr>
    </w:div>
    <w:div w:id="243489123">
      <w:bodyDiv w:val="1"/>
      <w:marLeft w:val="0"/>
      <w:marRight w:val="0"/>
      <w:marTop w:val="0"/>
      <w:marBottom w:val="0"/>
      <w:divBdr>
        <w:top w:val="none" w:sz="0" w:space="0" w:color="auto"/>
        <w:left w:val="none" w:sz="0" w:space="0" w:color="auto"/>
        <w:bottom w:val="none" w:sz="0" w:space="0" w:color="auto"/>
        <w:right w:val="none" w:sz="0" w:space="0" w:color="auto"/>
      </w:divBdr>
    </w:div>
    <w:div w:id="243608081">
      <w:bodyDiv w:val="1"/>
      <w:marLeft w:val="0"/>
      <w:marRight w:val="0"/>
      <w:marTop w:val="0"/>
      <w:marBottom w:val="0"/>
      <w:divBdr>
        <w:top w:val="none" w:sz="0" w:space="0" w:color="auto"/>
        <w:left w:val="none" w:sz="0" w:space="0" w:color="auto"/>
        <w:bottom w:val="none" w:sz="0" w:space="0" w:color="auto"/>
        <w:right w:val="none" w:sz="0" w:space="0" w:color="auto"/>
      </w:divBdr>
    </w:div>
    <w:div w:id="243691187">
      <w:bodyDiv w:val="1"/>
      <w:marLeft w:val="0"/>
      <w:marRight w:val="0"/>
      <w:marTop w:val="0"/>
      <w:marBottom w:val="0"/>
      <w:divBdr>
        <w:top w:val="none" w:sz="0" w:space="0" w:color="auto"/>
        <w:left w:val="none" w:sz="0" w:space="0" w:color="auto"/>
        <w:bottom w:val="none" w:sz="0" w:space="0" w:color="auto"/>
        <w:right w:val="none" w:sz="0" w:space="0" w:color="auto"/>
      </w:divBdr>
    </w:div>
    <w:div w:id="243994452">
      <w:bodyDiv w:val="1"/>
      <w:marLeft w:val="0"/>
      <w:marRight w:val="0"/>
      <w:marTop w:val="0"/>
      <w:marBottom w:val="0"/>
      <w:divBdr>
        <w:top w:val="none" w:sz="0" w:space="0" w:color="auto"/>
        <w:left w:val="none" w:sz="0" w:space="0" w:color="auto"/>
        <w:bottom w:val="none" w:sz="0" w:space="0" w:color="auto"/>
        <w:right w:val="none" w:sz="0" w:space="0" w:color="auto"/>
      </w:divBdr>
    </w:div>
    <w:div w:id="243999356">
      <w:bodyDiv w:val="1"/>
      <w:marLeft w:val="0"/>
      <w:marRight w:val="0"/>
      <w:marTop w:val="0"/>
      <w:marBottom w:val="0"/>
      <w:divBdr>
        <w:top w:val="none" w:sz="0" w:space="0" w:color="auto"/>
        <w:left w:val="none" w:sz="0" w:space="0" w:color="auto"/>
        <w:bottom w:val="none" w:sz="0" w:space="0" w:color="auto"/>
        <w:right w:val="none" w:sz="0" w:space="0" w:color="auto"/>
      </w:divBdr>
    </w:div>
    <w:div w:id="244536767">
      <w:bodyDiv w:val="1"/>
      <w:marLeft w:val="0"/>
      <w:marRight w:val="0"/>
      <w:marTop w:val="0"/>
      <w:marBottom w:val="0"/>
      <w:divBdr>
        <w:top w:val="none" w:sz="0" w:space="0" w:color="auto"/>
        <w:left w:val="none" w:sz="0" w:space="0" w:color="auto"/>
        <w:bottom w:val="none" w:sz="0" w:space="0" w:color="auto"/>
        <w:right w:val="none" w:sz="0" w:space="0" w:color="auto"/>
      </w:divBdr>
    </w:div>
    <w:div w:id="244648424">
      <w:bodyDiv w:val="1"/>
      <w:marLeft w:val="0"/>
      <w:marRight w:val="0"/>
      <w:marTop w:val="0"/>
      <w:marBottom w:val="0"/>
      <w:divBdr>
        <w:top w:val="none" w:sz="0" w:space="0" w:color="auto"/>
        <w:left w:val="none" w:sz="0" w:space="0" w:color="auto"/>
        <w:bottom w:val="none" w:sz="0" w:space="0" w:color="auto"/>
        <w:right w:val="none" w:sz="0" w:space="0" w:color="auto"/>
      </w:divBdr>
    </w:div>
    <w:div w:id="244850892">
      <w:bodyDiv w:val="1"/>
      <w:marLeft w:val="0"/>
      <w:marRight w:val="0"/>
      <w:marTop w:val="0"/>
      <w:marBottom w:val="0"/>
      <w:divBdr>
        <w:top w:val="none" w:sz="0" w:space="0" w:color="auto"/>
        <w:left w:val="none" w:sz="0" w:space="0" w:color="auto"/>
        <w:bottom w:val="none" w:sz="0" w:space="0" w:color="auto"/>
        <w:right w:val="none" w:sz="0" w:space="0" w:color="auto"/>
      </w:divBdr>
    </w:div>
    <w:div w:id="245264182">
      <w:bodyDiv w:val="1"/>
      <w:marLeft w:val="0"/>
      <w:marRight w:val="0"/>
      <w:marTop w:val="0"/>
      <w:marBottom w:val="0"/>
      <w:divBdr>
        <w:top w:val="none" w:sz="0" w:space="0" w:color="auto"/>
        <w:left w:val="none" w:sz="0" w:space="0" w:color="auto"/>
        <w:bottom w:val="none" w:sz="0" w:space="0" w:color="auto"/>
        <w:right w:val="none" w:sz="0" w:space="0" w:color="auto"/>
      </w:divBdr>
    </w:div>
    <w:div w:id="245459174">
      <w:bodyDiv w:val="1"/>
      <w:marLeft w:val="0"/>
      <w:marRight w:val="0"/>
      <w:marTop w:val="0"/>
      <w:marBottom w:val="0"/>
      <w:divBdr>
        <w:top w:val="none" w:sz="0" w:space="0" w:color="auto"/>
        <w:left w:val="none" w:sz="0" w:space="0" w:color="auto"/>
        <w:bottom w:val="none" w:sz="0" w:space="0" w:color="auto"/>
        <w:right w:val="none" w:sz="0" w:space="0" w:color="auto"/>
      </w:divBdr>
    </w:div>
    <w:div w:id="246036273">
      <w:bodyDiv w:val="1"/>
      <w:marLeft w:val="0"/>
      <w:marRight w:val="0"/>
      <w:marTop w:val="0"/>
      <w:marBottom w:val="0"/>
      <w:divBdr>
        <w:top w:val="none" w:sz="0" w:space="0" w:color="auto"/>
        <w:left w:val="none" w:sz="0" w:space="0" w:color="auto"/>
        <w:bottom w:val="none" w:sz="0" w:space="0" w:color="auto"/>
        <w:right w:val="none" w:sz="0" w:space="0" w:color="auto"/>
      </w:divBdr>
    </w:div>
    <w:div w:id="246425418">
      <w:bodyDiv w:val="1"/>
      <w:marLeft w:val="0"/>
      <w:marRight w:val="0"/>
      <w:marTop w:val="0"/>
      <w:marBottom w:val="0"/>
      <w:divBdr>
        <w:top w:val="none" w:sz="0" w:space="0" w:color="auto"/>
        <w:left w:val="none" w:sz="0" w:space="0" w:color="auto"/>
        <w:bottom w:val="none" w:sz="0" w:space="0" w:color="auto"/>
        <w:right w:val="none" w:sz="0" w:space="0" w:color="auto"/>
      </w:divBdr>
    </w:div>
    <w:div w:id="246691843">
      <w:bodyDiv w:val="1"/>
      <w:marLeft w:val="0"/>
      <w:marRight w:val="0"/>
      <w:marTop w:val="0"/>
      <w:marBottom w:val="0"/>
      <w:divBdr>
        <w:top w:val="none" w:sz="0" w:space="0" w:color="auto"/>
        <w:left w:val="none" w:sz="0" w:space="0" w:color="auto"/>
        <w:bottom w:val="none" w:sz="0" w:space="0" w:color="auto"/>
        <w:right w:val="none" w:sz="0" w:space="0" w:color="auto"/>
      </w:divBdr>
    </w:div>
    <w:div w:id="246773516">
      <w:bodyDiv w:val="1"/>
      <w:marLeft w:val="0"/>
      <w:marRight w:val="0"/>
      <w:marTop w:val="0"/>
      <w:marBottom w:val="0"/>
      <w:divBdr>
        <w:top w:val="none" w:sz="0" w:space="0" w:color="auto"/>
        <w:left w:val="none" w:sz="0" w:space="0" w:color="auto"/>
        <w:bottom w:val="none" w:sz="0" w:space="0" w:color="auto"/>
        <w:right w:val="none" w:sz="0" w:space="0" w:color="auto"/>
      </w:divBdr>
    </w:div>
    <w:div w:id="246883009">
      <w:bodyDiv w:val="1"/>
      <w:marLeft w:val="0"/>
      <w:marRight w:val="0"/>
      <w:marTop w:val="0"/>
      <w:marBottom w:val="0"/>
      <w:divBdr>
        <w:top w:val="none" w:sz="0" w:space="0" w:color="auto"/>
        <w:left w:val="none" w:sz="0" w:space="0" w:color="auto"/>
        <w:bottom w:val="none" w:sz="0" w:space="0" w:color="auto"/>
        <w:right w:val="none" w:sz="0" w:space="0" w:color="auto"/>
      </w:divBdr>
    </w:div>
    <w:div w:id="247740806">
      <w:bodyDiv w:val="1"/>
      <w:marLeft w:val="0"/>
      <w:marRight w:val="0"/>
      <w:marTop w:val="0"/>
      <w:marBottom w:val="0"/>
      <w:divBdr>
        <w:top w:val="none" w:sz="0" w:space="0" w:color="auto"/>
        <w:left w:val="none" w:sz="0" w:space="0" w:color="auto"/>
        <w:bottom w:val="none" w:sz="0" w:space="0" w:color="auto"/>
        <w:right w:val="none" w:sz="0" w:space="0" w:color="auto"/>
      </w:divBdr>
    </w:div>
    <w:div w:id="247929638">
      <w:bodyDiv w:val="1"/>
      <w:marLeft w:val="0"/>
      <w:marRight w:val="0"/>
      <w:marTop w:val="0"/>
      <w:marBottom w:val="0"/>
      <w:divBdr>
        <w:top w:val="none" w:sz="0" w:space="0" w:color="auto"/>
        <w:left w:val="none" w:sz="0" w:space="0" w:color="auto"/>
        <w:bottom w:val="none" w:sz="0" w:space="0" w:color="auto"/>
        <w:right w:val="none" w:sz="0" w:space="0" w:color="auto"/>
      </w:divBdr>
    </w:div>
    <w:div w:id="248125494">
      <w:bodyDiv w:val="1"/>
      <w:marLeft w:val="0"/>
      <w:marRight w:val="0"/>
      <w:marTop w:val="0"/>
      <w:marBottom w:val="0"/>
      <w:divBdr>
        <w:top w:val="none" w:sz="0" w:space="0" w:color="auto"/>
        <w:left w:val="none" w:sz="0" w:space="0" w:color="auto"/>
        <w:bottom w:val="none" w:sz="0" w:space="0" w:color="auto"/>
        <w:right w:val="none" w:sz="0" w:space="0" w:color="auto"/>
      </w:divBdr>
    </w:div>
    <w:div w:id="249243188">
      <w:bodyDiv w:val="1"/>
      <w:marLeft w:val="0"/>
      <w:marRight w:val="0"/>
      <w:marTop w:val="0"/>
      <w:marBottom w:val="0"/>
      <w:divBdr>
        <w:top w:val="none" w:sz="0" w:space="0" w:color="auto"/>
        <w:left w:val="none" w:sz="0" w:space="0" w:color="auto"/>
        <w:bottom w:val="none" w:sz="0" w:space="0" w:color="auto"/>
        <w:right w:val="none" w:sz="0" w:space="0" w:color="auto"/>
      </w:divBdr>
    </w:div>
    <w:div w:id="249779770">
      <w:bodyDiv w:val="1"/>
      <w:marLeft w:val="0"/>
      <w:marRight w:val="0"/>
      <w:marTop w:val="0"/>
      <w:marBottom w:val="0"/>
      <w:divBdr>
        <w:top w:val="none" w:sz="0" w:space="0" w:color="auto"/>
        <w:left w:val="none" w:sz="0" w:space="0" w:color="auto"/>
        <w:bottom w:val="none" w:sz="0" w:space="0" w:color="auto"/>
        <w:right w:val="none" w:sz="0" w:space="0" w:color="auto"/>
      </w:divBdr>
    </w:div>
    <w:div w:id="250479496">
      <w:bodyDiv w:val="1"/>
      <w:marLeft w:val="0"/>
      <w:marRight w:val="0"/>
      <w:marTop w:val="0"/>
      <w:marBottom w:val="0"/>
      <w:divBdr>
        <w:top w:val="none" w:sz="0" w:space="0" w:color="auto"/>
        <w:left w:val="none" w:sz="0" w:space="0" w:color="auto"/>
        <w:bottom w:val="none" w:sz="0" w:space="0" w:color="auto"/>
        <w:right w:val="none" w:sz="0" w:space="0" w:color="auto"/>
      </w:divBdr>
    </w:div>
    <w:div w:id="250546051">
      <w:bodyDiv w:val="1"/>
      <w:marLeft w:val="0"/>
      <w:marRight w:val="0"/>
      <w:marTop w:val="0"/>
      <w:marBottom w:val="0"/>
      <w:divBdr>
        <w:top w:val="none" w:sz="0" w:space="0" w:color="auto"/>
        <w:left w:val="none" w:sz="0" w:space="0" w:color="auto"/>
        <w:bottom w:val="none" w:sz="0" w:space="0" w:color="auto"/>
        <w:right w:val="none" w:sz="0" w:space="0" w:color="auto"/>
      </w:divBdr>
    </w:div>
    <w:div w:id="250892077">
      <w:bodyDiv w:val="1"/>
      <w:marLeft w:val="0"/>
      <w:marRight w:val="0"/>
      <w:marTop w:val="0"/>
      <w:marBottom w:val="0"/>
      <w:divBdr>
        <w:top w:val="none" w:sz="0" w:space="0" w:color="auto"/>
        <w:left w:val="none" w:sz="0" w:space="0" w:color="auto"/>
        <w:bottom w:val="none" w:sz="0" w:space="0" w:color="auto"/>
        <w:right w:val="none" w:sz="0" w:space="0" w:color="auto"/>
      </w:divBdr>
    </w:div>
    <w:div w:id="251360491">
      <w:bodyDiv w:val="1"/>
      <w:marLeft w:val="0"/>
      <w:marRight w:val="0"/>
      <w:marTop w:val="0"/>
      <w:marBottom w:val="0"/>
      <w:divBdr>
        <w:top w:val="none" w:sz="0" w:space="0" w:color="auto"/>
        <w:left w:val="none" w:sz="0" w:space="0" w:color="auto"/>
        <w:bottom w:val="none" w:sz="0" w:space="0" w:color="auto"/>
        <w:right w:val="none" w:sz="0" w:space="0" w:color="auto"/>
      </w:divBdr>
    </w:div>
    <w:div w:id="251479215">
      <w:bodyDiv w:val="1"/>
      <w:marLeft w:val="0"/>
      <w:marRight w:val="0"/>
      <w:marTop w:val="0"/>
      <w:marBottom w:val="0"/>
      <w:divBdr>
        <w:top w:val="none" w:sz="0" w:space="0" w:color="auto"/>
        <w:left w:val="none" w:sz="0" w:space="0" w:color="auto"/>
        <w:bottom w:val="none" w:sz="0" w:space="0" w:color="auto"/>
        <w:right w:val="none" w:sz="0" w:space="0" w:color="auto"/>
      </w:divBdr>
    </w:div>
    <w:div w:id="251815234">
      <w:bodyDiv w:val="1"/>
      <w:marLeft w:val="0"/>
      <w:marRight w:val="0"/>
      <w:marTop w:val="0"/>
      <w:marBottom w:val="0"/>
      <w:divBdr>
        <w:top w:val="none" w:sz="0" w:space="0" w:color="auto"/>
        <w:left w:val="none" w:sz="0" w:space="0" w:color="auto"/>
        <w:bottom w:val="none" w:sz="0" w:space="0" w:color="auto"/>
        <w:right w:val="none" w:sz="0" w:space="0" w:color="auto"/>
      </w:divBdr>
    </w:div>
    <w:div w:id="251933733">
      <w:bodyDiv w:val="1"/>
      <w:marLeft w:val="0"/>
      <w:marRight w:val="0"/>
      <w:marTop w:val="0"/>
      <w:marBottom w:val="0"/>
      <w:divBdr>
        <w:top w:val="none" w:sz="0" w:space="0" w:color="auto"/>
        <w:left w:val="none" w:sz="0" w:space="0" w:color="auto"/>
        <w:bottom w:val="none" w:sz="0" w:space="0" w:color="auto"/>
        <w:right w:val="none" w:sz="0" w:space="0" w:color="auto"/>
      </w:divBdr>
    </w:div>
    <w:div w:id="252318304">
      <w:bodyDiv w:val="1"/>
      <w:marLeft w:val="0"/>
      <w:marRight w:val="0"/>
      <w:marTop w:val="0"/>
      <w:marBottom w:val="0"/>
      <w:divBdr>
        <w:top w:val="none" w:sz="0" w:space="0" w:color="auto"/>
        <w:left w:val="none" w:sz="0" w:space="0" w:color="auto"/>
        <w:bottom w:val="none" w:sz="0" w:space="0" w:color="auto"/>
        <w:right w:val="none" w:sz="0" w:space="0" w:color="auto"/>
      </w:divBdr>
    </w:div>
    <w:div w:id="252397867">
      <w:bodyDiv w:val="1"/>
      <w:marLeft w:val="0"/>
      <w:marRight w:val="0"/>
      <w:marTop w:val="0"/>
      <w:marBottom w:val="0"/>
      <w:divBdr>
        <w:top w:val="none" w:sz="0" w:space="0" w:color="auto"/>
        <w:left w:val="none" w:sz="0" w:space="0" w:color="auto"/>
        <w:bottom w:val="none" w:sz="0" w:space="0" w:color="auto"/>
        <w:right w:val="none" w:sz="0" w:space="0" w:color="auto"/>
      </w:divBdr>
    </w:div>
    <w:div w:id="252589935">
      <w:bodyDiv w:val="1"/>
      <w:marLeft w:val="0"/>
      <w:marRight w:val="0"/>
      <w:marTop w:val="0"/>
      <w:marBottom w:val="0"/>
      <w:divBdr>
        <w:top w:val="none" w:sz="0" w:space="0" w:color="auto"/>
        <w:left w:val="none" w:sz="0" w:space="0" w:color="auto"/>
        <w:bottom w:val="none" w:sz="0" w:space="0" w:color="auto"/>
        <w:right w:val="none" w:sz="0" w:space="0" w:color="auto"/>
      </w:divBdr>
    </w:div>
    <w:div w:id="252739367">
      <w:bodyDiv w:val="1"/>
      <w:marLeft w:val="0"/>
      <w:marRight w:val="0"/>
      <w:marTop w:val="0"/>
      <w:marBottom w:val="0"/>
      <w:divBdr>
        <w:top w:val="none" w:sz="0" w:space="0" w:color="auto"/>
        <w:left w:val="none" w:sz="0" w:space="0" w:color="auto"/>
        <w:bottom w:val="none" w:sz="0" w:space="0" w:color="auto"/>
        <w:right w:val="none" w:sz="0" w:space="0" w:color="auto"/>
      </w:divBdr>
    </w:div>
    <w:div w:id="252982063">
      <w:bodyDiv w:val="1"/>
      <w:marLeft w:val="0"/>
      <w:marRight w:val="0"/>
      <w:marTop w:val="0"/>
      <w:marBottom w:val="0"/>
      <w:divBdr>
        <w:top w:val="none" w:sz="0" w:space="0" w:color="auto"/>
        <w:left w:val="none" w:sz="0" w:space="0" w:color="auto"/>
        <w:bottom w:val="none" w:sz="0" w:space="0" w:color="auto"/>
        <w:right w:val="none" w:sz="0" w:space="0" w:color="auto"/>
      </w:divBdr>
    </w:div>
    <w:div w:id="253443813">
      <w:bodyDiv w:val="1"/>
      <w:marLeft w:val="0"/>
      <w:marRight w:val="0"/>
      <w:marTop w:val="0"/>
      <w:marBottom w:val="0"/>
      <w:divBdr>
        <w:top w:val="none" w:sz="0" w:space="0" w:color="auto"/>
        <w:left w:val="none" w:sz="0" w:space="0" w:color="auto"/>
        <w:bottom w:val="none" w:sz="0" w:space="0" w:color="auto"/>
        <w:right w:val="none" w:sz="0" w:space="0" w:color="auto"/>
      </w:divBdr>
    </w:div>
    <w:div w:id="254479701">
      <w:bodyDiv w:val="1"/>
      <w:marLeft w:val="0"/>
      <w:marRight w:val="0"/>
      <w:marTop w:val="0"/>
      <w:marBottom w:val="0"/>
      <w:divBdr>
        <w:top w:val="none" w:sz="0" w:space="0" w:color="auto"/>
        <w:left w:val="none" w:sz="0" w:space="0" w:color="auto"/>
        <w:bottom w:val="none" w:sz="0" w:space="0" w:color="auto"/>
        <w:right w:val="none" w:sz="0" w:space="0" w:color="auto"/>
      </w:divBdr>
    </w:div>
    <w:div w:id="255092249">
      <w:bodyDiv w:val="1"/>
      <w:marLeft w:val="0"/>
      <w:marRight w:val="0"/>
      <w:marTop w:val="0"/>
      <w:marBottom w:val="0"/>
      <w:divBdr>
        <w:top w:val="none" w:sz="0" w:space="0" w:color="auto"/>
        <w:left w:val="none" w:sz="0" w:space="0" w:color="auto"/>
        <w:bottom w:val="none" w:sz="0" w:space="0" w:color="auto"/>
        <w:right w:val="none" w:sz="0" w:space="0" w:color="auto"/>
      </w:divBdr>
    </w:div>
    <w:div w:id="255135913">
      <w:bodyDiv w:val="1"/>
      <w:marLeft w:val="0"/>
      <w:marRight w:val="0"/>
      <w:marTop w:val="0"/>
      <w:marBottom w:val="0"/>
      <w:divBdr>
        <w:top w:val="none" w:sz="0" w:space="0" w:color="auto"/>
        <w:left w:val="none" w:sz="0" w:space="0" w:color="auto"/>
        <w:bottom w:val="none" w:sz="0" w:space="0" w:color="auto"/>
        <w:right w:val="none" w:sz="0" w:space="0" w:color="auto"/>
      </w:divBdr>
    </w:div>
    <w:div w:id="255527558">
      <w:bodyDiv w:val="1"/>
      <w:marLeft w:val="0"/>
      <w:marRight w:val="0"/>
      <w:marTop w:val="0"/>
      <w:marBottom w:val="0"/>
      <w:divBdr>
        <w:top w:val="none" w:sz="0" w:space="0" w:color="auto"/>
        <w:left w:val="none" w:sz="0" w:space="0" w:color="auto"/>
        <w:bottom w:val="none" w:sz="0" w:space="0" w:color="auto"/>
        <w:right w:val="none" w:sz="0" w:space="0" w:color="auto"/>
      </w:divBdr>
    </w:div>
    <w:div w:id="256133025">
      <w:bodyDiv w:val="1"/>
      <w:marLeft w:val="0"/>
      <w:marRight w:val="0"/>
      <w:marTop w:val="0"/>
      <w:marBottom w:val="0"/>
      <w:divBdr>
        <w:top w:val="none" w:sz="0" w:space="0" w:color="auto"/>
        <w:left w:val="none" w:sz="0" w:space="0" w:color="auto"/>
        <w:bottom w:val="none" w:sz="0" w:space="0" w:color="auto"/>
        <w:right w:val="none" w:sz="0" w:space="0" w:color="auto"/>
      </w:divBdr>
    </w:div>
    <w:div w:id="256449138">
      <w:bodyDiv w:val="1"/>
      <w:marLeft w:val="0"/>
      <w:marRight w:val="0"/>
      <w:marTop w:val="0"/>
      <w:marBottom w:val="0"/>
      <w:divBdr>
        <w:top w:val="none" w:sz="0" w:space="0" w:color="auto"/>
        <w:left w:val="none" w:sz="0" w:space="0" w:color="auto"/>
        <w:bottom w:val="none" w:sz="0" w:space="0" w:color="auto"/>
        <w:right w:val="none" w:sz="0" w:space="0" w:color="auto"/>
      </w:divBdr>
    </w:div>
    <w:div w:id="256519386">
      <w:bodyDiv w:val="1"/>
      <w:marLeft w:val="0"/>
      <w:marRight w:val="0"/>
      <w:marTop w:val="0"/>
      <w:marBottom w:val="0"/>
      <w:divBdr>
        <w:top w:val="none" w:sz="0" w:space="0" w:color="auto"/>
        <w:left w:val="none" w:sz="0" w:space="0" w:color="auto"/>
        <w:bottom w:val="none" w:sz="0" w:space="0" w:color="auto"/>
        <w:right w:val="none" w:sz="0" w:space="0" w:color="auto"/>
      </w:divBdr>
    </w:div>
    <w:div w:id="256602820">
      <w:bodyDiv w:val="1"/>
      <w:marLeft w:val="0"/>
      <w:marRight w:val="0"/>
      <w:marTop w:val="0"/>
      <w:marBottom w:val="0"/>
      <w:divBdr>
        <w:top w:val="none" w:sz="0" w:space="0" w:color="auto"/>
        <w:left w:val="none" w:sz="0" w:space="0" w:color="auto"/>
        <w:bottom w:val="none" w:sz="0" w:space="0" w:color="auto"/>
        <w:right w:val="none" w:sz="0" w:space="0" w:color="auto"/>
      </w:divBdr>
    </w:div>
    <w:div w:id="256644051">
      <w:bodyDiv w:val="1"/>
      <w:marLeft w:val="0"/>
      <w:marRight w:val="0"/>
      <w:marTop w:val="0"/>
      <w:marBottom w:val="0"/>
      <w:divBdr>
        <w:top w:val="none" w:sz="0" w:space="0" w:color="auto"/>
        <w:left w:val="none" w:sz="0" w:space="0" w:color="auto"/>
        <w:bottom w:val="none" w:sz="0" w:space="0" w:color="auto"/>
        <w:right w:val="none" w:sz="0" w:space="0" w:color="auto"/>
      </w:divBdr>
    </w:div>
    <w:div w:id="256793844">
      <w:bodyDiv w:val="1"/>
      <w:marLeft w:val="0"/>
      <w:marRight w:val="0"/>
      <w:marTop w:val="0"/>
      <w:marBottom w:val="0"/>
      <w:divBdr>
        <w:top w:val="none" w:sz="0" w:space="0" w:color="auto"/>
        <w:left w:val="none" w:sz="0" w:space="0" w:color="auto"/>
        <w:bottom w:val="none" w:sz="0" w:space="0" w:color="auto"/>
        <w:right w:val="none" w:sz="0" w:space="0" w:color="auto"/>
      </w:divBdr>
    </w:div>
    <w:div w:id="256862626">
      <w:bodyDiv w:val="1"/>
      <w:marLeft w:val="0"/>
      <w:marRight w:val="0"/>
      <w:marTop w:val="0"/>
      <w:marBottom w:val="0"/>
      <w:divBdr>
        <w:top w:val="none" w:sz="0" w:space="0" w:color="auto"/>
        <w:left w:val="none" w:sz="0" w:space="0" w:color="auto"/>
        <w:bottom w:val="none" w:sz="0" w:space="0" w:color="auto"/>
        <w:right w:val="none" w:sz="0" w:space="0" w:color="auto"/>
      </w:divBdr>
    </w:div>
    <w:div w:id="256986656">
      <w:bodyDiv w:val="1"/>
      <w:marLeft w:val="0"/>
      <w:marRight w:val="0"/>
      <w:marTop w:val="0"/>
      <w:marBottom w:val="0"/>
      <w:divBdr>
        <w:top w:val="none" w:sz="0" w:space="0" w:color="auto"/>
        <w:left w:val="none" w:sz="0" w:space="0" w:color="auto"/>
        <w:bottom w:val="none" w:sz="0" w:space="0" w:color="auto"/>
        <w:right w:val="none" w:sz="0" w:space="0" w:color="auto"/>
      </w:divBdr>
    </w:div>
    <w:div w:id="257064874">
      <w:bodyDiv w:val="1"/>
      <w:marLeft w:val="0"/>
      <w:marRight w:val="0"/>
      <w:marTop w:val="0"/>
      <w:marBottom w:val="0"/>
      <w:divBdr>
        <w:top w:val="none" w:sz="0" w:space="0" w:color="auto"/>
        <w:left w:val="none" w:sz="0" w:space="0" w:color="auto"/>
        <w:bottom w:val="none" w:sz="0" w:space="0" w:color="auto"/>
        <w:right w:val="none" w:sz="0" w:space="0" w:color="auto"/>
      </w:divBdr>
    </w:div>
    <w:div w:id="257637205">
      <w:bodyDiv w:val="1"/>
      <w:marLeft w:val="0"/>
      <w:marRight w:val="0"/>
      <w:marTop w:val="0"/>
      <w:marBottom w:val="0"/>
      <w:divBdr>
        <w:top w:val="none" w:sz="0" w:space="0" w:color="auto"/>
        <w:left w:val="none" w:sz="0" w:space="0" w:color="auto"/>
        <w:bottom w:val="none" w:sz="0" w:space="0" w:color="auto"/>
        <w:right w:val="none" w:sz="0" w:space="0" w:color="auto"/>
      </w:divBdr>
    </w:div>
    <w:div w:id="257641664">
      <w:bodyDiv w:val="1"/>
      <w:marLeft w:val="0"/>
      <w:marRight w:val="0"/>
      <w:marTop w:val="0"/>
      <w:marBottom w:val="0"/>
      <w:divBdr>
        <w:top w:val="none" w:sz="0" w:space="0" w:color="auto"/>
        <w:left w:val="none" w:sz="0" w:space="0" w:color="auto"/>
        <w:bottom w:val="none" w:sz="0" w:space="0" w:color="auto"/>
        <w:right w:val="none" w:sz="0" w:space="0" w:color="auto"/>
      </w:divBdr>
    </w:div>
    <w:div w:id="257688036">
      <w:bodyDiv w:val="1"/>
      <w:marLeft w:val="0"/>
      <w:marRight w:val="0"/>
      <w:marTop w:val="0"/>
      <w:marBottom w:val="0"/>
      <w:divBdr>
        <w:top w:val="none" w:sz="0" w:space="0" w:color="auto"/>
        <w:left w:val="none" w:sz="0" w:space="0" w:color="auto"/>
        <w:bottom w:val="none" w:sz="0" w:space="0" w:color="auto"/>
        <w:right w:val="none" w:sz="0" w:space="0" w:color="auto"/>
      </w:divBdr>
    </w:div>
    <w:div w:id="258415447">
      <w:bodyDiv w:val="1"/>
      <w:marLeft w:val="0"/>
      <w:marRight w:val="0"/>
      <w:marTop w:val="0"/>
      <w:marBottom w:val="0"/>
      <w:divBdr>
        <w:top w:val="none" w:sz="0" w:space="0" w:color="auto"/>
        <w:left w:val="none" w:sz="0" w:space="0" w:color="auto"/>
        <w:bottom w:val="none" w:sz="0" w:space="0" w:color="auto"/>
        <w:right w:val="none" w:sz="0" w:space="0" w:color="auto"/>
      </w:divBdr>
    </w:div>
    <w:div w:id="258759415">
      <w:bodyDiv w:val="1"/>
      <w:marLeft w:val="0"/>
      <w:marRight w:val="0"/>
      <w:marTop w:val="0"/>
      <w:marBottom w:val="0"/>
      <w:divBdr>
        <w:top w:val="none" w:sz="0" w:space="0" w:color="auto"/>
        <w:left w:val="none" w:sz="0" w:space="0" w:color="auto"/>
        <w:bottom w:val="none" w:sz="0" w:space="0" w:color="auto"/>
        <w:right w:val="none" w:sz="0" w:space="0" w:color="auto"/>
      </w:divBdr>
    </w:div>
    <w:div w:id="258833277">
      <w:bodyDiv w:val="1"/>
      <w:marLeft w:val="0"/>
      <w:marRight w:val="0"/>
      <w:marTop w:val="0"/>
      <w:marBottom w:val="0"/>
      <w:divBdr>
        <w:top w:val="none" w:sz="0" w:space="0" w:color="auto"/>
        <w:left w:val="none" w:sz="0" w:space="0" w:color="auto"/>
        <w:bottom w:val="none" w:sz="0" w:space="0" w:color="auto"/>
        <w:right w:val="none" w:sz="0" w:space="0" w:color="auto"/>
      </w:divBdr>
    </w:div>
    <w:div w:id="259527345">
      <w:bodyDiv w:val="1"/>
      <w:marLeft w:val="0"/>
      <w:marRight w:val="0"/>
      <w:marTop w:val="0"/>
      <w:marBottom w:val="0"/>
      <w:divBdr>
        <w:top w:val="none" w:sz="0" w:space="0" w:color="auto"/>
        <w:left w:val="none" w:sz="0" w:space="0" w:color="auto"/>
        <w:bottom w:val="none" w:sz="0" w:space="0" w:color="auto"/>
        <w:right w:val="none" w:sz="0" w:space="0" w:color="auto"/>
      </w:divBdr>
    </w:div>
    <w:div w:id="259684927">
      <w:bodyDiv w:val="1"/>
      <w:marLeft w:val="0"/>
      <w:marRight w:val="0"/>
      <w:marTop w:val="0"/>
      <w:marBottom w:val="0"/>
      <w:divBdr>
        <w:top w:val="none" w:sz="0" w:space="0" w:color="auto"/>
        <w:left w:val="none" w:sz="0" w:space="0" w:color="auto"/>
        <w:bottom w:val="none" w:sz="0" w:space="0" w:color="auto"/>
        <w:right w:val="none" w:sz="0" w:space="0" w:color="auto"/>
      </w:divBdr>
    </w:div>
    <w:div w:id="259876996">
      <w:bodyDiv w:val="1"/>
      <w:marLeft w:val="0"/>
      <w:marRight w:val="0"/>
      <w:marTop w:val="0"/>
      <w:marBottom w:val="0"/>
      <w:divBdr>
        <w:top w:val="none" w:sz="0" w:space="0" w:color="auto"/>
        <w:left w:val="none" w:sz="0" w:space="0" w:color="auto"/>
        <w:bottom w:val="none" w:sz="0" w:space="0" w:color="auto"/>
        <w:right w:val="none" w:sz="0" w:space="0" w:color="auto"/>
      </w:divBdr>
    </w:div>
    <w:div w:id="260064345">
      <w:bodyDiv w:val="1"/>
      <w:marLeft w:val="0"/>
      <w:marRight w:val="0"/>
      <w:marTop w:val="0"/>
      <w:marBottom w:val="0"/>
      <w:divBdr>
        <w:top w:val="none" w:sz="0" w:space="0" w:color="auto"/>
        <w:left w:val="none" w:sz="0" w:space="0" w:color="auto"/>
        <w:bottom w:val="none" w:sz="0" w:space="0" w:color="auto"/>
        <w:right w:val="none" w:sz="0" w:space="0" w:color="auto"/>
      </w:divBdr>
    </w:div>
    <w:div w:id="260140519">
      <w:bodyDiv w:val="1"/>
      <w:marLeft w:val="0"/>
      <w:marRight w:val="0"/>
      <w:marTop w:val="0"/>
      <w:marBottom w:val="0"/>
      <w:divBdr>
        <w:top w:val="none" w:sz="0" w:space="0" w:color="auto"/>
        <w:left w:val="none" w:sz="0" w:space="0" w:color="auto"/>
        <w:bottom w:val="none" w:sz="0" w:space="0" w:color="auto"/>
        <w:right w:val="none" w:sz="0" w:space="0" w:color="auto"/>
      </w:divBdr>
    </w:div>
    <w:div w:id="260143002">
      <w:bodyDiv w:val="1"/>
      <w:marLeft w:val="0"/>
      <w:marRight w:val="0"/>
      <w:marTop w:val="0"/>
      <w:marBottom w:val="0"/>
      <w:divBdr>
        <w:top w:val="none" w:sz="0" w:space="0" w:color="auto"/>
        <w:left w:val="none" w:sz="0" w:space="0" w:color="auto"/>
        <w:bottom w:val="none" w:sz="0" w:space="0" w:color="auto"/>
        <w:right w:val="none" w:sz="0" w:space="0" w:color="auto"/>
      </w:divBdr>
    </w:div>
    <w:div w:id="260261132">
      <w:bodyDiv w:val="1"/>
      <w:marLeft w:val="0"/>
      <w:marRight w:val="0"/>
      <w:marTop w:val="0"/>
      <w:marBottom w:val="0"/>
      <w:divBdr>
        <w:top w:val="none" w:sz="0" w:space="0" w:color="auto"/>
        <w:left w:val="none" w:sz="0" w:space="0" w:color="auto"/>
        <w:bottom w:val="none" w:sz="0" w:space="0" w:color="auto"/>
        <w:right w:val="none" w:sz="0" w:space="0" w:color="auto"/>
      </w:divBdr>
    </w:div>
    <w:div w:id="260725962">
      <w:bodyDiv w:val="1"/>
      <w:marLeft w:val="0"/>
      <w:marRight w:val="0"/>
      <w:marTop w:val="0"/>
      <w:marBottom w:val="0"/>
      <w:divBdr>
        <w:top w:val="none" w:sz="0" w:space="0" w:color="auto"/>
        <w:left w:val="none" w:sz="0" w:space="0" w:color="auto"/>
        <w:bottom w:val="none" w:sz="0" w:space="0" w:color="auto"/>
        <w:right w:val="none" w:sz="0" w:space="0" w:color="auto"/>
      </w:divBdr>
    </w:div>
    <w:div w:id="261032468">
      <w:bodyDiv w:val="1"/>
      <w:marLeft w:val="0"/>
      <w:marRight w:val="0"/>
      <w:marTop w:val="0"/>
      <w:marBottom w:val="0"/>
      <w:divBdr>
        <w:top w:val="none" w:sz="0" w:space="0" w:color="auto"/>
        <w:left w:val="none" w:sz="0" w:space="0" w:color="auto"/>
        <w:bottom w:val="none" w:sz="0" w:space="0" w:color="auto"/>
        <w:right w:val="none" w:sz="0" w:space="0" w:color="auto"/>
      </w:divBdr>
    </w:div>
    <w:div w:id="261694765">
      <w:bodyDiv w:val="1"/>
      <w:marLeft w:val="0"/>
      <w:marRight w:val="0"/>
      <w:marTop w:val="0"/>
      <w:marBottom w:val="0"/>
      <w:divBdr>
        <w:top w:val="none" w:sz="0" w:space="0" w:color="auto"/>
        <w:left w:val="none" w:sz="0" w:space="0" w:color="auto"/>
        <w:bottom w:val="none" w:sz="0" w:space="0" w:color="auto"/>
        <w:right w:val="none" w:sz="0" w:space="0" w:color="auto"/>
      </w:divBdr>
    </w:div>
    <w:div w:id="261769297">
      <w:bodyDiv w:val="1"/>
      <w:marLeft w:val="0"/>
      <w:marRight w:val="0"/>
      <w:marTop w:val="0"/>
      <w:marBottom w:val="0"/>
      <w:divBdr>
        <w:top w:val="none" w:sz="0" w:space="0" w:color="auto"/>
        <w:left w:val="none" w:sz="0" w:space="0" w:color="auto"/>
        <w:bottom w:val="none" w:sz="0" w:space="0" w:color="auto"/>
        <w:right w:val="none" w:sz="0" w:space="0" w:color="auto"/>
      </w:divBdr>
    </w:div>
    <w:div w:id="261883080">
      <w:bodyDiv w:val="1"/>
      <w:marLeft w:val="0"/>
      <w:marRight w:val="0"/>
      <w:marTop w:val="0"/>
      <w:marBottom w:val="0"/>
      <w:divBdr>
        <w:top w:val="none" w:sz="0" w:space="0" w:color="auto"/>
        <w:left w:val="none" w:sz="0" w:space="0" w:color="auto"/>
        <w:bottom w:val="none" w:sz="0" w:space="0" w:color="auto"/>
        <w:right w:val="none" w:sz="0" w:space="0" w:color="auto"/>
      </w:divBdr>
    </w:div>
    <w:div w:id="262108632">
      <w:bodyDiv w:val="1"/>
      <w:marLeft w:val="0"/>
      <w:marRight w:val="0"/>
      <w:marTop w:val="0"/>
      <w:marBottom w:val="0"/>
      <w:divBdr>
        <w:top w:val="none" w:sz="0" w:space="0" w:color="auto"/>
        <w:left w:val="none" w:sz="0" w:space="0" w:color="auto"/>
        <w:bottom w:val="none" w:sz="0" w:space="0" w:color="auto"/>
        <w:right w:val="none" w:sz="0" w:space="0" w:color="auto"/>
      </w:divBdr>
    </w:div>
    <w:div w:id="262149570">
      <w:bodyDiv w:val="1"/>
      <w:marLeft w:val="0"/>
      <w:marRight w:val="0"/>
      <w:marTop w:val="0"/>
      <w:marBottom w:val="0"/>
      <w:divBdr>
        <w:top w:val="none" w:sz="0" w:space="0" w:color="auto"/>
        <w:left w:val="none" w:sz="0" w:space="0" w:color="auto"/>
        <w:bottom w:val="none" w:sz="0" w:space="0" w:color="auto"/>
        <w:right w:val="none" w:sz="0" w:space="0" w:color="auto"/>
      </w:divBdr>
    </w:div>
    <w:div w:id="262307599">
      <w:bodyDiv w:val="1"/>
      <w:marLeft w:val="0"/>
      <w:marRight w:val="0"/>
      <w:marTop w:val="0"/>
      <w:marBottom w:val="0"/>
      <w:divBdr>
        <w:top w:val="none" w:sz="0" w:space="0" w:color="auto"/>
        <w:left w:val="none" w:sz="0" w:space="0" w:color="auto"/>
        <w:bottom w:val="none" w:sz="0" w:space="0" w:color="auto"/>
        <w:right w:val="none" w:sz="0" w:space="0" w:color="auto"/>
      </w:divBdr>
    </w:div>
    <w:div w:id="262343245">
      <w:bodyDiv w:val="1"/>
      <w:marLeft w:val="0"/>
      <w:marRight w:val="0"/>
      <w:marTop w:val="0"/>
      <w:marBottom w:val="0"/>
      <w:divBdr>
        <w:top w:val="none" w:sz="0" w:space="0" w:color="auto"/>
        <w:left w:val="none" w:sz="0" w:space="0" w:color="auto"/>
        <w:bottom w:val="none" w:sz="0" w:space="0" w:color="auto"/>
        <w:right w:val="none" w:sz="0" w:space="0" w:color="auto"/>
      </w:divBdr>
    </w:div>
    <w:div w:id="262419654">
      <w:bodyDiv w:val="1"/>
      <w:marLeft w:val="0"/>
      <w:marRight w:val="0"/>
      <w:marTop w:val="0"/>
      <w:marBottom w:val="0"/>
      <w:divBdr>
        <w:top w:val="none" w:sz="0" w:space="0" w:color="auto"/>
        <w:left w:val="none" w:sz="0" w:space="0" w:color="auto"/>
        <w:bottom w:val="none" w:sz="0" w:space="0" w:color="auto"/>
        <w:right w:val="none" w:sz="0" w:space="0" w:color="auto"/>
      </w:divBdr>
    </w:div>
    <w:div w:id="262961436">
      <w:bodyDiv w:val="1"/>
      <w:marLeft w:val="0"/>
      <w:marRight w:val="0"/>
      <w:marTop w:val="0"/>
      <w:marBottom w:val="0"/>
      <w:divBdr>
        <w:top w:val="none" w:sz="0" w:space="0" w:color="auto"/>
        <w:left w:val="none" w:sz="0" w:space="0" w:color="auto"/>
        <w:bottom w:val="none" w:sz="0" w:space="0" w:color="auto"/>
        <w:right w:val="none" w:sz="0" w:space="0" w:color="auto"/>
      </w:divBdr>
    </w:div>
    <w:div w:id="263080283">
      <w:bodyDiv w:val="1"/>
      <w:marLeft w:val="0"/>
      <w:marRight w:val="0"/>
      <w:marTop w:val="0"/>
      <w:marBottom w:val="0"/>
      <w:divBdr>
        <w:top w:val="none" w:sz="0" w:space="0" w:color="auto"/>
        <w:left w:val="none" w:sz="0" w:space="0" w:color="auto"/>
        <w:bottom w:val="none" w:sz="0" w:space="0" w:color="auto"/>
        <w:right w:val="none" w:sz="0" w:space="0" w:color="auto"/>
      </w:divBdr>
    </w:div>
    <w:div w:id="263658726">
      <w:bodyDiv w:val="1"/>
      <w:marLeft w:val="0"/>
      <w:marRight w:val="0"/>
      <w:marTop w:val="0"/>
      <w:marBottom w:val="0"/>
      <w:divBdr>
        <w:top w:val="none" w:sz="0" w:space="0" w:color="auto"/>
        <w:left w:val="none" w:sz="0" w:space="0" w:color="auto"/>
        <w:bottom w:val="none" w:sz="0" w:space="0" w:color="auto"/>
        <w:right w:val="none" w:sz="0" w:space="0" w:color="auto"/>
      </w:divBdr>
    </w:div>
    <w:div w:id="264116955">
      <w:bodyDiv w:val="1"/>
      <w:marLeft w:val="0"/>
      <w:marRight w:val="0"/>
      <w:marTop w:val="0"/>
      <w:marBottom w:val="0"/>
      <w:divBdr>
        <w:top w:val="none" w:sz="0" w:space="0" w:color="auto"/>
        <w:left w:val="none" w:sz="0" w:space="0" w:color="auto"/>
        <w:bottom w:val="none" w:sz="0" w:space="0" w:color="auto"/>
        <w:right w:val="none" w:sz="0" w:space="0" w:color="auto"/>
      </w:divBdr>
    </w:div>
    <w:div w:id="264193460">
      <w:bodyDiv w:val="1"/>
      <w:marLeft w:val="0"/>
      <w:marRight w:val="0"/>
      <w:marTop w:val="0"/>
      <w:marBottom w:val="0"/>
      <w:divBdr>
        <w:top w:val="none" w:sz="0" w:space="0" w:color="auto"/>
        <w:left w:val="none" w:sz="0" w:space="0" w:color="auto"/>
        <w:bottom w:val="none" w:sz="0" w:space="0" w:color="auto"/>
        <w:right w:val="none" w:sz="0" w:space="0" w:color="auto"/>
      </w:divBdr>
    </w:div>
    <w:div w:id="264197689">
      <w:bodyDiv w:val="1"/>
      <w:marLeft w:val="0"/>
      <w:marRight w:val="0"/>
      <w:marTop w:val="0"/>
      <w:marBottom w:val="0"/>
      <w:divBdr>
        <w:top w:val="none" w:sz="0" w:space="0" w:color="auto"/>
        <w:left w:val="none" w:sz="0" w:space="0" w:color="auto"/>
        <w:bottom w:val="none" w:sz="0" w:space="0" w:color="auto"/>
        <w:right w:val="none" w:sz="0" w:space="0" w:color="auto"/>
      </w:divBdr>
    </w:div>
    <w:div w:id="264308371">
      <w:bodyDiv w:val="1"/>
      <w:marLeft w:val="0"/>
      <w:marRight w:val="0"/>
      <w:marTop w:val="0"/>
      <w:marBottom w:val="0"/>
      <w:divBdr>
        <w:top w:val="none" w:sz="0" w:space="0" w:color="auto"/>
        <w:left w:val="none" w:sz="0" w:space="0" w:color="auto"/>
        <w:bottom w:val="none" w:sz="0" w:space="0" w:color="auto"/>
        <w:right w:val="none" w:sz="0" w:space="0" w:color="auto"/>
      </w:divBdr>
    </w:div>
    <w:div w:id="265044718">
      <w:bodyDiv w:val="1"/>
      <w:marLeft w:val="0"/>
      <w:marRight w:val="0"/>
      <w:marTop w:val="0"/>
      <w:marBottom w:val="0"/>
      <w:divBdr>
        <w:top w:val="none" w:sz="0" w:space="0" w:color="auto"/>
        <w:left w:val="none" w:sz="0" w:space="0" w:color="auto"/>
        <w:bottom w:val="none" w:sz="0" w:space="0" w:color="auto"/>
        <w:right w:val="none" w:sz="0" w:space="0" w:color="auto"/>
      </w:divBdr>
    </w:div>
    <w:div w:id="265160956">
      <w:bodyDiv w:val="1"/>
      <w:marLeft w:val="0"/>
      <w:marRight w:val="0"/>
      <w:marTop w:val="0"/>
      <w:marBottom w:val="0"/>
      <w:divBdr>
        <w:top w:val="none" w:sz="0" w:space="0" w:color="auto"/>
        <w:left w:val="none" w:sz="0" w:space="0" w:color="auto"/>
        <w:bottom w:val="none" w:sz="0" w:space="0" w:color="auto"/>
        <w:right w:val="none" w:sz="0" w:space="0" w:color="auto"/>
      </w:divBdr>
    </w:div>
    <w:div w:id="265189437">
      <w:bodyDiv w:val="1"/>
      <w:marLeft w:val="0"/>
      <w:marRight w:val="0"/>
      <w:marTop w:val="0"/>
      <w:marBottom w:val="0"/>
      <w:divBdr>
        <w:top w:val="none" w:sz="0" w:space="0" w:color="auto"/>
        <w:left w:val="none" w:sz="0" w:space="0" w:color="auto"/>
        <w:bottom w:val="none" w:sz="0" w:space="0" w:color="auto"/>
        <w:right w:val="none" w:sz="0" w:space="0" w:color="auto"/>
      </w:divBdr>
    </w:div>
    <w:div w:id="266812023">
      <w:bodyDiv w:val="1"/>
      <w:marLeft w:val="0"/>
      <w:marRight w:val="0"/>
      <w:marTop w:val="0"/>
      <w:marBottom w:val="0"/>
      <w:divBdr>
        <w:top w:val="none" w:sz="0" w:space="0" w:color="auto"/>
        <w:left w:val="none" w:sz="0" w:space="0" w:color="auto"/>
        <w:bottom w:val="none" w:sz="0" w:space="0" w:color="auto"/>
        <w:right w:val="none" w:sz="0" w:space="0" w:color="auto"/>
      </w:divBdr>
    </w:div>
    <w:div w:id="266813114">
      <w:bodyDiv w:val="1"/>
      <w:marLeft w:val="0"/>
      <w:marRight w:val="0"/>
      <w:marTop w:val="0"/>
      <w:marBottom w:val="0"/>
      <w:divBdr>
        <w:top w:val="none" w:sz="0" w:space="0" w:color="auto"/>
        <w:left w:val="none" w:sz="0" w:space="0" w:color="auto"/>
        <w:bottom w:val="none" w:sz="0" w:space="0" w:color="auto"/>
        <w:right w:val="none" w:sz="0" w:space="0" w:color="auto"/>
      </w:divBdr>
    </w:div>
    <w:div w:id="267199459">
      <w:bodyDiv w:val="1"/>
      <w:marLeft w:val="0"/>
      <w:marRight w:val="0"/>
      <w:marTop w:val="0"/>
      <w:marBottom w:val="0"/>
      <w:divBdr>
        <w:top w:val="none" w:sz="0" w:space="0" w:color="auto"/>
        <w:left w:val="none" w:sz="0" w:space="0" w:color="auto"/>
        <w:bottom w:val="none" w:sz="0" w:space="0" w:color="auto"/>
        <w:right w:val="none" w:sz="0" w:space="0" w:color="auto"/>
      </w:divBdr>
    </w:div>
    <w:div w:id="267398630">
      <w:bodyDiv w:val="1"/>
      <w:marLeft w:val="0"/>
      <w:marRight w:val="0"/>
      <w:marTop w:val="0"/>
      <w:marBottom w:val="0"/>
      <w:divBdr>
        <w:top w:val="none" w:sz="0" w:space="0" w:color="auto"/>
        <w:left w:val="none" w:sz="0" w:space="0" w:color="auto"/>
        <w:bottom w:val="none" w:sz="0" w:space="0" w:color="auto"/>
        <w:right w:val="none" w:sz="0" w:space="0" w:color="auto"/>
      </w:divBdr>
    </w:div>
    <w:div w:id="267542287">
      <w:bodyDiv w:val="1"/>
      <w:marLeft w:val="0"/>
      <w:marRight w:val="0"/>
      <w:marTop w:val="0"/>
      <w:marBottom w:val="0"/>
      <w:divBdr>
        <w:top w:val="none" w:sz="0" w:space="0" w:color="auto"/>
        <w:left w:val="none" w:sz="0" w:space="0" w:color="auto"/>
        <w:bottom w:val="none" w:sz="0" w:space="0" w:color="auto"/>
        <w:right w:val="none" w:sz="0" w:space="0" w:color="auto"/>
      </w:divBdr>
    </w:div>
    <w:div w:id="267585308">
      <w:bodyDiv w:val="1"/>
      <w:marLeft w:val="0"/>
      <w:marRight w:val="0"/>
      <w:marTop w:val="0"/>
      <w:marBottom w:val="0"/>
      <w:divBdr>
        <w:top w:val="none" w:sz="0" w:space="0" w:color="auto"/>
        <w:left w:val="none" w:sz="0" w:space="0" w:color="auto"/>
        <w:bottom w:val="none" w:sz="0" w:space="0" w:color="auto"/>
        <w:right w:val="none" w:sz="0" w:space="0" w:color="auto"/>
      </w:divBdr>
    </w:div>
    <w:div w:id="267662188">
      <w:bodyDiv w:val="1"/>
      <w:marLeft w:val="0"/>
      <w:marRight w:val="0"/>
      <w:marTop w:val="0"/>
      <w:marBottom w:val="0"/>
      <w:divBdr>
        <w:top w:val="none" w:sz="0" w:space="0" w:color="auto"/>
        <w:left w:val="none" w:sz="0" w:space="0" w:color="auto"/>
        <w:bottom w:val="none" w:sz="0" w:space="0" w:color="auto"/>
        <w:right w:val="none" w:sz="0" w:space="0" w:color="auto"/>
      </w:divBdr>
    </w:div>
    <w:div w:id="267784397">
      <w:bodyDiv w:val="1"/>
      <w:marLeft w:val="0"/>
      <w:marRight w:val="0"/>
      <w:marTop w:val="0"/>
      <w:marBottom w:val="0"/>
      <w:divBdr>
        <w:top w:val="none" w:sz="0" w:space="0" w:color="auto"/>
        <w:left w:val="none" w:sz="0" w:space="0" w:color="auto"/>
        <w:bottom w:val="none" w:sz="0" w:space="0" w:color="auto"/>
        <w:right w:val="none" w:sz="0" w:space="0" w:color="auto"/>
      </w:divBdr>
    </w:div>
    <w:div w:id="267854425">
      <w:bodyDiv w:val="1"/>
      <w:marLeft w:val="0"/>
      <w:marRight w:val="0"/>
      <w:marTop w:val="0"/>
      <w:marBottom w:val="0"/>
      <w:divBdr>
        <w:top w:val="none" w:sz="0" w:space="0" w:color="auto"/>
        <w:left w:val="none" w:sz="0" w:space="0" w:color="auto"/>
        <w:bottom w:val="none" w:sz="0" w:space="0" w:color="auto"/>
        <w:right w:val="none" w:sz="0" w:space="0" w:color="auto"/>
      </w:divBdr>
    </w:div>
    <w:div w:id="268316663">
      <w:bodyDiv w:val="1"/>
      <w:marLeft w:val="0"/>
      <w:marRight w:val="0"/>
      <w:marTop w:val="0"/>
      <w:marBottom w:val="0"/>
      <w:divBdr>
        <w:top w:val="none" w:sz="0" w:space="0" w:color="auto"/>
        <w:left w:val="none" w:sz="0" w:space="0" w:color="auto"/>
        <w:bottom w:val="none" w:sz="0" w:space="0" w:color="auto"/>
        <w:right w:val="none" w:sz="0" w:space="0" w:color="auto"/>
      </w:divBdr>
    </w:div>
    <w:div w:id="268466125">
      <w:bodyDiv w:val="1"/>
      <w:marLeft w:val="0"/>
      <w:marRight w:val="0"/>
      <w:marTop w:val="0"/>
      <w:marBottom w:val="0"/>
      <w:divBdr>
        <w:top w:val="none" w:sz="0" w:space="0" w:color="auto"/>
        <w:left w:val="none" w:sz="0" w:space="0" w:color="auto"/>
        <w:bottom w:val="none" w:sz="0" w:space="0" w:color="auto"/>
        <w:right w:val="none" w:sz="0" w:space="0" w:color="auto"/>
      </w:divBdr>
    </w:div>
    <w:div w:id="269240098">
      <w:bodyDiv w:val="1"/>
      <w:marLeft w:val="0"/>
      <w:marRight w:val="0"/>
      <w:marTop w:val="0"/>
      <w:marBottom w:val="0"/>
      <w:divBdr>
        <w:top w:val="none" w:sz="0" w:space="0" w:color="auto"/>
        <w:left w:val="none" w:sz="0" w:space="0" w:color="auto"/>
        <w:bottom w:val="none" w:sz="0" w:space="0" w:color="auto"/>
        <w:right w:val="none" w:sz="0" w:space="0" w:color="auto"/>
      </w:divBdr>
    </w:div>
    <w:div w:id="269319749">
      <w:bodyDiv w:val="1"/>
      <w:marLeft w:val="0"/>
      <w:marRight w:val="0"/>
      <w:marTop w:val="0"/>
      <w:marBottom w:val="0"/>
      <w:divBdr>
        <w:top w:val="none" w:sz="0" w:space="0" w:color="auto"/>
        <w:left w:val="none" w:sz="0" w:space="0" w:color="auto"/>
        <w:bottom w:val="none" w:sz="0" w:space="0" w:color="auto"/>
        <w:right w:val="none" w:sz="0" w:space="0" w:color="auto"/>
      </w:divBdr>
    </w:div>
    <w:div w:id="269970915">
      <w:bodyDiv w:val="1"/>
      <w:marLeft w:val="0"/>
      <w:marRight w:val="0"/>
      <w:marTop w:val="0"/>
      <w:marBottom w:val="0"/>
      <w:divBdr>
        <w:top w:val="none" w:sz="0" w:space="0" w:color="auto"/>
        <w:left w:val="none" w:sz="0" w:space="0" w:color="auto"/>
        <w:bottom w:val="none" w:sz="0" w:space="0" w:color="auto"/>
        <w:right w:val="none" w:sz="0" w:space="0" w:color="auto"/>
      </w:divBdr>
    </w:div>
    <w:div w:id="270208053">
      <w:bodyDiv w:val="1"/>
      <w:marLeft w:val="0"/>
      <w:marRight w:val="0"/>
      <w:marTop w:val="0"/>
      <w:marBottom w:val="0"/>
      <w:divBdr>
        <w:top w:val="none" w:sz="0" w:space="0" w:color="auto"/>
        <w:left w:val="none" w:sz="0" w:space="0" w:color="auto"/>
        <w:bottom w:val="none" w:sz="0" w:space="0" w:color="auto"/>
        <w:right w:val="none" w:sz="0" w:space="0" w:color="auto"/>
      </w:divBdr>
    </w:div>
    <w:div w:id="270671531">
      <w:bodyDiv w:val="1"/>
      <w:marLeft w:val="0"/>
      <w:marRight w:val="0"/>
      <w:marTop w:val="0"/>
      <w:marBottom w:val="0"/>
      <w:divBdr>
        <w:top w:val="none" w:sz="0" w:space="0" w:color="auto"/>
        <w:left w:val="none" w:sz="0" w:space="0" w:color="auto"/>
        <w:bottom w:val="none" w:sz="0" w:space="0" w:color="auto"/>
        <w:right w:val="none" w:sz="0" w:space="0" w:color="auto"/>
      </w:divBdr>
    </w:div>
    <w:div w:id="271330344">
      <w:bodyDiv w:val="1"/>
      <w:marLeft w:val="0"/>
      <w:marRight w:val="0"/>
      <w:marTop w:val="0"/>
      <w:marBottom w:val="0"/>
      <w:divBdr>
        <w:top w:val="none" w:sz="0" w:space="0" w:color="auto"/>
        <w:left w:val="none" w:sz="0" w:space="0" w:color="auto"/>
        <w:bottom w:val="none" w:sz="0" w:space="0" w:color="auto"/>
        <w:right w:val="none" w:sz="0" w:space="0" w:color="auto"/>
      </w:divBdr>
    </w:div>
    <w:div w:id="271596587">
      <w:bodyDiv w:val="1"/>
      <w:marLeft w:val="0"/>
      <w:marRight w:val="0"/>
      <w:marTop w:val="0"/>
      <w:marBottom w:val="0"/>
      <w:divBdr>
        <w:top w:val="none" w:sz="0" w:space="0" w:color="auto"/>
        <w:left w:val="none" w:sz="0" w:space="0" w:color="auto"/>
        <w:bottom w:val="none" w:sz="0" w:space="0" w:color="auto"/>
        <w:right w:val="none" w:sz="0" w:space="0" w:color="auto"/>
      </w:divBdr>
    </w:div>
    <w:div w:id="271715304">
      <w:bodyDiv w:val="1"/>
      <w:marLeft w:val="0"/>
      <w:marRight w:val="0"/>
      <w:marTop w:val="0"/>
      <w:marBottom w:val="0"/>
      <w:divBdr>
        <w:top w:val="none" w:sz="0" w:space="0" w:color="auto"/>
        <w:left w:val="none" w:sz="0" w:space="0" w:color="auto"/>
        <w:bottom w:val="none" w:sz="0" w:space="0" w:color="auto"/>
        <w:right w:val="none" w:sz="0" w:space="0" w:color="auto"/>
      </w:divBdr>
    </w:div>
    <w:div w:id="272399719">
      <w:bodyDiv w:val="1"/>
      <w:marLeft w:val="0"/>
      <w:marRight w:val="0"/>
      <w:marTop w:val="0"/>
      <w:marBottom w:val="0"/>
      <w:divBdr>
        <w:top w:val="none" w:sz="0" w:space="0" w:color="auto"/>
        <w:left w:val="none" w:sz="0" w:space="0" w:color="auto"/>
        <w:bottom w:val="none" w:sz="0" w:space="0" w:color="auto"/>
        <w:right w:val="none" w:sz="0" w:space="0" w:color="auto"/>
      </w:divBdr>
    </w:div>
    <w:div w:id="272592418">
      <w:bodyDiv w:val="1"/>
      <w:marLeft w:val="0"/>
      <w:marRight w:val="0"/>
      <w:marTop w:val="0"/>
      <w:marBottom w:val="0"/>
      <w:divBdr>
        <w:top w:val="none" w:sz="0" w:space="0" w:color="auto"/>
        <w:left w:val="none" w:sz="0" w:space="0" w:color="auto"/>
        <w:bottom w:val="none" w:sz="0" w:space="0" w:color="auto"/>
        <w:right w:val="none" w:sz="0" w:space="0" w:color="auto"/>
      </w:divBdr>
    </w:div>
    <w:div w:id="272641311">
      <w:bodyDiv w:val="1"/>
      <w:marLeft w:val="0"/>
      <w:marRight w:val="0"/>
      <w:marTop w:val="0"/>
      <w:marBottom w:val="0"/>
      <w:divBdr>
        <w:top w:val="none" w:sz="0" w:space="0" w:color="auto"/>
        <w:left w:val="none" w:sz="0" w:space="0" w:color="auto"/>
        <w:bottom w:val="none" w:sz="0" w:space="0" w:color="auto"/>
        <w:right w:val="none" w:sz="0" w:space="0" w:color="auto"/>
      </w:divBdr>
    </w:div>
    <w:div w:id="272826862">
      <w:bodyDiv w:val="1"/>
      <w:marLeft w:val="0"/>
      <w:marRight w:val="0"/>
      <w:marTop w:val="0"/>
      <w:marBottom w:val="0"/>
      <w:divBdr>
        <w:top w:val="none" w:sz="0" w:space="0" w:color="auto"/>
        <w:left w:val="none" w:sz="0" w:space="0" w:color="auto"/>
        <w:bottom w:val="none" w:sz="0" w:space="0" w:color="auto"/>
        <w:right w:val="none" w:sz="0" w:space="0" w:color="auto"/>
      </w:divBdr>
    </w:div>
    <w:div w:id="273438634">
      <w:bodyDiv w:val="1"/>
      <w:marLeft w:val="0"/>
      <w:marRight w:val="0"/>
      <w:marTop w:val="0"/>
      <w:marBottom w:val="0"/>
      <w:divBdr>
        <w:top w:val="none" w:sz="0" w:space="0" w:color="auto"/>
        <w:left w:val="none" w:sz="0" w:space="0" w:color="auto"/>
        <w:bottom w:val="none" w:sz="0" w:space="0" w:color="auto"/>
        <w:right w:val="none" w:sz="0" w:space="0" w:color="auto"/>
      </w:divBdr>
    </w:div>
    <w:div w:id="273754783">
      <w:bodyDiv w:val="1"/>
      <w:marLeft w:val="0"/>
      <w:marRight w:val="0"/>
      <w:marTop w:val="0"/>
      <w:marBottom w:val="0"/>
      <w:divBdr>
        <w:top w:val="none" w:sz="0" w:space="0" w:color="auto"/>
        <w:left w:val="none" w:sz="0" w:space="0" w:color="auto"/>
        <w:bottom w:val="none" w:sz="0" w:space="0" w:color="auto"/>
        <w:right w:val="none" w:sz="0" w:space="0" w:color="auto"/>
      </w:divBdr>
    </w:div>
    <w:div w:id="274557175">
      <w:bodyDiv w:val="1"/>
      <w:marLeft w:val="0"/>
      <w:marRight w:val="0"/>
      <w:marTop w:val="0"/>
      <w:marBottom w:val="0"/>
      <w:divBdr>
        <w:top w:val="none" w:sz="0" w:space="0" w:color="auto"/>
        <w:left w:val="none" w:sz="0" w:space="0" w:color="auto"/>
        <w:bottom w:val="none" w:sz="0" w:space="0" w:color="auto"/>
        <w:right w:val="none" w:sz="0" w:space="0" w:color="auto"/>
      </w:divBdr>
    </w:div>
    <w:div w:id="274678823">
      <w:bodyDiv w:val="1"/>
      <w:marLeft w:val="0"/>
      <w:marRight w:val="0"/>
      <w:marTop w:val="0"/>
      <w:marBottom w:val="0"/>
      <w:divBdr>
        <w:top w:val="none" w:sz="0" w:space="0" w:color="auto"/>
        <w:left w:val="none" w:sz="0" w:space="0" w:color="auto"/>
        <w:bottom w:val="none" w:sz="0" w:space="0" w:color="auto"/>
        <w:right w:val="none" w:sz="0" w:space="0" w:color="auto"/>
      </w:divBdr>
    </w:div>
    <w:div w:id="274796952">
      <w:bodyDiv w:val="1"/>
      <w:marLeft w:val="0"/>
      <w:marRight w:val="0"/>
      <w:marTop w:val="0"/>
      <w:marBottom w:val="0"/>
      <w:divBdr>
        <w:top w:val="none" w:sz="0" w:space="0" w:color="auto"/>
        <w:left w:val="none" w:sz="0" w:space="0" w:color="auto"/>
        <w:bottom w:val="none" w:sz="0" w:space="0" w:color="auto"/>
        <w:right w:val="none" w:sz="0" w:space="0" w:color="auto"/>
      </w:divBdr>
    </w:div>
    <w:div w:id="275596908">
      <w:bodyDiv w:val="1"/>
      <w:marLeft w:val="0"/>
      <w:marRight w:val="0"/>
      <w:marTop w:val="0"/>
      <w:marBottom w:val="0"/>
      <w:divBdr>
        <w:top w:val="none" w:sz="0" w:space="0" w:color="auto"/>
        <w:left w:val="none" w:sz="0" w:space="0" w:color="auto"/>
        <w:bottom w:val="none" w:sz="0" w:space="0" w:color="auto"/>
        <w:right w:val="none" w:sz="0" w:space="0" w:color="auto"/>
      </w:divBdr>
    </w:div>
    <w:div w:id="275868412">
      <w:bodyDiv w:val="1"/>
      <w:marLeft w:val="0"/>
      <w:marRight w:val="0"/>
      <w:marTop w:val="0"/>
      <w:marBottom w:val="0"/>
      <w:divBdr>
        <w:top w:val="none" w:sz="0" w:space="0" w:color="auto"/>
        <w:left w:val="none" w:sz="0" w:space="0" w:color="auto"/>
        <w:bottom w:val="none" w:sz="0" w:space="0" w:color="auto"/>
        <w:right w:val="none" w:sz="0" w:space="0" w:color="auto"/>
      </w:divBdr>
    </w:div>
    <w:div w:id="275915084">
      <w:bodyDiv w:val="1"/>
      <w:marLeft w:val="0"/>
      <w:marRight w:val="0"/>
      <w:marTop w:val="0"/>
      <w:marBottom w:val="0"/>
      <w:divBdr>
        <w:top w:val="none" w:sz="0" w:space="0" w:color="auto"/>
        <w:left w:val="none" w:sz="0" w:space="0" w:color="auto"/>
        <w:bottom w:val="none" w:sz="0" w:space="0" w:color="auto"/>
        <w:right w:val="none" w:sz="0" w:space="0" w:color="auto"/>
      </w:divBdr>
    </w:div>
    <w:div w:id="275916944">
      <w:bodyDiv w:val="1"/>
      <w:marLeft w:val="0"/>
      <w:marRight w:val="0"/>
      <w:marTop w:val="0"/>
      <w:marBottom w:val="0"/>
      <w:divBdr>
        <w:top w:val="none" w:sz="0" w:space="0" w:color="auto"/>
        <w:left w:val="none" w:sz="0" w:space="0" w:color="auto"/>
        <w:bottom w:val="none" w:sz="0" w:space="0" w:color="auto"/>
        <w:right w:val="none" w:sz="0" w:space="0" w:color="auto"/>
      </w:divBdr>
    </w:div>
    <w:div w:id="276060156">
      <w:bodyDiv w:val="1"/>
      <w:marLeft w:val="0"/>
      <w:marRight w:val="0"/>
      <w:marTop w:val="0"/>
      <w:marBottom w:val="0"/>
      <w:divBdr>
        <w:top w:val="none" w:sz="0" w:space="0" w:color="auto"/>
        <w:left w:val="none" w:sz="0" w:space="0" w:color="auto"/>
        <w:bottom w:val="none" w:sz="0" w:space="0" w:color="auto"/>
        <w:right w:val="none" w:sz="0" w:space="0" w:color="auto"/>
      </w:divBdr>
    </w:div>
    <w:div w:id="276064376">
      <w:bodyDiv w:val="1"/>
      <w:marLeft w:val="0"/>
      <w:marRight w:val="0"/>
      <w:marTop w:val="0"/>
      <w:marBottom w:val="0"/>
      <w:divBdr>
        <w:top w:val="none" w:sz="0" w:space="0" w:color="auto"/>
        <w:left w:val="none" w:sz="0" w:space="0" w:color="auto"/>
        <w:bottom w:val="none" w:sz="0" w:space="0" w:color="auto"/>
        <w:right w:val="none" w:sz="0" w:space="0" w:color="auto"/>
      </w:divBdr>
    </w:div>
    <w:div w:id="276107610">
      <w:bodyDiv w:val="1"/>
      <w:marLeft w:val="0"/>
      <w:marRight w:val="0"/>
      <w:marTop w:val="0"/>
      <w:marBottom w:val="0"/>
      <w:divBdr>
        <w:top w:val="none" w:sz="0" w:space="0" w:color="auto"/>
        <w:left w:val="none" w:sz="0" w:space="0" w:color="auto"/>
        <w:bottom w:val="none" w:sz="0" w:space="0" w:color="auto"/>
        <w:right w:val="none" w:sz="0" w:space="0" w:color="auto"/>
      </w:divBdr>
    </w:div>
    <w:div w:id="276568470">
      <w:bodyDiv w:val="1"/>
      <w:marLeft w:val="0"/>
      <w:marRight w:val="0"/>
      <w:marTop w:val="0"/>
      <w:marBottom w:val="0"/>
      <w:divBdr>
        <w:top w:val="none" w:sz="0" w:space="0" w:color="auto"/>
        <w:left w:val="none" w:sz="0" w:space="0" w:color="auto"/>
        <w:bottom w:val="none" w:sz="0" w:space="0" w:color="auto"/>
        <w:right w:val="none" w:sz="0" w:space="0" w:color="auto"/>
      </w:divBdr>
    </w:div>
    <w:div w:id="276643021">
      <w:bodyDiv w:val="1"/>
      <w:marLeft w:val="0"/>
      <w:marRight w:val="0"/>
      <w:marTop w:val="0"/>
      <w:marBottom w:val="0"/>
      <w:divBdr>
        <w:top w:val="none" w:sz="0" w:space="0" w:color="auto"/>
        <w:left w:val="none" w:sz="0" w:space="0" w:color="auto"/>
        <w:bottom w:val="none" w:sz="0" w:space="0" w:color="auto"/>
        <w:right w:val="none" w:sz="0" w:space="0" w:color="auto"/>
      </w:divBdr>
    </w:div>
    <w:div w:id="277031688">
      <w:bodyDiv w:val="1"/>
      <w:marLeft w:val="0"/>
      <w:marRight w:val="0"/>
      <w:marTop w:val="0"/>
      <w:marBottom w:val="0"/>
      <w:divBdr>
        <w:top w:val="none" w:sz="0" w:space="0" w:color="auto"/>
        <w:left w:val="none" w:sz="0" w:space="0" w:color="auto"/>
        <w:bottom w:val="none" w:sz="0" w:space="0" w:color="auto"/>
        <w:right w:val="none" w:sz="0" w:space="0" w:color="auto"/>
      </w:divBdr>
    </w:div>
    <w:div w:id="277832120">
      <w:bodyDiv w:val="1"/>
      <w:marLeft w:val="0"/>
      <w:marRight w:val="0"/>
      <w:marTop w:val="0"/>
      <w:marBottom w:val="0"/>
      <w:divBdr>
        <w:top w:val="none" w:sz="0" w:space="0" w:color="auto"/>
        <w:left w:val="none" w:sz="0" w:space="0" w:color="auto"/>
        <w:bottom w:val="none" w:sz="0" w:space="0" w:color="auto"/>
        <w:right w:val="none" w:sz="0" w:space="0" w:color="auto"/>
      </w:divBdr>
    </w:div>
    <w:div w:id="277949623">
      <w:bodyDiv w:val="1"/>
      <w:marLeft w:val="0"/>
      <w:marRight w:val="0"/>
      <w:marTop w:val="0"/>
      <w:marBottom w:val="0"/>
      <w:divBdr>
        <w:top w:val="none" w:sz="0" w:space="0" w:color="auto"/>
        <w:left w:val="none" w:sz="0" w:space="0" w:color="auto"/>
        <w:bottom w:val="none" w:sz="0" w:space="0" w:color="auto"/>
        <w:right w:val="none" w:sz="0" w:space="0" w:color="auto"/>
      </w:divBdr>
    </w:div>
    <w:div w:id="278076725">
      <w:bodyDiv w:val="1"/>
      <w:marLeft w:val="0"/>
      <w:marRight w:val="0"/>
      <w:marTop w:val="0"/>
      <w:marBottom w:val="0"/>
      <w:divBdr>
        <w:top w:val="none" w:sz="0" w:space="0" w:color="auto"/>
        <w:left w:val="none" w:sz="0" w:space="0" w:color="auto"/>
        <w:bottom w:val="none" w:sz="0" w:space="0" w:color="auto"/>
        <w:right w:val="none" w:sz="0" w:space="0" w:color="auto"/>
      </w:divBdr>
    </w:div>
    <w:div w:id="278687924">
      <w:bodyDiv w:val="1"/>
      <w:marLeft w:val="0"/>
      <w:marRight w:val="0"/>
      <w:marTop w:val="0"/>
      <w:marBottom w:val="0"/>
      <w:divBdr>
        <w:top w:val="none" w:sz="0" w:space="0" w:color="auto"/>
        <w:left w:val="none" w:sz="0" w:space="0" w:color="auto"/>
        <w:bottom w:val="none" w:sz="0" w:space="0" w:color="auto"/>
        <w:right w:val="none" w:sz="0" w:space="0" w:color="auto"/>
      </w:divBdr>
    </w:div>
    <w:div w:id="279066864">
      <w:bodyDiv w:val="1"/>
      <w:marLeft w:val="0"/>
      <w:marRight w:val="0"/>
      <w:marTop w:val="0"/>
      <w:marBottom w:val="0"/>
      <w:divBdr>
        <w:top w:val="none" w:sz="0" w:space="0" w:color="auto"/>
        <w:left w:val="none" w:sz="0" w:space="0" w:color="auto"/>
        <w:bottom w:val="none" w:sz="0" w:space="0" w:color="auto"/>
        <w:right w:val="none" w:sz="0" w:space="0" w:color="auto"/>
      </w:divBdr>
    </w:div>
    <w:div w:id="279184816">
      <w:bodyDiv w:val="1"/>
      <w:marLeft w:val="0"/>
      <w:marRight w:val="0"/>
      <w:marTop w:val="0"/>
      <w:marBottom w:val="0"/>
      <w:divBdr>
        <w:top w:val="none" w:sz="0" w:space="0" w:color="auto"/>
        <w:left w:val="none" w:sz="0" w:space="0" w:color="auto"/>
        <w:bottom w:val="none" w:sz="0" w:space="0" w:color="auto"/>
        <w:right w:val="none" w:sz="0" w:space="0" w:color="auto"/>
      </w:divBdr>
    </w:div>
    <w:div w:id="279260226">
      <w:bodyDiv w:val="1"/>
      <w:marLeft w:val="0"/>
      <w:marRight w:val="0"/>
      <w:marTop w:val="0"/>
      <w:marBottom w:val="0"/>
      <w:divBdr>
        <w:top w:val="none" w:sz="0" w:space="0" w:color="auto"/>
        <w:left w:val="none" w:sz="0" w:space="0" w:color="auto"/>
        <w:bottom w:val="none" w:sz="0" w:space="0" w:color="auto"/>
        <w:right w:val="none" w:sz="0" w:space="0" w:color="auto"/>
      </w:divBdr>
    </w:div>
    <w:div w:id="279268269">
      <w:bodyDiv w:val="1"/>
      <w:marLeft w:val="0"/>
      <w:marRight w:val="0"/>
      <w:marTop w:val="0"/>
      <w:marBottom w:val="0"/>
      <w:divBdr>
        <w:top w:val="none" w:sz="0" w:space="0" w:color="auto"/>
        <w:left w:val="none" w:sz="0" w:space="0" w:color="auto"/>
        <w:bottom w:val="none" w:sz="0" w:space="0" w:color="auto"/>
        <w:right w:val="none" w:sz="0" w:space="0" w:color="auto"/>
      </w:divBdr>
    </w:div>
    <w:div w:id="279995148">
      <w:bodyDiv w:val="1"/>
      <w:marLeft w:val="0"/>
      <w:marRight w:val="0"/>
      <w:marTop w:val="0"/>
      <w:marBottom w:val="0"/>
      <w:divBdr>
        <w:top w:val="none" w:sz="0" w:space="0" w:color="auto"/>
        <w:left w:val="none" w:sz="0" w:space="0" w:color="auto"/>
        <w:bottom w:val="none" w:sz="0" w:space="0" w:color="auto"/>
        <w:right w:val="none" w:sz="0" w:space="0" w:color="auto"/>
      </w:divBdr>
    </w:div>
    <w:div w:id="280186570">
      <w:bodyDiv w:val="1"/>
      <w:marLeft w:val="0"/>
      <w:marRight w:val="0"/>
      <w:marTop w:val="0"/>
      <w:marBottom w:val="0"/>
      <w:divBdr>
        <w:top w:val="none" w:sz="0" w:space="0" w:color="auto"/>
        <w:left w:val="none" w:sz="0" w:space="0" w:color="auto"/>
        <w:bottom w:val="none" w:sz="0" w:space="0" w:color="auto"/>
        <w:right w:val="none" w:sz="0" w:space="0" w:color="auto"/>
      </w:divBdr>
    </w:div>
    <w:div w:id="280190334">
      <w:bodyDiv w:val="1"/>
      <w:marLeft w:val="0"/>
      <w:marRight w:val="0"/>
      <w:marTop w:val="0"/>
      <w:marBottom w:val="0"/>
      <w:divBdr>
        <w:top w:val="none" w:sz="0" w:space="0" w:color="auto"/>
        <w:left w:val="none" w:sz="0" w:space="0" w:color="auto"/>
        <w:bottom w:val="none" w:sz="0" w:space="0" w:color="auto"/>
        <w:right w:val="none" w:sz="0" w:space="0" w:color="auto"/>
      </w:divBdr>
    </w:div>
    <w:div w:id="280191955">
      <w:bodyDiv w:val="1"/>
      <w:marLeft w:val="0"/>
      <w:marRight w:val="0"/>
      <w:marTop w:val="0"/>
      <w:marBottom w:val="0"/>
      <w:divBdr>
        <w:top w:val="none" w:sz="0" w:space="0" w:color="auto"/>
        <w:left w:val="none" w:sz="0" w:space="0" w:color="auto"/>
        <w:bottom w:val="none" w:sz="0" w:space="0" w:color="auto"/>
        <w:right w:val="none" w:sz="0" w:space="0" w:color="auto"/>
      </w:divBdr>
    </w:div>
    <w:div w:id="280454654">
      <w:bodyDiv w:val="1"/>
      <w:marLeft w:val="0"/>
      <w:marRight w:val="0"/>
      <w:marTop w:val="0"/>
      <w:marBottom w:val="0"/>
      <w:divBdr>
        <w:top w:val="none" w:sz="0" w:space="0" w:color="auto"/>
        <w:left w:val="none" w:sz="0" w:space="0" w:color="auto"/>
        <w:bottom w:val="none" w:sz="0" w:space="0" w:color="auto"/>
        <w:right w:val="none" w:sz="0" w:space="0" w:color="auto"/>
      </w:divBdr>
    </w:div>
    <w:div w:id="280498697">
      <w:bodyDiv w:val="1"/>
      <w:marLeft w:val="0"/>
      <w:marRight w:val="0"/>
      <w:marTop w:val="0"/>
      <w:marBottom w:val="0"/>
      <w:divBdr>
        <w:top w:val="none" w:sz="0" w:space="0" w:color="auto"/>
        <w:left w:val="none" w:sz="0" w:space="0" w:color="auto"/>
        <w:bottom w:val="none" w:sz="0" w:space="0" w:color="auto"/>
        <w:right w:val="none" w:sz="0" w:space="0" w:color="auto"/>
      </w:divBdr>
    </w:div>
    <w:div w:id="280572586">
      <w:bodyDiv w:val="1"/>
      <w:marLeft w:val="0"/>
      <w:marRight w:val="0"/>
      <w:marTop w:val="0"/>
      <w:marBottom w:val="0"/>
      <w:divBdr>
        <w:top w:val="none" w:sz="0" w:space="0" w:color="auto"/>
        <w:left w:val="none" w:sz="0" w:space="0" w:color="auto"/>
        <w:bottom w:val="none" w:sz="0" w:space="0" w:color="auto"/>
        <w:right w:val="none" w:sz="0" w:space="0" w:color="auto"/>
      </w:divBdr>
    </w:div>
    <w:div w:id="281233579">
      <w:bodyDiv w:val="1"/>
      <w:marLeft w:val="0"/>
      <w:marRight w:val="0"/>
      <w:marTop w:val="0"/>
      <w:marBottom w:val="0"/>
      <w:divBdr>
        <w:top w:val="none" w:sz="0" w:space="0" w:color="auto"/>
        <w:left w:val="none" w:sz="0" w:space="0" w:color="auto"/>
        <w:bottom w:val="none" w:sz="0" w:space="0" w:color="auto"/>
        <w:right w:val="none" w:sz="0" w:space="0" w:color="auto"/>
      </w:divBdr>
    </w:div>
    <w:div w:id="281233991">
      <w:bodyDiv w:val="1"/>
      <w:marLeft w:val="0"/>
      <w:marRight w:val="0"/>
      <w:marTop w:val="0"/>
      <w:marBottom w:val="0"/>
      <w:divBdr>
        <w:top w:val="none" w:sz="0" w:space="0" w:color="auto"/>
        <w:left w:val="none" w:sz="0" w:space="0" w:color="auto"/>
        <w:bottom w:val="none" w:sz="0" w:space="0" w:color="auto"/>
        <w:right w:val="none" w:sz="0" w:space="0" w:color="auto"/>
      </w:divBdr>
    </w:div>
    <w:div w:id="281350863">
      <w:bodyDiv w:val="1"/>
      <w:marLeft w:val="0"/>
      <w:marRight w:val="0"/>
      <w:marTop w:val="0"/>
      <w:marBottom w:val="0"/>
      <w:divBdr>
        <w:top w:val="none" w:sz="0" w:space="0" w:color="auto"/>
        <w:left w:val="none" w:sz="0" w:space="0" w:color="auto"/>
        <w:bottom w:val="none" w:sz="0" w:space="0" w:color="auto"/>
        <w:right w:val="none" w:sz="0" w:space="0" w:color="auto"/>
      </w:divBdr>
    </w:div>
    <w:div w:id="281694481">
      <w:bodyDiv w:val="1"/>
      <w:marLeft w:val="0"/>
      <w:marRight w:val="0"/>
      <w:marTop w:val="0"/>
      <w:marBottom w:val="0"/>
      <w:divBdr>
        <w:top w:val="none" w:sz="0" w:space="0" w:color="auto"/>
        <w:left w:val="none" w:sz="0" w:space="0" w:color="auto"/>
        <w:bottom w:val="none" w:sz="0" w:space="0" w:color="auto"/>
        <w:right w:val="none" w:sz="0" w:space="0" w:color="auto"/>
      </w:divBdr>
    </w:div>
    <w:div w:id="281694948">
      <w:bodyDiv w:val="1"/>
      <w:marLeft w:val="0"/>
      <w:marRight w:val="0"/>
      <w:marTop w:val="0"/>
      <w:marBottom w:val="0"/>
      <w:divBdr>
        <w:top w:val="none" w:sz="0" w:space="0" w:color="auto"/>
        <w:left w:val="none" w:sz="0" w:space="0" w:color="auto"/>
        <w:bottom w:val="none" w:sz="0" w:space="0" w:color="auto"/>
        <w:right w:val="none" w:sz="0" w:space="0" w:color="auto"/>
      </w:divBdr>
    </w:div>
    <w:div w:id="281770026">
      <w:bodyDiv w:val="1"/>
      <w:marLeft w:val="0"/>
      <w:marRight w:val="0"/>
      <w:marTop w:val="0"/>
      <w:marBottom w:val="0"/>
      <w:divBdr>
        <w:top w:val="none" w:sz="0" w:space="0" w:color="auto"/>
        <w:left w:val="none" w:sz="0" w:space="0" w:color="auto"/>
        <w:bottom w:val="none" w:sz="0" w:space="0" w:color="auto"/>
        <w:right w:val="none" w:sz="0" w:space="0" w:color="auto"/>
      </w:divBdr>
    </w:div>
    <w:div w:id="281961165">
      <w:bodyDiv w:val="1"/>
      <w:marLeft w:val="0"/>
      <w:marRight w:val="0"/>
      <w:marTop w:val="0"/>
      <w:marBottom w:val="0"/>
      <w:divBdr>
        <w:top w:val="none" w:sz="0" w:space="0" w:color="auto"/>
        <w:left w:val="none" w:sz="0" w:space="0" w:color="auto"/>
        <w:bottom w:val="none" w:sz="0" w:space="0" w:color="auto"/>
        <w:right w:val="none" w:sz="0" w:space="0" w:color="auto"/>
      </w:divBdr>
    </w:div>
    <w:div w:id="282078134">
      <w:bodyDiv w:val="1"/>
      <w:marLeft w:val="0"/>
      <w:marRight w:val="0"/>
      <w:marTop w:val="0"/>
      <w:marBottom w:val="0"/>
      <w:divBdr>
        <w:top w:val="none" w:sz="0" w:space="0" w:color="auto"/>
        <w:left w:val="none" w:sz="0" w:space="0" w:color="auto"/>
        <w:bottom w:val="none" w:sz="0" w:space="0" w:color="auto"/>
        <w:right w:val="none" w:sz="0" w:space="0" w:color="auto"/>
      </w:divBdr>
    </w:div>
    <w:div w:id="283081648">
      <w:bodyDiv w:val="1"/>
      <w:marLeft w:val="0"/>
      <w:marRight w:val="0"/>
      <w:marTop w:val="0"/>
      <w:marBottom w:val="0"/>
      <w:divBdr>
        <w:top w:val="none" w:sz="0" w:space="0" w:color="auto"/>
        <w:left w:val="none" w:sz="0" w:space="0" w:color="auto"/>
        <w:bottom w:val="none" w:sz="0" w:space="0" w:color="auto"/>
        <w:right w:val="none" w:sz="0" w:space="0" w:color="auto"/>
      </w:divBdr>
    </w:div>
    <w:div w:id="283276005">
      <w:bodyDiv w:val="1"/>
      <w:marLeft w:val="0"/>
      <w:marRight w:val="0"/>
      <w:marTop w:val="0"/>
      <w:marBottom w:val="0"/>
      <w:divBdr>
        <w:top w:val="none" w:sz="0" w:space="0" w:color="auto"/>
        <w:left w:val="none" w:sz="0" w:space="0" w:color="auto"/>
        <w:bottom w:val="none" w:sz="0" w:space="0" w:color="auto"/>
        <w:right w:val="none" w:sz="0" w:space="0" w:color="auto"/>
      </w:divBdr>
    </w:div>
    <w:div w:id="283855561">
      <w:bodyDiv w:val="1"/>
      <w:marLeft w:val="0"/>
      <w:marRight w:val="0"/>
      <w:marTop w:val="0"/>
      <w:marBottom w:val="0"/>
      <w:divBdr>
        <w:top w:val="none" w:sz="0" w:space="0" w:color="auto"/>
        <w:left w:val="none" w:sz="0" w:space="0" w:color="auto"/>
        <w:bottom w:val="none" w:sz="0" w:space="0" w:color="auto"/>
        <w:right w:val="none" w:sz="0" w:space="0" w:color="auto"/>
      </w:divBdr>
    </w:div>
    <w:div w:id="284042935">
      <w:bodyDiv w:val="1"/>
      <w:marLeft w:val="0"/>
      <w:marRight w:val="0"/>
      <w:marTop w:val="0"/>
      <w:marBottom w:val="0"/>
      <w:divBdr>
        <w:top w:val="none" w:sz="0" w:space="0" w:color="auto"/>
        <w:left w:val="none" w:sz="0" w:space="0" w:color="auto"/>
        <w:bottom w:val="none" w:sz="0" w:space="0" w:color="auto"/>
        <w:right w:val="none" w:sz="0" w:space="0" w:color="auto"/>
      </w:divBdr>
    </w:div>
    <w:div w:id="284241979">
      <w:bodyDiv w:val="1"/>
      <w:marLeft w:val="0"/>
      <w:marRight w:val="0"/>
      <w:marTop w:val="0"/>
      <w:marBottom w:val="0"/>
      <w:divBdr>
        <w:top w:val="none" w:sz="0" w:space="0" w:color="auto"/>
        <w:left w:val="none" w:sz="0" w:space="0" w:color="auto"/>
        <w:bottom w:val="none" w:sz="0" w:space="0" w:color="auto"/>
        <w:right w:val="none" w:sz="0" w:space="0" w:color="auto"/>
      </w:divBdr>
    </w:div>
    <w:div w:id="284428119">
      <w:bodyDiv w:val="1"/>
      <w:marLeft w:val="0"/>
      <w:marRight w:val="0"/>
      <w:marTop w:val="0"/>
      <w:marBottom w:val="0"/>
      <w:divBdr>
        <w:top w:val="none" w:sz="0" w:space="0" w:color="auto"/>
        <w:left w:val="none" w:sz="0" w:space="0" w:color="auto"/>
        <w:bottom w:val="none" w:sz="0" w:space="0" w:color="auto"/>
        <w:right w:val="none" w:sz="0" w:space="0" w:color="auto"/>
      </w:divBdr>
    </w:div>
    <w:div w:id="284581693">
      <w:bodyDiv w:val="1"/>
      <w:marLeft w:val="0"/>
      <w:marRight w:val="0"/>
      <w:marTop w:val="0"/>
      <w:marBottom w:val="0"/>
      <w:divBdr>
        <w:top w:val="none" w:sz="0" w:space="0" w:color="auto"/>
        <w:left w:val="none" w:sz="0" w:space="0" w:color="auto"/>
        <w:bottom w:val="none" w:sz="0" w:space="0" w:color="auto"/>
        <w:right w:val="none" w:sz="0" w:space="0" w:color="auto"/>
      </w:divBdr>
    </w:div>
    <w:div w:id="284891081">
      <w:bodyDiv w:val="1"/>
      <w:marLeft w:val="0"/>
      <w:marRight w:val="0"/>
      <w:marTop w:val="0"/>
      <w:marBottom w:val="0"/>
      <w:divBdr>
        <w:top w:val="none" w:sz="0" w:space="0" w:color="auto"/>
        <w:left w:val="none" w:sz="0" w:space="0" w:color="auto"/>
        <w:bottom w:val="none" w:sz="0" w:space="0" w:color="auto"/>
        <w:right w:val="none" w:sz="0" w:space="0" w:color="auto"/>
      </w:divBdr>
    </w:div>
    <w:div w:id="285085889">
      <w:bodyDiv w:val="1"/>
      <w:marLeft w:val="0"/>
      <w:marRight w:val="0"/>
      <w:marTop w:val="0"/>
      <w:marBottom w:val="0"/>
      <w:divBdr>
        <w:top w:val="none" w:sz="0" w:space="0" w:color="auto"/>
        <w:left w:val="none" w:sz="0" w:space="0" w:color="auto"/>
        <w:bottom w:val="none" w:sz="0" w:space="0" w:color="auto"/>
        <w:right w:val="none" w:sz="0" w:space="0" w:color="auto"/>
      </w:divBdr>
    </w:div>
    <w:div w:id="285159372">
      <w:bodyDiv w:val="1"/>
      <w:marLeft w:val="0"/>
      <w:marRight w:val="0"/>
      <w:marTop w:val="0"/>
      <w:marBottom w:val="0"/>
      <w:divBdr>
        <w:top w:val="none" w:sz="0" w:space="0" w:color="auto"/>
        <w:left w:val="none" w:sz="0" w:space="0" w:color="auto"/>
        <w:bottom w:val="none" w:sz="0" w:space="0" w:color="auto"/>
        <w:right w:val="none" w:sz="0" w:space="0" w:color="auto"/>
      </w:divBdr>
    </w:div>
    <w:div w:id="285501474">
      <w:bodyDiv w:val="1"/>
      <w:marLeft w:val="0"/>
      <w:marRight w:val="0"/>
      <w:marTop w:val="0"/>
      <w:marBottom w:val="0"/>
      <w:divBdr>
        <w:top w:val="none" w:sz="0" w:space="0" w:color="auto"/>
        <w:left w:val="none" w:sz="0" w:space="0" w:color="auto"/>
        <w:bottom w:val="none" w:sz="0" w:space="0" w:color="auto"/>
        <w:right w:val="none" w:sz="0" w:space="0" w:color="auto"/>
      </w:divBdr>
    </w:div>
    <w:div w:id="286854866">
      <w:bodyDiv w:val="1"/>
      <w:marLeft w:val="0"/>
      <w:marRight w:val="0"/>
      <w:marTop w:val="0"/>
      <w:marBottom w:val="0"/>
      <w:divBdr>
        <w:top w:val="none" w:sz="0" w:space="0" w:color="auto"/>
        <w:left w:val="none" w:sz="0" w:space="0" w:color="auto"/>
        <w:bottom w:val="none" w:sz="0" w:space="0" w:color="auto"/>
        <w:right w:val="none" w:sz="0" w:space="0" w:color="auto"/>
      </w:divBdr>
    </w:div>
    <w:div w:id="287128841">
      <w:bodyDiv w:val="1"/>
      <w:marLeft w:val="0"/>
      <w:marRight w:val="0"/>
      <w:marTop w:val="0"/>
      <w:marBottom w:val="0"/>
      <w:divBdr>
        <w:top w:val="none" w:sz="0" w:space="0" w:color="auto"/>
        <w:left w:val="none" w:sz="0" w:space="0" w:color="auto"/>
        <w:bottom w:val="none" w:sz="0" w:space="0" w:color="auto"/>
        <w:right w:val="none" w:sz="0" w:space="0" w:color="auto"/>
      </w:divBdr>
    </w:div>
    <w:div w:id="287514303">
      <w:bodyDiv w:val="1"/>
      <w:marLeft w:val="0"/>
      <w:marRight w:val="0"/>
      <w:marTop w:val="0"/>
      <w:marBottom w:val="0"/>
      <w:divBdr>
        <w:top w:val="none" w:sz="0" w:space="0" w:color="auto"/>
        <w:left w:val="none" w:sz="0" w:space="0" w:color="auto"/>
        <w:bottom w:val="none" w:sz="0" w:space="0" w:color="auto"/>
        <w:right w:val="none" w:sz="0" w:space="0" w:color="auto"/>
      </w:divBdr>
    </w:div>
    <w:div w:id="288244966">
      <w:bodyDiv w:val="1"/>
      <w:marLeft w:val="0"/>
      <w:marRight w:val="0"/>
      <w:marTop w:val="0"/>
      <w:marBottom w:val="0"/>
      <w:divBdr>
        <w:top w:val="none" w:sz="0" w:space="0" w:color="auto"/>
        <w:left w:val="none" w:sz="0" w:space="0" w:color="auto"/>
        <w:bottom w:val="none" w:sz="0" w:space="0" w:color="auto"/>
        <w:right w:val="none" w:sz="0" w:space="0" w:color="auto"/>
      </w:divBdr>
    </w:div>
    <w:div w:id="288323929">
      <w:bodyDiv w:val="1"/>
      <w:marLeft w:val="0"/>
      <w:marRight w:val="0"/>
      <w:marTop w:val="0"/>
      <w:marBottom w:val="0"/>
      <w:divBdr>
        <w:top w:val="none" w:sz="0" w:space="0" w:color="auto"/>
        <w:left w:val="none" w:sz="0" w:space="0" w:color="auto"/>
        <w:bottom w:val="none" w:sz="0" w:space="0" w:color="auto"/>
        <w:right w:val="none" w:sz="0" w:space="0" w:color="auto"/>
      </w:divBdr>
    </w:div>
    <w:div w:id="288439195">
      <w:bodyDiv w:val="1"/>
      <w:marLeft w:val="0"/>
      <w:marRight w:val="0"/>
      <w:marTop w:val="0"/>
      <w:marBottom w:val="0"/>
      <w:divBdr>
        <w:top w:val="none" w:sz="0" w:space="0" w:color="auto"/>
        <w:left w:val="none" w:sz="0" w:space="0" w:color="auto"/>
        <w:bottom w:val="none" w:sz="0" w:space="0" w:color="auto"/>
        <w:right w:val="none" w:sz="0" w:space="0" w:color="auto"/>
      </w:divBdr>
    </w:div>
    <w:div w:id="288904497">
      <w:bodyDiv w:val="1"/>
      <w:marLeft w:val="0"/>
      <w:marRight w:val="0"/>
      <w:marTop w:val="0"/>
      <w:marBottom w:val="0"/>
      <w:divBdr>
        <w:top w:val="none" w:sz="0" w:space="0" w:color="auto"/>
        <w:left w:val="none" w:sz="0" w:space="0" w:color="auto"/>
        <w:bottom w:val="none" w:sz="0" w:space="0" w:color="auto"/>
        <w:right w:val="none" w:sz="0" w:space="0" w:color="auto"/>
      </w:divBdr>
    </w:div>
    <w:div w:id="288975001">
      <w:bodyDiv w:val="1"/>
      <w:marLeft w:val="0"/>
      <w:marRight w:val="0"/>
      <w:marTop w:val="0"/>
      <w:marBottom w:val="0"/>
      <w:divBdr>
        <w:top w:val="none" w:sz="0" w:space="0" w:color="auto"/>
        <w:left w:val="none" w:sz="0" w:space="0" w:color="auto"/>
        <w:bottom w:val="none" w:sz="0" w:space="0" w:color="auto"/>
        <w:right w:val="none" w:sz="0" w:space="0" w:color="auto"/>
      </w:divBdr>
    </w:div>
    <w:div w:id="288977249">
      <w:bodyDiv w:val="1"/>
      <w:marLeft w:val="0"/>
      <w:marRight w:val="0"/>
      <w:marTop w:val="0"/>
      <w:marBottom w:val="0"/>
      <w:divBdr>
        <w:top w:val="none" w:sz="0" w:space="0" w:color="auto"/>
        <w:left w:val="none" w:sz="0" w:space="0" w:color="auto"/>
        <w:bottom w:val="none" w:sz="0" w:space="0" w:color="auto"/>
        <w:right w:val="none" w:sz="0" w:space="0" w:color="auto"/>
      </w:divBdr>
    </w:div>
    <w:div w:id="288979734">
      <w:bodyDiv w:val="1"/>
      <w:marLeft w:val="0"/>
      <w:marRight w:val="0"/>
      <w:marTop w:val="0"/>
      <w:marBottom w:val="0"/>
      <w:divBdr>
        <w:top w:val="none" w:sz="0" w:space="0" w:color="auto"/>
        <w:left w:val="none" w:sz="0" w:space="0" w:color="auto"/>
        <w:bottom w:val="none" w:sz="0" w:space="0" w:color="auto"/>
        <w:right w:val="none" w:sz="0" w:space="0" w:color="auto"/>
      </w:divBdr>
    </w:div>
    <w:div w:id="289408662">
      <w:bodyDiv w:val="1"/>
      <w:marLeft w:val="0"/>
      <w:marRight w:val="0"/>
      <w:marTop w:val="0"/>
      <w:marBottom w:val="0"/>
      <w:divBdr>
        <w:top w:val="none" w:sz="0" w:space="0" w:color="auto"/>
        <w:left w:val="none" w:sz="0" w:space="0" w:color="auto"/>
        <w:bottom w:val="none" w:sz="0" w:space="0" w:color="auto"/>
        <w:right w:val="none" w:sz="0" w:space="0" w:color="auto"/>
      </w:divBdr>
    </w:div>
    <w:div w:id="289482964">
      <w:bodyDiv w:val="1"/>
      <w:marLeft w:val="0"/>
      <w:marRight w:val="0"/>
      <w:marTop w:val="0"/>
      <w:marBottom w:val="0"/>
      <w:divBdr>
        <w:top w:val="none" w:sz="0" w:space="0" w:color="auto"/>
        <w:left w:val="none" w:sz="0" w:space="0" w:color="auto"/>
        <w:bottom w:val="none" w:sz="0" w:space="0" w:color="auto"/>
        <w:right w:val="none" w:sz="0" w:space="0" w:color="auto"/>
      </w:divBdr>
    </w:div>
    <w:div w:id="289895213">
      <w:bodyDiv w:val="1"/>
      <w:marLeft w:val="0"/>
      <w:marRight w:val="0"/>
      <w:marTop w:val="0"/>
      <w:marBottom w:val="0"/>
      <w:divBdr>
        <w:top w:val="none" w:sz="0" w:space="0" w:color="auto"/>
        <w:left w:val="none" w:sz="0" w:space="0" w:color="auto"/>
        <w:bottom w:val="none" w:sz="0" w:space="0" w:color="auto"/>
        <w:right w:val="none" w:sz="0" w:space="0" w:color="auto"/>
      </w:divBdr>
    </w:div>
    <w:div w:id="290089815">
      <w:bodyDiv w:val="1"/>
      <w:marLeft w:val="0"/>
      <w:marRight w:val="0"/>
      <w:marTop w:val="0"/>
      <w:marBottom w:val="0"/>
      <w:divBdr>
        <w:top w:val="none" w:sz="0" w:space="0" w:color="auto"/>
        <w:left w:val="none" w:sz="0" w:space="0" w:color="auto"/>
        <w:bottom w:val="none" w:sz="0" w:space="0" w:color="auto"/>
        <w:right w:val="none" w:sz="0" w:space="0" w:color="auto"/>
      </w:divBdr>
    </w:div>
    <w:div w:id="290402741">
      <w:bodyDiv w:val="1"/>
      <w:marLeft w:val="0"/>
      <w:marRight w:val="0"/>
      <w:marTop w:val="0"/>
      <w:marBottom w:val="0"/>
      <w:divBdr>
        <w:top w:val="none" w:sz="0" w:space="0" w:color="auto"/>
        <w:left w:val="none" w:sz="0" w:space="0" w:color="auto"/>
        <w:bottom w:val="none" w:sz="0" w:space="0" w:color="auto"/>
        <w:right w:val="none" w:sz="0" w:space="0" w:color="auto"/>
      </w:divBdr>
    </w:div>
    <w:div w:id="290481323">
      <w:bodyDiv w:val="1"/>
      <w:marLeft w:val="0"/>
      <w:marRight w:val="0"/>
      <w:marTop w:val="0"/>
      <w:marBottom w:val="0"/>
      <w:divBdr>
        <w:top w:val="none" w:sz="0" w:space="0" w:color="auto"/>
        <w:left w:val="none" w:sz="0" w:space="0" w:color="auto"/>
        <w:bottom w:val="none" w:sz="0" w:space="0" w:color="auto"/>
        <w:right w:val="none" w:sz="0" w:space="0" w:color="auto"/>
      </w:divBdr>
    </w:div>
    <w:div w:id="290676809">
      <w:bodyDiv w:val="1"/>
      <w:marLeft w:val="0"/>
      <w:marRight w:val="0"/>
      <w:marTop w:val="0"/>
      <w:marBottom w:val="0"/>
      <w:divBdr>
        <w:top w:val="none" w:sz="0" w:space="0" w:color="auto"/>
        <w:left w:val="none" w:sz="0" w:space="0" w:color="auto"/>
        <w:bottom w:val="none" w:sz="0" w:space="0" w:color="auto"/>
        <w:right w:val="none" w:sz="0" w:space="0" w:color="auto"/>
      </w:divBdr>
    </w:div>
    <w:div w:id="290793763">
      <w:bodyDiv w:val="1"/>
      <w:marLeft w:val="0"/>
      <w:marRight w:val="0"/>
      <w:marTop w:val="0"/>
      <w:marBottom w:val="0"/>
      <w:divBdr>
        <w:top w:val="none" w:sz="0" w:space="0" w:color="auto"/>
        <w:left w:val="none" w:sz="0" w:space="0" w:color="auto"/>
        <w:bottom w:val="none" w:sz="0" w:space="0" w:color="auto"/>
        <w:right w:val="none" w:sz="0" w:space="0" w:color="auto"/>
      </w:divBdr>
    </w:div>
    <w:div w:id="291131968">
      <w:bodyDiv w:val="1"/>
      <w:marLeft w:val="0"/>
      <w:marRight w:val="0"/>
      <w:marTop w:val="0"/>
      <w:marBottom w:val="0"/>
      <w:divBdr>
        <w:top w:val="none" w:sz="0" w:space="0" w:color="auto"/>
        <w:left w:val="none" w:sz="0" w:space="0" w:color="auto"/>
        <w:bottom w:val="none" w:sz="0" w:space="0" w:color="auto"/>
        <w:right w:val="none" w:sz="0" w:space="0" w:color="auto"/>
      </w:divBdr>
    </w:div>
    <w:div w:id="291138179">
      <w:bodyDiv w:val="1"/>
      <w:marLeft w:val="0"/>
      <w:marRight w:val="0"/>
      <w:marTop w:val="0"/>
      <w:marBottom w:val="0"/>
      <w:divBdr>
        <w:top w:val="none" w:sz="0" w:space="0" w:color="auto"/>
        <w:left w:val="none" w:sz="0" w:space="0" w:color="auto"/>
        <w:bottom w:val="none" w:sz="0" w:space="0" w:color="auto"/>
        <w:right w:val="none" w:sz="0" w:space="0" w:color="auto"/>
      </w:divBdr>
    </w:div>
    <w:div w:id="291444965">
      <w:bodyDiv w:val="1"/>
      <w:marLeft w:val="0"/>
      <w:marRight w:val="0"/>
      <w:marTop w:val="0"/>
      <w:marBottom w:val="0"/>
      <w:divBdr>
        <w:top w:val="none" w:sz="0" w:space="0" w:color="auto"/>
        <w:left w:val="none" w:sz="0" w:space="0" w:color="auto"/>
        <w:bottom w:val="none" w:sz="0" w:space="0" w:color="auto"/>
        <w:right w:val="none" w:sz="0" w:space="0" w:color="auto"/>
      </w:divBdr>
    </w:div>
    <w:div w:id="292099203">
      <w:bodyDiv w:val="1"/>
      <w:marLeft w:val="0"/>
      <w:marRight w:val="0"/>
      <w:marTop w:val="0"/>
      <w:marBottom w:val="0"/>
      <w:divBdr>
        <w:top w:val="none" w:sz="0" w:space="0" w:color="auto"/>
        <w:left w:val="none" w:sz="0" w:space="0" w:color="auto"/>
        <w:bottom w:val="none" w:sz="0" w:space="0" w:color="auto"/>
        <w:right w:val="none" w:sz="0" w:space="0" w:color="auto"/>
      </w:divBdr>
    </w:div>
    <w:div w:id="292442251">
      <w:bodyDiv w:val="1"/>
      <w:marLeft w:val="0"/>
      <w:marRight w:val="0"/>
      <w:marTop w:val="0"/>
      <w:marBottom w:val="0"/>
      <w:divBdr>
        <w:top w:val="none" w:sz="0" w:space="0" w:color="auto"/>
        <w:left w:val="none" w:sz="0" w:space="0" w:color="auto"/>
        <w:bottom w:val="none" w:sz="0" w:space="0" w:color="auto"/>
        <w:right w:val="none" w:sz="0" w:space="0" w:color="auto"/>
      </w:divBdr>
    </w:div>
    <w:div w:id="292907659">
      <w:bodyDiv w:val="1"/>
      <w:marLeft w:val="0"/>
      <w:marRight w:val="0"/>
      <w:marTop w:val="0"/>
      <w:marBottom w:val="0"/>
      <w:divBdr>
        <w:top w:val="none" w:sz="0" w:space="0" w:color="auto"/>
        <w:left w:val="none" w:sz="0" w:space="0" w:color="auto"/>
        <w:bottom w:val="none" w:sz="0" w:space="0" w:color="auto"/>
        <w:right w:val="none" w:sz="0" w:space="0" w:color="auto"/>
      </w:divBdr>
    </w:div>
    <w:div w:id="292910601">
      <w:bodyDiv w:val="1"/>
      <w:marLeft w:val="0"/>
      <w:marRight w:val="0"/>
      <w:marTop w:val="0"/>
      <w:marBottom w:val="0"/>
      <w:divBdr>
        <w:top w:val="none" w:sz="0" w:space="0" w:color="auto"/>
        <w:left w:val="none" w:sz="0" w:space="0" w:color="auto"/>
        <w:bottom w:val="none" w:sz="0" w:space="0" w:color="auto"/>
        <w:right w:val="none" w:sz="0" w:space="0" w:color="auto"/>
      </w:divBdr>
    </w:div>
    <w:div w:id="293021658">
      <w:bodyDiv w:val="1"/>
      <w:marLeft w:val="0"/>
      <w:marRight w:val="0"/>
      <w:marTop w:val="0"/>
      <w:marBottom w:val="0"/>
      <w:divBdr>
        <w:top w:val="none" w:sz="0" w:space="0" w:color="auto"/>
        <w:left w:val="none" w:sz="0" w:space="0" w:color="auto"/>
        <w:bottom w:val="none" w:sz="0" w:space="0" w:color="auto"/>
        <w:right w:val="none" w:sz="0" w:space="0" w:color="auto"/>
      </w:divBdr>
    </w:div>
    <w:div w:id="293340013">
      <w:bodyDiv w:val="1"/>
      <w:marLeft w:val="0"/>
      <w:marRight w:val="0"/>
      <w:marTop w:val="0"/>
      <w:marBottom w:val="0"/>
      <w:divBdr>
        <w:top w:val="none" w:sz="0" w:space="0" w:color="auto"/>
        <w:left w:val="none" w:sz="0" w:space="0" w:color="auto"/>
        <w:bottom w:val="none" w:sz="0" w:space="0" w:color="auto"/>
        <w:right w:val="none" w:sz="0" w:space="0" w:color="auto"/>
      </w:divBdr>
    </w:div>
    <w:div w:id="293371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
    <w:div w:id="294222613">
      <w:bodyDiv w:val="1"/>
      <w:marLeft w:val="0"/>
      <w:marRight w:val="0"/>
      <w:marTop w:val="0"/>
      <w:marBottom w:val="0"/>
      <w:divBdr>
        <w:top w:val="none" w:sz="0" w:space="0" w:color="auto"/>
        <w:left w:val="none" w:sz="0" w:space="0" w:color="auto"/>
        <w:bottom w:val="none" w:sz="0" w:space="0" w:color="auto"/>
        <w:right w:val="none" w:sz="0" w:space="0" w:color="auto"/>
      </w:divBdr>
    </w:div>
    <w:div w:id="294257985">
      <w:bodyDiv w:val="1"/>
      <w:marLeft w:val="0"/>
      <w:marRight w:val="0"/>
      <w:marTop w:val="0"/>
      <w:marBottom w:val="0"/>
      <w:divBdr>
        <w:top w:val="none" w:sz="0" w:space="0" w:color="auto"/>
        <w:left w:val="none" w:sz="0" w:space="0" w:color="auto"/>
        <w:bottom w:val="none" w:sz="0" w:space="0" w:color="auto"/>
        <w:right w:val="none" w:sz="0" w:space="0" w:color="auto"/>
      </w:divBdr>
    </w:div>
    <w:div w:id="294259739">
      <w:bodyDiv w:val="1"/>
      <w:marLeft w:val="0"/>
      <w:marRight w:val="0"/>
      <w:marTop w:val="0"/>
      <w:marBottom w:val="0"/>
      <w:divBdr>
        <w:top w:val="none" w:sz="0" w:space="0" w:color="auto"/>
        <w:left w:val="none" w:sz="0" w:space="0" w:color="auto"/>
        <w:bottom w:val="none" w:sz="0" w:space="0" w:color="auto"/>
        <w:right w:val="none" w:sz="0" w:space="0" w:color="auto"/>
      </w:divBdr>
    </w:div>
    <w:div w:id="294264432">
      <w:bodyDiv w:val="1"/>
      <w:marLeft w:val="0"/>
      <w:marRight w:val="0"/>
      <w:marTop w:val="0"/>
      <w:marBottom w:val="0"/>
      <w:divBdr>
        <w:top w:val="none" w:sz="0" w:space="0" w:color="auto"/>
        <w:left w:val="none" w:sz="0" w:space="0" w:color="auto"/>
        <w:bottom w:val="none" w:sz="0" w:space="0" w:color="auto"/>
        <w:right w:val="none" w:sz="0" w:space="0" w:color="auto"/>
      </w:divBdr>
    </w:div>
    <w:div w:id="294606015">
      <w:bodyDiv w:val="1"/>
      <w:marLeft w:val="0"/>
      <w:marRight w:val="0"/>
      <w:marTop w:val="0"/>
      <w:marBottom w:val="0"/>
      <w:divBdr>
        <w:top w:val="none" w:sz="0" w:space="0" w:color="auto"/>
        <w:left w:val="none" w:sz="0" w:space="0" w:color="auto"/>
        <w:bottom w:val="none" w:sz="0" w:space="0" w:color="auto"/>
        <w:right w:val="none" w:sz="0" w:space="0" w:color="auto"/>
      </w:divBdr>
    </w:div>
    <w:div w:id="294726593">
      <w:bodyDiv w:val="1"/>
      <w:marLeft w:val="0"/>
      <w:marRight w:val="0"/>
      <w:marTop w:val="0"/>
      <w:marBottom w:val="0"/>
      <w:divBdr>
        <w:top w:val="none" w:sz="0" w:space="0" w:color="auto"/>
        <w:left w:val="none" w:sz="0" w:space="0" w:color="auto"/>
        <w:bottom w:val="none" w:sz="0" w:space="0" w:color="auto"/>
        <w:right w:val="none" w:sz="0" w:space="0" w:color="auto"/>
      </w:divBdr>
    </w:div>
    <w:div w:id="294920502">
      <w:bodyDiv w:val="1"/>
      <w:marLeft w:val="0"/>
      <w:marRight w:val="0"/>
      <w:marTop w:val="0"/>
      <w:marBottom w:val="0"/>
      <w:divBdr>
        <w:top w:val="none" w:sz="0" w:space="0" w:color="auto"/>
        <w:left w:val="none" w:sz="0" w:space="0" w:color="auto"/>
        <w:bottom w:val="none" w:sz="0" w:space="0" w:color="auto"/>
        <w:right w:val="none" w:sz="0" w:space="0" w:color="auto"/>
      </w:divBdr>
    </w:div>
    <w:div w:id="295718211">
      <w:bodyDiv w:val="1"/>
      <w:marLeft w:val="0"/>
      <w:marRight w:val="0"/>
      <w:marTop w:val="0"/>
      <w:marBottom w:val="0"/>
      <w:divBdr>
        <w:top w:val="none" w:sz="0" w:space="0" w:color="auto"/>
        <w:left w:val="none" w:sz="0" w:space="0" w:color="auto"/>
        <w:bottom w:val="none" w:sz="0" w:space="0" w:color="auto"/>
        <w:right w:val="none" w:sz="0" w:space="0" w:color="auto"/>
      </w:divBdr>
    </w:div>
    <w:div w:id="295918350">
      <w:bodyDiv w:val="1"/>
      <w:marLeft w:val="0"/>
      <w:marRight w:val="0"/>
      <w:marTop w:val="0"/>
      <w:marBottom w:val="0"/>
      <w:divBdr>
        <w:top w:val="none" w:sz="0" w:space="0" w:color="auto"/>
        <w:left w:val="none" w:sz="0" w:space="0" w:color="auto"/>
        <w:bottom w:val="none" w:sz="0" w:space="0" w:color="auto"/>
        <w:right w:val="none" w:sz="0" w:space="0" w:color="auto"/>
      </w:divBdr>
    </w:div>
    <w:div w:id="295992532">
      <w:bodyDiv w:val="1"/>
      <w:marLeft w:val="0"/>
      <w:marRight w:val="0"/>
      <w:marTop w:val="0"/>
      <w:marBottom w:val="0"/>
      <w:divBdr>
        <w:top w:val="none" w:sz="0" w:space="0" w:color="auto"/>
        <w:left w:val="none" w:sz="0" w:space="0" w:color="auto"/>
        <w:bottom w:val="none" w:sz="0" w:space="0" w:color="auto"/>
        <w:right w:val="none" w:sz="0" w:space="0" w:color="auto"/>
      </w:divBdr>
    </w:div>
    <w:div w:id="296112398">
      <w:bodyDiv w:val="1"/>
      <w:marLeft w:val="0"/>
      <w:marRight w:val="0"/>
      <w:marTop w:val="0"/>
      <w:marBottom w:val="0"/>
      <w:divBdr>
        <w:top w:val="none" w:sz="0" w:space="0" w:color="auto"/>
        <w:left w:val="none" w:sz="0" w:space="0" w:color="auto"/>
        <w:bottom w:val="none" w:sz="0" w:space="0" w:color="auto"/>
        <w:right w:val="none" w:sz="0" w:space="0" w:color="auto"/>
      </w:divBdr>
    </w:div>
    <w:div w:id="296375268">
      <w:bodyDiv w:val="1"/>
      <w:marLeft w:val="0"/>
      <w:marRight w:val="0"/>
      <w:marTop w:val="0"/>
      <w:marBottom w:val="0"/>
      <w:divBdr>
        <w:top w:val="none" w:sz="0" w:space="0" w:color="auto"/>
        <w:left w:val="none" w:sz="0" w:space="0" w:color="auto"/>
        <w:bottom w:val="none" w:sz="0" w:space="0" w:color="auto"/>
        <w:right w:val="none" w:sz="0" w:space="0" w:color="auto"/>
      </w:divBdr>
    </w:div>
    <w:div w:id="296952853">
      <w:bodyDiv w:val="1"/>
      <w:marLeft w:val="0"/>
      <w:marRight w:val="0"/>
      <w:marTop w:val="0"/>
      <w:marBottom w:val="0"/>
      <w:divBdr>
        <w:top w:val="none" w:sz="0" w:space="0" w:color="auto"/>
        <w:left w:val="none" w:sz="0" w:space="0" w:color="auto"/>
        <w:bottom w:val="none" w:sz="0" w:space="0" w:color="auto"/>
        <w:right w:val="none" w:sz="0" w:space="0" w:color="auto"/>
      </w:divBdr>
    </w:div>
    <w:div w:id="297347807">
      <w:bodyDiv w:val="1"/>
      <w:marLeft w:val="0"/>
      <w:marRight w:val="0"/>
      <w:marTop w:val="0"/>
      <w:marBottom w:val="0"/>
      <w:divBdr>
        <w:top w:val="none" w:sz="0" w:space="0" w:color="auto"/>
        <w:left w:val="none" w:sz="0" w:space="0" w:color="auto"/>
        <w:bottom w:val="none" w:sz="0" w:space="0" w:color="auto"/>
        <w:right w:val="none" w:sz="0" w:space="0" w:color="auto"/>
      </w:divBdr>
    </w:div>
    <w:div w:id="297998908">
      <w:bodyDiv w:val="1"/>
      <w:marLeft w:val="0"/>
      <w:marRight w:val="0"/>
      <w:marTop w:val="0"/>
      <w:marBottom w:val="0"/>
      <w:divBdr>
        <w:top w:val="none" w:sz="0" w:space="0" w:color="auto"/>
        <w:left w:val="none" w:sz="0" w:space="0" w:color="auto"/>
        <w:bottom w:val="none" w:sz="0" w:space="0" w:color="auto"/>
        <w:right w:val="none" w:sz="0" w:space="0" w:color="auto"/>
      </w:divBdr>
    </w:div>
    <w:div w:id="298000204">
      <w:bodyDiv w:val="1"/>
      <w:marLeft w:val="0"/>
      <w:marRight w:val="0"/>
      <w:marTop w:val="0"/>
      <w:marBottom w:val="0"/>
      <w:divBdr>
        <w:top w:val="none" w:sz="0" w:space="0" w:color="auto"/>
        <w:left w:val="none" w:sz="0" w:space="0" w:color="auto"/>
        <w:bottom w:val="none" w:sz="0" w:space="0" w:color="auto"/>
        <w:right w:val="none" w:sz="0" w:space="0" w:color="auto"/>
      </w:divBdr>
    </w:div>
    <w:div w:id="298537407">
      <w:bodyDiv w:val="1"/>
      <w:marLeft w:val="0"/>
      <w:marRight w:val="0"/>
      <w:marTop w:val="0"/>
      <w:marBottom w:val="0"/>
      <w:divBdr>
        <w:top w:val="none" w:sz="0" w:space="0" w:color="auto"/>
        <w:left w:val="none" w:sz="0" w:space="0" w:color="auto"/>
        <w:bottom w:val="none" w:sz="0" w:space="0" w:color="auto"/>
        <w:right w:val="none" w:sz="0" w:space="0" w:color="auto"/>
      </w:divBdr>
    </w:div>
    <w:div w:id="298583013">
      <w:bodyDiv w:val="1"/>
      <w:marLeft w:val="0"/>
      <w:marRight w:val="0"/>
      <w:marTop w:val="0"/>
      <w:marBottom w:val="0"/>
      <w:divBdr>
        <w:top w:val="none" w:sz="0" w:space="0" w:color="auto"/>
        <w:left w:val="none" w:sz="0" w:space="0" w:color="auto"/>
        <w:bottom w:val="none" w:sz="0" w:space="0" w:color="auto"/>
        <w:right w:val="none" w:sz="0" w:space="0" w:color="auto"/>
      </w:divBdr>
    </w:div>
    <w:div w:id="298608007">
      <w:bodyDiv w:val="1"/>
      <w:marLeft w:val="0"/>
      <w:marRight w:val="0"/>
      <w:marTop w:val="0"/>
      <w:marBottom w:val="0"/>
      <w:divBdr>
        <w:top w:val="none" w:sz="0" w:space="0" w:color="auto"/>
        <w:left w:val="none" w:sz="0" w:space="0" w:color="auto"/>
        <w:bottom w:val="none" w:sz="0" w:space="0" w:color="auto"/>
        <w:right w:val="none" w:sz="0" w:space="0" w:color="auto"/>
      </w:divBdr>
    </w:div>
    <w:div w:id="298650376">
      <w:bodyDiv w:val="1"/>
      <w:marLeft w:val="0"/>
      <w:marRight w:val="0"/>
      <w:marTop w:val="0"/>
      <w:marBottom w:val="0"/>
      <w:divBdr>
        <w:top w:val="none" w:sz="0" w:space="0" w:color="auto"/>
        <w:left w:val="none" w:sz="0" w:space="0" w:color="auto"/>
        <w:bottom w:val="none" w:sz="0" w:space="0" w:color="auto"/>
        <w:right w:val="none" w:sz="0" w:space="0" w:color="auto"/>
      </w:divBdr>
    </w:div>
    <w:div w:id="298731949">
      <w:bodyDiv w:val="1"/>
      <w:marLeft w:val="0"/>
      <w:marRight w:val="0"/>
      <w:marTop w:val="0"/>
      <w:marBottom w:val="0"/>
      <w:divBdr>
        <w:top w:val="none" w:sz="0" w:space="0" w:color="auto"/>
        <w:left w:val="none" w:sz="0" w:space="0" w:color="auto"/>
        <w:bottom w:val="none" w:sz="0" w:space="0" w:color="auto"/>
        <w:right w:val="none" w:sz="0" w:space="0" w:color="auto"/>
      </w:divBdr>
    </w:div>
    <w:div w:id="298803136">
      <w:bodyDiv w:val="1"/>
      <w:marLeft w:val="0"/>
      <w:marRight w:val="0"/>
      <w:marTop w:val="0"/>
      <w:marBottom w:val="0"/>
      <w:divBdr>
        <w:top w:val="none" w:sz="0" w:space="0" w:color="auto"/>
        <w:left w:val="none" w:sz="0" w:space="0" w:color="auto"/>
        <w:bottom w:val="none" w:sz="0" w:space="0" w:color="auto"/>
        <w:right w:val="none" w:sz="0" w:space="0" w:color="auto"/>
      </w:divBdr>
    </w:div>
    <w:div w:id="299307420">
      <w:bodyDiv w:val="1"/>
      <w:marLeft w:val="0"/>
      <w:marRight w:val="0"/>
      <w:marTop w:val="0"/>
      <w:marBottom w:val="0"/>
      <w:divBdr>
        <w:top w:val="none" w:sz="0" w:space="0" w:color="auto"/>
        <w:left w:val="none" w:sz="0" w:space="0" w:color="auto"/>
        <w:bottom w:val="none" w:sz="0" w:space="0" w:color="auto"/>
        <w:right w:val="none" w:sz="0" w:space="0" w:color="auto"/>
      </w:divBdr>
    </w:div>
    <w:div w:id="299574840">
      <w:bodyDiv w:val="1"/>
      <w:marLeft w:val="0"/>
      <w:marRight w:val="0"/>
      <w:marTop w:val="0"/>
      <w:marBottom w:val="0"/>
      <w:divBdr>
        <w:top w:val="none" w:sz="0" w:space="0" w:color="auto"/>
        <w:left w:val="none" w:sz="0" w:space="0" w:color="auto"/>
        <w:bottom w:val="none" w:sz="0" w:space="0" w:color="auto"/>
        <w:right w:val="none" w:sz="0" w:space="0" w:color="auto"/>
      </w:divBdr>
    </w:div>
    <w:div w:id="299581409">
      <w:bodyDiv w:val="1"/>
      <w:marLeft w:val="0"/>
      <w:marRight w:val="0"/>
      <w:marTop w:val="0"/>
      <w:marBottom w:val="0"/>
      <w:divBdr>
        <w:top w:val="none" w:sz="0" w:space="0" w:color="auto"/>
        <w:left w:val="none" w:sz="0" w:space="0" w:color="auto"/>
        <w:bottom w:val="none" w:sz="0" w:space="0" w:color="auto"/>
        <w:right w:val="none" w:sz="0" w:space="0" w:color="auto"/>
      </w:divBdr>
    </w:div>
    <w:div w:id="299581778">
      <w:bodyDiv w:val="1"/>
      <w:marLeft w:val="0"/>
      <w:marRight w:val="0"/>
      <w:marTop w:val="0"/>
      <w:marBottom w:val="0"/>
      <w:divBdr>
        <w:top w:val="none" w:sz="0" w:space="0" w:color="auto"/>
        <w:left w:val="none" w:sz="0" w:space="0" w:color="auto"/>
        <w:bottom w:val="none" w:sz="0" w:space="0" w:color="auto"/>
        <w:right w:val="none" w:sz="0" w:space="0" w:color="auto"/>
      </w:divBdr>
    </w:div>
    <w:div w:id="299775655">
      <w:bodyDiv w:val="1"/>
      <w:marLeft w:val="0"/>
      <w:marRight w:val="0"/>
      <w:marTop w:val="0"/>
      <w:marBottom w:val="0"/>
      <w:divBdr>
        <w:top w:val="none" w:sz="0" w:space="0" w:color="auto"/>
        <w:left w:val="none" w:sz="0" w:space="0" w:color="auto"/>
        <w:bottom w:val="none" w:sz="0" w:space="0" w:color="auto"/>
        <w:right w:val="none" w:sz="0" w:space="0" w:color="auto"/>
      </w:divBdr>
    </w:div>
    <w:div w:id="299924840">
      <w:bodyDiv w:val="1"/>
      <w:marLeft w:val="0"/>
      <w:marRight w:val="0"/>
      <w:marTop w:val="0"/>
      <w:marBottom w:val="0"/>
      <w:divBdr>
        <w:top w:val="none" w:sz="0" w:space="0" w:color="auto"/>
        <w:left w:val="none" w:sz="0" w:space="0" w:color="auto"/>
        <w:bottom w:val="none" w:sz="0" w:space="0" w:color="auto"/>
        <w:right w:val="none" w:sz="0" w:space="0" w:color="auto"/>
      </w:divBdr>
    </w:div>
    <w:div w:id="299925139">
      <w:bodyDiv w:val="1"/>
      <w:marLeft w:val="0"/>
      <w:marRight w:val="0"/>
      <w:marTop w:val="0"/>
      <w:marBottom w:val="0"/>
      <w:divBdr>
        <w:top w:val="none" w:sz="0" w:space="0" w:color="auto"/>
        <w:left w:val="none" w:sz="0" w:space="0" w:color="auto"/>
        <w:bottom w:val="none" w:sz="0" w:space="0" w:color="auto"/>
        <w:right w:val="none" w:sz="0" w:space="0" w:color="auto"/>
      </w:divBdr>
    </w:div>
    <w:div w:id="300185834">
      <w:bodyDiv w:val="1"/>
      <w:marLeft w:val="0"/>
      <w:marRight w:val="0"/>
      <w:marTop w:val="0"/>
      <w:marBottom w:val="0"/>
      <w:divBdr>
        <w:top w:val="none" w:sz="0" w:space="0" w:color="auto"/>
        <w:left w:val="none" w:sz="0" w:space="0" w:color="auto"/>
        <w:bottom w:val="none" w:sz="0" w:space="0" w:color="auto"/>
        <w:right w:val="none" w:sz="0" w:space="0" w:color="auto"/>
      </w:divBdr>
    </w:div>
    <w:div w:id="300308543">
      <w:bodyDiv w:val="1"/>
      <w:marLeft w:val="0"/>
      <w:marRight w:val="0"/>
      <w:marTop w:val="0"/>
      <w:marBottom w:val="0"/>
      <w:divBdr>
        <w:top w:val="none" w:sz="0" w:space="0" w:color="auto"/>
        <w:left w:val="none" w:sz="0" w:space="0" w:color="auto"/>
        <w:bottom w:val="none" w:sz="0" w:space="0" w:color="auto"/>
        <w:right w:val="none" w:sz="0" w:space="0" w:color="auto"/>
      </w:divBdr>
    </w:div>
    <w:div w:id="300773480">
      <w:bodyDiv w:val="1"/>
      <w:marLeft w:val="0"/>
      <w:marRight w:val="0"/>
      <w:marTop w:val="0"/>
      <w:marBottom w:val="0"/>
      <w:divBdr>
        <w:top w:val="none" w:sz="0" w:space="0" w:color="auto"/>
        <w:left w:val="none" w:sz="0" w:space="0" w:color="auto"/>
        <w:bottom w:val="none" w:sz="0" w:space="0" w:color="auto"/>
        <w:right w:val="none" w:sz="0" w:space="0" w:color="auto"/>
      </w:divBdr>
    </w:div>
    <w:div w:id="300887257">
      <w:bodyDiv w:val="1"/>
      <w:marLeft w:val="0"/>
      <w:marRight w:val="0"/>
      <w:marTop w:val="0"/>
      <w:marBottom w:val="0"/>
      <w:divBdr>
        <w:top w:val="none" w:sz="0" w:space="0" w:color="auto"/>
        <w:left w:val="none" w:sz="0" w:space="0" w:color="auto"/>
        <w:bottom w:val="none" w:sz="0" w:space="0" w:color="auto"/>
        <w:right w:val="none" w:sz="0" w:space="0" w:color="auto"/>
      </w:divBdr>
    </w:div>
    <w:div w:id="301086555">
      <w:bodyDiv w:val="1"/>
      <w:marLeft w:val="0"/>
      <w:marRight w:val="0"/>
      <w:marTop w:val="0"/>
      <w:marBottom w:val="0"/>
      <w:divBdr>
        <w:top w:val="none" w:sz="0" w:space="0" w:color="auto"/>
        <w:left w:val="none" w:sz="0" w:space="0" w:color="auto"/>
        <w:bottom w:val="none" w:sz="0" w:space="0" w:color="auto"/>
        <w:right w:val="none" w:sz="0" w:space="0" w:color="auto"/>
      </w:divBdr>
    </w:div>
    <w:div w:id="301203694">
      <w:bodyDiv w:val="1"/>
      <w:marLeft w:val="0"/>
      <w:marRight w:val="0"/>
      <w:marTop w:val="0"/>
      <w:marBottom w:val="0"/>
      <w:divBdr>
        <w:top w:val="none" w:sz="0" w:space="0" w:color="auto"/>
        <w:left w:val="none" w:sz="0" w:space="0" w:color="auto"/>
        <w:bottom w:val="none" w:sz="0" w:space="0" w:color="auto"/>
        <w:right w:val="none" w:sz="0" w:space="0" w:color="auto"/>
      </w:divBdr>
    </w:div>
    <w:div w:id="301232183">
      <w:bodyDiv w:val="1"/>
      <w:marLeft w:val="0"/>
      <w:marRight w:val="0"/>
      <w:marTop w:val="0"/>
      <w:marBottom w:val="0"/>
      <w:divBdr>
        <w:top w:val="none" w:sz="0" w:space="0" w:color="auto"/>
        <w:left w:val="none" w:sz="0" w:space="0" w:color="auto"/>
        <w:bottom w:val="none" w:sz="0" w:space="0" w:color="auto"/>
        <w:right w:val="none" w:sz="0" w:space="0" w:color="auto"/>
      </w:divBdr>
    </w:div>
    <w:div w:id="301420915">
      <w:bodyDiv w:val="1"/>
      <w:marLeft w:val="0"/>
      <w:marRight w:val="0"/>
      <w:marTop w:val="0"/>
      <w:marBottom w:val="0"/>
      <w:divBdr>
        <w:top w:val="none" w:sz="0" w:space="0" w:color="auto"/>
        <w:left w:val="none" w:sz="0" w:space="0" w:color="auto"/>
        <w:bottom w:val="none" w:sz="0" w:space="0" w:color="auto"/>
        <w:right w:val="none" w:sz="0" w:space="0" w:color="auto"/>
      </w:divBdr>
    </w:div>
    <w:div w:id="301622584">
      <w:bodyDiv w:val="1"/>
      <w:marLeft w:val="0"/>
      <w:marRight w:val="0"/>
      <w:marTop w:val="0"/>
      <w:marBottom w:val="0"/>
      <w:divBdr>
        <w:top w:val="none" w:sz="0" w:space="0" w:color="auto"/>
        <w:left w:val="none" w:sz="0" w:space="0" w:color="auto"/>
        <w:bottom w:val="none" w:sz="0" w:space="0" w:color="auto"/>
        <w:right w:val="none" w:sz="0" w:space="0" w:color="auto"/>
      </w:divBdr>
    </w:div>
    <w:div w:id="301735913">
      <w:bodyDiv w:val="1"/>
      <w:marLeft w:val="0"/>
      <w:marRight w:val="0"/>
      <w:marTop w:val="0"/>
      <w:marBottom w:val="0"/>
      <w:divBdr>
        <w:top w:val="none" w:sz="0" w:space="0" w:color="auto"/>
        <w:left w:val="none" w:sz="0" w:space="0" w:color="auto"/>
        <w:bottom w:val="none" w:sz="0" w:space="0" w:color="auto"/>
        <w:right w:val="none" w:sz="0" w:space="0" w:color="auto"/>
      </w:divBdr>
    </w:div>
    <w:div w:id="301816335">
      <w:bodyDiv w:val="1"/>
      <w:marLeft w:val="0"/>
      <w:marRight w:val="0"/>
      <w:marTop w:val="0"/>
      <w:marBottom w:val="0"/>
      <w:divBdr>
        <w:top w:val="none" w:sz="0" w:space="0" w:color="auto"/>
        <w:left w:val="none" w:sz="0" w:space="0" w:color="auto"/>
        <w:bottom w:val="none" w:sz="0" w:space="0" w:color="auto"/>
        <w:right w:val="none" w:sz="0" w:space="0" w:color="auto"/>
      </w:divBdr>
    </w:div>
    <w:div w:id="301931298">
      <w:bodyDiv w:val="1"/>
      <w:marLeft w:val="0"/>
      <w:marRight w:val="0"/>
      <w:marTop w:val="0"/>
      <w:marBottom w:val="0"/>
      <w:divBdr>
        <w:top w:val="none" w:sz="0" w:space="0" w:color="auto"/>
        <w:left w:val="none" w:sz="0" w:space="0" w:color="auto"/>
        <w:bottom w:val="none" w:sz="0" w:space="0" w:color="auto"/>
        <w:right w:val="none" w:sz="0" w:space="0" w:color="auto"/>
      </w:divBdr>
    </w:div>
    <w:div w:id="302320728">
      <w:bodyDiv w:val="1"/>
      <w:marLeft w:val="0"/>
      <w:marRight w:val="0"/>
      <w:marTop w:val="0"/>
      <w:marBottom w:val="0"/>
      <w:divBdr>
        <w:top w:val="none" w:sz="0" w:space="0" w:color="auto"/>
        <w:left w:val="none" w:sz="0" w:space="0" w:color="auto"/>
        <w:bottom w:val="none" w:sz="0" w:space="0" w:color="auto"/>
        <w:right w:val="none" w:sz="0" w:space="0" w:color="auto"/>
      </w:divBdr>
    </w:div>
    <w:div w:id="303505755">
      <w:bodyDiv w:val="1"/>
      <w:marLeft w:val="0"/>
      <w:marRight w:val="0"/>
      <w:marTop w:val="0"/>
      <w:marBottom w:val="0"/>
      <w:divBdr>
        <w:top w:val="none" w:sz="0" w:space="0" w:color="auto"/>
        <w:left w:val="none" w:sz="0" w:space="0" w:color="auto"/>
        <w:bottom w:val="none" w:sz="0" w:space="0" w:color="auto"/>
        <w:right w:val="none" w:sz="0" w:space="0" w:color="auto"/>
      </w:divBdr>
    </w:div>
    <w:div w:id="303699368">
      <w:bodyDiv w:val="1"/>
      <w:marLeft w:val="0"/>
      <w:marRight w:val="0"/>
      <w:marTop w:val="0"/>
      <w:marBottom w:val="0"/>
      <w:divBdr>
        <w:top w:val="none" w:sz="0" w:space="0" w:color="auto"/>
        <w:left w:val="none" w:sz="0" w:space="0" w:color="auto"/>
        <w:bottom w:val="none" w:sz="0" w:space="0" w:color="auto"/>
        <w:right w:val="none" w:sz="0" w:space="0" w:color="auto"/>
      </w:divBdr>
    </w:div>
    <w:div w:id="303852138">
      <w:bodyDiv w:val="1"/>
      <w:marLeft w:val="0"/>
      <w:marRight w:val="0"/>
      <w:marTop w:val="0"/>
      <w:marBottom w:val="0"/>
      <w:divBdr>
        <w:top w:val="none" w:sz="0" w:space="0" w:color="auto"/>
        <w:left w:val="none" w:sz="0" w:space="0" w:color="auto"/>
        <w:bottom w:val="none" w:sz="0" w:space="0" w:color="auto"/>
        <w:right w:val="none" w:sz="0" w:space="0" w:color="auto"/>
      </w:divBdr>
    </w:div>
    <w:div w:id="303893774">
      <w:bodyDiv w:val="1"/>
      <w:marLeft w:val="0"/>
      <w:marRight w:val="0"/>
      <w:marTop w:val="0"/>
      <w:marBottom w:val="0"/>
      <w:divBdr>
        <w:top w:val="none" w:sz="0" w:space="0" w:color="auto"/>
        <w:left w:val="none" w:sz="0" w:space="0" w:color="auto"/>
        <w:bottom w:val="none" w:sz="0" w:space="0" w:color="auto"/>
        <w:right w:val="none" w:sz="0" w:space="0" w:color="auto"/>
      </w:divBdr>
    </w:div>
    <w:div w:id="304092698">
      <w:bodyDiv w:val="1"/>
      <w:marLeft w:val="0"/>
      <w:marRight w:val="0"/>
      <w:marTop w:val="0"/>
      <w:marBottom w:val="0"/>
      <w:divBdr>
        <w:top w:val="none" w:sz="0" w:space="0" w:color="auto"/>
        <w:left w:val="none" w:sz="0" w:space="0" w:color="auto"/>
        <w:bottom w:val="none" w:sz="0" w:space="0" w:color="auto"/>
        <w:right w:val="none" w:sz="0" w:space="0" w:color="auto"/>
      </w:divBdr>
    </w:div>
    <w:div w:id="304165785">
      <w:bodyDiv w:val="1"/>
      <w:marLeft w:val="0"/>
      <w:marRight w:val="0"/>
      <w:marTop w:val="0"/>
      <w:marBottom w:val="0"/>
      <w:divBdr>
        <w:top w:val="none" w:sz="0" w:space="0" w:color="auto"/>
        <w:left w:val="none" w:sz="0" w:space="0" w:color="auto"/>
        <w:bottom w:val="none" w:sz="0" w:space="0" w:color="auto"/>
        <w:right w:val="none" w:sz="0" w:space="0" w:color="auto"/>
      </w:divBdr>
    </w:div>
    <w:div w:id="304242452">
      <w:bodyDiv w:val="1"/>
      <w:marLeft w:val="0"/>
      <w:marRight w:val="0"/>
      <w:marTop w:val="0"/>
      <w:marBottom w:val="0"/>
      <w:divBdr>
        <w:top w:val="none" w:sz="0" w:space="0" w:color="auto"/>
        <w:left w:val="none" w:sz="0" w:space="0" w:color="auto"/>
        <w:bottom w:val="none" w:sz="0" w:space="0" w:color="auto"/>
        <w:right w:val="none" w:sz="0" w:space="0" w:color="auto"/>
      </w:divBdr>
    </w:div>
    <w:div w:id="304312397">
      <w:bodyDiv w:val="1"/>
      <w:marLeft w:val="0"/>
      <w:marRight w:val="0"/>
      <w:marTop w:val="0"/>
      <w:marBottom w:val="0"/>
      <w:divBdr>
        <w:top w:val="none" w:sz="0" w:space="0" w:color="auto"/>
        <w:left w:val="none" w:sz="0" w:space="0" w:color="auto"/>
        <w:bottom w:val="none" w:sz="0" w:space="0" w:color="auto"/>
        <w:right w:val="none" w:sz="0" w:space="0" w:color="auto"/>
      </w:divBdr>
    </w:div>
    <w:div w:id="305277472">
      <w:bodyDiv w:val="1"/>
      <w:marLeft w:val="0"/>
      <w:marRight w:val="0"/>
      <w:marTop w:val="0"/>
      <w:marBottom w:val="0"/>
      <w:divBdr>
        <w:top w:val="none" w:sz="0" w:space="0" w:color="auto"/>
        <w:left w:val="none" w:sz="0" w:space="0" w:color="auto"/>
        <w:bottom w:val="none" w:sz="0" w:space="0" w:color="auto"/>
        <w:right w:val="none" w:sz="0" w:space="0" w:color="auto"/>
      </w:divBdr>
    </w:div>
    <w:div w:id="305479623">
      <w:bodyDiv w:val="1"/>
      <w:marLeft w:val="0"/>
      <w:marRight w:val="0"/>
      <w:marTop w:val="0"/>
      <w:marBottom w:val="0"/>
      <w:divBdr>
        <w:top w:val="none" w:sz="0" w:space="0" w:color="auto"/>
        <w:left w:val="none" w:sz="0" w:space="0" w:color="auto"/>
        <w:bottom w:val="none" w:sz="0" w:space="0" w:color="auto"/>
        <w:right w:val="none" w:sz="0" w:space="0" w:color="auto"/>
      </w:divBdr>
    </w:div>
    <w:div w:id="305480007">
      <w:bodyDiv w:val="1"/>
      <w:marLeft w:val="0"/>
      <w:marRight w:val="0"/>
      <w:marTop w:val="0"/>
      <w:marBottom w:val="0"/>
      <w:divBdr>
        <w:top w:val="none" w:sz="0" w:space="0" w:color="auto"/>
        <w:left w:val="none" w:sz="0" w:space="0" w:color="auto"/>
        <w:bottom w:val="none" w:sz="0" w:space="0" w:color="auto"/>
        <w:right w:val="none" w:sz="0" w:space="0" w:color="auto"/>
      </w:divBdr>
    </w:div>
    <w:div w:id="305595918">
      <w:bodyDiv w:val="1"/>
      <w:marLeft w:val="0"/>
      <w:marRight w:val="0"/>
      <w:marTop w:val="0"/>
      <w:marBottom w:val="0"/>
      <w:divBdr>
        <w:top w:val="none" w:sz="0" w:space="0" w:color="auto"/>
        <w:left w:val="none" w:sz="0" w:space="0" w:color="auto"/>
        <w:bottom w:val="none" w:sz="0" w:space="0" w:color="auto"/>
        <w:right w:val="none" w:sz="0" w:space="0" w:color="auto"/>
      </w:divBdr>
    </w:div>
    <w:div w:id="305667596">
      <w:bodyDiv w:val="1"/>
      <w:marLeft w:val="0"/>
      <w:marRight w:val="0"/>
      <w:marTop w:val="0"/>
      <w:marBottom w:val="0"/>
      <w:divBdr>
        <w:top w:val="none" w:sz="0" w:space="0" w:color="auto"/>
        <w:left w:val="none" w:sz="0" w:space="0" w:color="auto"/>
        <w:bottom w:val="none" w:sz="0" w:space="0" w:color="auto"/>
        <w:right w:val="none" w:sz="0" w:space="0" w:color="auto"/>
      </w:divBdr>
    </w:div>
    <w:div w:id="305745143">
      <w:bodyDiv w:val="1"/>
      <w:marLeft w:val="0"/>
      <w:marRight w:val="0"/>
      <w:marTop w:val="0"/>
      <w:marBottom w:val="0"/>
      <w:divBdr>
        <w:top w:val="none" w:sz="0" w:space="0" w:color="auto"/>
        <w:left w:val="none" w:sz="0" w:space="0" w:color="auto"/>
        <w:bottom w:val="none" w:sz="0" w:space="0" w:color="auto"/>
        <w:right w:val="none" w:sz="0" w:space="0" w:color="auto"/>
      </w:divBdr>
    </w:div>
    <w:div w:id="306278042">
      <w:bodyDiv w:val="1"/>
      <w:marLeft w:val="0"/>
      <w:marRight w:val="0"/>
      <w:marTop w:val="0"/>
      <w:marBottom w:val="0"/>
      <w:divBdr>
        <w:top w:val="none" w:sz="0" w:space="0" w:color="auto"/>
        <w:left w:val="none" w:sz="0" w:space="0" w:color="auto"/>
        <w:bottom w:val="none" w:sz="0" w:space="0" w:color="auto"/>
        <w:right w:val="none" w:sz="0" w:space="0" w:color="auto"/>
      </w:divBdr>
    </w:div>
    <w:div w:id="306713249">
      <w:bodyDiv w:val="1"/>
      <w:marLeft w:val="0"/>
      <w:marRight w:val="0"/>
      <w:marTop w:val="0"/>
      <w:marBottom w:val="0"/>
      <w:divBdr>
        <w:top w:val="none" w:sz="0" w:space="0" w:color="auto"/>
        <w:left w:val="none" w:sz="0" w:space="0" w:color="auto"/>
        <w:bottom w:val="none" w:sz="0" w:space="0" w:color="auto"/>
        <w:right w:val="none" w:sz="0" w:space="0" w:color="auto"/>
      </w:divBdr>
    </w:div>
    <w:div w:id="306935131">
      <w:bodyDiv w:val="1"/>
      <w:marLeft w:val="0"/>
      <w:marRight w:val="0"/>
      <w:marTop w:val="0"/>
      <w:marBottom w:val="0"/>
      <w:divBdr>
        <w:top w:val="none" w:sz="0" w:space="0" w:color="auto"/>
        <w:left w:val="none" w:sz="0" w:space="0" w:color="auto"/>
        <w:bottom w:val="none" w:sz="0" w:space="0" w:color="auto"/>
        <w:right w:val="none" w:sz="0" w:space="0" w:color="auto"/>
      </w:divBdr>
    </w:div>
    <w:div w:id="306977910">
      <w:bodyDiv w:val="1"/>
      <w:marLeft w:val="0"/>
      <w:marRight w:val="0"/>
      <w:marTop w:val="0"/>
      <w:marBottom w:val="0"/>
      <w:divBdr>
        <w:top w:val="none" w:sz="0" w:space="0" w:color="auto"/>
        <w:left w:val="none" w:sz="0" w:space="0" w:color="auto"/>
        <w:bottom w:val="none" w:sz="0" w:space="0" w:color="auto"/>
        <w:right w:val="none" w:sz="0" w:space="0" w:color="auto"/>
      </w:divBdr>
    </w:div>
    <w:div w:id="306980403">
      <w:bodyDiv w:val="1"/>
      <w:marLeft w:val="0"/>
      <w:marRight w:val="0"/>
      <w:marTop w:val="0"/>
      <w:marBottom w:val="0"/>
      <w:divBdr>
        <w:top w:val="none" w:sz="0" w:space="0" w:color="auto"/>
        <w:left w:val="none" w:sz="0" w:space="0" w:color="auto"/>
        <w:bottom w:val="none" w:sz="0" w:space="0" w:color="auto"/>
        <w:right w:val="none" w:sz="0" w:space="0" w:color="auto"/>
      </w:divBdr>
    </w:div>
    <w:div w:id="306981318">
      <w:bodyDiv w:val="1"/>
      <w:marLeft w:val="0"/>
      <w:marRight w:val="0"/>
      <w:marTop w:val="0"/>
      <w:marBottom w:val="0"/>
      <w:divBdr>
        <w:top w:val="none" w:sz="0" w:space="0" w:color="auto"/>
        <w:left w:val="none" w:sz="0" w:space="0" w:color="auto"/>
        <w:bottom w:val="none" w:sz="0" w:space="0" w:color="auto"/>
        <w:right w:val="none" w:sz="0" w:space="0" w:color="auto"/>
      </w:divBdr>
    </w:div>
    <w:div w:id="307244365">
      <w:bodyDiv w:val="1"/>
      <w:marLeft w:val="0"/>
      <w:marRight w:val="0"/>
      <w:marTop w:val="0"/>
      <w:marBottom w:val="0"/>
      <w:divBdr>
        <w:top w:val="none" w:sz="0" w:space="0" w:color="auto"/>
        <w:left w:val="none" w:sz="0" w:space="0" w:color="auto"/>
        <w:bottom w:val="none" w:sz="0" w:space="0" w:color="auto"/>
        <w:right w:val="none" w:sz="0" w:space="0" w:color="auto"/>
      </w:divBdr>
    </w:div>
    <w:div w:id="307367360">
      <w:bodyDiv w:val="1"/>
      <w:marLeft w:val="0"/>
      <w:marRight w:val="0"/>
      <w:marTop w:val="0"/>
      <w:marBottom w:val="0"/>
      <w:divBdr>
        <w:top w:val="none" w:sz="0" w:space="0" w:color="auto"/>
        <w:left w:val="none" w:sz="0" w:space="0" w:color="auto"/>
        <w:bottom w:val="none" w:sz="0" w:space="0" w:color="auto"/>
        <w:right w:val="none" w:sz="0" w:space="0" w:color="auto"/>
      </w:divBdr>
    </w:div>
    <w:div w:id="307560670">
      <w:bodyDiv w:val="1"/>
      <w:marLeft w:val="0"/>
      <w:marRight w:val="0"/>
      <w:marTop w:val="0"/>
      <w:marBottom w:val="0"/>
      <w:divBdr>
        <w:top w:val="none" w:sz="0" w:space="0" w:color="auto"/>
        <w:left w:val="none" w:sz="0" w:space="0" w:color="auto"/>
        <w:bottom w:val="none" w:sz="0" w:space="0" w:color="auto"/>
        <w:right w:val="none" w:sz="0" w:space="0" w:color="auto"/>
      </w:divBdr>
    </w:div>
    <w:div w:id="307822988">
      <w:bodyDiv w:val="1"/>
      <w:marLeft w:val="0"/>
      <w:marRight w:val="0"/>
      <w:marTop w:val="0"/>
      <w:marBottom w:val="0"/>
      <w:divBdr>
        <w:top w:val="none" w:sz="0" w:space="0" w:color="auto"/>
        <w:left w:val="none" w:sz="0" w:space="0" w:color="auto"/>
        <w:bottom w:val="none" w:sz="0" w:space="0" w:color="auto"/>
        <w:right w:val="none" w:sz="0" w:space="0" w:color="auto"/>
      </w:divBdr>
    </w:div>
    <w:div w:id="307977681">
      <w:bodyDiv w:val="1"/>
      <w:marLeft w:val="0"/>
      <w:marRight w:val="0"/>
      <w:marTop w:val="0"/>
      <w:marBottom w:val="0"/>
      <w:divBdr>
        <w:top w:val="none" w:sz="0" w:space="0" w:color="auto"/>
        <w:left w:val="none" w:sz="0" w:space="0" w:color="auto"/>
        <w:bottom w:val="none" w:sz="0" w:space="0" w:color="auto"/>
        <w:right w:val="none" w:sz="0" w:space="0" w:color="auto"/>
      </w:divBdr>
    </w:div>
    <w:div w:id="308294465">
      <w:bodyDiv w:val="1"/>
      <w:marLeft w:val="0"/>
      <w:marRight w:val="0"/>
      <w:marTop w:val="0"/>
      <w:marBottom w:val="0"/>
      <w:divBdr>
        <w:top w:val="none" w:sz="0" w:space="0" w:color="auto"/>
        <w:left w:val="none" w:sz="0" w:space="0" w:color="auto"/>
        <w:bottom w:val="none" w:sz="0" w:space="0" w:color="auto"/>
        <w:right w:val="none" w:sz="0" w:space="0" w:color="auto"/>
      </w:divBdr>
    </w:div>
    <w:div w:id="308825747">
      <w:bodyDiv w:val="1"/>
      <w:marLeft w:val="0"/>
      <w:marRight w:val="0"/>
      <w:marTop w:val="0"/>
      <w:marBottom w:val="0"/>
      <w:divBdr>
        <w:top w:val="none" w:sz="0" w:space="0" w:color="auto"/>
        <w:left w:val="none" w:sz="0" w:space="0" w:color="auto"/>
        <w:bottom w:val="none" w:sz="0" w:space="0" w:color="auto"/>
        <w:right w:val="none" w:sz="0" w:space="0" w:color="auto"/>
      </w:divBdr>
    </w:div>
    <w:div w:id="308942534">
      <w:bodyDiv w:val="1"/>
      <w:marLeft w:val="0"/>
      <w:marRight w:val="0"/>
      <w:marTop w:val="0"/>
      <w:marBottom w:val="0"/>
      <w:divBdr>
        <w:top w:val="none" w:sz="0" w:space="0" w:color="auto"/>
        <w:left w:val="none" w:sz="0" w:space="0" w:color="auto"/>
        <w:bottom w:val="none" w:sz="0" w:space="0" w:color="auto"/>
        <w:right w:val="none" w:sz="0" w:space="0" w:color="auto"/>
      </w:divBdr>
    </w:div>
    <w:div w:id="309557813">
      <w:bodyDiv w:val="1"/>
      <w:marLeft w:val="0"/>
      <w:marRight w:val="0"/>
      <w:marTop w:val="0"/>
      <w:marBottom w:val="0"/>
      <w:divBdr>
        <w:top w:val="none" w:sz="0" w:space="0" w:color="auto"/>
        <w:left w:val="none" w:sz="0" w:space="0" w:color="auto"/>
        <w:bottom w:val="none" w:sz="0" w:space="0" w:color="auto"/>
        <w:right w:val="none" w:sz="0" w:space="0" w:color="auto"/>
      </w:divBdr>
    </w:div>
    <w:div w:id="309597649">
      <w:bodyDiv w:val="1"/>
      <w:marLeft w:val="0"/>
      <w:marRight w:val="0"/>
      <w:marTop w:val="0"/>
      <w:marBottom w:val="0"/>
      <w:divBdr>
        <w:top w:val="none" w:sz="0" w:space="0" w:color="auto"/>
        <w:left w:val="none" w:sz="0" w:space="0" w:color="auto"/>
        <w:bottom w:val="none" w:sz="0" w:space="0" w:color="auto"/>
        <w:right w:val="none" w:sz="0" w:space="0" w:color="auto"/>
      </w:divBdr>
    </w:div>
    <w:div w:id="309751671">
      <w:bodyDiv w:val="1"/>
      <w:marLeft w:val="0"/>
      <w:marRight w:val="0"/>
      <w:marTop w:val="0"/>
      <w:marBottom w:val="0"/>
      <w:divBdr>
        <w:top w:val="none" w:sz="0" w:space="0" w:color="auto"/>
        <w:left w:val="none" w:sz="0" w:space="0" w:color="auto"/>
        <w:bottom w:val="none" w:sz="0" w:space="0" w:color="auto"/>
        <w:right w:val="none" w:sz="0" w:space="0" w:color="auto"/>
      </w:divBdr>
    </w:div>
    <w:div w:id="309870239">
      <w:bodyDiv w:val="1"/>
      <w:marLeft w:val="0"/>
      <w:marRight w:val="0"/>
      <w:marTop w:val="0"/>
      <w:marBottom w:val="0"/>
      <w:divBdr>
        <w:top w:val="none" w:sz="0" w:space="0" w:color="auto"/>
        <w:left w:val="none" w:sz="0" w:space="0" w:color="auto"/>
        <w:bottom w:val="none" w:sz="0" w:space="0" w:color="auto"/>
        <w:right w:val="none" w:sz="0" w:space="0" w:color="auto"/>
      </w:divBdr>
    </w:div>
    <w:div w:id="310448378">
      <w:bodyDiv w:val="1"/>
      <w:marLeft w:val="0"/>
      <w:marRight w:val="0"/>
      <w:marTop w:val="0"/>
      <w:marBottom w:val="0"/>
      <w:divBdr>
        <w:top w:val="none" w:sz="0" w:space="0" w:color="auto"/>
        <w:left w:val="none" w:sz="0" w:space="0" w:color="auto"/>
        <w:bottom w:val="none" w:sz="0" w:space="0" w:color="auto"/>
        <w:right w:val="none" w:sz="0" w:space="0" w:color="auto"/>
      </w:divBdr>
    </w:div>
    <w:div w:id="311065783">
      <w:bodyDiv w:val="1"/>
      <w:marLeft w:val="0"/>
      <w:marRight w:val="0"/>
      <w:marTop w:val="0"/>
      <w:marBottom w:val="0"/>
      <w:divBdr>
        <w:top w:val="none" w:sz="0" w:space="0" w:color="auto"/>
        <w:left w:val="none" w:sz="0" w:space="0" w:color="auto"/>
        <w:bottom w:val="none" w:sz="0" w:space="0" w:color="auto"/>
        <w:right w:val="none" w:sz="0" w:space="0" w:color="auto"/>
      </w:divBdr>
    </w:div>
    <w:div w:id="311105043">
      <w:bodyDiv w:val="1"/>
      <w:marLeft w:val="0"/>
      <w:marRight w:val="0"/>
      <w:marTop w:val="0"/>
      <w:marBottom w:val="0"/>
      <w:divBdr>
        <w:top w:val="none" w:sz="0" w:space="0" w:color="auto"/>
        <w:left w:val="none" w:sz="0" w:space="0" w:color="auto"/>
        <w:bottom w:val="none" w:sz="0" w:space="0" w:color="auto"/>
        <w:right w:val="none" w:sz="0" w:space="0" w:color="auto"/>
      </w:divBdr>
    </w:div>
    <w:div w:id="312678486">
      <w:bodyDiv w:val="1"/>
      <w:marLeft w:val="0"/>
      <w:marRight w:val="0"/>
      <w:marTop w:val="0"/>
      <w:marBottom w:val="0"/>
      <w:divBdr>
        <w:top w:val="none" w:sz="0" w:space="0" w:color="auto"/>
        <w:left w:val="none" w:sz="0" w:space="0" w:color="auto"/>
        <w:bottom w:val="none" w:sz="0" w:space="0" w:color="auto"/>
        <w:right w:val="none" w:sz="0" w:space="0" w:color="auto"/>
      </w:divBdr>
    </w:div>
    <w:div w:id="312760318">
      <w:bodyDiv w:val="1"/>
      <w:marLeft w:val="0"/>
      <w:marRight w:val="0"/>
      <w:marTop w:val="0"/>
      <w:marBottom w:val="0"/>
      <w:divBdr>
        <w:top w:val="none" w:sz="0" w:space="0" w:color="auto"/>
        <w:left w:val="none" w:sz="0" w:space="0" w:color="auto"/>
        <w:bottom w:val="none" w:sz="0" w:space="0" w:color="auto"/>
        <w:right w:val="none" w:sz="0" w:space="0" w:color="auto"/>
      </w:divBdr>
    </w:div>
    <w:div w:id="312950569">
      <w:bodyDiv w:val="1"/>
      <w:marLeft w:val="0"/>
      <w:marRight w:val="0"/>
      <w:marTop w:val="0"/>
      <w:marBottom w:val="0"/>
      <w:divBdr>
        <w:top w:val="none" w:sz="0" w:space="0" w:color="auto"/>
        <w:left w:val="none" w:sz="0" w:space="0" w:color="auto"/>
        <w:bottom w:val="none" w:sz="0" w:space="0" w:color="auto"/>
        <w:right w:val="none" w:sz="0" w:space="0" w:color="auto"/>
      </w:divBdr>
    </w:div>
    <w:div w:id="313028578">
      <w:bodyDiv w:val="1"/>
      <w:marLeft w:val="0"/>
      <w:marRight w:val="0"/>
      <w:marTop w:val="0"/>
      <w:marBottom w:val="0"/>
      <w:divBdr>
        <w:top w:val="none" w:sz="0" w:space="0" w:color="auto"/>
        <w:left w:val="none" w:sz="0" w:space="0" w:color="auto"/>
        <w:bottom w:val="none" w:sz="0" w:space="0" w:color="auto"/>
        <w:right w:val="none" w:sz="0" w:space="0" w:color="auto"/>
      </w:divBdr>
    </w:div>
    <w:div w:id="313067958">
      <w:bodyDiv w:val="1"/>
      <w:marLeft w:val="0"/>
      <w:marRight w:val="0"/>
      <w:marTop w:val="0"/>
      <w:marBottom w:val="0"/>
      <w:divBdr>
        <w:top w:val="none" w:sz="0" w:space="0" w:color="auto"/>
        <w:left w:val="none" w:sz="0" w:space="0" w:color="auto"/>
        <w:bottom w:val="none" w:sz="0" w:space="0" w:color="auto"/>
        <w:right w:val="none" w:sz="0" w:space="0" w:color="auto"/>
      </w:divBdr>
    </w:div>
    <w:div w:id="313142500">
      <w:bodyDiv w:val="1"/>
      <w:marLeft w:val="0"/>
      <w:marRight w:val="0"/>
      <w:marTop w:val="0"/>
      <w:marBottom w:val="0"/>
      <w:divBdr>
        <w:top w:val="none" w:sz="0" w:space="0" w:color="auto"/>
        <w:left w:val="none" w:sz="0" w:space="0" w:color="auto"/>
        <w:bottom w:val="none" w:sz="0" w:space="0" w:color="auto"/>
        <w:right w:val="none" w:sz="0" w:space="0" w:color="auto"/>
      </w:divBdr>
    </w:div>
    <w:div w:id="313678848">
      <w:bodyDiv w:val="1"/>
      <w:marLeft w:val="0"/>
      <w:marRight w:val="0"/>
      <w:marTop w:val="0"/>
      <w:marBottom w:val="0"/>
      <w:divBdr>
        <w:top w:val="none" w:sz="0" w:space="0" w:color="auto"/>
        <w:left w:val="none" w:sz="0" w:space="0" w:color="auto"/>
        <w:bottom w:val="none" w:sz="0" w:space="0" w:color="auto"/>
        <w:right w:val="none" w:sz="0" w:space="0" w:color="auto"/>
      </w:divBdr>
    </w:div>
    <w:div w:id="313724090">
      <w:bodyDiv w:val="1"/>
      <w:marLeft w:val="0"/>
      <w:marRight w:val="0"/>
      <w:marTop w:val="0"/>
      <w:marBottom w:val="0"/>
      <w:divBdr>
        <w:top w:val="none" w:sz="0" w:space="0" w:color="auto"/>
        <w:left w:val="none" w:sz="0" w:space="0" w:color="auto"/>
        <w:bottom w:val="none" w:sz="0" w:space="0" w:color="auto"/>
        <w:right w:val="none" w:sz="0" w:space="0" w:color="auto"/>
      </w:divBdr>
    </w:div>
    <w:div w:id="313727332">
      <w:bodyDiv w:val="1"/>
      <w:marLeft w:val="0"/>
      <w:marRight w:val="0"/>
      <w:marTop w:val="0"/>
      <w:marBottom w:val="0"/>
      <w:divBdr>
        <w:top w:val="none" w:sz="0" w:space="0" w:color="auto"/>
        <w:left w:val="none" w:sz="0" w:space="0" w:color="auto"/>
        <w:bottom w:val="none" w:sz="0" w:space="0" w:color="auto"/>
        <w:right w:val="none" w:sz="0" w:space="0" w:color="auto"/>
      </w:divBdr>
    </w:div>
    <w:div w:id="313879505">
      <w:bodyDiv w:val="1"/>
      <w:marLeft w:val="0"/>
      <w:marRight w:val="0"/>
      <w:marTop w:val="0"/>
      <w:marBottom w:val="0"/>
      <w:divBdr>
        <w:top w:val="none" w:sz="0" w:space="0" w:color="auto"/>
        <w:left w:val="none" w:sz="0" w:space="0" w:color="auto"/>
        <w:bottom w:val="none" w:sz="0" w:space="0" w:color="auto"/>
        <w:right w:val="none" w:sz="0" w:space="0" w:color="auto"/>
      </w:divBdr>
    </w:div>
    <w:div w:id="313923168">
      <w:bodyDiv w:val="1"/>
      <w:marLeft w:val="0"/>
      <w:marRight w:val="0"/>
      <w:marTop w:val="0"/>
      <w:marBottom w:val="0"/>
      <w:divBdr>
        <w:top w:val="none" w:sz="0" w:space="0" w:color="auto"/>
        <w:left w:val="none" w:sz="0" w:space="0" w:color="auto"/>
        <w:bottom w:val="none" w:sz="0" w:space="0" w:color="auto"/>
        <w:right w:val="none" w:sz="0" w:space="0" w:color="auto"/>
      </w:divBdr>
    </w:div>
    <w:div w:id="314191591">
      <w:bodyDiv w:val="1"/>
      <w:marLeft w:val="0"/>
      <w:marRight w:val="0"/>
      <w:marTop w:val="0"/>
      <w:marBottom w:val="0"/>
      <w:divBdr>
        <w:top w:val="none" w:sz="0" w:space="0" w:color="auto"/>
        <w:left w:val="none" w:sz="0" w:space="0" w:color="auto"/>
        <w:bottom w:val="none" w:sz="0" w:space="0" w:color="auto"/>
        <w:right w:val="none" w:sz="0" w:space="0" w:color="auto"/>
      </w:divBdr>
    </w:div>
    <w:div w:id="314452008">
      <w:bodyDiv w:val="1"/>
      <w:marLeft w:val="0"/>
      <w:marRight w:val="0"/>
      <w:marTop w:val="0"/>
      <w:marBottom w:val="0"/>
      <w:divBdr>
        <w:top w:val="none" w:sz="0" w:space="0" w:color="auto"/>
        <w:left w:val="none" w:sz="0" w:space="0" w:color="auto"/>
        <w:bottom w:val="none" w:sz="0" w:space="0" w:color="auto"/>
        <w:right w:val="none" w:sz="0" w:space="0" w:color="auto"/>
      </w:divBdr>
    </w:div>
    <w:div w:id="314770925">
      <w:bodyDiv w:val="1"/>
      <w:marLeft w:val="0"/>
      <w:marRight w:val="0"/>
      <w:marTop w:val="0"/>
      <w:marBottom w:val="0"/>
      <w:divBdr>
        <w:top w:val="none" w:sz="0" w:space="0" w:color="auto"/>
        <w:left w:val="none" w:sz="0" w:space="0" w:color="auto"/>
        <w:bottom w:val="none" w:sz="0" w:space="0" w:color="auto"/>
        <w:right w:val="none" w:sz="0" w:space="0" w:color="auto"/>
      </w:divBdr>
    </w:div>
    <w:div w:id="315231721">
      <w:bodyDiv w:val="1"/>
      <w:marLeft w:val="0"/>
      <w:marRight w:val="0"/>
      <w:marTop w:val="0"/>
      <w:marBottom w:val="0"/>
      <w:divBdr>
        <w:top w:val="none" w:sz="0" w:space="0" w:color="auto"/>
        <w:left w:val="none" w:sz="0" w:space="0" w:color="auto"/>
        <w:bottom w:val="none" w:sz="0" w:space="0" w:color="auto"/>
        <w:right w:val="none" w:sz="0" w:space="0" w:color="auto"/>
      </w:divBdr>
    </w:div>
    <w:div w:id="315378450">
      <w:bodyDiv w:val="1"/>
      <w:marLeft w:val="0"/>
      <w:marRight w:val="0"/>
      <w:marTop w:val="0"/>
      <w:marBottom w:val="0"/>
      <w:divBdr>
        <w:top w:val="none" w:sz="0" w:space="0" w:color="auto"/>
        <w:left w:val="none" w:sz="0" w:space="0" w:color="auto"/>
        <w:bottom w:val="none" w:sz="0" w:space="0" w:color="auto"/>
        <w:right w:val="none" w:sz="0" w:space="0" w:color="auto"/>
      </w:divBdr>
    </w:div>
    <w:div w:id="315574867">
      <w:bodyDiv w:val="1"/>
      <w:marLeft w:val="0"/>
      <w:marRight w:val="0"/>
      <w:marTop w:val="0"/>
      <w:marBottom w:val="0"/>
      <w:divBdr>
        <w:top w:val="none" w:sz="0" w:space="0" w:color="auto"/>
        <w:left w:val="none" w:sz="0" w:space="0" w:color="auto"/>
        <w:bottom w:val="none" w:sz="0" w:space="0" w:color="auto"/>
        <w:right w:val="none" w:sz="0" w:space="0" w:color="auto"/>
      </w:divBdr>
    </w:div>
    <w:div w:id="315837743">
      <w:bodyDiv w:val="1"/>
      <w:marLeft w:val="0"/>
      <w:marRight w:val="0"/>
      <w:marTop w:val="0"/>
      <w:marBottom w:val="0"/>
      <w:divBdr>
        <w:top w:val="none" w:sz="0" w:space="0" w:color="auto"/>
        <w:left w:val="none" w:sz="0" w:space="0" w:color="auto"/>
        <w:bottom w:val="none" w:sz="0" w:space="0" w:color="auto"/>
        <w:right w:val="none" w:sz="0" w:space="0" w:color="auto"/>
      </w:divBdr>
    </w:div>
    <w:div w:id="316108147">
      <w:bodyDiv w:val="1"/>
      <w:marLeft w:val="0"/>
      <w:marRight w:val="0"/>
      <w:marTop w:val="0"/>
      <w:marBottom w:val="0"/>
      <w:divBdr>
        <w:top w:val="none" w:sz="0" w:space="0" w:color="auto"/>
        <w:left w:val="none" w:sz="0" w:space="0" w:color="auto"/>
        <w:bottom w:val="none" w:sz="0" w:space="0" w:color="auto"/>
        <w:right w:val="none" w:sz="0" w:space="0" w:color="auto"/>
      </w:divBdr>
    </w:div>
    <w:div w:id="316157622">
      <w:bodyDiv w:val="1"/>
      <w:marLeft w:val="0"/>
      <w:marRight w:val="0"/>
      <w:marTop w:val="0"/>
      <w:marBottom w:val="0"/>
      <w:divBdr>
        <w:top w:val="none" w:sz="0" w:space="0" w:color="auto"/>
        <w:left w:val="none" w:sz="0" w:space="0" w:color="auto"/>
        <w:bottom w:val="none" w:sz="0" w:space="0" w:color="auto"/>
        <w:right w:val="none" w:sz="0" w:space="0" w:color="auto"/>
      </w:divBdr>
    </w:div>
    <w:div w:id="316306053">
      <w:bodyDiv w:val="1"/>
      <w:marLeft w:val="0"/>
      <w:marRight w:val="0"/>
      <w:marTop w:val="0"/>
      <w:marBottom w:val="0"/>
      <w:divBdr>
        <w:top w:val="none" w:sz="0" w:space="0" w:color="auto"/>
        <w:left w:val="none" w:sz="0" w:space="0" w:color="auto"/>
        <w:bottom w:val="none" w:sz="0" w:space="0" w:color="auto"/>
        <w:right w:val="none" w:sz="0" w:space="0" w:color="auto"/>
      </w:divBdr>
    </w:div>
    <w:div w:id="316348630">
      <w:bodyDiv w:val="1"/>
      <w:marLeft w:val="0"/>
      <w:marRight w:val="0"/>
      <w:marTop w:val="0"/>
      <w:marBottom w:val="0"/>
      <w:divBdr>
        <w:top w:val="none" w:sz="0" w:space="0" w:color="auto"/>
        <w:left w:val="none" w:sz="0" w:space="0" w:color="auto"/>
        <w:bottom w:val="none" w:sz="0" w:space="0" w:color="auto"/>
        <w:right w:val="none" w:sz="0" w:space="0" w:color="auto"/>
      </w:divBdr>
    </w:div>
    <w:div w:id="316423613">
      <w:bodyDiv w:val="1"/>
      <w:marLeft w:val="0"/>
      <w:marRight w:val="0"/>
      <w:marTop w:val="0"/>
      <w:marBottom w:val="0"/>
      <w:divBdr>
        <w:top w:val="none" w:sz="0" w:space="0" w:color="auto"/>
        <w:left w:val="none" w:sz="0" w:space="0" w:color="auto"/>
        <w:bottom w:val="none" w:sz="0" w:space="0" w:color="auto"/>
        <w:right w:val="none" w:sz="0" w:space="0" w:color="auto"/>
      </w:divBdr>
    </w:div>
    <w:div w:id="316803876">
      <w:bodyDiv w:val="1"/>
      <w:marLeft w:val="0"/>
      <w:marRight w:val="0"/>
      <w:marTop w:val="0"/>
      <w:marBottom w:val="0"/>
      <w:divBdr>
        <w:top w:val="none" w:sz="0" w:space="0" w:color="auto"/>
        <w:left w:val="none" w:sz="0" w:space="0" w:color="auto"/>
        <w:bottom w:val="none" w:sz="0" w:space="0" w:color="auto"/>
        <w:right w:val="none" w:sz="0" w:space="0" w:color="auto"/>
      </w:divBdr>
    </w:div>
    <w:div w:id="317000523">
      <w:bodyDiv w:val="1"/>
      <w:marLeft w:val="0"/>
      <w:marRight w:val="0"/>
      <w:marTop w:val="0"/>
      <w:marBottom w:val="0"/>
      <w:divBdr>
        <w:top w:val="none" w:sz="0" w:space="0" w:color="auto"/>
        <w:left w:val="none" w:sz="0" w:space="0" w:color="auto"/>
        <w:bottom w:val="none" w:sz="0" w:space="0" w:color="auto"/>
        <w:right w:val="none" w:sz="0" w:space="0" w:color="auto"/>
      </w:divBdr>
    </w:div>
    <w:div w:id="317345873">
      <w:bodyDiv w:val="1"/>
      <w:marLeft w:val="0"/>
      <w:marRight w:val="0"/>
      <w:marTop w:val="0"/>
      <w:marBottom w:val="0"/>
      <w:divBdr>
        <w:top w:val="none" w:sz="0" w:space="0" w:color="auto"/>
        <w:left w:val="none" w:sz="0" w:space="0" w:color="auto"/>
        <w:bottom w:val="none" w:sz="0" w:space="0" w:color="auto"/>
        <w:right w:val="none" w:sz="0" w:space="0" w:color="auto"/>
      </w:divBdr>
    </w:div>
    <w:div w:id="317420027">
      <w:bodyDiv w:val="1"/>
      <w:marLeft w:val="0"/>
      <w:marRight w:val="0"/>
      <w:marTop w:val="0"/>
      <w:marBottom w:val="0"/>
      <w:divBdr>
        <w:top w:val="none" w:sz="0" w:space="0" w:color="auto"/>
        <w:left w:val="none" w:sz="0" w:space="0" w:color="auto"/>
        <w:bottom w:val="none" w:sz="0" w:space="0" w:color="auto"/>
        <w:right w:val="none" w:sz="0" w:space="0" w:color="auto"/>
      </w:divBdr>
    </w:div>
    <w:div w:id="317540778">
      <w:bodyDiv w:val="1"/>
      <w:marLeft w:val="0"/>
      <w:marRight w:val="0"/>
      <w:marTop w:val="0"/>
      <w:marBottom w:val="0"/>
      <w:divBdr>
        <w:top w:val="none" w:sz="0" w:space="0" w:color="auto"/>
        <w:left w:val="none" w:sz="0" w:space="0" w:color="auto"/>
        <w:bottom w:val="none" w:sz="0" w:space="0" w:color="auto"/>
        <w:right w:val="none" w:sz="0" w:space="0" w:color="auto"/>
      </w:divBdr>
    </w:div>
    <w:div w:id="317851930">
      <w:bodyDiv w:val="1"/>
      <w:marLeft w:val="0"/>
      <w:marRight w:val="0"/>
      <w:marTop w:val="0"/>
      <w:marBottom w:val="0"/>
      <w:divBdr>
        <w:top w:val="none" w:sz="0" w:space="0" w:color="auto"/>
        <w:left w:val="none" w:sz="0" w:space="0" w:color="auto"/>
        <w:bottom w:val="none" w:sz="0" w:space="0" w:color="auto"/>
        <w:right w:val="none" w:sz="0" w:space="0" w:color="auto"/>
      </w:divBdr>
    </w:div>
    <w:div w:id="318047090">
      <w:bodyDiv w:val="1"/>
      <w:marLeft w:val="0"/>
      <w:marRight w:val="0"/>
      <w:marTop w:val="0"/>
      <w:marBottom w:val="0"/>
      <w:divBdr>
        <w:top w:val="none" w:sz="0" w:space="0" w:color="auto"/>
        <w:left w:val="none" w:sz="0" w:space="0" w:color="auto"/>
        <w:bottom w:val="none" w:sz="0" w:space="0" w:color="auto"/>
        <w:right w:val="none" w:sz="0" w:space="0" w:color="auto"/>
      </w:divBdr>
    </w:div>
    <w:div w:id="318463005">
      <w:bodyDiv w:val="1"/>
      <w:marLeft w:val="0"/>
      <w:marRight w:val="0"/>
      <w:marTop w:val="0"/>
      <w:marBottom w:val="0"/>
      <w:divBdr>
        <w:top w:val="none" w:sz="0" w:space="0" w:color="auto"/>
        <w:left w:val="none" w:sz="0" w:space="0" w:color="auto"/>
        <w:bottom w:val="none" w:sz="0" w:space="0" w:color="auto"/>
        <w:right w:val="none" w:sz="0" w:space="0" w:color="auto"/>
      </w:divBdr>
    </w:div>
    <w:div w:id="318925577">
      <w:bodyDiv w:val="1"/>
      <w:marLeft w:val="0"/>
      <w:marRight w:val="0"/>
      <w:marTop w:val="0"/>
      <w:marBottom w:val="0"/>
      <w:divBdr>
        <w:top w:val="none" w:sz="0" w:space="0" w:color="auto"/>
        <w:left w:val="none" w:sz="0" w:space="0" w:color="auto"/>
        <w:bottom w:val="none" w:sz="0" w:space="0" w:color="auto"/>
        <w:right w:val="none" w:sz="0" w:space="0" w:color="auto"/>
      </w:divBdr>
    </w:div>
    <w:div w:id="318927981">
      <w:bodyDiv w:val="1"/>
      <w:marLeft w:val="0"/>
      <w:marRight w:val="0"/>
      <w:marTop w:val="0"/>
      <w:marBottom w:val="0"/>
      <w:divBdr>
        <w:top w:val="none" w:sz="0" w:space="0" w:color="auto"/>
        <w:left w:val="none" w:sz="0" w:space="0" w:color="auto"/>
        <w:bottom w:val="none" w:sz="0" w:space="0" w:color="auto"/>
        <w:right w:val="none" w:sz="0" w:space="0" w:color="auto"/>
      </w:divBdr>
    </w:div>
    <w:div w:id="318996164">
      <w:bodyDiv w:val="1"/>
      <w:marLeft w:val="0"/>
      <w:marRight w:val="0"/>
      <w:marTop w:val="0"/>
      <w:marBottom w:val="0"/>
      <w:divBdr>
        <w:top w:val="none" w:sz="0" w:space="0" w:color="auto"/>
        <w:left w:val="none" w:sz="0" w:space="0" w:color="auto"/>
        <w:bottom w:val="none" w:sz="0" w:space="0" w:color="auto"/>
        <w:right w:val="none" w:sz="0" w:space="0" w:color="auto"/>
      </w:divBdr>
    </w:div>
    <w:div w:id="319045511">
      <w:bodyDiv w:val="1"/>
      <w:marLeft w:val="0"/>
      <w:marRight w:val="0"/>
      <w:marTop w:val="0"/>
      <w:marBottom w:val="0"/>
      <w:divBdr>
        <w:top w:val="none" w:sz="0" w:space="0" w:color="auto"/>
        <w:left w:val="none" w:sz="0" w:space="0" w:color="auto"/>
        <w:bottom w:val="none" w:sz="0" w:space="0" w:color="auto"/>
        <w:right w:val="none" w:sz="0" w:space="0" w:color="auto"/>
      </w:divBdr>
    </w:div>
    <w:div w:id="319163378">
      <w:bodyDiv w:val="1"/>
      <w:marLeft w:val="0"/>
      <w:marRight w:val="0"/>
      <w:marTop w:val="0"/>
      <w:marBottom w:val="0"/>
      <w:divBdr>
        <w:top w:val="none" w:sz="0" w:space="0" w:color="auto"/>
        <w:left w:val="none" w:sz="0" w:space="0" w:color="auto"/>
        <w:bottom w:val="none" w:sz="0" w:space="0" w:color="auto"/>
        <w:right w:val="none" w:sz="0" w:space="0" w:color="auto"/>
      </w:divBdr>
    </w:div>
    <w:div w:id="319382326">
      <w:bodyDiv w:val="1"/>
      <w:marLeft w:val="0"/>
      <w:marRight w:val="0"/>
      <w:marTop w:val="0"/>
      <w:marBottom w:val="0"/>
      <w:divBdr>
        <w:top w:val="none" w:sz="0" w:space="0" w:color="auto"/>
        <w:left w:val="none" w:sz="0" w:space="0" w:color="auto"/>
        <w:bottom w:val="none" w:sz="0" w:space="0" w:color="auto"/>
        <w:right w:val="none" w:sz="0" w:space="0" w:color="auto"/>
      </w:divBdr>
    </w:div>
    <w:div w:id="320275485">
      <w:bodyDiv w:val="1"/>
      <w:marLeft w:val="0"/>
      <w:marRight w:val="0"/>
      <w:marTop w:val="0"/>
      <w:marBottom w:val="0"/>
      <w:divBdr>
        <w:top w:val="none" w:sz="0" w:space="0" w:color="auto"/>
        <w:left w:val="none" w:sz="0" w:space="0" w:color="auto"/>
        <w:bottom w:val="none" w:sz="0" w:space="0" w:color="auto"/>
        <w:right w:val="none" w:sz="0" w:space="0" w:color="auto"/>
      </w:divBdr>
    </w:div>
    <w:div w:id="320275619">
      <w:bodyDiv w:val="1"/>
      <w:marLeft w:val="0"/>
      <w:marRight w:val="0"/>
      <w:marTop w:val="0"/>
      <w:marBottom w:val="0"/>
      <w:divBdr>
        <w:top w:val="none" w:sz="0" w:space="0" w:color="auto"/>
        <w:left w:val="none" w:sz="0" w:space="0" w:color="auto"/>
        <w:bottom w:val="none" w:sz="0" w:space="0" w:color="auto"/>
        <w:right w:val="none" w:sz="0" w:space="0" w:color="auto"/>
      </w:divBdr>
    </w:div>
    <w:div w:id="320429456">
      <w:bodyDiv w:val="1"/>
      <w:marLeft w:val="0"/>
      <w:marRight w:val="0"/>
      <w:marTop w:val="0"/>
      <w:marBottom w:val="0"/>
      <w:divBdr>
        <w:top w:val="none" w:sz="0" w:space="0" w:color="auto"/>
        <w:left w:val="none" w:sz="0" w:space="0" w:color="auto"/>
        <w:bottom w:val="none" w:sz="0" w:space="0" w:color="auto"/>
        <w:right w:val="none" w:sz="0" w:space="0" w:color="auto"/>
      </w:divBdr>
    </w:div>
    <w:div w:id="320888810">
      <w:bodyDiv w:val="1"/>
      <w:marLeft w:val="0"/>
      <w:marRight w:val="0"/>
      <w:marTop w:val="0"/>
      <w:marBottom w:val="0"/>
      <w:divBdr>
        <w:top w:val="none" w:sz="0" w:space="0" w:color="auto"/>
        <w:left w:val="none" w:sz="0" w:space="0" w:color="auto"/>
        <w:bottom w:val="none" w:sz="0" w:space="0" w:color="auto"/>
        <w:right w:val="none" w:sz="0" w:space="0" w:color="auto"/>
      </w:divBdr>
    </w:div>
    <w:div w:id="322707076">
      <w:bodyDiv w:val="1"/>
      <w:marLeft w:val="0"/>
      <w:marRight w:val="0"/>
      <w:marTop w:val="0"/>
      <w:marBottom w:val="0"/>
      <w:divBdr>
        <w:top w:val="none" w:sz="0" w:space="0" w:color="auto"/>
        <w:left w:val="none" w:sz="0" w:space="0" w:color="auto"/>
        <w:bottom w:val="none" w:sz="0" w:space="0" w:color="auto"/>
        <w:right w:val="none" w:sz="0" w:space="0" w:color="auto"/>
      </w:divBdr>
    </w:div>
    <w:div w:id="322858160">
      <w:bodyDiv w:val="1"/>
      <w:marLeft w:val="0"/>
      <w:marRight w:val="0"/>
      <w:marTop w:val="0"/>
      <w:marBottom w:val="0"/>
      <w:divBdr>
        <w:top w:val="none" w:sz="0" w:space="0" w:color="auto"/>
        <w:left w:val="none" w:sz="0" w:space="0" w:color="auto"/>
        <w:bottom w:val="none" w:sz="0" w:space="0" w:color="auto"/>
        <w:right w:val="none" w:sz="0" w:space="0" w:color="auto"/>
      </w:divBdr>
    </w:div>
    <w:div w:id="323551286">
      <w:bodyDiv w:val="1"/>
      <w:marLeft w:val="0"/>
      <w:marRight w:val="0"/>
      <w:marTop w:val="0"/>
      <w:marBottom w:val="0"/>
      <w:divBdr>
        <w:top w:val="none" w:sz="0" w:space="0" w:color="auto"/>
        <w:left w:val="none" w:sz="0" w:space="0" w:color="auto"/>
        <w:bottom w:val="none" w:sz="0" w:space="0" w:color="auto"/>
        <w:right w:val="none" w:sz="0" w:space="0" w:color="auto"/>
      </w:divBdr>
    </w:div>
    <w:div w:id="323706617">
      <w:bodyDiv w:val="1"/>
      <w:marLeft w:val="0"/>
      <w:marRight w:val="0"/>
      <w:marTop w:val="0"/>
      <w:marBottom w:val="0"/>
      <w:divBdr>
        <w:top w:val="none" w:sz="0" w:space="0" w:color="auto"/>
        <w:left w:val="none" w:sz="0" w:space="0" w:color="auto"/>
        <w:bottom w:val="none" w:sz="0" w:space="0" w:color="auto"/>
        <w:right w:val="none" w:sz="0" w:space="0" w:color="auto"/>
      </w:divBdr>
    </w:div>
    <w:div w:id="324012612">
      <w:bodyDiv w:val="1"/>
      <w:marLeft w:val="0"/>
      <w:marRight w:val="0"/>
      <w:marTop w:val="0"/>
      <w:marBottom w:val="0"/>
      <w:divBdr>
        <w:top w:val="none" w:sz="0" w:space="0" w:color="auto"/>
        <w:left w:val="none" w:sz="0" w:space="0" w:color="auto"/>
        <w:bottom w:val="none" w:sz="0" w:space="0" w:color="auto"/>
        <w:right w:val="none" w:sz="0" w:space="0" w:color="auto"/>
      </w:divBdr>
    </w:div>
    <w:div w:id="324019156">
      <w:bodyDiv w:val="1"/>
      <w:marLeft w:val="0"/>
      <w:marRight w:val="0"/>
      <w:marTop w:val="0"/>
      <w:marBottom w:val="0"/>
      <w:divBdr>
        <w:top w:val="none" w:sz="0" w:space="0" w:color="auto"/>
        <w:left w:val="none" w:sz="0" w:space="0" w:color="auto"/>
        <w:bottom w:val="none" w:sz="0" w:space="0" w:color="auto"/>
        <w:right w:val="none" w:sz="0" w:space="0" w:color="auto"/>
      </w:divBdr>
    </w:div>
    <w:div w:id="324406492">
      <w:bodyDiv w:val="1"/>
      <w:marLeft w:val="0"/>
      <w:marRight w:val="0"/>
      <w:marTop w:val="0"/>
      <w:marBottom w:val="0"/>
      <w:divBdr>
        <w:top w:val="none" w:sz="0" w:space="0" w:color="auto"/>
        <w:left w:val="none" w:sz="0" w:space="0" w:color="auto"/>
        <w:bottom w:val="none" w:sz="0" w:space="0" w:color="auto"/>
        <w:right w:val="none" w:sz="0" w:space="0" w:color="auto"/>
      </w:divBdr>
    </w:div>
    <w:div w:id="324867658">
      <w:bodyDiv w:val="1"/>
      <w:marLeft w:val="0"/>
      <w:marRight w:val="0"/>
      <w:marTop w:val="0"/>
      <w:marBottom w:val="0"/>
      <w:divBdr>
        <w:top w:val="none" w:sz="0" w:space="0" w:color="auto"/>
        <w:left w:val="none" w:sz="0" w:space="0" w:color="auto"/>
        <w:bottom w:val="none" w:sz="0" w:space="0" w:color="auto"/>
        <w:right w:val="none" w:sz="0" w:space="0" w:color="auto"/>
      </w:divBdr>
    </w:div>
    <w:div w:id="325208533">
      <w:bodyDiv w:val="1"/>
      <w:marLeft w:val="0"/>
      <w:marRight w:val="0"/>
      <w:marTop w:val="0"/>
      <w:marBottom w:val="0"/>
      <w:divBdr>
        <w:top w:val="none" w:sz="0" w:space="0" w:color="auto"/>
        <w:left w:val="none" w:sz="0" w:space="0" w:color="auto"/>
        <w:bottom w:val="none" w:sz="0" w:space="0" w:color="auto"/>
        <w:right w:val="none" w:sz="0" w:space="0" w:color="auto"/>
      </w:divBdr>
    </w:div>
    <w:div w:id="325323553">
      <w:bodyDiv w:val="1"/>
      <w:marLeft w:val="0"/>
      <w:marRight w:val="0"/>
      <w:marTop w:val="0"/>
      <w:marBottom w:val="0"/>
      <w:divBdr>
        <w:top w:val="none" w:sz="0" w:space="0" w:color="auto"/>
        <w:left w:val="none" w:sz="0" w:space="0" w:color="auto"/>
        <w:bottom w:val="none" w:sz="0" w:space="0" w:color="auto"/>
        <w:right w:val="none" w:sz="0" w:space="0" w:color="auto"/>
      </w:divBdr>
    </w:div>
    <w:div w:id="325406468">
      <w:bodyDiv w:val="1"/>
      <w:marLeft w:val="0"/>
      <w:marRight w:val="0"/>
      <w:marTop w:val="0"/>
      <w:marBottom w:val="0"/>
      <w:divBdr>
        <w:top w:val="none" w:sz="0" w:space="0" w:color="auto"/>
        <w:left w:val="none" w:sz="0" w:space="0" w:color="auto"/>
        <w:bottom w:val="none" w:sz="0" w:space="0" w:color="auto"/>
        <w:right w:val="none" w:sz="0" w:space="0" w:color="auto"/>
      </w:divBdr>
    </w:div>
    <w:div w:id="325519891">
      <w:bodyDiv w:val="1"/>
      <w:marLeft w:val="0"/>
      <w:marRight w:val="0"/>
      <w:marTop w:val="0"/>
      <w:marBottom w:val="0"/>
      <w:divBdr>
        <w:top w:val="none" w:sz="0" w:space="0" w:color="auto"/>
        <w:left w:val="none" w:sz="0" w:space="0" w:color="auto"/>
        <w:bottom w:val="none" w:sz="0" w:space="0" w:color="auto"/>
        <w:right w:val="none" w:sz="0" w:space="0" w:color="auto"/>
      </w:divBdr>
    </w:div>
    <w:div w:id="325523824">
      <w:bodyDiv w:val="1"/>
      <w:marLeft w:val="0"/>
      <w:marRight w:val="0"/>
      <w:marTop w:val="0"/>
      <w:marBottom w:val="0"/>
      <w:divBdr>
        <w:top w:val="none" w:sz="0" w:space="0" w:color="auto"/>
        <w:left w:val="none" w:sz="0" w:space="0" w:color="auto"/>
        <w:bottom w:val="none" w:sz="0" w:space="0" w:color="auto"/>
        <w:right w:val="none" w:sz="0" w:space="0" w:color="auto"/>
      </w:divBdr>
    </w:div>
    <w:div w:id="325595188">
      <w:bodyDiv w:val="1"/>
      <w:marLeft w:val="0"/>
      <w:marRight w:val="0"/>
      <w:marTop w:val="0"/>
      <w:marBottom w:val="0"/>
      <w:divBdr>
        <w:top w:val="none" w:sz="0" w:space="0" w:color="auto"/>
        <w:left w:val="none" w:sz="0" w:space="0" w:color="auto"/>
        <w:bottom w:val="none" w:sz="0" w:space="0" w:color="auto"/>
        <w:right w:val="none" w:sz="0" w:space="0" w:color="auto"/>
      </w:divBdr>
    </w:div>
    <w:div w:id="325792185">
      <w:bodyDiv w:val="1"/>
      <w:marLeft w:val="0"/>
      <w:marRight w:val="0"/>
      <w:marTop w:val="0"/>
      <w:marBottom w:val="0"/>
      <w:divBdr>
        <w:top w:val="none" w:sz="0" w:space="0" w:color="auto"/>
        <w:left w:val="none" w:sz="0" w:space="0" w:color="auto"/>
        <w:bottom w:val="none" w:sz="0" w:space="0" w:color="auto"/>
        <w:right w:val="none" w:sz="0" w:space="0" w:color="auto"/>
      </w:divBdr>
    </w:div>
    <w:div w:id="326135441">
      <w:bodyDiv w:val="1"/>
      <w:marLeft w:val="0"/>
      <w:marRight w:val="0"/>
      <w:marTop w:val="0"/>
      <w:marBottom w:val="0"/>
      <w:divBdr>
        <w:top w:val="none" w:sz="0" w:space="0" w:color="auto"/>
        <w:left w:val="none" w:sz="0" w:space="0" w:color="auto"/>
        <w:bottom w:val="none" w:sz="0" w:space="0" w:color="auto"/>
        <w:right w:val="none" w:sz="0" w:space="0" w:color="auto"/>
      </w:divBdr>
    </w:div>
    <w:div w:id="326136102">
      <w:bodyDiv w:val="1"/>
      <w:marLeft w:val="0"/>
      <w:marRight w:val="0"/>
      <w:marTop w:val="0"/>
      <w:marBottom w:val="0"/>
      <w:divBdr>
        <w:top w:val="none" w:sz="0" w:space="0" w:color="auto"/>
        <w:left w:val="none" w:sz="0" w:space="0" w:color="auto"/>
        <w:bottom w:val="none" w:sz="0" w:space="0" w:color="auto"/>
        <w:right w:val="none" w:sz="0" w:space="0" w:color="auto"/>
      </w:divBdr>
    </w:div>
    <w:div w:id="326247273">
      <w:bodyDiv w:val="1"/>
      <w:marLeft w:val="0"/>
      <w:marRight w:val="0"/>
      <w:marTop w:val="0"/>
      <w:marBottom w:val="0"/>
      <w:divBdr>
        <w:top w:val="none" w:sz="0" w:space="0" w:color="auto"/>
        <w:left w:val="none" w:sz="0" w:space="0" w:color="auto"/>
        <w:bottom w:val="none" w:sz="0" w:space="0" w:color="auto"/>
        <w:right w:val="none" w:sz="0" w:space="0" w:color="auto"/>
      </w:divBdr>
    </w:div>
    <w:div w:id="326522744">
      <w:bodyDiv w:val="1"/>
      <w:marLeft w:val="0"/>
      <w:marRight w:val="0"/>
      <w:marTop w:val="0"/>
      <w:marBottom w:val="0"/>
      <w:divBdr>
        <w:top w:val="none" w:sz="0" w:space="0" w:color="auto"/>
        <w:left w:val="none" w:sz="0" w:space="0" w:color="auto"/>
        <w:bottom w:val="none" w:sz="0" w:space="0" w:color="auto"/>
        <w:right w:val="none" w:sz="0" w:space="0" w:color="auto"/>
      </w:divBdr>
    </w:div>
    <w:div w:id="327054679">
      <w:bodyDiv w:val="1"/>
      <w:marLeft w:val="0"/>
      <w:marRight w:val="0"/>
      <w:marTop w:val="0"/>
      <w:marBottom w:val="0"/>
      <w:divBdr>
        <w:top w:val="none" w:sz="0" w:space="0" w:color="auto"/>
        <w:left w:val="none" w:sz="0" w:space="0" w:color="auto"/>
        <w:bottom w:val="none" w:sz="0" w:space="0" w:color="auto"/>
        <w:right w:val="none" w:sz="0" w:space="0" w:color="auto"/>
      </w:divBdr>
    </w:div>
    <w:div w:id="327100566">
      <w:bodyDiv w:val="1"/>
      <w:marLeft w:val="0"/>
      <w:marRight w:val="0"/>
      <w:marTop w:val="0"/>
      <w:marBottom w:val="0"/>
      <w:divBdr>
        <w:top w:val="none" w:sz="0" w:space="0" w:color="auto"/>
        <w:left w:val="none" w:sz="0" w:space="0" w:color="auto"/>
        <w:bottom w:val="none" w:sz="0" w:space="0" w:color="auto"/>
        <w:right w:val="none" w:sz="0" w:space="0" w:color="auto"/>
      </w:divBdr>
    </w:div>
    <w:div w:id="327371336">
      <w:bodyDiv w:val="1"/>
      <w:marLeft w:val="0"/>
      <w:marRight w:val="0"/>
      <w:marTop w:val="0"/>
      <w:marBottom w:val="0"/>
      <w:divBdr>
        <w:top w:val="none" w:sz="0" w:space="0" w:color="auto"/>
        <w:left w:val="none" w:sz="0" w:space="0" w:color="auto"/>
        <w:bottom w:val="none" w:sz="0" w:space="0" w:color="auto"/>
        <w:right w:val="none" w:sz="0" w:space="0" w:color="auto"/>
      </w:divBdr>
    </w:div>
    <w:div w:id="327440227">
      <w:bodyDiv w:val="1"/>
      <w:marLeft w:val="0"/>
      <w:marRight w:val="0"/>
      <w:marTop w:val="0"/>
      <w:marBottom w:val="0"/>
      <w:divBdr>
        <w:top w:val="none" w:sz="0" w:space="0" w:color="auto"/>
        <w:left w:val="none" w:sz="0" w:space="0" w:color="auto"/>
        <w:bottom w:val="none" w:sz="0" w:space="0" w:color="auto"/>
        <w:right w:val="none" w:sz="0" w:space="0" w:color="auto"/>
      </w:divBdr>
    </w:div>
    <w:div w:id="327906093">
      <w:bodyDiv w:val="1"/>
      <w:marLeft w:val="0"/>
      <w:marRight w:val="0"/>
      <w:marTop w:val="0"/>
      <w:marBottom w:val="0"/>
      <w:divBdr>
        <w:top w:val="none" w:sz="0" w:space="0" w:color="auto"/>
        <w:left w:val="none" w:sz="0" w:space="0" w:color="auto"/>
        <w:bottom w:val="none" w:sz="0" w:space="0" w:color="auto"/>
        <w:right w:val="none" w:sz="0" w:space="0" w:color="auto"/>
      </w:divBdr>
    </w:div>
    <w:div w:id="328287309">
      <w:bodyDiv w:val="1"/>
      <w:marLeft w:val="0"/>
      <w:marRight w:val="0"/>
      <w:marTop w:val="0"/>
      <w:marBottom w:val="0"/>
      <w:divBdr>
        <w:top w:val="none" w:sz="0" w:space="0" w:color="auto"/>
        <w:left w:val="none" w:sz="0" w:space="0" w:color="auto"/>
        <w:bottom w:val="none" w:sz="0" w:space="0" w:color="auto"/>
        <w:right w:val="none" w:sz="0" w:space="0" w:color="auto"/>
      </w:divBdr>
    </w:div>
    <w:div w:id="328292821">
      <w:bodyDiv w:val="1"/>
      <w:marLeft w:val="0"/>
      <w:marRight w:val="0"/>
      <w:marTop w:val="0"/>
      <w:marBottom w:val="0"/>
      <w:divBdr>
        <w:top w:val="none" w:sz="0" w:space="0" w:color="auto"/>
        <w:left w:val="none" w:sz="0" w:space="0" w:color="auto"/>
        <w:bottom w:val="none" w:sz="0" w:space="0" w:color="auto"/>
        <w:right w:val="none" w:sz="0" w:space="0" w:color="auto"/>
      </w:divBdr>
    </w:div>
    <w:div w:id="328405941">
      <w:bodyDiv w:val="1"/>
      <w:marLeft w:val="0"/>
      <w:marRight w:val="0"/>
      <w:marTop w:val="0"/>
      <w:marBottom w:val="0"/>
      <w:divBdr>
        <w:top w:val="none" w:sz="0" w:space="0" w:color="auto"/>
        <w:left w:val="none" w:sz="0" w:space="0" w:color="auto"/>
        <w:bottom w:val="none" w:sz="0" w:space="0" w:color="auto"/>
        <w:right w:val="none" w:sz="0" w:space="0" w:color="auto"/>
      </w:divBdr>
    </w:div>
    <w:div w:id="328484636">
      <w:bodyDiv w:val="1"/>
      <w:marLeft w:val="0"/>
      <w:marRight w:val="0"/>
      <w:marTop w:val="0"/>
      <w:marBottom w:val="0"/>
      <w:divBdr>
        <w:top w:val="none" w:sz="0" w:space="0" w:color="auto"/>
        <w:left w:val="none" w:sz="0" w:space="0" w:color="auto"/>
        <w:bottom w:val="none" w:sz="0" w:space="0" w:color="auto"/>
        <w:right w:val="none" w:sz="0" w:space="0" w:color="auto"/>
      </w:divBdr>
    </w:div>
    <w:div w:id="329333144">
      <w:bodyDiv w:val="1"/>
      <w:marLeft w:val="0"/>
      <w:marRight w:val="0"/>
      <w:marTop w:val="0"/>
      <w:marBottom w:val="0"/>
      <w:divBdr>
        <w:top w:val="none" w:sz="0" w:space="0" w:color="auto"/>
        <w:left w:val="none" w:sz="0" w:space="0" w:color="auto"/>
        <w:bottom w:val="none" w:sz="0" w:space="0" w:color="auto"/>
        <w:right w:val="none" w:sz="0" w:space="0" w:color="auto"/>
      </w:divBdr>
    </w:div>
    <w:div w:id="329719017">
      <w:bodyDiv w:val="1"/>
      <w:marLeft w:val="0"/>
      <w:marRight w:val="0"/>
      <w:marTop w:val="0"/>
      <w:marBottom w:val="0"/>
      <w:divBdr>
        <w:top w:val="none" w:sz="0" w:space="0" w:color="auto"/>
        <w:left w:val="none" w:sz="0" w:space="0" w:color="auto"/>
        <w:bottom w:val="none" w:sz="0" w:space="0" w:color="auto"/>
        <w:right w:val="none" w:sz="0" w:space="0" w:color="auto"/>
      </w:divBdr>
    </w:div>
    <w:div w:id="330570470">
      <w:bodyDiv w:val="1"/>
      <w:marLeft w:val="0"/>
      <w:marRight w:val="0"/>
      <w:marTop w:val="0"/>
      <w:marBottom w:val="0"/>
      <w:divBdr>
        <w:top w:val="none" w:sz="0" w:space="0" w:color="auto"/>
        <w:left w:val="none" w:sz="0" w:space="0" w:color="auto"/>
        <w:bottom w:val="none" w:sz="0" w:space="0" w:color="auto"/>
        <w:right w:val="none" w:sz="0" w:space="0" w:color="auto"/>
      </w:divBdr>
    </w:div>
    <w:div w:id="330646444">
      <w:bodyDiv w:val="1"/>
      <w:marLeft w:val="0"/>
      <w:marRight w:val="0"/>
      <w:marTop w:val="0"/>
      <w:marBottom w:val="0"/>
      <w:divBdr>
        <w:top w:val="none" w:sz="0" w:space="0" w:color="auto"/>
        <w:left w:val="none" w:sz="0" w:space="0" w:color="auto"/>
        <w:bottom w:val="none" w:sz="0" w:space="0" w:color="auto"/>
        <w:right w:val="none" w:sz="0" w:space="0" w:color="auto"/>
      </w:divBdr>
    </w:div>
    <w:div w:id="331183417">
      <w:bodyDiv w:val="1"/>
      <w:marLeft w:val="0"/>
      <w:marRight w:val="0"/>
      <w:marTop w:val="0"/>
      <w:marBottom w:val="0"/>
      <w:divBdr>
        <w:top w:val="none" w:sz="0" w:space="0" w:color="auto"/>
        <w:left w:val="none" w:sz="0" w:space="0" w:color="auto"/>
        <w:bottom w:val="none" w:sz="0" w:space="0" w:color="auto"/>
        <w:right w:val="none" w:sz="0" w:space="0" w:color="auto"/>
      </w:divBdr>
    </w:div>
    <w:div w:id="331223065">
      <w:bodyDiv w:val="1"/>
      <w:marLeft w:val="0"/>
      <w:marRight w:val="0"/>
      <w:marTop w:val="0"/>
      <w:marBottom w:val="0"/>
      <w:divBdr>
        <w:top w:val="none" w:sz="0" w:space="0" w:color="auto"/>
        <w:left w:val="none" w:sz="0" w:space="0" w:color="auto"/>
        <w:bottom w:val="none" w:sz="0" w:space="0" w:color="auto"/>
        <w:right w:val="none" w:sz="0" w:space="0" w:color="auto"/>
      </w:divBdr>
    </w:div>
    <w:div w:id="331639821">
      <w:bodyDiv w:val="1"/>
      <w:marLeft w:val="0"/>
      <w:marRight w:val="0"/>
      <w:marTop w:val="0"/>
      <w:marBottom w:val="0"/>
      <w:divBdr>
        <w:top w:val="none" w:sz="0" w:space="0" w:color="auto"/>
        <w:left w:val="none" w:sz="0" w:space="0" w:color="auto"/>
        <w:bottom w:val="none" w:sz="0" w:space="0" w:color="auto"/>
        <w:right w:val="none" w:sz="0" w:space="0" w:color="auto"/>
      </w:divBdr>
    </w:div>
    <w:div w:id="331953376">
      <w:bodyDiv w:val="1"/>
      <w:marLeft w:val="0"/>
      <w:marRight w:val="0"/>
      <w:marTop w:val="0"/>
      <w:marBottom w:val="0"/>
      <w:divBdr>
        <w:top w:val="none" w:sz="0" w:space="0" w:color="auto"/>
        <w:left w:val="none" w:sz="0" w:space="0" w:color="auto"/>
        <w:bottom w:val="none" w:sz="0" w:space="0" w:color="auto"/>
        <w:right w:val="none" w:sz="0" w:space="0" w:color="auto"/>
      </w:divBdr>
    </w:div>
    <w:div w:id="331958794">
      <w:bodyDiv w:val="1"/>
      <w:marLeft w:val="0"/>
      <w:marRight w:val="0"/>
      <w:marTop w:val="0"/>
      <w:marBottom w:val="0"/>
      <w:divBdr>
        <w:top w:val="none" w:sz="0" w:space="0" w:color="auto"/>
        <w:left w:val="none" w:sz="0" w:space="0" w:color="auto"/>
        <w:bottom w:val="none" w:sz="0" w:space="0" w:color="auto"/>
        <w:right w:val="none" w:sz="0" w:space="0" w:color="auto"/>
      </w:divBdr>
    </w:div>
    <w:div w:id="332225947">
      <w:bodyDiv w:val="1"/>
      <w:marLeft w:val="0"/>
      <w:marRight w:val="0"/>
      <w:marTop w:val="0"/>
      <w:marBottom w:val="0"/>
      <w:divBdr>
        <w:top w:val="none" w:sz="0" w:space="0" w:color="auto"/>
        <w:left w:val="none" w:sz="0" w:space="0" w:color="auto"/>
        <w:bottom w:val="none" w:sz="0" w:space="0" w:color="auto"/>
        <w:right w:val="none" w:sz="0" w:space="0" w:color="auto"/>
      </w:divBdr>
    </w:div>
    <w:div w:id="332687219">
      <w:bodyDiv w:val="1"/>
      <w:marLeft w:val="0"/>
      <w:marRight w:val="0"/>
      <w:marTop w:val="0"/>
      <w:marBottom w:val="0"/>
      <w:divBdr>
        <w:top w:val="none" w:sz="0" w:space="0" w:color="auto"/>
        <w:left w:val="none" w:sz="0" w:space="0" w:color="auto"/>
        <w:bottom w:val="none" w:sz="0" w:space="0" w:color="auto"/>
        <w:right w:val="none" w:sz="0" w:space="0" w:color="auto"/>
      </w:divBdr>
    </w:div>
    <w:div w:id="332730501">
      <w:bodyDiv w:val="1"/>
      <w:marLeft w:val="0"/>
      <w:marRight w:val="0"/>
      <w:marTop w:val="0"/>
      <w:marBottom w:val="0"/>
      <w:divBdr>
        <w:top w:val="none" w:sz="0" w:space="0" w:color="auto"/>
        <w:left w:val="none" w:sz="0" w:space="0" w:color="auto"/>
        <w:bottom w:val="none" w:sz="0" w:space="0" w:color="auto"/>
        <w:right w:val="none" w:sz="0" w:space="0" w:color="auto"/>
      </w:divBdr>
    </w:div>
    <w:div w:id="332949272">
      <w:bodyDiv w:val="1"/>
      <w:marLeft w:val="0"/>
      <w:marRight w:val="0"/>
      <w:marTop w:val="0"/>
      <w:marBottom w:val="0"/>
      <w:divBdr>
        <w:top w:val="none" w:sz="0" w:space="0" w:color="auto"/>
        <w:left w:val="none" w:sz="0" w:space="0" w:color="auto"/>
        <w:bottom w:val="none" w:sz="0" w:space="0" w:color="auto"/>
        <w:right w:val="none" w:sz="0" w:space="0" w:color="auto"/>
      </w:divBdr>
    </w:div>
    <w:div w:id="333074206">
      <w:bodyDiv w:val="1"/>
      <w:marLeft w:val="0"/>
      <w:marRight w:val="0"/>
      <w:marTop w:val="0"/>
      <w:marBottom w:val="0"/>
      <w:divBdr>
        <w:top w:val="none" w:sz="0" w:space="0" w:color="auto"/>
        <w:left w:val="none" w:sz="0" w:space="0" w:color="auto"/>
        <w:bottom w:val="none" w:sz="0" w:space="0" w:color="auto"/>
        <w:right w:val="none" w:sz="0" w:space="0" w:color="auto"/>
      </w:divBdr>
    </w:div>
    <w:div w:id="333453730">
      <w:bodyDiv w:val="1"/>
      <w:marLeft w:val="0"/>
      <w:marRight w:val="0"/>
      <w:marTop w:val="0"/>
      <w:marBottom w:val="0"/>
      <w:divBdr>
        <w:top w:val="none" w:sz="0" w:space="0" w:color="auto"/>
        <w:left w:val="none" w:sz="0" w:space="0" w:color="auto"/>
        <w:bottom w:val="none" w:sz="0" w:space="0" w:color="auto"/>
        <w:right w:val="none" w:sz="0" w:space="0" w:color="auto"/>
      </w:divBdr>
    </w:div>
    <w:div w:id="333725858">
      <w:bodyDiv w:val="1"/>
      <w:marLeft w:val="0"/>
      <w:marRight w:val="0"/>
      <w:marTop w:val="0"/>
      <w:marBottom w:val="0"/>
      <w:divBdr>
        <w:top w:val="none" w:sz="0" w:space="0" w:color="auto"/>
        <w:left w:val="none" w:sz="0" w:space="0" w:color="auto"/>
        <w:bottom w:val="none" w:sz="0" w:space="0" w:color="auto"/>
        <w:right w:val="none" w:sz="0" w:space="0" w:color="auto"/>
      </w:divBdr>
    </w:div>
    <w:div w:id="333915774">
      <w:bodyDiv w:val="1"/>
      <w:marLeft w:val="0"/>
      <w:marRight w:val="0"/>
      <w:marTop w:val="0"/>
      <w:marBottom w:val="0"/>
      <w:divBdr>
        <w:top w:val="none" w:sz="0" w:space="0" w:color="auto"/>
        <w:left w:val="none" w:sz="0" w:space="0" w:color="auto"/>
        <w:bottom w:val="none" w:sz="0" w:space="0" w:color="auto"/>
        <w:right w:val="none" w:sz="0" w:space="0" w:color="auto"/>
      </w:divBdr>
    </w:div>
    <w:div w:id="334307514">
      <w:bodyDiv w:val="1"/>
      <w:marLeft w:val="0"/>
      <w:marRight w:val="0"/>
      <w:marTop w:val="0"/>
      <w:marBottom w:val="0"/>
      <w:divBdr>
        <w:top w:val="none" w:sz="0" w:space="0" w:color="auto"/>
        <w:left w:val="none" w:sz="0" w:space="0" w:color="auto"/>
        <w:bottom w:val="none" w:sz="0" w:space="0" w:color="auto"/>
        <w:right w:val="none" w:sz="0" w:space="0" w:color="auto"/>
      </w:divBdr>
    </w:div>
    <w:div w:id="334386401">
      <w:bodyDiv w:val="1"/>
      <w:marLeft w:val="0"/>
      <w:marRight w:val="0"/>
      <w:marTop w:val="0"/>
      <w:marBottom w:val="0"/>
      <w:divBdr>
        <w:top w:val="none" w:sz="0" w:space="0" w:color="auto"/>
        <w:left w:val="none" w:sz="0" w:space="0" w:color="auto"/>
        <w:bottom w:val="none" w:sz="0" w:space="0" w:color="auto"/>
        <w:right w:val="none" w:sz="0" w:space="0" w:color="auto"/>
      </w:divBdr>
    </w:div>
    <w:div w:id="334571021">
      <w:bodyDiv w:val="1"/>
      <w:marLeft w:val="0"/>
      <w:marRight w:val="0"/>
      <w:marTop w:val="0"/>
      <w:marBottom w:val="0"/>
      <w:divBdr>
        <w:top w:val="none" w:sz="0" w:space="0" w:color="auto"/>
        <w:left w:val="none" w:sz="0" w:space="0" w:color="auto"/>
        <w:bottom w:val="none" w:sz="0" w:space="0" w:color="auto"/>
        <w:right w:val="none" w:sz="0" w:space="0" w:color="auto"/>
      </w:divBdr>
    </w:div>
    <w:div w:id="334577473">
      <w:bodyDiv w:val="1"/>
      <w:marLeft w:val="0"/>
      <w:marRight w:val="0"/>
      <w:marTop w:val="0"/>
      <w:marBottom w:val="0"/>
      <w:divBdr>
        <w:top w:val="none" w:sz="0" w:space="0" w:color="auto"/>
        <w:left w:val="none" w:sz="0" w:space="0" w:color="auto"/>
        <w:bottom w:val="none" w:sz="0" w:space="0" w:color="auto"/>
        <w:right w:val="none" w:sz="0" w:space="0" w:color="auto"/>
      </w:divBdr>
    </w:div>
    <w:div w:id="334842493">
      <w:bodyDiv w:val="1"/>
      <w:marLeft w:val="0"/>
      <w:marRight w:val="0"/>
      <w:marTop w:val="0"/>
      <w:marBottom w:val="0"/>
      <w:divBdr>
        <w:top w:val="none" w:sz="0" w:space="0" w:color="auto"/>
        <w:left w:val="none" w:sz="0" w:space="0" w:color="auto"/>
        <w:bottom w:val="none" w:sz="0" w:space="0" w:color="auto"/>
        <w:right w:val="none" w:sz="0" w:space="0" w:color="auto"/>
      </w:divBdr>
    </w:div>
    <w:div w:id="334845484">
      <w:bodyDiv w:val="1"/>
      <w:marLeft w:val="0"/>
      <w:marRight w:val="0"/>
      <w:marTop w:val="0"/>
      <w:marBottom w:val="0"/>
      <w:divBdr>
        <w:top w:val="none" w:sz="0" w:space="0" w:color="auto"/>
        <w:left w:val="none" w:sz="0" w:space="0" w:color="auto"/>
        <w:bottom w:val="none" w:sz="0" w:space="0" w:color="auto"/>
        <w:right w:val="none" w:sz="0" w:space="0" w:color="auto"/>
      </w:divBdr>
    </w:div>
    <w:div w:id="334889124">
      <w:bodyDiv w:val="1"/>
      <w:marLeft w:val="0"/>
      <w:marRight w:val="0"/>
      <w:marTop w:val="0"/>
      <w:marBottom w:val="0"/>
      <w:divBdr>
        <w:top w:val="none" w:sz="0" w:space="0" w:color="auto"/>
        <w:left w:val="none" w:sz="0" w:space="0" w:color="auto"/>
        <w:bottom w:val="none" w:sz="0" w:space="0" w:color="auto"/>
        <w:right w:val="none" w:sz="0" w:space="0" w:color="auto"/>
      </w:divBdr>
    </w:div>
    <w:div w:id="335423241">
      <w:bodyDiv w:val="1"/>
      <w:marLeft w:val="0"/>
      <w:marRight w:val="0"/>
      <w:marTop w:val="0"/>
      <w:marBottom w:val="0"/>
      <w:divBdr>
        <w:top w:val="none" w:sz="0" w:space="0" w:color="auto"/>
        <w:left w:val="none" w:sz="0" w:space="0" w:color="auto"/>
        <w:bottom w:val="none" w:sz="0" w:space="0" w:color="auto"/>
        <w:right w:val="none" w:sz="0" w:space="0" w:color="auto"/>
      </w:divBdr>
    </w:div>
    <w:div w:id="335809916">
      <w:bodyDiv w:val="1"/>
      <w:marLeft w:val="0"/>
      <w:marRight w:val="0"/>
      <w:marTop w:val="0"/>
      <w:marBottom w:val="0"/>
      <w:divBdr>
        <w:top w:val="none" w:sz="0" w:space="0" w:color="auto"/>
        <w:left w:val="none" w:sz="0" w:space="0" w:color="auto"/>
        <w:bottom w:val="none" w:sz="0" w:space="0" w:color="auto"/>
        <w:right w:val="none" w:sz="0" w:space="0" w:color="auto"/>
      </w:divBdr>
    </w:div>
    <w:div w:id="336199953">
      <w:bodyDiv w:val="1"/>
      <w:marLeft w:val="0"/>
      <w:marRight w:val="0"/>
      <w:marTop w:val="0"/>
      <w:marBottom w:val="0"/>
      <w:divBdr>
        <w:top w:val="none" w:sz="0" w:space="0" w:color="auto"/>
        <w:left w:val="none" w:sz="0" w:space="0" w:color="auto"/>
        <w:bottom w:val="none" w:sz="0" w:space="0" w:color="auto"/>
        <w:right w:val="none" w:sz="0" w:space="0" w:color="auto"/>
      </w:divBdr>
    </w:div>
    <w:div w:id="336536992">
      <w:bodyDiv w:val="1"/>
      <w:marLeft w:val="0"/>
      <w:marRight w:val="0"/>
      <w:marTop w:val="0"/>
      <w:marBottom w:val="0"/>
      <w:divBdr>
        <w:top w:val="none" w:sz="0" w:space="0" w:color="auto"/>
        <w:left w:val="none" w:sz="0" w:space="0" w:color="auto"/>
        <w:bottom w:val="none" w:sz="0" w:space="0" w:color="auto"/>
        <w:right w:val="none" w:sz="0" w:space="0" w:color="auto"/>
      </w:divBdr>
    </w:div>
    <w:div w:id="337387619">
      <w:bodyDiv w:val="1"/>
      <w:marLeft w:val="0"/>
      <w:marRight w:val="0"/>
      <w:marTop w:val="0"/>
      <w:marBottom w:val="0"/>
      <w:divBdr>
        <w:top w:val="none" w:sz="0" w:space="0" w:color="auto"/>
        <w:left w:val="none" w:sz="0" w:space="0" w:color="auto"/>
        <w:bottom w:val="none" w:sz="0" w:space="0" w:color="auto"/>
        <w:right w:val="none" w:sz="0" w:space="0" w:color="auto"/>
      </w:divBdr>
    </w:div>
    <w:div w:id="337734575">
      <w:bodyDiv w:val="1"/>
      <w:marLeft w:val="0"/>
      <w:marRight w:val="0"/>
      <w:marTop w:val="0"/>
      <w:marBottom w:val="0"/>
      <w:divBdr>
        <w:top w:val="none" w:sz="0" w:space="0" w:color="auto"/>
        <w:left w:val="none" w:sz="0" w:space="0" w:color="auto"/>
        <w:bottom w:val="none" w:sz="0" w:space="0" w:color="auto"/>
        <w:right w:val="none" w:sz="0" w:space="0" w:color="auto"/>
      </w:divBdr>
    </w:div>
    <w:div w:id="337925051">
      <w:bodyDiv w:val="1"/>
      <w:marLeft w:val="0"/>
      <w:marRight w:val="0"/>
      <w:marTop w:val="0"/>
      <w:marBottom w:val="0"/>
      <w:divBdr>
        <w:top w:val="none" w:sz="0" w:space="0" w:color="auto"/>
        <w:left w:val="none" w:sz="0" w:space="0" w:color="auto"/>
        <w:bottom w:val="none" w:sz="0" w:space="0" w:color="auto"/>
        <w:right w:val="none" w:sz="0" w:space="0" w:color="auto"/>
      </w:divBdr>
    </w:div>
    <w:div w:id="338625710">
      <w:bodyDiv w:val="1"/>
      <w:marLeft w:val="0"/>
      <w:marRight w:val="0"/>
      <w:marTop w:val="0"/>
      <w:marBottom w:val="0"/>
      <w:divBdr>
        <w:top w:val="none" w:sz="0" w:space="0" w:color="auto"/>
        <w:left w:val="none" w:sz="0" w:space="0" w:color="auto"/>
        <w:bottom w:val="none" w:sz="0" w:space="0" w:color="auto"/>
        <w:right w:val="none" w:sz="0" w:space="0" w:color="auto"/>
      </w:divBdr>
    </w:div>
    <w:div w:id="338628130">
      <w:bodyDiv w:val="1"/>
      <w:marLeft w:val="0"/>
      <w:marRight w:val="0"/>
      <w:marTop w:val="0"/>
      <w:marBottom w:val="0"/>
      <w:divBdr>
        <w:top w:val="none" w:sz="0" w:space="0" w:color="auto"/>
        <w:left w:val="none" w:sz="0" w:space="0" w:color="auto"/>
        <w:bottom w:val="none" w:sz="0" w:space="0" w:color="auto"/>
        <w:right w:val="none" w:sz="0" w:space="0" w:color="auto"/>
      </w:divBdr>
    </w:div>
    <w:div w:id="338655995">
      <w:bodyDiv w:val="1"/>
      <w:marLeft w:val="0"/>
      <w:marRight w:val="0"/>
      <w:marTop w:val="0"/>
      <w:marBottom w:val="0"/>
      <w:divBdr>
        <w:top w:val="none" w:sz="0" w:space="0" w:color="auto"/>
        <w:left w:val="none" w:sz="0" w:space="0" w:color="auto"/>
        <w:bottom w:val="none" w:sz="0" w:space="0" w:color="auto"/>
        <w:right w:val="none" w:sz="0" w:space="0" w:color="auto"/>
      </w:divBdr>
    </w:div>
    <w:div w:id="339506250">
      <w:bodyDiv w:val="1"/>
      <w:marLeft w:val="0"/>
      <w:marRight w:val="0"/>
      <w:marTop w:val="0"/>
      <w:marBottom w:val="0"/>
      <w:divBdr>
        <w:top w:val="none" w:sz="0" w:space="0" w:color="auto"/>
        <w:left w:val="none" w:sz="0" w:space="0" w:color="auto"/>
        <w:bottom w:val="none" w:sz="0" w:space="0" w:color="auto"/>
        <w:right w:val="none" w:sz="0" w:space="0" w:color="auto"/>
      </w:divBdr>
    </w:div>
    <w:div w:id="339546544">
      <w:bodyDiv w:val="1"/>
      <w:marLeft w:val="0"/>
      <w:marRight w:val="0"/>
      <w:marTop w:val="0"/>
      <w:marBottom w:val="0"/>
      <w:divBdr>
        <w:top w:val="none" w:sz="0" w:space="0" w:color="auto"/>
        <w:left w:val="none" w:sz="0" w:space="0" w:color="auto"/>
        <w:bottom w:val="none" w:sz="0" w:space="0" w:color="auto"/>
        <w:right w:val="none" w:sz="0" w:space="0" w:color="auto"/>
      </w:divBdr>
    </w:div>
    <w:div w:id="340469513">
      <w:bodyDiv w:val="1"/>
      <w:marLeft w:val="0"/>
      <w:marRight w:val="0"/>
      <w:marTop w:val="0"/>
      <w:marBottom w:val="0"/>
      <w:divBdr>
        <w:top w:val="none" w:sz="0" w:space="0" w:color="auto"/>
        <w:left w:val="none" w:sz="0" w:space="0" w:color="auto"/>
        <w:bottom w:val="none" w:sz="0" w:space="0" w:color="auto"/>
        <w:right w:val="none" w:sz="0" w:space="0" w:color="auto"/>
      </w:divBdr>
    </w:div>
    <w:div w:id="341250210">
      <w:bodyDiv w:val="1"/>
      <w:marLeft w:val="0"/>
      <w:marRight w:val="0"/>
      <w:marTop w:val="0"/>
      <w:marBottom w:val="0"/>
      <w:divBdr>
        <w:top w:val="none" w:sz="0" w:space="0" w:color="auto"/>
        <w:left w:val="none" w:sz="0" w:space="0" w:color="auto"/>
        <w:bottom w:val="none" w:sz="0" w:space="0" w:color="auto"/>
        <w:right w:val="none" w:sz="0" w:space="0" w:color="auto"/>
      </w:divBdr>
    </w:div>
    <w:div w:id="341779181">
      <w:bodyDiv w:val="1"/>
      <w:marLeft w:val="0"/>
      <w:marRight w:val="0"/>
      <w:marTop w:val="0"/>
      <w:marBottom w:val="0"/>
      <w:divBdr>
        <w:top w:val="none" w:sz="0" w:space="0" w:color="auto"/>
        <w:left w:val="none" w:sz="0" w:space="0" w:color="auto"/>
        <w:bottom w:val="none" w:sz="0" w:space="0" w:color="auto"/>
        <w:right w:val="none" w:sz="0" w:space="0" w:color="auto"/>
      </w:divBdr>
    </w:div>
    <w:div w:id="342050186">
      <w:bodyDiv w:val="1"/>
      <w:marLeft w:val="0"/>
      <w:marRight w:val="0"/>
      <w:marTop w:val="0"/>
      <w:marBottom w:val="0"/>
      <w:divBdr>
        <w:top w:val="none" w:sz="0" w:space="0" w:color="auto"/>
        <w:left w:val="none" w:sz="0" w:space="0" w:color="auto"/>
        <w:bottom w:val="none" w:sz="0" w:space="0" w:color="auto"/>
        <w:right w:val="none" w:sz="0" w:space="0" w:color="auto"/>
      </w:divBdr>
    </w:div>
    <w:div w:id="342125997">
      <w:bodyDiv w:val="1"/>
      <w:marLeft w:val="0"/>
      <w:marRight w:val="0"/>
      <w:marTop w:val="0"/>
      <w:marBottom w:val="0"/>
      <w:divBdr>
        <w:top w:val="none" w:sz="0" w:space="0" w:color="auto"/>
        <w:left w:val="none" w:sz="0" w:space="0" w:color="auto"/>
        <w:bottom w:val="none" w:sz="0" w:space="0" w:color="auto"/>
        <w:right w:val="none" w:sz="0" w:space="0" w:color="auto"/>
      </w:divBdr>
    </w:div>
    <w:div w:id="342367219">
      <w:bodyDiv w:val="1"/>
      <w:marLeft w:val="0"/>
      <w:marRight w:val="0"/>
      <w:marTop w:val="0"/>
      <w:marBottom w:val="0"/>
      <w:divBdr>
        <w:top w:val="none" w:sz="0" w:space="0" w:color="auto"/>
        <w:left w:val="none" w:sz="0" w:space="0" w:color="auto"/>
        <w:bottom w:val="none" w:sz="0" w:space="0" w:color="auto"/>
        <w:right w:val="none" w:sz="0" w:space="0" w:color="auto"/>
      </w:divBdr>
    </w:div>
    <w:div w:id="343168751">
      <w:bodyDiv w:val="1"/>
      <w:marLeft w:val="0"/>
      <w:marRight w:val="0"/>
      <w:marTop w:val="0"/>
      <w:marBottom w:val="0"/>
      <w:divBdr>
        <w:top w:val="none" w:sz="0" w:space="0" w:color="auto"/>
        <w:left w:val="none" w:sz="0" w:space="0" w:color="auto"/>
        <w:bottom w:val="none" w:sz="0" w:space="0" w:color="auto"/>
        <w:right w:val="none" w:sz="0" w:space="0" w:color="auto"/>
      </w:divBdr>
    </w:div>
    <w:div w:id="343479266">
      <w:bodyDiv w:val="1"/>
      <w:marLeft w:val="0"/>
      <w:marRight w:val="0"/>
      <w:marTop w:val="0"/>
      <w:marBottom w:val="0"/>
      <w:divBdr>
        <w:top w:val="none" w:sz="0" w:space="0" w:color="auto"/>
        <w:left w:val="none" w:sz="0" w:space="0" w:color="auto"/>
        <w:bottom w:val="none" w:sz="0" w:space="0" w:color="auto"/>
        <w:right w:val="none" w:sz="0" w:space="0" w:color="auto"/>
      </w:divBdr>
    </w:div>
    <w:div w:id="343676116">
      <w:bodyDiv w:val="1"/>
      <w:marLeft w:val="0"/>
      <w:marRight w:val="0"/>
      <w:marTop w:val="0"/>
      <w:marBottom w:val="0"/>
      <w:divBdr>
        <w:top w:val="none" w:sz="0" w:space="0" w:color="auto"/>
        <w:left w:val="none" w:sz="0" w:space="0" w:color="auto"/>
        <w:bottom w:val="none" w:sz="0" w:space="0" w:color="auto"/>
        <w:right w:val="none" w:sz="0" w:space="0" w:color="auto"/>
      </w:divBdr>
    </w:div>
    <w:div w:id="343752388">
      <w:bodyDiv w:val="1"/>
      <w:marLeft w:val="0"/>
      <w:marRight w:val="0"/>
      <w:marTop w:val="0"/>
      <w:marBottom w:val="0"/>
      <w:divBdr>
        <w:top w:val="none" w:sz="0" w:space="0" w:color="auto"/>
        <w:left w:val="none" w:sz="0" w:space="0" w:color="auto"/>
        <w:bottom w:val="none" w:sz="0" w:space="0" w:color="auto"/>
        <w:right w:val="none" w:sz="0" w:space="0" w:color="auto"/>
      </w:divBdr>
    </w:div>
    <w:div w:id="343869384">
      <w:bodyDiv w:val="1"/>
      <w:marLeft w:val="0"/>
      <w:marRight w:val="0"/>
      <w:marTop w:val="0"/>
      <w:marBottom w:val="0"/>
      <w:divBdr>
        <w:top w:val="none" w:sz="0" w:space="0" w:color="auto"/>
        <w:left w:val="none" w:sz="0" w:space="0" w:color="auto"/>
        <w:bottom w:val="none" w:sz="0" w:space="0" w:color="auto"/>
        <w:right w:val="none" w:sz="0" w:space="0" w:color="auto"/>
      </w:divBdr>
    </w:div>
    <w:div w:id="343899852">
      <w:bodyDiv w:val="1"/>
      <w:marLeft w:val="0"/>
      <w:marRight w:val="0"/>
      <w:marTop w:val="0"/>
      <w:marBottom w:val="0"/>
      <w:divBdr>
        <w:top w:val="none" w:sz="0" w:space="0" w:color="auto"/>
        <w:left w:val="none" w:sz="0" w:space="0" w:color="auto"/>
        <w:bottom w:val="none" w:sz="0" w:space="0" w:color="auto"/>
        <w:right w:val="none" w:sz="0" w:space="0" w:color="auto"/>
      </w:divBdr>
    </w:div>
    <w:div w:id="343938499">
      <w:bodyDiv w:val="1"/>
      <w:marLeft w:val="0"/>
      <w:marRight w:val="0"/>
      <w:marTop w:val="0"/>
      <w:marBottom w:val="0"/>
      <w:divBdr>
        <w:top w:val="none" w:sz="0" w:space="0" w:color="auto"/>
        <w:left w:val="none" w:sz="0" w:space="0" w:color="auto"/>
        <w:bottom w:val="none" w:sz="0" w:space="0" w:color="auto"/>
        <w:right w:val="none" w:sz="0" w:space="0" w:color="auto"/>
      </w:divBdr>
    </w:div>
    <w:div w:id="344401989">
      <w:bodyDiv w:val="1"/>
      <w:marLeft w:val="0"/>
      <w:marRight w:val="0"/>
      <w:marTop w:val="0"/>
      <w:marBottom w:val="0"/>
      <w:divBdr>
        <w:top w:val="none" w:sz="0" w:space="0" w:color="auto"/>
        <w:left w:val="none" w:sz="0" w:space="0" w:color="auto"/>
        <w:bottom w:val="none" w:sz="0" w:space="0" w:color="auto"/>
        <w:right w:val="none" w:sz="0" w:space="0" w:color="auto"/>
      </w:divBdr>
    </w:div>
    <w:div w:id="344479906">
      <w:bodyDiv w:val="1"/>
      <w:marLeft w:val="0"/>
      <w:marRight w:val="0"/>
      <w:marTop w:val="0"/>
      <w:marBottom w:val="0"/>
      <w:divBdr>
        <w:top w:val="none" w:sz="0" w:space="0" w:color="auto"/>
        <w:left w:val="none" w:sz="0" w:space="0" w:color="auto"/>
        <w:bottom w:val="none" w:sz="0" w:space="0" w:color="auto"/>
        <w:right w:val="none" w:sz="0" w:space="0" w:color="auto"/>
      </w:divBdr>
    </w:div>
    <w:div w:id="344523885">
      <w:bodyDiv w:val="1"/>
      <w:marLeft w:val="0"/>
      <w:marRight w:val="0"/>
      <w:marTop w:val="0"/>
      <w:marBottom w:val="0"/>
      <w:divBdr>
        <w:top w:val="none" w:sz="0" w:space="0" w:color="auto"/>
        <w:left w:val="none" w:sz="0" w:space="0" w:color="auto"/>
        <w:bottom w:val="none" w:sz="0" w:space="0" w:color="auto"/>
        <w:right w:val="none" w:sz="0" w:space="0" w:color="auto"/>
      </w:divBdr>
    </w:div>
    <w:div w:id="344745183">
      <w:bodyDiv w:val="1"/>
      <w:marLeft w:val="0"/>
      <w:marRight w:val="0"/>
      <w:marTop w:val="0"/>
      <w:marBottom w:val="0"/>
      <w:divBdr>
        <w:top w:val="none" w:sz="0" w:space="0" w:color="auto"/>
        <w:left w:val="none" w:sz="0" w:space="0" w:color="auto"/>
        <w:bottom w:val="none" w:sz="0" w:space="0" w:color="auto"/>
        <w:right w:val="none" w:sz="0" w:space="0" w:color="auto"/>
      </w:divBdr>
    </w:div>
    <w:div w:id="344747887">
      <w:bodyDiv w:val="1"/>
      <w:marLeft w:val="0"/>
      <w:marRight w:val="0"/>
      <w:marTop w:val="0"/>
      <w:marBottom w:val="0"/>
      <w:divBdr>
        <w:top w:val="none" w:sz="0" w:space="0" w:color="auto"/>
        <w:left w:val="none" w:sz="0" w:space="0" w:color="auto"/>
        <w:bottom w:val="none" w:sz="0" w:space="0" w:color="auto"/>
        <w:right w:val="none" w:sz="0" w:space="0" w:color="auto"/>
      </w:divBdr>
    </w:div>
    <w:div w:id="345865619">
      <w:bodyDiv w:val="1"/>
      <w:marLeft w:val="0"/>
      <w:marRight w:val="0"/>
      <w:marTop w:val="0"/>
      <w:marBottom w:val="0"/>
      <w:divBdr>
        <w:top w:val="none" w:sz="0" w:space="0" w:color="auto"/>
        <w:left w:val="none" w:sz="0" w:space="0" w:color="auto"/>
        <w:bottom w:val="none" w:sz="0" w:space="0" w:color="auto"/>
        <w:right w:val="none" w:sz="0" w:space="0" w:color="auto"/>
      </w:divBdr>
    </w:div>
    <w:div w:id="346520774">
      <w:bodyDiv w:val="1"/>
      <w:marLeft w:val="0"/>
      <w:marRight w:val="0"/>
      <w:marTop w:val="0"/>
      <w:marBottom w:val="0"/>
      <w:divBdr>
        <w:top w:val="none" w:sz="0" w:space="0" w:color="auto"/>
        <w:left w:val="none" w:sz="0" w:space="0" w:color="auto"/>
        <w:bottom w:val="none" w:sz="0" w:space="0" w:color="auto"/>
        <w:right w:val="none" w:sz="0" w:space="0" w:color="auto"/>
      </w:divBdr>
    </w:div>
    <w:div w:id="347097805">
      <w:bodyDiv w:val="1"/>
      <w:marLeft w:val="0"/>
      <w:marRight w:val="0"/>
      <w:marTop w:val="0"/>
      <w:marBottom w:val="0"/>
      <w:divBdr>
        <w:top w:val="none" w:sz="0" w:space="0" w:color="auto"/>
        <w:left w:val="none" w:sz="0" w:space="0" w:color="auto"/>
        <w:bottom w:val="none" w:sz="0" w:space="0" w:color="auto"/>
        <w:right w:val="none" w:sz="0" w:space="0" w:color="auto"/>
      </w:divBdr>
    </w:div>
    <w:div w:id="348069570">
      <w:bodyDiv w:val="1"/>
      <w:marLeft w:val="0"/>
      <w:marRight w:val="0"/>
      <w:marTop w:val="0"/>
      <w:marBottom w:val="0"/>
      <w:divBdr>
        <w:top w:val="none" w:sz="0" w:space="0" w:color="auto"/>
        <w:left w:val="none" w:sz="0" w:space="0" w:color="auto"/>
        <w:bottom w:val="none" w:sz="0" w:space="0" w:color="auto"/>
        <w:right w:val="none" w:sz="0" w:space="0" w:color="auto"/>
      </w:divBdr>
    </w:div>
    <w:div w:id="348146350">
      <w:bodyDiv w:val="1"/>
      <w:marLeft w:val="0"/>
      <w:marRight w:val="0"/>
      <w:marTop w:val="0"/>
      <w:marBottom w:val="0"/>
      <w:divBdr>
        <w:top w:val="none" w:sz="0" w:space="0" w:color="auto"/>
        <w:left w:val="none" w:sz="0" w:space="0" w:color="auto"/>
        <w:bottom w:val="none" w:sz="0" w:space="0" w:color="auto"/>
        <w:right w:val="none" w:sz="0" w:space="0" w:color="auto"/>
      </w:divBdr>
    </w:div>
    <w:div w:id="348680314">
      <w:bodyDiv w:val="1"/>
      <w:marLeft w:val="0"/>
      <w:marRight w:val="0"/>
      <w:marTop w:val="0"/>
      <w:marBottom w:val="0"/>
      <w:divBdr>
        <w:top w:val="none" w:sz="0" w:space="0" w:color="auto"/>
        <w:left w:val="none" w:sz="0" w:space="0" w:color="auto"/>
        <w:bottom w:val="none" w:sz="0" w:space="0" w:color="auto"/>
        <w:right w:val="none" w:sz="0" w:space="0" w:color="auto"/>
      </w:divBdr>
    </w:div>
    <w:div w:id="349063390">
      <w:bodyDiv w:val="1"/>
      <w:marLeft w:val="0"/>
      <w:marRight w:val="0"/>
      <w:marTop w:val="0"/>
      <w:marBottom w:val="0"/>
      <w:divBdr>
        <w:top w:val="none" w:sz="0" w:space="0" w:color="auto"/>
        <w:left w:val="none" w:sz="0" w:space="0" w:color="auto"/>
        <w:bottom w:val="none" w:sz="0" w:space="0" w:color="auto"/>
        <w:right w:val="none" w:sz="0" w:space="0" w:color="auto"/>
      </w:divBdr>
    </w:div>
    <w:div w:id="349139549">
      <w:bodyDiv w:val="1"/>
      <w:marLeft w:val="0"/>
      <w:marRight w:val="0"/>
      <w:marTop w:val="0"/>
      <w:marBottom w:val="0"/>
      <w:divBdr>
        <w:top w:val="none" w:sz="0" w:space="0" w:color="auto"/>
        <w:left w:val="none" w:sz="0" w:space="0" w:color="auto"/>
        <w:bottom w:val="none" w:sz="0" w:space="0" w:color="auto"/>
        <w:right w:val="none" w:sz="0" w:space="0" w:color="auto"/>
      </w:divBdr>
    </w:div>
    <w:div w:id="349141608">
      <w:bodyDiv w:val="1"/>
      <w:marLeft w:val="0"/>
      <w:marRight w:val="0"/>
      <w:marTop w:val="0"/>
      <w:marBottom w:val="0"/>
      <w:divBdr>
        <w:top w:val="none" w:sz="0" w:space="0" w:color="auto"/>
        <w:left w:val="none" w:sz="0" w:space="0" w:color="auto"/>
        <w:bottom w:val="none" w:sz="0" w:space="0" w:color="auto"/>
        <w:right w:val="none" w:sz="0" w:space="0" w:color="auto"/>
      </w:divBdr>
    </w:div>
    <w:div w:id="349916695">
      <w:bodyDiv w:val="1"/>
      <w:marLeft w:val="0"/>
      <w:marRight w:val="0"/>
      <w:marTop w:val="0"/>
      <w:marBottom w:val="0"/>
      <w:divBdr>
        <w:top w:val="none" w:sz="0" w:space="0" w:color="auto"/>
        <w:left w:val="none" w:sz="0" w:space="0" w:color="auto"/>
        <w:bottom w:val="none" w:sz="0" w:space="0" w:color="auto"/>
        <w:right w:val="none" w:sz="0" w:space="0" w:color="auto"/>
      </w:divBdr>
    </w:div>
    <w:div w:id="350188652">
      <w:bodyDiv w:val="1"/>
      <w:marLeft w:val="0"/>
      <w:marRight w:val="0"/>
      <w:marTop w:val="0"/>
      <w:marBottom w:val="0"/>
      <w:divBdr>
        <w:top w:val="none" w:sz="0" w:space="0" w:color="auto"/>
        <w:left w:val="none" w:sz="0" w:space="0" w:color="auto"/>
        <w:bottom w:val="none" w:sz="0" w:space="0" w:color="auto"/>
        <w:right w:val="none" w:sz="0" w:space="0" w:color="auto"/>
      </w:divBdr>
    </w:div>
    <w:div w:id="350448621">
      <w:bodyDiv w:val="1"/>
      <w:marLeft w:val="0"/>
      <w:marRight w:val="0"/>
      <w:marTop w:val="0"/>
      <w:marBottom w:val="0"/>
      <w:divBdr>
        <w:top w:val="none" w:sz="0" w:space="0" w:color="auto"/>
        <w:left w:val="none" w:sz="0" w:space="0" w:color="auto"/>
        <w:bottom w:val="none" w:sz="0" w:space="0" w:color="auto"/>
        <w:right w:val="none" w:sz="0" w:space="0" w:color="auto"/>
      </w:divBdr>
    </w:div>
    <w:div w:id="350644188">
      <w:bodyDiv w:val="1"/>
      <w:marLeft w:val="0"/>
      <w:marRight w:val="0"/>
      <w:marTop w:val="0"/>
      <w:marBottom w:val="0"/>
      <w:divBdr>
        <w:top w:val="none" w:sz="0" w:space="0" w:color="auto"/>
        <w:left w:val="none" w:sz="0" w:space="0" w:color="auto"/>
        <w:bottom w:val="none" w:sz="0" w:space="0" w:color="auto"/>
        <w:right w:val="none" w:sz="0" w:space="0" w:color="auto"/>
      </w:divBdr>
    </w:div>
    <w:div w:id="350957701">
      <w:bodyDiv w:val="1"/>
      <w:marLeft w:val="0"/>
      <w:marRight w:val="0"/>
      <w:marTop w:val="0"/>
      <w:marBottom w:val="0"/>
      <w:divBdr>
        <w:top w:val="none" w:sz="0" w:space="0" w:color="auto"/>
        <w:left w:val="none" w:sz="0" w:space="0" w:color="auto"/>
        <w:bottom w:val="none" w:sz="0" w:space="0" w:color="auto"/>
        <w:right w:val="none" w:sz="0" w:space="0" w:color="auto"/>
      </w:divBdr>
    </w:div>
    <w:div w:id="351416243">
      <w:bodyDiv w:val="1"/>
      <w:marLeft w:val="0"/>
      <w:marRight w:val="0"/>
      <w:marTop w:val="0"/>
      <w:marBottom w:val="0"/>
      <w:divBdr>
        <w:top w:val="none" w:sz="0" w:space="0" w:color="auto"/>
        <w:left w:val="none" w:sz="0" w:space="0" w:color="auto"/>
        <w:bottom w:val="none" w:sz="0" w:space="0" w:color="auto"/>
        <w:right w:val="none" w:sz="0" w:space="0" w:color="auto"/>
      </w:divBdr>
    </w:div>
    <w:div w:id="351497725">
      <w:bodyDiv w:val="1"/>
      <w:marLeft w:val="0"/>
      <w:marRight w:val="0"/>
      <w:marTop w:val="0"/>
      <w:marBottom w:val="0"/>
      <w:divBdr>
        <w:top w:val="none" w:sz="0" w:space="0" w:color="auto"/>
        <w:left w:val="none" w:sz="0" w:space="0" w:color="auto"/>
        <w:bottom w:val="none" w:sz="0" w:space="0" w:color="auto"/>
        <w:right w:val="none" w:sz="0" w:space="0" w:color="auto"/>
      </w:divBdr>
    </w:div>
    <w:div w:id="352456779">
      <w:bodyDiv w:val="1"/>
      <w:marLeft w:val="0"/>
      <w:marRight w:val="0"/>
      <w:marTop w:val="0"/>
      <w:marBottom w:val="0"/>
      <w:divBdr>
        <w:top w:val="none" w:sz="0" w:space="0" w:color="auto"/>
        <w:left w:val="none" w:sz="0" w:space="0" w:color="auto"/>
        <w:bottom w:val="none" w:sz="0" w:space="0" w:color="auto"/>
        <w:right w:val="none" w:sz="0" w:space="0" w:color="auto"/>
      </w:divBdr>
    </w:div>
    <w:div w:id="352804810">
      <w:bodyDiv w:val="1"/>
      <w:marLeft w:val="0"/>
      <w:marRight w:val="0"/>
      <w:marTop w:val="0"/>
      <w:marBottom w:val="0"/>
      <w:divBdr>
        <w:top w:val="none" w:sz="0" w:space="0" w:color="auto"/>
        <w:left w:val="none" w:sz="0" w:space="0" w:color="auto"/>
        <w:bottom w:val="none" w:sz="0" w:space="0" w:color="auto"/>
        <w:right w:val="none" w:sz="0" w:space="0" w:color="auto"/>
      </w:divBdr>
    </w:div>
    <w:div w:id="353239125">
      <w:bodyDiv w:val="1"/>
      <w:marLeft w:val="0"/>
      <w:marRight w:val="0"/>
      <w:marTop w:val="0"/>
      <w:marBottom w:val="0"/>
      <w:divBdr>
        <w:top w:val="none" w:sz="0" w:space="0" w:color="auto"/>
        <w:left w:val="none" w:sz="0" w:space="0" w:color="auto"/>
        <w:bottom w:val="none" w:sz="0" w:space="0" w:color="auto"/>
        <w:right w:val="none" w:sz="0" w:space="0" w:color="auto"/>
      </w:divBdr>
    </w:div>
    <w:div w:id="353381984">
      <w:bodyDiv w:val="1"/>
      <w:marLeft w:val="0"/>
      <w:marRight w:val="0"/>
      <w:marTop w:val="0"/>
      <w:marBottom w:val="0"/>
      <w:divBdr>
        <w:top w:val="none" w:sz="0" w:space="0" w:color="auto"/>
        <w:left w:val="none" w:sz="0" w:space="0" w:color="auto"/>
        <w:bottom w:val="none" w:sz="0" w:space="0" w:color="auto"/>
        <w:right w:val="none" w:sz="0" w:space="0" w:color="auto"/>
      </w:divBdr>
    </w:div>
    <w:div w:id="353464092">
      <w:bodyDiv w:val="1"/>
      <w:marLeft w:val="0"/>
      <w:marRight w:val="0"/>
      <w:marTop w:val="0"/>
      <w:marBottom w:val="0"/>
      <w:divBdr>
        <w:top w:val="none" w:sz="0" w:space="0" w:color="auto"/>
        <w:left w:val="none" w:sz="0" w:space="0" w:color="auto"/>
        <w:bottom w:val="none" w:sz="0" w:space="0" w:color="auto"/>
        <w:right w:val="none" w:sz="0" w:space="0" w:color="auto"/>
      </w:divBdr>
    </w:div>
    <w:div w:id="353845767">
      <w:bodyDiv w:val="1"/>
      <w:marLeft w:val="0"/>
      <w:marRight w:val="0"/>
      <w:marTop w:val="0"/>
      <w:marBottom w:val="0"/>
      <w:divBdr>
        <w:top w:val="none" w:sz="0" w:space="0" w:color="auto"/>
        <w:left w:val="none" w:sz="0" w:space="0" w:color="auto"/>
        <w:bottom w:val="none" w:sz="0" w:space="0" w:color="auto"/>
        <w:right w:val="none" w:sz="0" w:space="0" w:color="auto"/>
      </w:divBdr>
    </w:div>
    <w:div w:id="353962205">
      <w:bodyDiv w:val="1"/>
      <w:marLeft w:val="0"/>
      <w:marRight w:val="0"/>
      <w:marTop w:val="0"/>
      <w:marBottom w:val="0"/>
      <w:divBdr>
        <w:top w:val="none" w:sz="0" w:space="0" w:color="auto"/>
        <w:left w:val="none" w:sz="0" w:space="0" w:color="auto"/>
        <w:bottom w:val="none" w:sz="0" w:space="0" w:color="auto"/>
        <w:right w:val="none" w:sz="0" w:space="0" w:color="auto"/>
      </w:divBdr>
    </w:div>
    <w:div w:id="354040230">
      <w:bodyDiv w:val="1"/>
      <w:marLeft w:val="0"/>
      <w:marRight w:val="0"/>
      <w:marTop w:val="0"/>
      <w:marBottom w:val="0"/>
      <w:divBdr>
        <w:top w:val="none" w:sz="0" w:space="0" w:color="auto"/>
        <w:left w:val="none" w:sz="0" w:space="0" w:color="auto"/>
        <w:bottom w:val="none" w:sz="0" w:space="0" w:color="auto"/>
        <w:right w:val="none" w:sz="0" w:space="0" w:color="auto"/>
      </w:divBdr>
    </w:div>
    <w:div w:id="354384228">
      <w:bodyDiv w:val="1"/>
      <w:marLeft w:val="0"/>
      <w:marRight w:val="0"/>
      <w:marTop w:val="0"/>
      <w:marBottom w:val="0"/>
      <w:divBdr>
        <w:top w:val="none" w:sz="0" w:space="0" w:color="auto"/>
        <w:left w:val="none" w:sz="0" w:space="0" w:color="auto"/>
        <w:bottom w:val="none" w:sz="0" w:space="0" w:color="auto"/>
        <w:right w:val="none" w:sz="0" w:space="0" w:color="auto"/>
      </w:divBdr>
    </w:div>
    <w:div w:id="354620947">
      <w:bodyDiv w:val="1"/>
      <w:marLeft w:val="0"/>
      <w:marRight w:val="0"/>
      <w:marTop w:val="0"/>
      <w:marBottom w:val="0"/>
      <w:divBdr>
        <w:top w:val="none" w:sz="0" w:space="0" w:color="auto"/>
        <w:left w:val="none" w:sz="0" w:space="0" w:color="auto"/>
        <w:bottom w:val="none" w:sz="0" w:space="0" w:color="auto"/>
        <w:right w:val="none" w:sz="0" w:space="0" w:color="auto"/>
      </w:divBdr>
    </w:div>
    <w:div w:id="355081121">
      <w:bodyDiv w:val="1"/>
      <w:marLeft w:val="0"/>
      <w:marRight w:val="0"/>
      <w:marTop w:val="0"/>
      <w:marBottom w:val="0"/>
      <w:divBdr>
        <w:top w:val="none" w:sz="0" w:space="0" w:color="auto"/>
        <w:left w:val="none" w:sz="0" w:space="0" w:color="auto"/>
        <w:bottom w:val="none" w:sz="0" w:space="0" w:color="auto"/>
        <w:right w:val="none" w:sz="0" w:space="0" w:color="auto"/>
      </w:divBdr>
    </w:div>
    <w:div w:id="355083665">
      <w:bodyDiv w:val="1"/>
      <w:marLeft w:val="0"/>
      <w:marRight w:val="0"/>
      <w:marTop w:val="0"/>
      <w:marBottom w:val="0"/>
      <w:divBdr>
        <w:top w:val="none" w:sz="0" w:space="0" w:color="auto"/>
        <w:left w:val="none" w:sz="0" w:space="0" w:color="auto"/>
        <w:bottom w:val="none" w:sz="0" w:space="0" w:color="auto"/>
        <w:right w:val="none" w:sz="0" w:space="0" w:color="auto"/>
      </w:divBdr>
    </w:div>
    <w:div w:id="355086897">
      <w:bodyDiv w:val="1"/>
      <w:marLeft w:val="0"/>
      <w:marRight w:val="0"/>
      <w:marTop w:val="0"/>
      <w:marBottom w:val="0"/>
      <w:divBdr>
        <w:top w:val="none" w:sz="0" w:space="0" w:color="auto"/>
        <w:left w:val="none" w:sz="0" w:space="0" w:color="auto"/>
        <w:bottom w:val="none" w:sz="0" w:space="0" w:color="auto"/>
        <w:right w:val="none" w:sz="0" w:space="0" w:color="auto"/>
      </w:divBdr>
    </w:div>
    <w:div w:id="355741116">
      <w:bodyDiv w:val="1"/>
      <w:marLeft w:val="0"/>
      <w:marRight w:val="0"/>
      <w:marTop w:val="0"/>
      <w:marBottom w:val="0"/>
      <w:divBdr>
        <w:top w:val="none" w:sz="0" w:space="0" w:color="auto"/>
        <w:left w:val="none" w:sz="0" w:space="0" w:color="auto"/>
        <w:bottom w:val="none" w:sz="0" w:space="0" w:color="auto"/>
        <w:right w:val="none" w:sz="0" w:space="0" w:color="auto"/>
      </w:divBdr>
    </w:div>
    <w:div w:id="356005733">
      <w:bodyDiv w:val="1"/>
      <w:marLeft w:val="0"/>
      <w:marRight w:val="0"/>
      <w:marTop w:val="0"/>
      <w:marBottom w:val="0"/>
      <w:divBdr>
        <w:top w:val="none" w:sz="0" w:space="0" w:color="auto"/>
        <w:left w:val="none" w:sz="0" w:space="0" w:color="auto"/>
        <w:bottom w:val="none" w:sz="0" w:space="0" w:color="auto"/>
        <w:right w:val="none" w:sz="0" w:space="0" w:color="auto"/>
      </w:divBdr>
    </w:div>
    <w:div w:id="356396558">
      <w:bodyDiv w:val="1"/>
      <w:marLeft w:val="0"/>
      <w:marRight w:val="0"/>
      <w:marTop w:val="0"/>
      <w:marBottom w:val="0"/>
      <w:divBdr>
        <w:top w:val="none" w:sz="0" w:space="0" w:color="auto"/>
        <w:left w:val="none" w:sz="0" w:space="0" w:color="auto"/>
        <w:bottom w:val="none" w:sz="0" w:space="0" w:color="auto"/>
        <w:right w:val="none" w:sz="0" w:space="0" w:color="auto"/>
      </w:divBdr>
    </w:div>
    <w:div w:id="356463988">
      <w:bodyDiv w:val="1"/>
      <w:marLeft w:val="0"/>
      <w:marRight w:val="0"/>
      <w:marTop w:val="0"/>
      <w:marBottom w:val="0"/>
      <w:divBdr>
        <w:top w:val="none" w:sz="0" w:space="0" w:color="auto"/>
        <w:left w:val="none" w:sz="0" w:space="0" w:color="auto"/>
        <w:bottom w:val="none" w:sz="0" w:space="0" w:color="auto"/>
        <w:right w:val="none" w:sz="0" w:space="0" w:color="auto"/>
      </w:divBdr>
    </w:div>
    <w:div w:id="356662109">
      <w:bodyDiv w:val="1"/>
      <w:marLeft w:val="0"/>
      <w:marRight w:val="0"/>
      <w:marTop w:val="0"/>
      <w:marBottom w:val="0"/>
      <w:divBdr>
        <w:top w:val="none" w:sz="0" w:space="0" w:color="auto"/>
        <w:left w:val="none" w:sz="0" w:space="0" w:color="auto"/>
        <w:bottom w:val="none" w:sz="0" w:space="0" w:color="auto"/>
        <w:right w:val="none" w:sz="0" w:space="0" w:color="auto"/>
      </w:divBdr>
    </w:div>
    <w:div w:id="356664778">
      <w:bodyDiv w:val="1"/>
      <w:marLeft w:val="0"/>
      <w:marRight w:val="0"/>
      <w:marTop w:val="0"/>
      <w:marBottom w:val="0"/>
      <w:divBdr>
        <w:top w:val="none" w:sz="0" w:space="0" w:color="auto"/>
        <w:left w:val="none" w:sz="0" w:space="0" w:color="auto"/>
        <w:bottom w:val="none" w:sz="0" w:space="0" w:color="auto"/>
        <w:right w:val="none" w:sz="0" w:space="0" w:color="auto"/>
      </w:divBdr>
    </w:div>
    <w:div w:id="356665472">
      <w:bodyDiv w:val="1"/>
      <w:marLeft w:val="0"/>
      <w:marRight w:val="0"/>
      <w:marTop w:val="0"/>
      <w:marBottom w:val="0"/>
      <w:divBdr>
        <w:top w:val="none" w:sz="0" w:space="0" w:color="auto"/>
        <w:left w:val="none" w:sz="0" w:space="0" w:color="auto"/>
        <w:bottom w:val="none" w:sz="0" w:space="0" w:color="auto"/>
        <w:right w:val="none" w:sz="0" w:space="0" w:color="auto"/>
      </w:divBdr>
    </w:div>
    <w:div w:id="357197453">
      <w:bodyDiv w:val="1"/>
      <w:marLeft w:val="0"/>
      <w:marRight w:val="0"/>
      <w:marTop w:val="0"/>
      <w:marBottom w:val="0"/>
      <w:divBdr>
        <w:top w:val="none" w:sz="0" w:space="0" w:color="auto"/>
        <w:left w:val="none" w:sz="0" w:space="0" w:color="auto"/>
        <w:bottom w:val="none" w:sz="0" w:space="0" w:color="auto"/>
        <w:right w:val="none" w:sz="0" w:space="0" w:color="auto"/>
      </w:divBdr>
    </w:div>
    <w:div w:id="357849661">
      <w:bodyDiv w:val="1"/>
      <w:marLeft w:val="0"/>
      <w:marRight w:val="0"/>
      <w:marTop w:val="0"/>
      <w:marBottom w:val="0"/>
      <w:divBdr>
        <w:top w:val="none" w:sz="0" w:space="0" w:color="auto"/>
        <w:left w:val="none" w:sz="0" w:space="0" w:color="auto"/>
        <w:bottom w:val="none" w:sz="0" w:space="0" w:color="auto"/>
        <w:right w:val="none" w:sz="0" w:space="0" w:color="auto"/>
      </w:divBdr>
    </w:div>
    <w:div w:id="357968449">
      <w:bodyDiv w:val="1"/>
      <w:marLeft w:val="0"/>
      <w:marRight w:val="0"/>
      <w:marTop w:val="0"/>
      <w:marBottom w:val="0"/>
      <w:divBdr>
        <w:top w:val="none" w:sz="0" w:space="0" w:color="auto"/>
        <w:left w:val="none" w:sz="0" w:space="0" w:color="auto"/>
        <w:bottom w:val="none" w:sz="0" w:space="0" w:color="auto"/>
        <w:right w:val="none" w:sz="0" w:space="0" w:color="auto"/>
      </w:divBdr>
    </w:div>
    <w:div w:id="358094730">
      <w:bodyDiv w:val="1"/>
      <w:marLeft w:val="0"/>
      <w:marRight w:val="0"/>
      <w:marTop w:val="0"/>
      <w:marBottom w:val="0"/>
      <w:divBdr>
        <w:top w:val="none" w:sz="0" w:space="0" w:color="auto"/>
        <w:left w:val="none" w:sz="0" w:space="0" w:color="auto"/>
        <w:bottom w:val="none" w:sz="0" w:space="0" w:color="auto"/>
        <w:right w:val="none" w:sz="0" w:space="0" w:color="auto"/>
      </w:divBdr>
    </w:div>
    <w:div w:id="358505247">
      <w:bodyDiv w:val="1"/>
      <w:marLeft w:val="0"/>
      <w:marRight w:val="0"/>
      <w:marTop w:val="0"/>
      <w:marBottom w:val="0"/>
      <w:divBdr>
        <w:top w:val="none" w:sz="0" w:space="0" w:color="auto"/>
        <w:left w:val="none" w:sz="0" w:space="0" w:color="auto"/>
        <w:bottom w:val="none" w:sz="0" w:space="0" w:color="auto"/>
        <w:right w:val="none" w:sz="0" w:space="0" w:color="auto"/>
      </w:divBdr>
    </w:div>
    <w:div w:id="358552557">
      <w:bodyDiv w:val="1"/>
      <w:marLeft w:val="0"/>
      <w:marRight w:val="0"/>
      <w:marTop w:val="0"/>
      <w:marBottom w:val="0"/>
      <w:divBdr>
        <w:top w:val="none" w:sz="0" w:space="0" w:color="auto"/>
        <w:left w:val="none" w:sz="0" w:space="0" w:color="auto"/>
        <w:bottom w:val="none" w:sz="0" w:space="0" w:color="auto"/>
        <w:right w:val="none" w:sz="0" w:space="0" w:color="auto"/>
      </w:divBdr>
    </w:div>
    <w:div w:id="358630321">
      <w:bodyDiv w:val="1"/>
      <w:marLeft w:val="0"/>
      <w:marRight w:val="0"/>
      <w:marTop w:val="0"/>
      <w:marBottom w:val="0"/>
      <w:divBdr>
        <w:top w:val="none" w:sz="0" w:space="0" w:color="auto"/>
        <w:left w:val="none" w:sz="0" w:space="0" w:color="auto"/>
        <w:bottom w:val="none" w:sz="0" w:space="0" w:color="auto"/>
        <w:right w:val="none" w:sz="0" w:space="0" w:color="auto"/>
      </w:divBdr>
    </w:div>
    <w:div w:id="358745466">
      <w:bodyDiv w:val="1"/>
      <w:marLeft w:val="0"/>
      <w:marRight w:val="0"/>
      <w:marTop w:val="0"/>
      <w:marBottom w:val="0"/>
      <w:divBdr>
        <w:top w:val="none" w:sz="0" w:space="0" w:color="auto"/>
        <w:left w:val="none" w:sz="0" w:space="0" w:color="auto"/>
        <w:bottom w:val="none" w:sz="0" w:space="0" w:color="auto"/>
        <w:right w:val="none" w:sz="0" w:space="0" w:color="auto"/>
      </w:divBdr>
    </w:div>
    <w:div w:id="359666309">
      <w:bodyDiv w:val="1"/>
      <w:marLeft w:val="0"/>
      <w:marRight w:val="0"/>
      <w:marTop w:val="0"/>
      <w:marBottom w:val="0"/>
      <w:divBdr>
        <w:top w:val="none" w:sz="0" w:space="0" w:color="auto"/>
        <w:left w:val="none" w:sz="0" w:space="0" w:color="auto"/>
        <w:bottom w:val="none" w:sz="0" w:space="0" w:color="auto"/>
        <w:right w:val="none" w:sz="0" w:space="0" w:color="auto"/>
      </w:divBdr>
    </w:div>
    <w:div w:id="360282881">
      <w:bodyDiv w:val="1"/>
      <w:marLeft w:val="0"/>
      <w:marRight w:val="0"/>
      <w:marTop w:val="0"/>
      <w:marBottom w:val="0"/>
      <w:divBdr>
        <w:top w:val="none" w:sz="0" w:space="0" w:color="auto"/>
        <w:left w:val="none" w:sz="0" w:space="0" w:color="auto"/>
        <w:bottom w:val="none" w:sz="0" w:space="0" w:color="auto"/>
        <w:right w:val="none" w:sz="0" w:space="0" w:color="auto"/>
      </w:divBdr>
    </w:div>
    <w:div w:id="360395474">
      <w:bodyDiv w:val="1"/>
      <w:marLeft w:val="0"/>
      <w:marRight w:val="0"/>
      <w:marTop w:val="0"/>
      <w:marBottom w:val="0"/>
      <w:divBdr>
        <w:top w:val="none" w:sz="0" w:space="0" w:color="auto"/>
        <w:left w:val="none" w:sz="0" w:space="0" w:color="auto"/>
        <w:bottom w:val="none" w:sz="0" w:space="0" w:color="auto"/>
        <w:right w:val="none" w:sz="0" w:space="0" w:color="auto"/>
      </w:divBdr>
    </w:div>
    <w:div w:id="361367201">
      <w:bodyDiv w:val="1"/>
      <w:marLeft w:val="0"/>
      <w:marRight w:val="0"/>
      <w:marTop w:val="0"/>
      <w:marBottom w:val="0"/>
      <w:divBdr>
        <w:top w:val="none" w:sz="0" w:space="0" w:color="auto"/>
        <w:left w:val="none" w:sz="0" w:space="0" w:color="auto"/>
        <w:bottom w:val="none" w:sz="0" w:space="0" w:color="auto"/>
        <w:right w:val="none" w:sz="0" w:space="0" w:color="auto"/>
      </w:divBdr>
    </w:div>
    <w:div w:id="361636033">
      <w:bodyDiv w:val="1"/>
      <w:marLeft w:val="0"/>
      <w:marRight w:val="0"/>
      <w:marTop w:val="0"/>
      <w:marBottom w:val="0"/>
      <w:divBdr>
        <w:top w:val="none" w:sz="0" w:space="0" w:color="auto"/>
        <w:left w:val="none" w:sz="0" w:space="0" w:color="auto"/>
        <w:bottom w:val="none" w:sz="0" w:space="0" w:color="auto"/>
        <w:right w:val="none" w:sz="0" w:space="0" w:color="auto"/>
      </w:divBdr>
    </w:div>
    <w:div w:id="361715015">
      <w:bodyDiv w:val="1"/>
      <w:marLeft w:val="0"/>
      <w:marRight w:val="0"/>
      <w:marTop w:val="0"/>
      <w:marBottom w:val="0"/>
      <w:divBdr>
        <w:top w:val="none" w:sz="0" w:space="0" w:color="auto"/>
        <w:left w:val="none" w:sz="0" w:space="0" w:color="auto"/>
        <w:bottom w:val="none" w:sz="0" w:space="0" w:color="auto"/>
        <w:right w:val="none" w:sz="0" w:space="0" w:color="auto"/>
      </w:divBdr>
    </w:div>
    <w:div w:id="362021109">
      <w:bodyDiv w:val="1"/>
      <w:marLeft w:val="0"/>
      <w:marRight w:val="0"/>
      <w:marTop w:val="0"/>
      <w:marBottom w:val="0"/>
      <w:divBdr>
        <w:top w:val="none" w:sz="0" w:space="0" w:color="auto"/>
        <w:left w:val="none" w:sz="0" w:space="0" w:color="auto"/>
        <w:bottom w:val="none" w:sz="0" w:space="0" w:color="auto"/>
        <w:right w:val="none" w:sz="0" w:space="0" w:color="auto"/>
      </w:divBdr>
    </w:div>
    <w:div w:id="362291039">
      <w:bodyDiv w:val="1"/>
      <w:marLeft w:val="0"/>
      <w:marRight w:val="0"/>
      <w:marTop w:val="0"/>
      <w:marBottom w:val="0"/>
      <w:divBdr>
        <w:top w:val="none" w:sz="0" w:space="0" w:color="auto"/>
        <w:left w:val="none" w:sz="0" w:space="0" w:color="auto"/>
        <w:bottom w:val="none" w:sz="0" w:space="0" w:color="auto"/>
        <w:right w:val="none" w:sz="0" w:space="0" w:color="auto"/>
      </w:divBdr>
    </w:div>
    <w:div w:id="362484225">
      <w:bodyDiv w:val="1"/>
      <w:marLeft w:val="0"/>
      <w:marRight w:val="0"/>
      <w:marTop w:val="0"/>
      <w:marBottom w:val="0"/>
      <w:divBdr>
        <w:top w:val="none" w:sz="0" w:space="0" w:color="auto"/>
        <w:left w:val="none" w:sz="0" w:space="0" w:color="auto"/>
        <w:bottom w:val="none" w:sz="0" w:space="0" w:color="auto"/>
        <w:right w:val="none" w:sz="0" w:space="0" w:color="auto"/>
      </w:divBdr>
    </w:div>
    <w:div w:id="362900278">
      <w:bodyDiv w:val="1"/>
      <w:marLeft w:val="0"/>
      <w:marRight w:val="0"/>
      <w:marTop w:val="0"/>
      <w:marBottom w:val="0"/>
      <w:divBdr>
        <w:top w:val="none" w:sz="0" w:space="0" w:color="auto"/>
        <w:left w:val="none" w:sz="0" w:space="0" w:color="auto"/>
        <w:bottom w:val="none" w:sz="0" w:space="0" w:color="auto"/>
        <w:right w:val="none" w:sz="0" w:space="0" w:color="auto"/>
      </w:divBdr>
    </w:div>
    <w:div w:id="363479828">
      <w:bodyDiv w:val="1"/>
      <w:marLeft w:val="0"/>
      <w:marRight w:val="0"/>
      <w:marTop w:val="0"/>
      <w:marBottom w:val="0"/>
      <w:divBdr>
        <w:top w:val="none" w:sz="0" w:space="0" w:color="auto"/>
        <w:left w:val="none" w:sz="0" w:space="0" w:color="auto"/>
        <w:bottom w:val="none" w:sz="0" w:space="0" w:color="auto"/>
        <w:right w:val="none" w:sz="0" w:space="0" w:color="auto"/>
      </w:divBdr>
    </w:div>
    <w:div w:id="363676287">
      <w:bodyDiv w:val="1"/>
      <w:marLeft w:val="0"/>
      <w:marRight w:val="0"/>
      <w:marTop w:val="0"/>
      <w:marBottom w:val="0"/>
      <w:divBdr>
        <w:top w:val="none" w:sz="0" w:space="0" w:color="auto"/>
        <w:left w:val="none" w:sz="0" w:space="0" w:color="auto"/>
        <w:bottom w:val="none" w:sz="0" w:space="0" w:color="auto"/>
        <w:right w:val="none" w:sz="0" w:space="0" w:color="auto"/>
      </w:divBdr>
    </w:div>
    <w:div w:id="363942421">
      <w:bodyDiv w:val="1"/>
      <w:marLeft w:val="0"/>
      <w:marRight w:val="0"/>
      <w:marTop w:val="0"/>
      <w:marBottom w:val="0"/>
      <w:divBdr>
        <w:top w:val="none" w:sz="0" w:space="0" w:color="auto"/>
        <w:left w:val="none" w:sz="0" w:space="0" w:color="auto"/>
        <w:bottom w:val="none" w:sz="0" w:space="0" w:color="auto"/>
        <w:right w:val="none" w:sz="0" w:space="0" w:color="auto"/>
      </w:divBdr>
    </w:div>
    <w:div w:id="364989787">
      <w:bodyDiv w:val="1"/>
      <w:marLeft w:val="0"/>
      <w:marRight w:val="0"/>
      <w:marTop w:val="0"/>
      <w:marBottom w:val="0"/>
      <w:divBdr>
        <w:top w:val="none" w:sz="0" w:space="0" w:color="auto"/>
        <w:left w:val="none" w:sz="0" w:space="0" w:color="auto"/>
        <w:bottom w:val="none" w:sz="0" w:space="0" w:color="auto"/>
        <w:right w:val="none" w:sz="0" w:space="0" w:color="auto"/>
      </w:divBdr>
    </w:div>
    <w:div w:id="365643942">
      <w:bodyDiv w:val="1"/>
      <w:marLeft w:val="0"/>
      <w:marRight w:val="0"/>
      <w:marTop w:val="0"/>
      <w:marBottom w:val="0"/>
      <w:divBdr>
        <w:top w:val="none" w:sz="0" w:space="0" w:color="auto"/>
        <w:left w:val="none" w:sz="0" w:space="0" w:color="auto"/>
        <w:bottom w:val="none" w:sz="0" w:space="0" w:color="auto"/>
        <w:right w:val="none" w:sz="0" w:space="0" w:color="auto"/>
      </w:divBdr>
    </w:div>
    <w:div w:id="365758203">
      <w:bodyDiv w:val="1"/>
      <w:marLeft w:val="0"/>
      <w:marRight w:val="0"/>
      <w:marTop w:val="0"/>
      <w:marBottom w:val="0"/>
      <w:divBdr>
        <w:top w:val="none" w:sz="0" w:space="0" w:color="auto"/>
        <w:left w:val="none" w:sz="0" w:space="0" w:color="auto"/>
        <w:bottom w:val="none" w:sz="0" w:space="0" w:color="auto"/>
        <w:right w:val="none" w:sz="0" w:space="0" w:color="auto"/>
      </w:divBdr>
    </w:div>
    <w:div w:id="366374012">
      <w:bodyDiv w:val="1"/>
      <w:marLeft w:val="0"/>
      <w:marRight w:val="0"/>
      <w:marTop w:val="0"/>
      <w:marBottom w:val="0"/>
      <w:divBdr>
        <w:top w:val="none" w:sz="0" w:space="0" w:color="auto"/>
        <w:left w:val="none" w:sz="0" w:space="0" w:color="auto"/>
        <w:bottom w:val="none" w:sz="0" w:space="0" w:color="auto"/>
        <w:right w:val="none" w:sz="0" w:space="0" w:color="auto"/>
      </w:divBdr>
    </w:div>
    <w:div w:id="366492522">
      <w:bodyDiv w:val="1"/>
      <w:marLeft w:val="0"/>
      <w:marRight w:val="0"/>
      <w:marTop w:val="0"/>
      <w:marBottom w:val="0"/>
      <w:divBdr>
        <w:top w:val="none" w:sz="0" w:space="0" w:color="auto"/>
        <w:left w:val="none" w:sz="0" w:space="0" w:color="auto"/>
        <w:bottom w:val="none" w:sz="0" w:space="0" w:color="auto"/>
        <w:right w:val="none" w:sz="0" w:space="0" w:color="auto"/>
      </w:divBdr>
    </w:div>
    <w:div w:id="366686145">
      <w:bodyDiv w:val="1"/>
      <w:marLeft w:val="0"/>
      <w:marRight w:val="0"/>
      <w:marTop w:val="0"/>
      <w:marBottom w:val="0"/>
      <w:divBdr>
        <w:top w:val="none" w:sz="0" w:space="0" w:color="auto"/>
        <w:left w:val="none" w:sz="0" w:space="0" w:color="auto"/>
        <w:bottom w:val="none" w:sz="0" w:space="0" w:color="auto"/>
        <w:right w:val="none" w:sz="0" w:space="0" w:color="auto"/>
      </w:divBdr>
    </w:div>
    <w:div w:id="367074385">
      <w:bodyDiv w:val="1"/>
      <w:marLeft w:val="0"/>
      <w:marRight w:val="0"/>
      <w:marTop w:val="0"/>
      <w:marBottom w:val="0"/>
      <w:divBdr>
        <w:top w:val="none" w:sz="0" w:space="0" w:color="auto"/>
        <w:left w:val="none" w:sz="0" w:space="0" w:color="auto"/>
        <w:bottom w:val="none" w:sz="0" w:space="0" w:color="auto"/>
        <w:right w:val="none" w:sz="0" w:space="0" w:color="auto"/>
      </w:divBdr>
    </w:div>
    <w:div w:id="367991669">
      <w:bodyDiv w:val="1"/>
      <w:marLeft w:val="0"/>
      <w:marRight w:val="0"/>
      <w:marTop w:val="0"/>
      <w:marBottom w:val="0"/>
      <w:divBdr>
        <w:top w:val="none" w:sz="0" w:space="0" w:color="auto"/>
        <w:left w:val="none" w:sz="0" w:space="0" w:color="auto"/>
        <w:bottom w:val="none" w:sz="0" w:space="0" w:color="auto"/>
        <w:right w:val="none" w:sz="0" w:space="0" w:color="auto"/>
      </w:divBdr>
    </w:div>
    <w:div w:id="368188841">
      <w:bodyDiv w:val="1"/>
      <w:marLeft w:val="0"/>
      <w:marRight w:val="0"/>
      <w:marTop w:val="0"/>
      <w:marBottom w:val="0"/>
      <w:divBdr>
        <w:top w:val="none" w:sz="0" w:space="0" w:color="auto"/>
        <w:left w:val="none" w:sz="0" w:space="0" w:color="auto"/>
        <w:bottom w:val="none" w:sz="0" w:space="0" w:color="auto"/>
        <w:right w:val="none" w:sz="0" w:space="0" w:color="auto"/>
      </w:divBdr>
    </w:div>
    <w:div w:id="368191723">
      <w:bodyDiv w:val="1"/>
      <w:marLeft w:val="0"/>
      <w:marRight w:val="0"/>
      <w:marTop w:val="0"/>
      <w:marBottom w:val="0"/>
      <w:divBdr>
        <w:top w:val="none" w:sz="0" w:space="0" w:color="auto"/>
        <w:left w:val="none" w:sz="0" w:space="0" w:color="auto"/>
        <w:bottom w:val="none" w:sz="0" w:space="0" w:color="auto"/>
        <w:right w:val="none" w:sz="0" w:space="0" w:color="auto"/>
      </w:divBdr>
    </w:div>
    <w:div w:id="368576537">
      <w:bodyDiv w:val="1"/>
      <w:marLeft w:val="0"/>
      <w:marRight w:val="0"/>
      <w:marTop w:val="0"/>
      <w:marBottom w:val="0"/>
      <w:divBdr>
        <w:top w:val="none" w:sz="0" w:space="0" w:color="auto"/>
        <w:left w:val="none" w:sz="0" w:space="0" w:color="auto"/>
        <w:bottom w:val="none" w:sz="0" w:space="0" w:color="auto"/>
        <w:right w:val="none" w:sz="0" w:space="0" w:color="auto"/>
      </w:divBdr>
    </w:div>
    <w:div w:id="368914666">
      <w:bodyDiv w:val="1"/>
      <w:marLeft w:val="0"/>
      <w:marRight w:val="0"/>
      <w:marTop w:val="0"/>
      <w:marBottom w:val="0"/>
      <w:divBdr>
        <w:top w:val="none" w:sz="0" w:space="0" w:color="auto"/>
        <w:left w:val="none" w:sz="0" w:space="0" w:color="auto"/>
        <w:bottom w:val="none" w:sz="0" w:space="0" w:color="auto"/>
        <w:right w:val="none" w:sz="0" w:space="0" w:color="auto"/>
      </w:divBdr>
    </w:div>
    <w:div w:id="370037055">
      <w:bodyDiv w:val="1"/>
      <w:marLeft w:val="0"/>
      <w:marRight w:val="0"/>
      <w:marTop w:val="0"/>
      <w:marBottom w:val="0"/>
      <w:divBdr>
        <w:top w:val="none" w:sz="0" w:space="0" w:color="auto"/>
        <w:left w:val="none" w:sz="0" w:space="0" w:color="auto"/>
        <w:bottom w:val="none" w:sz="0" w:space="0" w:color="auto"/>
        <w:right w:val="none" w:sz="0" w:space="0" w:color="auto"/>
      </w:divBdr>
    </w:div>
    <w:div w:id="370114373">
      <w:bodyDiv w:val="1"/>
      <w:marLeft w:val="0"/>
      <w:marRight w:val="0"/>
      <w:marTop w:val="0"/>
      <w:marBottom w:val="0"/>
      <w:divBdr>
        <w:top w:val="none" w:sz="0" w:space="0" w:color="auto"/>
        <w:left w:val="none" w:sz="0" w:space="0" w:color="auto"/>
        <w:bottom w:val="none" w:sz="0" w:space="0" w:color="auto"/>
        <w:right w:val="none" w:sz="0" w:space="0" w:color="auto"/>
      </w:divBdr>
    </w:div>
    <w:div w:id="370149016">
      <w:bodyDiv w:val="1"/>
      <w:marLeft w:val="0"/>
      <w:marRight w:val="0"/>
      <w:marTop w:val="0"/>
      <w:marBottom w:val="0"/>
      <w:divBdr>
        <w:top w:val="none" w:sz="0" w:space="0" w:color="auto"/>
        <w:left w:val="none" w:sz="0" w:space="0" w:color="auto"/>
        <w:bottom w:val="none" w:sz="0" w:space="0" w:color="auto"/>
        <w:right w:val="none" w:sz="0" w:space="0" w:color="auto"/>
      </w:divBdr>
    </w:div>
    <w:div w:id="370305343">
      <w:bodyDiv w:val="1"/>
      <w:marLeft w:val="0"/>
      <w:marRight w:val="0"/>
      <w:marTop w:val="0"/>
      <w:marBottom w:val="0"/>
      <w:divBdr>
        <w:top w:val="none" w:sz="0" w:space="0" w:color="auto"/>
        <w:left w:val="none" w:sz="0" w:space="0" w:color="auto"/>
        <w:bottom w:val="none" w:sz="0" w:space="0" w:color="auto"/>
        <w:right w:val="none" w:sz="0" w:space="0" w:color="auto"/>
      </w:divBdr>
    </w:div>
    <w:div w:id="370418754">
      <w:bodyDiv w:val="1"/>
      <w:marLeft w:val="0"/>
      <w:marRight w:val="0"/>
      <w:marTop w:val="0"/>
      <w:marBottom w:val="0"/>
      <w:divBdr>
        <w:top w:val="none" w:sz="0" w:space="0" w:color="auto"/>
        <w:left w:val="none" w:sz="0" w:space="0" w:color="auto"/>
        <w:bottom w:val="none" w:sz="0" w:space="0" w:color="auto"/>
        <w:right w:val="none" w:sz="0" w:space="0" w:color="auto"/>
      </w:divBdr>
    </w:div>
    <w:div w:id="370767679">
      <w:bodyDiv w:val="1"/>
      <w:marLeft w:val="0"/>
      <w:marRight w:val="0"/>
      <w:marTop w:val="0"/>
      <w:marBottom w:val="0"/>
      <w:divBdr>
        <w:top w:val="none" w:sz="0" w:space="0" w:color="auto"/>
        <w:left w:val="none" w:sz="0" w:space="0" w:color="auto"/>
        <w:bottom w:val="none" w:sz="0" w:space="0" w:color="auto"/>
        <w:right w:val="none" w:sz="0" w:space="0" w:color="auto"/>
      </w:divBdr>
    </w:div>
    <w:div w:id="370881444">
      <w:bodyDiv w:val="1"/>
      <w:marLeft w:val="0"/>
      <w:marRight w:val="0"/>
      <w:marTop w:val="0"/>
      <w:marBottom w:val="0"/>
      <w:divBdr>
        <w:top w:val="none" w:sz="0" w:space="0" w:color="auto"/>
        <w:left w:val="none" w:sz="0" w:space="0" w:color="auto"/>
        <w:bottom w:val="none" w:sz="0" w:space="0" w:color="auto"/>
        <w:right w:val="none" w:sz="0" w:space="0" w:color="auto"/>
      </w:divBdr>
    </w:div>
    <w:div w:id="370957708">
      <w:bodyDiv w:val="1"/>
      <w:marLeft w:val="0"/>
      <w:marRight w:val="0"/>
      <w:marTop w:val="0"/>
      <w:marBottom w:val="0"/>
      <w:divBdr>
        <w:top w:val="none" w:sz="0" w:space="0" w:color="auto"/>
        <w:left w:val="none" w:sz="0" w:space="0" w:color="auto"/>
        <w:bottom w:val="none" w:sz="0" w:space="0" w:color="auto"/>
        <w:right w:val="none" w:sz="0" w:space="0" w:color="auto"/>
      </w:divBdr>
    </w:div>
    <w:div w:id="370959849">
      <w:bodyDiv w:val="1"/>
      <w:marLeft w:val="0"/>
      <w:marRight w:val="0"/>
      <w:marTop w:val="0"/>
      <w:marBottom w:val="0"/>
      <w:divBdr>
        <w:top w:val="none" w:sz="0" w:space="0" w:color="auto"/>
        <w:left w:val="none" w:sz="0" w:space="0" w:color="auto"/>
        <w:bottom w:val="none" w:sz="0" w:space="0" w:color="auto"/>
        <w:right w:val="none" w:sz="0" w:space="0" w:color="auto"/>
      </w:divBdr>
    </w:div>
    <w:div w:id="371001417">
      <w:bodyDiv w:val="1"/>
      <w:marLeft w:val="0"/>
      <w:marRight w:val="0"/>
      <w:marTop w:val="0"/>
      <w:marBottom w:val="0"/>
      <w:divBdr>
        <w:top w:val="none" w:sz="0" w:space="0" w:color="auto"/>
        <w:left w:val="none" w:sz="0" w:space="0" w:color="auto"/>
        <w:bottom w:val="none" w:sz="0" w:space="0" w:color="auto"/>
        <w:right w:val="none" w:sz="0" w:space="0" w:color="auto"/>
      </w:divBdr>
    </w:div>
    <w:div w:id="371466686">
      <w:bodyDiv w:val="1"/>
      <w:marLeft w:val="0"/>
      <w:marRight w:val="0"/>
      <w:marTop w:val="0"/>
      <w:marBottom w:val="0"/>
      <w:divBdr>
        <w:top w:val="none" w:sz="0" w:space="0" w:color="auto"/>
        <w:left w:val="none" w:sz="0" w:space="0" w:color="auto"/>
        <w:bottom w:val="none" w:sz="0" w:space="0" w:color="auto"/>
        <w:right w:val="none" w:sz="0" w:space="0" w:color="auto"/>
      </w:divBdr>
    </w:div>
    <w:div w:id="371610094">
      <w:bodyDiv w:val="1"/>
      <w:marLeft w:val="0"/>
      <w:marRight w:val="0"/>
      <w:marTop w:val="0"/>
      <w:marBottom w:val="0"/>
      <w:divBdr>
        <w:top w:val="none" w:sz="0" w:space="0" w:color="auto"/>
        <w:left w:val="none" w:sz="0" w:space="0" w:color="auto"/>
        <w:bottom w:val="none" w:sz="0" w:space="0" w:color="auto"/>
        <w:right w:val="none" w:sz="0" w:space="0" w:color="auto"/>
      </w:divBdr>
    </w:div>
    <w:div w:id="373162699">
      <w:bodyDiv w:val="1"/>
      <w:marLeft w:val="0"/>
      <w:marRight w:val="0"/>
      <w:marTop w:val="0"/>
      <w:marBottom w:val="0"/>
      <w:divBdr>
        <w:top w:val="none" w:sz="0" w:space="0" w:color="auto"/>
        <w:left w:val="none" w:sz="0" w:space="0" w:color="auto"/>
        <w:bottom w:val="none" w:sz="0" w:space="0" w:color="auto"/>
        <w:right w:val="none" w:sz="0" w:space="0" w:color="auto"/>
      </w:divBdr>
    </w:div>
    <w:div w:id="373774113">
      <w:bodyDiv w:val="1"/>
      <w:marLeft w:val="0"/>
      <w:marRight w:val="0"/>
      <w:marTop w:val="0"/>
      <w:marBottom w:val="0"/>
      <w:divBdr>
        <w:top w:val="none" w:sz="0" w:space="0" w:color="auto"/>
        <w:left w:val="none" w:sz="0" w:space="0" w:color="auto"/>
        <w:bottom w:val="none" w:sz="0" w:space="0" w:color="auto"/>
        <w:right w:val="none" w:sz="0" w:space="0" w:color="auto"/>
      </w:divBdr>
    </w:div>
    <w:div w:id="374043942">
      <w:bodyDiv w:val="1"/>
      <w:marLeft w:val="0"/>
      <w:marRight w:val="0"/>
      <w:marTop w:val="0"/>
      <w:marBottom w:val="0"/>
      <w:divBdr>
        <w:top w:val="none" w:sz="0" w:space="0" w:color="auto"/>
        <w:left w:val="none" w:sz="0" w:space="0" w:color="auto"/>
        <w:bottom w:val="none" w:sz="0" w:space="0" w:color="auto"/>
        <w:right w:val="none" w:sz="0" w:space="0" w:color="auto"/>
      </w:divBdr>
    </w:div>
    <w:div w:id="374474684">
      <w:bodyDiv w:val="1"/>
      <w:marLeft w:val="0"/>
      <w:marRight w:val="0"/>
      <w:marTop w:val="0"/>
      <w:marBottom w:val="0"/>
      <w:divBdr>
        <w:top w:val="none" w:sz="0" w:space="0" w:color="auto"/>
        <w:left w:val="none" w:sz="0" w:space="0" w:color="auto"/>
        <w:bottom w:val="none" w:sz="0" w:space="0" w:color="auto"/>
        <w:right w:val="none" w:sz="0" w:space="0" w:color="auto"/>
      </w:divBdr>
    </w:div>
    <w:div w:id="374622547">
      <w:bodyDiv w:val="1"/>
      <w:marLeft w:val="0"/>
      <w:marRight w:val="0"/>
      <w:marTop w:val="0"/>
      <w:marBottom w:val="0"/>
      <w:divBdr>
        <w:top w:val="none" w:sz="0" w:space="0" w:color="auto"/>
        <w:left w:val="none" w:sz="0" w:space="0" w:color="auto"/>
        <w:bottom w:val="none" w:sz="0" w:space="0" w:color="auto"/>
        <w:right w:val="none" w:sz="0" w:space="0" w:color="auto"/>
      </w:divBdr>
    </w:div>
    <w:div w:id="374624538">
      <w:bodyDiv w:val="1"/>
      <w:marLeft w:val="0"/>
      <w:marRight w:val="0"/>
      <w:marTop w:val="0"/>
      <w:marBottom w:val="0"/>
      <w:divBdr>
        <w:top w:val="none" w:sz="0" w:space="0" w:color="auto"/>
        <w:left w:val="none" w:sz="0" w:space="0" w:color="auto"/>
        <w:bottom w:val="none" w:sz="0" w:space="0" w:color="auto"/>
        <w:right w:val="none" w:sz="0" w:space="0" w:color="auto"/>
      </w:divBdr>
    </w:div>
    <w:div w:id="374694932">
      <w:bodyDiv w:val="1"/>
      <w:marLeft w:val="0"/>
      <w:marRight w:val="0"/>
      <w:marTop w:val="0"/>
      <w:marBottom w:val="0"/>
      <w:divBdr>
        <w:top w:val="none" w:sz="0" w:space="0" w:color="auto"/>
        <w:left w:val="none" w:sz="0" w:space="0" w:color="auto"/>
        <w:bottom w:val="none" w:sz="0" w:space="0" w:color="auto"/>
        <w:right w:val="none" w:sz="0" w:space="0" w:color="auto"/>
      </w:divBdr>
    </w:div>
    <w:div w:id="374696678">
      <w:bodyDiv w:val="1"/>
      <w:marLeft w:val="0"/>
      <w:marRight w:val="0"/>
      <w:marTop w:val="0"/>
      <w:marBottom w:val="0"/>
      <w:divBdr>
        <w:top w:val="none" w:sz="0" w:space="0" w:color="auto"/>
        <w:left w:val="none" w:sz="0" w:space="0" w:color="auto"/>
        <w:bottom w:val="none" w:sz="0" w:space="0" w:color="auto"/>
        <w:right w:val="none" w:sz="0" w:space="0" w:color="auto"/>
      </w:divBdr>
    </w:div>
    <w:div w:id="376055765">
      <w:bodyDiv w:val="1"/>
      <w:marLeft w:val="0"/>
      <w:marRight w:val="0"/>
      <w:marTop w:val="0"/>
      <w:marBottom w:val="0"/>
      <w:divBdr>
        <w:top w:val="none" w:sz="0" w:space="0" w:color="auto"/>
        <w:left w:val="none" w:sz="0" w:space="0" w:color="auto"/>
        <w:bottom w:val="none" w:sz="0" w:space="0" w:color="auto"/>
        <w:right w:val="none" w:sz="0" w:space="0" w:color="auto"/>
      </w:divBdr>
    </w:div>
    <w:div w:id="376130501">
      <w:bodyDiv w:val="1"/>
      <w:marLeft w:val="0"/>
      <w:marRight w:val="0"/>
      <w:marTop w:val="0"/>
      <w:marBottom w:val="0"/>
      <w:divBdr>
        <w:top w:val="none" w:sz="0" w:space="0" w:color="auto"/>
        <w:left w:val="none" w:sz="0" w:space="0" w:color="auto"/>
        <w:bottom w:val="none" w:sz="0" w:space="0" w:color="auto"/>
        <w:right w:val="none" w:sz="0" w:space="0" w:color="auto"/>
      </w:divBdr>
    </w:div>
    <w:div w:id="376202076">
      <w:bodyDiv w:val="1"/>
      <w:marLeft w:val="0"/>
      <w:marRight w:val="0"/>
      <w:marTop w:val="0"/>
      <w:marBottom w:val="0"/>
      <w:divBdr>
        <w:top w:val="none" w:sz="0" w:space="0" w:color="auto"/>
        <w:left w:val="none" w:sz="0" w:space="0" w:color="auto"/>
        <w:bottom w:val="none" w:sz="0" w:space="0" w:color="auto"/>
        <w:right w:val="none" w:sz="0" w:space="0" w:color="auto"/>
      </w:divBdr>
    </w:div>
    <w:div w:id="376324007">
      <w:bodyDiv w:val="1"/>
      <w:marLeft w:val="0"/>
      <w:marRight w:val="0"/>
      <w:marTop w:val="0"/>
      <w:marBottom w:val="0"/>
      <w:divBdr>
        <w:top w:val="none" w:sz="0" w:space="0" w:color="auto"/>
        <w:left w:val="none" w:sz="0" w:space="0" w:color="auto"/>
        <w:bottom w:val="none" w:sz="0" w:space="0" w:color="auto"/>
        <w:right w:val="none" w:sz="0" w:space="0" w:color="auto"/>
      </w:divBdr>
    </w:div>
    <w:div w:id="376587261">
      <w:bodyDiv w:val="1"/>
      <w:marLeft w:val="0"/>
      <w:marRight w:val="0"/>
      <w:marTop w:val="0"/>
      <w:marBottom w:val="0"/>
      <w:divBdr>
        <w:top w:val="none" w:sz="0" w:space="0" w:color="auto"/>
        <w:left w:val="none" w:sz="0" w:space="0" w:color="auto"/>
        <w:bottom w:val="none" w:sz="0" w:space="0" w:color="auto"/>
        <w:right w:val="none" w:sz="0" w:space="0" w:color="auto"/>
      </w:divBdr>
    </w:div>
    <w:div w:id="376900345">
      <w:bodyDiv w:val="1"/>
      <w:marLeft w:val="0"/>
      <w:marRight w:val="0"/>
      <w:marTop w:val="0"/>
      <w:marBottom w:val="0"/>
      <w:divBdr>
        <w:top w:val="none" w:sz="0" w:space="0" w:color="auto"/>
        <w:left w:val="none" w:sz="0" w:space="0" w:color="auto"/>
        <w:bottom w:val="none" w:sz="0" w:space="0" w:color="auto"/>
        <w:right w:val="none" w:sz="0" w:space="0" w:color="auto"/>
      </w:divBdr>
    </w:div>
    <w:div w:id="377584937">
      <w:bodyDiv w:val="1"/>
      <w:marLeft w:val="0"/>
      <w:marRight w:val="0"/>
      <w:marTop w:val="0"/>
      <w:marBottom w:val="0"/>
      <w:divBdr>
        <w:top w:val="none" w:sz="0" w:space="0" w:color="auto"/>
        <w:left w:val="none" w:sz="0" w:space="0" w:color="auto"/>
        <w:bottom w:val="none" w:sz="0" w:space="0" w:color="auto"/>
        <w:right w:val="none" w:sz="0" w:space="0" w:color="auto"/>
      </w:divBdr>
    </w:div>
    <w:div w:id="377705550">
      <w:bodyDiv w:val="1"/>
      <w:marLeft w:val="0"/>
      <w:marRight w:val="0"/>
      <w:marTop w:val="0"/>
      <w:marBottom w:val="0"/>
      <w:divBdr>
        <w:top w:val="none" w:sz="0" w:space="0" w:color="auto"/>
        <w:left w:val="none" w:sz="0" w:space="0" w:color="auto"/>
        <w:bottom w:val="none" w:sz="0" w:space="0" w:color="auto"/>
        <w:right w:val="none" w:sz="0" w:space="0" w:color="auto"/>
      </w:divBdr>
    </w:div>
    <w:div w:id="377705714">
      <w:bodyDiv w:val="1"/>
      <w:marLeft w:val="0"/>
      <w:marRight w:val="0"/>
      <w:marTop w:val="0"/>
      <w:marBottom w:val="0"/>
      <w:divBdr>
        <w:top w:val="none" w:sz="0" w:space="0" w:color="auto"/>
        <w:left w:val="none" w:sz="0" w:space="0" w:color="auto"/>
        <w:bottom w:val="none" w:sz="0" w:space="0" w:color="auto"/>
        <w:right w:val="none" w:sz="0" w:space="0" w:color="auto"/>
      </w:divBdr>
    </w:div>
    <w:div w:id="377901182">
      <w:bodyDiv w:val="1"/>
      <w:marLeft w:val="0"/>
      <w:marRight w:val="0"/>
      <w:marTop w:val="0"/>
      <w:marBottom w:val="0"/>
      <w:divBdr>
        <w:top w:val="none" w:sz="0" w:space="0" w:color="auto"/>
        <w:left w:val="none" w:sz="0" w:space="0" w:color="auto"/>
        <w:bottom w:val="none" w:sz="0" w:space="0" w:color="auto"/>
        <w:right w:val="none" w:sz="0" w:space="0" w:color="auto"/>
      </w:divBdr>
    </w:div>
    <w:div w:id="378360321">
      <w:bodyDiv w:val="1"/>
      <w:marLeft w:val="0"/>
      <w:marRight w:val="0"/>
      <w:marTop w:val="0"/>
      <w:marBottom w:val="0"/>
      <w:divBdr>
        <w:top w:val="none" w:sz="0" w:space="0" w:color="auto"/>
        <w:left w:val="none" w:sz="0" w:space="0" w:color="auto"/>
        <w:bottom w:val="none" w:sz="0" w:space="0" w:color="auto"/>
        <w:right w:val="none" w:sz="0" w:space="0" w:color="auto"/>
      </w:divBdr>
    </w:div>
    <w:div w:id="379327815">
      <w:bodyDiv w:val="1"/>
      <w:marLeft w:val="0"/>
      <w:marRight w:val="0"/>
      <w:marTop w:val="0"/>
      <w:marBottom w:val="0"/>
      <w:divBdr>
        <w:top w:val="none" w:sz="0" w:space="0" w:color="auto"/>
        <w:left w:val="none" w:sz="0" w:space="0" w:color="auto"/>
        <w:bottom w:val="none" w:sz="0" w:space="0" w:color="auto"/>
        <w:right w:val="none" w:sz="0" w:space="0" w:color="auto"/>
      </w:divBdr>
    </w:div>
    <w:div w:id="379671983">
      <w:bodyDiv w:val="1"/>
      <w:marLeft w:val="0"/>
      <w:marRight w:val="0"/>
      <w:marTop w:val="0"/>
      <w:marBottom w:val="0"/>
      <w:divBdr>
        <w:top w:val="none" w:sz="0" w:space="0" w:color="auto"/>
        <w:left w:val="none" w:sz="0" w:space="0" w:color="auto"/>
        <w:bottom w:val="none" w:sz="0" w:space="0" w:color="auto"/>
        <w:right w:val="none" w:sz="0" w:space="0" w:color="auto"/>
      </w:divBdr>
    </w:div>
    <w:div w:id="379743580">
      <w:bodyDiv w:val="1"/>
      <w:marLeft w:val="0"/>
      <w:marRight w:val="0"/>
      <w:marTop w:val="0"/>
      <w:marBottom w:val="0"/>
      <w:divBdr>
        <w:top w:val="none" w:sz="0" w:space="0" w:color="auto"/>
        <w:left w:val="none" w:sz="0" w:space="0" w:color="auto"/>
        <w:bottom w:val="none" w:sz="0" w:space="0" w:color="auto"/>
        <w:right w:val="none" w:sz="0" w:space="0" w:color="auto"/>
      </w:divBdr>
    </w:div>
    <w:div w:id="379744358">
      <w:bodyDiv w:val="1"/>
      <w:marLeft w:val="0"/>
      <w:marRight w:val="0"/>
      <w:marTop w:val="0"/>
      <w:marBottom w:val="0"/>
      <w:divBdr>
        <w:top w:val="none" w:sz="0" w:space="0" w:color="auto"/>
        <w:left w:val="none" w:sz="0" w:space="0" w:color="auto"/>
        <w:bottom w:val="none" w:sz="0" w:space="0" w:color="auto"/>
        <w:right w:val="none" w:sz="0" w:space="0" w:color="auto"/>
      </w:divBdr>
    </w:div>
    <w:div w:id="379785335">
      <w:bodyDiv w:val="1"/>
      <w:marLeft w:val="0"/>
      <w:marRight w:val="0"/>
      <w:marTop w:val="0"/>
      <w:marBottom w:val="0"/>
      <w:divBdr>
        <w:top w:val="none" w:sz="0" w:space="0" w:color="auto"/>
        <w:left w:val="none" w:sz="0" w:space="0" w:color="auto"/>
        <w:bottom w:val="none" w:sz="0" w:space="0" w:color="auto"/>
        <w:right w:val="none" w:sz="0" w:space="0" w:color="auto"/>
      </w:divBdr>
    </w:div>
    <w:div w:id="379787575">
      <w:bodyDiv w:val="1"/>
      <w:marLeft w:val="0"/>
      <w:marRight w:val="0"/>
      <w:marTop w:val="0"/>
      <w:marBottom w:val="0"/>
      <w:divBdr>
        <w:top w:val="none" w:sz="0" w:space="0" w:color="auto"/>
        <w:left w:val="none" w:sz="0" w:space="0" w:color="auto"/>
        <w:bottom w:val="none" w:sz="0" w:space="0" w:color="auto"/>
        <w:right w:val="none" w:sz="0" w:space="0" w:color="auto"/>
      </w:divBdr>
    </w:div>
    <w:div w:id="379862381">
      <w:bodyDiv w:val="1"/>
      <w:marLeft w:val="0"/>
      <w:marRight w:val="0"/>
      <w:marTop w:val="0"/>
      <w:marBottom w:val="0"/>
      <w:divBdr>
        <w:top w:val="none" w:sz="0" w:space="0" w:color="auto"/>
        <w:left w:val="none" w:sz="0" w:space="0" w:color="auto"/>
        <w:bottom w:val="none" w:sz="0" w:space="0" w:color="auto"/>
        <w:right w:val="none" w:sz="0" w:space="0" w:color="auto"/>
      </w:divBdr>
    </w:div>
    <w:div w:id="380177134">
      <w:bodyDiv w:val="1"/>
      <w:marLeft w:val="0"/>
      <w:marRight w:val="0"/>
      <w:marTop w:val="0"/>
      <w:marBottom w:val="0"/>
      <w:divBdr>
        <w:top w:val="none" w:sz="0" w:space="0" w:color="auto"/>
        <w:left w:val="none" w:sz="0" w:space="0" w:color="auto"/>
        <w:bottom w:val="none" w:sz="0" w:space="0" w:color="auto"/>
        <w:right w:val="none" w:sz="0" w:space="0" w:color="auto"/>
      </w:divBdr>
    </w:div>
    <w:div w:id="380322193">
      <w:bodyDiv w:val="1"/>
      <w:marLeft w:val="0"/>
      <w:marRight w:val="0"/>
      <w:marTop w:val="0"/>
      <w:marBottom w:val="0"/>
      <w:divBdr>
        <w:top w:val="none" w:sz="0" w:space="0" w:color="auto"/>
        <w:left w:val="none" w:sz="0" w:space="0" w:color="auto"/>
        <w:bottom w:val="none" w:sz="0" w:space="0" w:color="auto"/>
        <w:right w:val="none" w:sz="0" w:space="0" w:color="auto"/>
      </w:divBdr>
    </w:div>
    <w:div w:id="381514679">
      <w:bodyDiv w:val="1"/>
      <w:marLeft w:val="0"/>
      <w:marRight w:val="0"/>
      <w:marTop w:val="0"/>
      <w:marBottom w:val="0"/>
      <w:divBdr>
        <w:top w:val="none" w:sz="0" w:space="0" w:color="auto"/>
        <w:left w:val="none" w:sz="0" w:space="0" w:color="auto"/>
        <w:bottom w:val="none" w:sz="0" w:space="0" w:color="auto"/>
        <w:right w:val="none" w:sz="0" w:space="0" w:color="auto"/>
      </w:divBdr>
    </w:div>
    <w:div w:id="381558922">
      <w:bodyDiv w:val="1"/>
      <w:marLeft w:val="0"/>
      <w:marRight w:val="0"/>
      <w:marTop w:val="0"/>
      <w:marBottom w:val="0"/>
      <w:divBdr>
        <w:top w:val="none" w:sz="0" w:space="0" w:color="auto"/>
        <w:left w:val="none" w:sz="0" w:space="0" w:color="auto"/>
        <w:bottom w:val="none" w:sz="0" w:space="0" w:color="auto"/>
        <w:right w:val="none" w:sz="0" w:space="0" w:color="auto"/>
      </w:divBdr>
    </w:div>
    <w:div w:id="381638284">
      <w:bodyDiv w:val="1"/>
      <w:marLeft w:val="0"/>
      <w:marRight w:val="0"/>
      <w:marTop w:val="0"/>
      <w:marBottom w:val="0"/>
      <w:divBdr>
        <w:top w:val="none" w:sz="0" w:space="0" w:color="auto"/>
        <w:left w:val="none" w:sz="0" w:space="0" w:color="auto"/>
        <w:bottom w:val="none" w:sz="0" w:space="0" w:color="auto"/>
        <w:right w:val="none" w:sz="0" w:space="0" w:color="auto"/>
      </w:divBdr>
    </w:div>
    <w:div w:id="381902924">
      <w:bodyDiv w:val="1"/>
      <w:marLeft w:val="0"/>
      <w:marRight w:val="0"/>
      <w:marTop w:val="0"/>
      <w:marBottom w:val="0"/>
      <w:divBdr>
        <w:top w:val="none" w:sz="0" w:space="0" w:color="auto"/>
        <w:left w:val="none" w:sz="0" w:space="0" w:color="auto"/>
        <w:bottom w:val="none" w:sz="0" w:space="0" w:color="auto"/>
        <w:right w:val="none" w:sz="0" w:space="0" w:color="auto"/>
      </w:divBdr>
    </w:div>
    <w:div w:id="381948594">
      <w:bodyDiv w:val="1"/>
      <w:marLeft w:val="0"/>
      <w:marRight w:val="0"/>
      <w:marTop w:val="0"/>
      <w:marBottom w:val="0"/>
      <w:divBdr>
        <w:top w:val="none" w:sz="0" w:space="0" w:color="auto"/>
        <w:left w:val="none" w:sz="0" w:space="0" w:color="auto"/>
        <w:bottom w:val="none" w:sz="0" w:space="0" w:color="auto"/>
        <w:right w:val="none" w:sz="0" w:space="0" w:color="auto"/>
      </w:divBdr>
    </w:div>
    <w:div w:id="381948723">
      <w:bodyDiv w:val="1"/>
      <w:marLeft w:val="0"/>
      <w:marRight w:val="0"/>
      <w:marTop w:val="0"/>
      <w:marBottom w:val="0"/>
      <w:divBdr>
        <w:top w:val="none" w:sz="0" w:space="0" w:color="auto"/>
        <w:left w:val="none" w:sz="0" w:space="0" w:color="auto"/>
        <w:bottom w:val="none" w:sz="0" w:space="0" w:color="auto"/>
        <w:right w:val="none" w:sz="0" w:space="0" w:color="auto"/>
      </w:divBdr>
    </w:div>
    <w:div w:id="382140435">
      <w:bodyDiv w:val="1"/>
      <w:marLeft w:val="0"/>
      <w:marRight w:val="0"/>
      <w:marTop w:val="0"/>
      <w:marBottom w:val="0"/>
      <w:divBdr>
        <w:top w:val="none" w:sz="0" w:space="0" w:color="auto"/>
        <w:left w:val="none" w:sz="0" w:space="0" w:color="auto"/>
        <w:bottom w:val="none" w:sz="0" w:space="0" w:color="auto"/>
        <w:right w:val="none" w:sz="0" w:space="0" w:color="auto"/>
      </w:divBdr>
    </w:div>
    <w:div w:id="382799405">
      <w:bodyDiv w:val="1"/>
      <w:marLeft w:val="0"/>
      <w:marRight w:val="0"/>
      <w:marTop w:val="0"/>
      <w:marBottom w:val="0"/>
      <w:divBdr>
        <w:top w:val="none" w:sz="0" w:space="0" w:color="auto"/>
        <w:left w:val="none" w:sz="0" w:space="0" w:color="auto"/>
        <w:bottom w:val="none" w:sz="0" w:space="0" w:color="auto"/>
        <w:right w:val="none" w:sz="0" w:space="0" w:color="auto"/>
      </w:divBdr>
    </w:div>
    <w:div w:id="383067860">
      <w:bodyDiv w:val="1"/>
      <w:marLeft w:val="0"/>
      <w:marRight w:val="0"/>
      <w:marTop w:val="0"/>
      <w:marBottom w:val="0"/>
      <w:divBdr>
        <w:top w:val="none" w:sz="0" w:space="0" w:color="auto"/>
        <w:left w:val="none" w:sz="0" w:space="0" w:color="auto"/>
        <w:bottom w:val="none" w:sz="0" w:space="0" w:color="auto"/>
        <w:right w:val="none" w:sz="0" w:space="0" w:color="auto"/>
      </w:divBdr>
    </w:div>
    <w:div w:id="383916294">
      <w:bodyDiv w:val="1"/>
      <w:marLeft w:val="0"/>
      <w:marRight w:val="0"/>
      <w:marTop w:val="0"/>
      <w:marBottom w:val="0"/>
      <w:divBdr>
        <w:top w:val="none" w:sz="0" w:space="0" w:color="auto"/>
        <w:left w:val="none" w:sz="0" w:space="0" w:color="auto"/>
        <w:bottom w:val="none" w:sz="0" w:space="0" w:color="auto"/>
        <w:right w:val="none" w:sz="0" w:space="0" w:color="auto"/>
      </w:divBdr>
    </w:div>
    <w:div w:id="384062901">
      <w:bodyDiv w:val="1"/>
      <w:marLeft w:val="0"/>
      <w:marRight w:val="0"/>
      <w:marTop w:val="0"/>
      <w:marBottom w:val="0"/>
      <w:divBdr>
        <w:top w:val="none" w:sz="0" w:space="0" w:color="auto"/>
        <w:left w:val="none" w:sz="0" w:space="0" w:color="auto"/>
        <w:bottom w:val="none" w:sz="0" w:space="0" w:color="auto"/>
        <w:right w:val="none" w:sz="0" w:space="0" w:color="auto"/>
      </w:divBdr>
    </w:div>
    <w:div w:id="384065073">
      <w:bodyDiv w:val="1"/>
      <w:marLeft w:val="0"/>
      <w:marRight w:val="0"/>
      <w:marTop w:val="0"/>
      <w:marBottom w:val="0"/>
      <w:divBdr>
        <w:top w:val="none" w:sz="0" w:space="0" w:color="auto"/>
        <w:left w:val="none" w:sz="0" w:space="0" w:color="auto"/>
        <w:bottom w:val="none" w:sz="0" w:space="0" w:color="auto"/>
        <w:right w:val="none" w:sz="0" w:space="0" w:color="auto"/>
      </w:divBdr>
    </w:div>
    <w:div w:id="384108281">
      <w:bodyDiv w:val="1"/>
      <w:marLeft w:val="0"/>
      <w:marRight w:val="0"/>
      <w:marTop w:val="0"/>
      <w:marBottom w:val="0"/>
      <w:divBdr>
        <w:top w:val="none" w:sz="0" w:space="0" w:color="auto"/>
        <w:left w:val="none" w:sz="0" w:space="0" w:color="auto"/>
        <w:bottom w:val="none" w:sz="0" w:space="0" w:color="auto"/>
        <w:right w:val="none" w:sz="0" w:space="0" w:color="auto"/>
      </w:divBdr>
    </w:div>
    <w:div w:id="384258521">
      <w:bodyDiv w:val="1"/>
      <w:marLeft w:val="0"/>
      <w:marRight w:val="0"/>
      <w:marTop w:val="0"/>
      <w:marBottom w:val="0"/>
      <w:divBdr>
        <w:top w:val="none" w:sz="0" w:space="0" w:color="auto"/>
        <w:left w:val="none" w:sz="0" w:space="0" w:color="auto"/>
        <w:bottom w:val="none" w:sz="0" w:space="0" w:color="auto"/>
        <w:right w:val="none" w:sz="0" w:space="0" w:color="auto"/>
      </w:divBdr>
    </w:div>
    <w:div w:id="384375107">
      <w:bodyDiv w:val="1"/>
      <w:marLeft w:val="0"/>
      <w:marRight w:val="0"/>
      <w:marTop w:val="0"/>
      <w:marBottom w:val="0"/>
      <w:divBdr>
        <w:top w:val="none" w:sz="0" w:space="0" w:color="auto"/>
        <w:left w:val="none" w:sz="0" w:space="0" w:color="auto"/>
        <w:bottom w:val="none" w:sz="0" w:space="0" w:color="auto"/>
        <w:right w:val="none" w:sz="0" w:space="0" w:color="auto"/>
      </w:divBdr>
    </w:div>
    <w:div w:id="384380551">
      <w:bodyDiv w:val="1"/>
      <w:marLeft w:val="0"/>
      <w:marRight w:val="0"/>
      <w:marTop w:val="0"/>
      <w:marBottom w:val="0"/>
      <w:divBdr>
        <w:top w:val="none" w:sz="0" w:space="0" w:color="auto"/>
        <w:left w:val="none" w:sz="0" w:space="0" w:color="auto"/>
        <w:bottom w:val="none" w:sz="0" w:space="0" w:color="auto"/>
        <w:right w:val="none" w:sz="0" w:space="0" w:color="auto"/>
      </w:divBdr>
    </w:div>
    <w:div w:id="384451076">
      <w:bodyDiv w:val="1"/>
      <w:marLeft w:val="0"/>
      <w:marRight w:val="0"/>
      <w:marTop w:val="0"/>
      <w:marBottom w:val="0"/>
      <w:divBdr>
        <w:top w:val="none" w:sz="0" w:space="0" w:color="auto"/>
        <w:left w:val="none" w:sz="0" w:space="0" w:color="auto"/>
        <w:bottom w:val="none" w:sz="0" w:space="0" w:color="auto"/>
        <w:right w:val="none" w:sz="0" w:space="0" w:color="auto"/>
      </w:divBdr>
    </w:div>
    <w:div w:id="384529938">
      <w:bodyDiv w:val="1"/>
      <w:marLeft w:val="0"/>
      <w:marRight w:val="0"/>
      <w:marTop w:val="0"/>
      <w:marBottom w:val="0"/>
      <w:divBdr>
        <w:top w:val="none" w:sz="0" w:space="0" w:color="auto"/>
        <w:left w:val="none" w:sz="0" w:space="0" w:color="auto"/>
        <w:bottom w:val="none" w:sz="0" w:space="0" w:color="auto"/>
        <w:right w:val="none" w:sz="0" w:space="0" w:color="auto"/>
      </w:divBdr>
    </w:div>
    <w:div w:id="384794566">
      <w:bodyDiv w:val="1"/>
      <w:marLeft w:val="0"/>
      <w:marRight w:val="0"/>
      <w:marTop w:val="0"/>
      <w:marBottom w:val="0"/>
      <w:divBdr>
        <w:top w:val="none" w:sz="0" w:space="0" w:color="auto"/>
        <w:left w:val="none" w:sz="0" w:space="0" w:color="auto"/>
        <w:bottom w:val="none" w:sz="0" w:space="0" w:color="auto"/>
        <w:right w:val="none" w:sz="0" w:space="0" w:color="auto"/>
      </w:divBdr>
    </w:div>
    <w:div w:id="385420025">
      <w:bodyDiv w:val="1"/>
      <w:marLeft w:val="0"/>
      <w:marRight w:val="0"/>
      <w:marTop w:val="0"/>
      <w:marBottom w:val="0"/>
      <w:divBdr>
        <w:top w:val="none" w:sz="0" w:space="0" w:color="auto"/>
        <w:left w:val="none" w:sz="0" w:space="0" w:color="auto"/>
        <w:bottom w:val="none" w:sz="0" w:space="0" w:color="auto"/>
        <w:right w:val="none" w:sz="0" w:space="0" w:color="auto"/>
      </w:divBdr>
    </w:div>
    <w:div w:id="385492556">
      <w:bodyDiv w:val="1"/>
      <w:marLeft w:val="0"/>
      <w:marRight w:val="0"/>
      <w:marTop w:val="0"/>
      <w:marBottom w:val="0"/>
      <w:divBdr>
        <w:top w:val="none" w:sz="0" w:space="0" w:color="auto"/>
        <w:left w:val="none" w:sz="0" w:space="0" w:color="auto"/>
        <w:bottom w:val="none" w:sz="0" w:space="0" w:color="auto"/>
        <w:right w:val="none" w:sz="0" w:space="0" w:color="auto"/>
      </w:divBdr>
    </w:div>
    <w:div w:id="385878046">
      <w:bodyDiv w:val="1"/>
      <w:marLeft w:val="0"/>
      <w:marRight w:val="0"/>
      <w:marTop w:val="0"/>
      <w:marBottom w:val="0"/>
      <w:divBdr>
        <w:top w:val="none" w:sz="0" w:space="0" w:color="auto"/>
        <w:left w:val="none" w:sz="0" w:space="0" w:color="auto"/>
        <w:bottom w:val="none" w:sz="0" w:space="0" w:color="auto"/>
        <w:right w:val="none" w:sz="0" w:space="0" w:color="auto"/>
      </w:divBdr>
    </w:div>
    <w:div w:id="385956704">
      <w:bodyDiv w:val="1"/>
      <w:marLeft w:val="0"/>
      <w:marRight w:val="0"/>
      <w:marTop w:val="0"/>
      <w:marBottom w:val="0"/>
      <w:divBdr>
        <w:top w:val="none" w:sz="0" w:space="0" w:color="auto"/>
        <w:left w:val="none" w:sz="0" w:space="0" w:color="auto"/>
        <w:bottom w:val="none" w:sz="0" w:space="0" w:color="auto"/>
        <w:right w:val="none" w:sz="0" w:space="0" w:color="auto"/>
      </w:divBdr>
    </w:div>
    <w:div w:id="386686084">
      <w:bodyDiv w:val="1"/>
      <w:marLeft w:val="0"/>
      <w:marRight w:val="0"/>
      <w:marTop w:val="0"/>
      <w:marBottom w:val="0"/>
      <w:divBdr>
        <w:top w:val="none" w:sz="0" w:space="0" w:color="auto"/>
        <w:left w:val="none" w:sz="0" w:space="0" w:color="auto"/>
        <w:bottom w:val="none" w:sz="0" w:space="0" w:color="auto"/>
        <w:right w:val="none" w:sz="0" w:space="0" w:color="auto"/>
      </w:divBdr>
    </w:div>
    <w:div w:id="386686792">
      <w:bodyDiv w:val="1"/>
      <w:marLeft w:val="0"/>
      <w:marRight w:val="0"/>
      <w:marTop w:val="0"/>
      <w:marBottom w:val="0"/>
      <w:divBdr>
        <w:top w:val="none" w:sz="0" w:space="0" w:color="auto"/>
        <w:left w:val="none" w:sz="0" w:space="0" w:color="auto"/>
        <w:bottom w:val="none" w:sz="0" w:space="0" w:color="auto"/>
        <w:right w:val="none" w:sz="0" w:space="0" w:color="auto"/>
      </w:divBdr>
    </w:div>
    <w:div w:id="386687894">
      <w:bodyDiv w:val="1"/>
      <w:marLeft w:val="0"/>
      <w:marRight w:val="0"/>
      <w:marTop w:val="0"/>
      <w:marBottom w:val="0"/>
      <w:divBdr>
        <w:top w:val="none" w:sz="0" w:space="0" w:color="auto"/>
        <w:left w:val="none" w:sz="0" w:space="0" w:color="auto"/>
        <w:bottom w:val="none" w:sz="0" w:space="0" w:color="auto"/>
        <w:right w:val="none" w:sz="0" w:space="0" w:color="auto"/>
      </w:divBdr>
    </w:div>
    <w:div w:id="386994842">
      <w:bodyDiv w:val="1"/>
      <w:marLeft w:val="0"/>
      <w:marRight w:val="0"/>
      <w:marTop w:val="0"/>
      <w:marBottom w:val="0"/>
      <w:divBdr>
        <w:top w:val="none" w:sz="0" w:space="0" w:color="auto"/>
        <w:left w:val="none" w:sz="0" w:space="0" w:color="auto"/>
        <w:bottom w:val="none" w:sz="0" w:space="0" w:color="auto"/>
        <w:right w:val="none" w:sz="0" w:space="0" w:color="auto"/>
      </w:divBdr>
    </w:div>
    <w:div w:id="387068691">
      <w:bodyDiv w:val="1"/>
      <w:marLeft w:val="0"/>
      <w:marRight w:val="0"/>
      <w:marTop w:val="0"/>
      <w:marBottom w:val="0"/>
      <w:divBdr>
        <w:top w:val="none" w:sz="0" w:space="0" w:color="auto"/>
        <w:left w:val="none" w:sz="0" w:space="0" w:color="auto"/>
        <w:bottom w:val="none" w:sz="0" w:space="0" w:color="auto"/>
        <w:right w:val="none" w:sz="0" w:space="0" w:color="auto"/>
      </w:divBdr>
    </w:div>
    <w:div w:id="387536548">
      <w:bodyDiv w:val="1"/>
      <w:marLeft w:val="0"/>
      <w:marRight w:val="0"/>
      <w:marTop w:val="0"/>
      <w:marBottom w:val="0"/>
      <w:divBdr>
        <w:top w:val="none" w:sz="0" w:space="0" w:color="auto"/>
        <w:left w:val="none" w:sz="0" w:space="0" w:color="auto"/>
        <w:bottom w:val="none" w:sz="0" w:space="0" w:color="auto"/>
        <w:right w:val="none" w:sz="0" w:space="0" w:color="auto"/>
      </w:divBdr>
    </w:div>
    <w:div w:id="388506023">
      <w:bodyDiv w:val="1"/>
      <w:marLeft w:val="0"/>
      <w:marRight w:val="0"/>
      <w:marTop w:val="0"/>
      <w:marBottom w:val="0"/>
      <w:divBdr>
        <w:top w:val="none" w:sz="0" w:space="0" w:color="auto"/>
        <w:left w:val="none" w:sz="0" w:space="0" w:color="auto"/>
        <w:bottom w:val="none" w:sz="0" w:space="0" w:color="auto"/>
        <w:right w:val="none" w:sz="0" w:space="0" w:color="auto"/>
      </w:divBdr>
    </w:div>
    <w:div w:id="388648803">
      <w:bodyDiv w:val="1"/>
      <w:marLeft w:val="0"/>
      <w:marRight w:val="0"/>
      <w:marTop w:val="0"/>
      <w:marBottom w:val="0"/>
      <w:divBdr>
        <w:top w:val="none" w:sz="0" w:space="0" w:color="auto"/>
        <w:left w:val="none" w:sz="0" w:space="0" w:color="auto"/>
        <w:bottom w:val="none" w:sz="0" w:space="0" w:color="auto"/>
        <w:right w:val="none" w:sz="0" w:space="0" w:color="auto"/>
      </w:divBdr>
    </w:div>
    <w:div w:id="389228565">
      <w:bodyDiv w:val="1"/>
      <w:marLeft w:val="0"/>
      <w:marRight w:val="0"/>
      <w:marTop w:val="0"/>
      <w:marBottom w:val="0"/>
      <w:divBdr>
        <w:top w:val="none" w:sz="0" w:space="0" w:color="auto"/>
        <w:left w:val="none" w:sz="0" w:space="0" w:color="auto"/>
        <w:bottom w:val="none" w:sz="0" w:space="0" w:color="auto"/>
        <w:right w:val="none" w:sz="0" w:space="0" w:color="auto"/>
      </w:divBdr>
    </w:div>
    <w:div w:id="389812466">
      <w:bodyDiv w:val="1"/>
      <w:marLeft w:val="0"/>
      <w:marRight w:val="0"/>
      <w:marTop w:val="0"/>
      <w:marBottom w:val="0"/>
      <w:divBdr>
        <w:top w:val="none" w:sz="0" w:space="0" w:color="auto"/>
        <w:left w:val="none" w:sz="0" w:space="0" w:color="auto"/>
        <w:bottom w:val="none" w:sz="0" w:space="0" w:color="auto"/>
        <w:right w:val="none" w:sz="0" w:space="0" w:color="auto"/>
      </w:divBdr>
    </w:div>
    <w:div w:id="390157461">
      <w:bodyDiv w:val="1"/>
      <w:marLeft w:val="0"/>
      <w:marRight w:val="0"/>
      <w:marTop w:val="0"/>
      <w:marBottom w:val="0"/>
      <w:divBdr>
        <w:top w:val="none" w:sz="0" w:space="0" w:color="auto"/>
        <w:left w:val="none" w:sz="0" w:space="0" w:color="auto"/>
        <w:bottom w:val="none" w:sz="0" w:space="0" w:color="auto"/>
        <w:right w:val="none" w:sz="0" w:space="0" w:color="auto"/>
      </w:divBdr>
    </w:div>
    <w:div w:id="390345980">
      <w:bodyDiv w:val="1"/>
      <w:marLeft w:val="0"/>
      <w:marRight w:val="0"/>
      <w:marTop w:val="0"/>
      <w:marBottom w:val="0"/>
      <w:divBdr>
        <w:top w:val="none" w:sz="0" w:space="0" w:color="auto"/>
        <w:left w:val="none" w:sz="0" w:space="0" w:color="auto"/>
        <w:bottom w:val="none" w:sz="0" w:space="0" w:color="auto"/>
        <w:right w:val="none" w:sz="0" w:space="0" w:color="auto"/>
      </w:divBdr>
    </w:div>
    <w:div w:id="390664189">
      <w:bodyDiv w:val="1"/>
      <w:marLeft w:val="0"/>
      <w:marRight w:val="0"/>
      <w:marTop w:val="0"/>
      <w:marBottom w:val="0"/>
      <w:divBdr>
        <w:top w:val="none" w:sz="0" w:space="0" w:color="auto"/>
        <w:left w:val="none" w:sz="0" w:space="0" w:color="auto"/>
        <w:bottom w:val="none" w:sz="0" w:space="0" w:color="auto"/>
        <w:right w:val="none" w:sz="0" w:space="0" w:color="auto"/>
      </w:divBdr>
    </w:div>
    <w:div w:id="390732908">
      <w:bodyDiv w:val="1"/>
      <w:marLeft w:val="0"/>
      <w:marRight w:val="0"/>
      <w:marTop w:val="0"/>
      <w:marBottom w:val="0"/>
      <w:divBdr>
        <w:top w:val="none" w:sz="0" w:space="0" w:color="auto"/>
        <w:left w:val="none" w:sz="0" w:space="0" w:color="auto"/>
        <w:bottom w:val="none" w:sz="0" w:space="0" w:color="auto"/>
        <w:right w:val="none" w:sz="0" w:space="0" w:color="auto"/>
      </w:divBdr>
    </w:div>
    <w:div w:id="390806560">
      <w:bodyDiv w:val="1"/>
      <w:marLeft w:val="0"/>
      <w:marRight w:val="0"/>
      <w:marTop w:val="0"/>
      <w:marBottom w:val="0"/>
      <w:divBdr>
        <w:top w:val="none" w:sz="0" w:space="0" w:color="auto"/>
        <w:left w:val="none" w:sz="0" w:space="0" w:color="auto"/>
        <w:bottom w:val="none" w:sz="0" w:space="0" w:color="auto"/>
        <w:right w:val="none" w:sz="0" w:space="0" w:color="auto"/>
      </w:divBdr>
    </w:div>
    <w:div w:id="391080663">
      <w:bodyDiv w:val="1"/>
      <w:marLeft w:val="0"/>
      <w:marRight w:val="0"/>
      <w:marTop w:val="0"/>
      <w:marBottom w:val="0"/>
      <w:divBdr>
        <w:top w:val="none" w:sz="0" w:space="0" w:color="auto"/>
        <w:left w:val="none" w:sz="0" w:space="0" w:color="auto"/>
        <w:bottom w:val="none" w:sz="0" w:space="0" w:color="auto"/>
        <w:right w:val="none" w:sz="0" w:space="0" w:color="auto"/>
      </w:divBdr>
    </w:div>
    <w:div w:id="391395308">
      <w:bodyDiv w:val="1"/>
      <w:marLeft w:val="0"/>
      <w:marRight w:val="0"/>
      <w:marTop w:val="0"/>
      <w:marBottom w:val="0"/>
      <w:divBdr>
        <w:top w:val="none" w:sz="0" w:space="0" w:color="auto"/>
        <w:left w:val="none" w:sz="0" w:space="0" w:color="auto"/>
        <w:bottom w:val="none" w:sz="0" w:space="0" w:color="auto"/>
        <w:right w:val="none" w:sz="0" w:space="0" w:color="auto"/>
      </w:divBdr>
    </w:div>
    <w:div w:id="391466457">
      <w:bodyDiv w:val="1"/>
      <w:marLeft w:val="0"/>
      <w:marRight w:val="0"/>
      <w:marTop w:val="0"/>
      <w:marBottom w:val="0"/>
      <w:divBdr>
        <w:top w:val="none" w:sz="0" w:space="0" w:color="auto"/>
        <w:left w:val="none" w:sz="0" w:space="0" w:color="auto"/>
        <w:bottom w:val="none" w:sz="0" w:space="0" w:color="auto"/>
        <w:right w:val="none" w:sz="0" w:space="0" w:color="auto"/>
      </w:divBdr>
    </w:div>
    <w:div w:id="391467322">
      <w:bodyDiv w:val="1"/>
      <w:marLeft w:val="0"/>
      <w:marRight w:val="0"/>
      <w:marTop w:val="0"/>
      <w:marBottom w:val="0"/>
      <w:divBdr>
        <w:top w:val="none" w:sz="0" w:space="0" w:color="auto"/>
        <w:left w:val="none" w:sz="0" w:space="0" w:color="auto"/>
        <w:bottom w:val="none" w:sz="0" w:space="0" w:color="auto"/>
        <w:right w:val="none" w:sz="0" w:space="0" w:color="auto"/>
      </w:divBdr>
    </w:div>
    <w:div w:id="391587602">
      <w:bodyDiv w:val="1"/>
      <w:marLeft w:val="0"/>
      <w:marRight w:val="0"/>
      <w:marTop w:val="0"/>
      <w:marBottom w:val="0"/>
      <w:divBdr>
        <w:top w:val="none" w:sz="0" w:space="0" w:color="auto"/>
        <w:left w:val="none" w:sz="0" w:space="0" w:color="auto"/>
        <w:bottom w:val="none" w:sz="0" w:space="0" w:color="auto"/>
        <w:right w:val="none" w:sz="0" w:space="0" w:color="auto"/>
      </w:divBdr>
    </w:div>
    <w:div w:id="391738660">
      <w:bodyDiv w:val="1"/>
      <w:marLeft w:val="0"/>
      <w:marRight w:val="0"/>
      <w:marTop w:val="0"/>
      <w:marBottom w:val="0"/>
      <w:divBdr>
        <w:top w:val="none" w:sz="0" w:space="0" w:color="auto"/>
        <w:left w:val="none" w:sz="0" w:space="0" w:color="auto"/>
        <w:bottom w:val="none" w:sz="0" w:space="0" w:color="auto"/>
        <w:right w:val="none" w:sz="0" w:space="0" w:color="auto"/>
      </w:divBdr>
    </w:div>
    <w:div w:id="391931369">
      <w:bodyDiv w:val="1"/>
      <w:marLeft w:val="0"/>
      <w:marRight w:val="0"/>
      <w:marTop w:val="0"/>
      <w:marBottom w:val="0"/>
      <w:divBdr>
        <w:top w:val="none" w:sz="0" w:space="0" w:color="auto"/>
        <w:left w:val="none" w:sz="0" w:space="0" w:color="auto"/>
        <w:bottom w:val="none" w:sz="0" w:space="0" w:color="auto"/>
        <w:right w:val="none" w:sz="0" w:space="0" w:color="auto"/>
      </w:divBdr>
    </w:div>
    <w:div w:id="392044201">
      <w:bodyDiv w:val="1"/>
      <w:marLeft w:val="0"/>
      <w:marRight w:val="0"/>
      <w:marTop w:val="0"/>
      <w:marBottom w:val="0"/>
      <w:divBdr>
        <w:top w:val="none" w:sz="0" w:space="0" w:color="auto"/>
        <w:left w:val="none" w:sz="0" w:space="0" w:color="auto"/>
        <w:bottom w:val="none" w:sz="0" w:space="0" w:color="auto"/>
        <w:right w:val="none" w:sz="0" w:space="0" w:color="auto"/>
      </w:divBdr>
    </w:div>
    <w:div w:id="392044631">
      <w:bodyDiv w:val="1"/>
      <w:marLeft w:val="0"/>
      <w:marRight w:val="0"/>
      <w:marTop w:val="0"/>
      <w:marBottom w:val="0"/>
      <w:divBdr>
        <w:top w:val="none" w:sz="0" w:space="0" w:color="auto"/>
        <w:left w:val="none" w:sz="0" w:space="0" w:color="auto"/>
        <w:bottom w:val="none" w:sz="0" w:space="0" w:color="auto"/>
        <w:right w:val="none" w:sz="0" w:space="0" w:color="auto"/>
      </w:divBdr>
    </w:div>
    <w:div w:id="392120792">
      <w:bodyDiv w:val="1"/>
      <w:marLeft w:val="0"/>
      <w:marRight w:val="0"/>
      <w:marTop w:val="0"/>
      <w:marBottom w:val="0"/>
      <w:divBdr>
        <w:top w:val="none" w:sz="0" w:space="0" w:color="auto"/>
        <w:left w:val="none" w:sz="0" w:space="0" w:color="auto"/>
        <w:bottom w:val="none" w:sz="0" w:space="0" w:color="auto"/>
        <w:right w:val="none" w:sz="0" w:space="0" w:color="auto"/>
      </w:divBdr>
    </w:div>
    <w:div w:id="392243315">
      <w:bodyDiv w:val="1"/>
      <w:marLeft w:val="0"/>
      <w:marRight w:val="0"/>
      <w:marTop w:val="0"/>
      <w:marBottom w:val="0"/>
      <w:divBdr>
        <w:top w:val="none" w:sz="0" w:space="0" w:color="auto"/>
        <w:left w:val="none" w:sz="0" w:space="0" w:color="auto"/>
        <w:bottom w:val="none" w:sz="0" w:space="0" w:color="auto"/>
        <w:right w:val="none" w:sz="0" w:space="0" w:color="auto"/>
      </w:divBdr>
    </w:div>
    <w:div w:id="392316578">
      <w:bodyDiv w:val="1"/>
      <w:marLeft w:val="0"/>
      <w:marRight w:val="0"/>
      <w:marTop w:val="0"/>
      <w:marBottom w:val="0"/>
      <w:divBdr>
        <w:top w:val="none" w:sz="0" w:space="0" w:color="auto"/>
        <w:left w:val="none" w:sz="0" w:space="0" w:color="auto"/>
        <w:bottom w:val="none" w:sz="0" w:space="0" w:color="auto"/>
        <w:right w:val="none" w:sz="0" w:space="0" w:color="auto"/>
      </w:divBdr>
    </w:div>
    <w:div w:id="392890077">
      <w:bodyDiv w:val="1"/>
      <w:marLeft w:val="0"/>
      <w:marRight w:val="0"/>
      <w:marTop w:val="0"/>
      <w:marBottom w:val="0"/>
      <w:divBdr>
        <w:top w:val="none" w:sz="0" w:space="0" w:color="auto"/>
        <w:left w:val="none" w:sz="0" w:space="0" w:color="auto"/>
        <w:bottom w:val="none" w:sz="0" w:space="0" w:color="auto"/>
        <w:right w:val="none" w:sz="0" w:space="0" w:color="auto"/>
      </w:divBdr>
    </w:div>
    <w:div w:id="392890205">
      <w:bodyDiv w:val="1"/>
      <w:marLeft w:val="0"/>
      <w:marRight w:val="0"/>
      <w:marTop w:val="0"/>
      <w:marBottom w:val="0"/>
      <w:divBdr>
        <w:top w:val="none" w:sz="0" w:space="0" w:color="auto"/>
        <w:left w:val="none" w:sz="0" w:space="0" w:color="auto"/>
        <w:bottom w:val="none" w:sz="0" w:space="0" w:color="auto"/>
        <w:right w:val="none" w:sz="0" w:space="0" w:color="auto"/>
      </w:divBdr>
    </w:div>
    <w:div w:id="394012258">
      <w:bodyDiv w:val="1"/>
      <w:marLeft w:val="0"/>
      <w:marRight w:val="0"/>
      <w:marTop w:val="0"/>
      <w:marBottom w:val="0"/>
      <w:divBdr>
        <w:top w:val="none" w:sz="0" w:space="0" w:color="auto"/>
        <w:left w:val="none" w:sz="0" w:space="0" w:color="auto"/>
        <w:bottom w:val="none" w:sz="0" w:space="0" w:color="auto"/>
        <w:right w:val="none" w:sz="0" w:space="0" w:color="auto"/>
      </w:divBdr>
    </w:div>
    <w:div w:id="394091190">
      <w:bodyDiv w:val="1"/>
      <w:marLeft w:val="0"/>
      <w:marRight w:val="0"/>
      <w:marTop w:val="0"/>
      <w:marBottom w:val="0"/>
      <w:divBdr>
        <w:top w:val="none" w:sz="0" w:space="0" w:color="auto"/>
        <w:left w:val="none" w:sz="0" w:space="0" w:color="auto"/>
        <w:bottom w:val="none" w:sz="0" w:space="0" w:color="auto"/>
        <w:right w:val="none" w:sz="0" w:space="0" w:color="auto"/>
      </w:divBdr>
    </w:div>
    <w:div w:id="394671562">
      <w:bodyDiv w:val="1"/>
      <w:marLeft w:val="0"/>
      <w:marRight w:val="0"/>
      <w:marTop w:val="0"/>
      <w:marBottom w:val="0"/>
      <w:divBdr>
        <w:top w:val="none" w:sz="0" w:space="0" w:color="auto"/>
        <w:left w:val="none" w:sz="0" w:space="0" w:color="auto"/>
        <w:bottom w:val="none" w:sz="0" w:space="0" w:color="auto"/>
        <w:right w:val="none" w:sz="0" w:space="0" w:color="auto"/>
      </w:divBdr>
    </w:div>
    <w:div w:id="395588796">
      <w:bodyDiv w:val="1"/>
      <w:marLeft w:val="0"/>
      <w:marRight w:val="0"/>
      <w:marTop w:val="0"/>
      <w:marBottom w:val="0"/>
      <w:divBdr>
        <w:top w:val="none" w:sz="0" w:space="0" w:color="auto"/>
        <w:left w:val="none" w:sz="0" w:space="0" w:color="auto"/>
        <w:bottom w:val="none" w:sz="0" w:space="0" w:color="auto"/>
        <w:right w:val="none" w:sz="0" w:space="0" w:color="auto"/>
      </w:divBdr>
    </w:div>
    <w:div w:id="395738410">
      <w:bodyDiv w:val="1"/>
      <w:marLeft w:val="0"/>
      <w:marRight w:val="0"/>
      <w:marTop w:val="0"/>
      <w:marBottom w:val="0"/>
      <w:divBdr>
        <w:top w:val="none" w:sz="0" w:space="0" w:color="auto"/>
        <w:left w:val="none" w:sz="0" w:space="0" w:color="auto"/>
        <w:bottom w:val="none" w:sz="0" w:space="0" w:color="auto"/>
        <w:right w:val="none" w:sz="0" w:space="0" w:color="auto"/>
      </w:divBdr>
    </w:div>
    <w:div w:id="395788457">
      <w:bodyDiv w:val="1"/>
      <w:marLeft w:val="0"/>
      <w:marRight w:val="0"/>
      <w:marTop w:val="0"/>
      <w:marBottom w:val="0"/>
      <w:divBdr>
        <w:top w:val="none" w:sz="0" w:space="0" w:color="auto"/>
        <w:left w:val="none" w:sz="0" w:space="0" w:color="auto"/>
        <w:bottom w:val="none" w:sz="0" w:space="0" w:color="auto"/>
        <w:right w:val="none" w:sz="0" w:space="0" w:color="auto"/>
      </w:divBdr>
    </w:div>
    <w:div w:id="395932522">
      <w:bodyDiv w:val="1"/>
      <w:marLeft w:val="0"/>
      <w:marRight w:val="0"/>
      <w:marTop w:val="0"/>
      <w:marBottom w:val="0"/>
      <w:divBdr>
        <w:top w:val="none" w:sz="0" w:space="0" w:color="auto"/>
        <w:left w:val="none" w:sz="0" w:space="0" w:color="auto"/>
        <w:bottom w:val="none" w:sz="0" w:space="0" w:color="auto"/>
        <w:right w:val="none" w:sz="0" w:space="0" w:color="auto"/>
      </w:divBdr>
    </w:div>
    <w:div w:id="396167082">
      <w:bodyDiv w:val="1"/>
      <w:marLeft w:val="0"/>
      <w:marRight w:val="0"/>
      <w:marTop w:val="0"/>
      <w:marBottom w:val="0"/>
      <w:divBdr>
        <w:top w:val="none" w:sz="0" w:space="0" w:color="auto"/>
        <w:left w:val="none" w:sz="0" w:space="0" w:color="auto"/>
        <w:bottom w:val="none" w:sz="0" w:space="0" w:color="auto"/>
        <w:right w:val="none" w:sz="0" w:space="0" w:color="auto"/>
      </w:divBdr>
    </w:div>
    <w:div w:id="396511236">
      <w:bodyDiv w:val="1"/>
      <w:marLeft w:val="0"/>
      <w:marRight w:val="0"/>
      <w:marTop w:val="0"/>
      <w:marBottom w:val="0"/>
      <w:divBdr>
        <w:top w:val="none" w:sz="0" w:space="0" w:color="auto"/>
        <w:left w:val="none" w:sz="0" w:space="0" w:color="auto"/>
        <w:bottom w:val="none" w:sz="0" w:space="0" w:color="auto"/>
        <w:right w:val="none" w:sz="0" w:space="0" w:color="auto"/>
      </w:divBdr>
    </w:div>
    <w:div w:id="396560937">
      <w:bodyDiv w:val="1"/>
      <w:marLeft w:val="0"/>
      <w:marRight w:val="0"/>
      <w:marTop w:val="0"/>
      <w:marBottom w:val="0"/>
      <w:divBdr>
        <w:top w:val="none" w:sz="0" w:space="0" w:color="auto"/>
        <w:left w:val="none" w:sz="0" w:space="0" w:color="auto"/>
        <w:bottom w:val="none" w:sz="0" w:space="0" w:color="auto"/>
        <w:right w:val="none" w:sz="0" w:space="0" w:color="auto"/>
      </w:divBdr>
    </w:div>
    <w:div w:id="396903132">
      <w:bodyDiv w:val="1"/>
      <w:marLeft w:val="0"/>
      <w:marRight w:val="0"/>
      <w:marTop w:val="0"/>
      <w:marBottom w:val="0"/>
      <w:divBdr>
        <w:top w:val="none" w:sz="0" w:space="0" w:color="auto"/>
        <w:left w:val="none" w:sz="0" w:space="0" w:color="auto"/>
        <w:bottom w:val="none" w:sz="0" w:space="0" w:color="auto"/>
        <w:right w:val="none" w:sz="0" w:space="0" w:color="auto"/>
      </w:divBdr>
    </w:div>
    <w:div w:id="396978044">
      <w:bodyDiv w:val="1"/>
      <w:marLeft w:val="0"/>
      <w:marRight w:val="0"/>
      <w:marTop w:val="0"/>
      <w:marBottom w:val="0"/>
      <w:divBdr>
        <w:top w:val="none" w:sz="0" w:space="0" w:color="auto"/>
        <w:left w:val="none" w:sz="0" w:space="0" w:color="auto"/>
        <w:bottom w:val="none" w:sz="0" w:space="0" w:color="auto"/>
        <w:right w:val="none" w:sz="0" w:space="0" w:color="auto"/>
      </w:divBdr>
    </w:div>
    <w:div w:id="397090771">
      <w:bodyDiv w:val="1"/>
      <w:marLeft w:val="0"/>
      <w:marRight w:val="0"/>
      <w:marTop w:val="0"/>
      <w:marBottom w:val="0"/>
      <w:divBdr>
        <w:top w:val="none" w:sz="0" w:space="0" w:color="auto"/>
        <w:left w:val="none" w:sz="0" w:space="0" w:color="auto"/>
        <w:bottom w:val="none" w:sz="0" w:space="0" w:color="auto"/>
        <w:right w:val="none" w:sz="0" w:space="0" w:color="auto"/>
      </w:divBdr>
    </w:div>
    <w:div w:id="397096988">
      <w:bodyDiv w:val="1"/>
      <w:marLeft w:val="0"/>
      <w:marRight w:val="0"/>
      <w:marTop w:val="0"/>
      <w:marBottom w:val="0"/>
      <w:divBdr>
        <w:top w:val="none" w:sz="0" w:space="0" w:color="auto"/>
        <w:left w:val="none" w:sz="0" w:space="0" w:color="auto"/>
        <w:bottom w:val="none" w:sz="0" w:space="0" w:color="auto"/>
        <w:right w:val="none" w:sz="0" w:space="0" w:color="auto"/>
      </w:divBdr>
    </w:div>
    <w:div w:id="397170941">
      <w:bodyDiv w:val="1"/>
      <w:marLeft w:val="0"/>
      <w:marRight w:val="0"/>
      <w:marTop w:val="0"/>
      <w:marBottom w:val="0"/>
      <w:divBdr>
        <w:top w:val="none" w:sz="0" w:space="0" w:color="auto"/>
        <w:left w:val="none" w:sz="0" w:space="0" w:color="auto"/>
        <w:bottom w:val="none" w:sz="0" w:space="0" w:color="auto"/>
        <w:right w:val="none" w:sz="0" w:space="0" w:color="auto"/>
      </w:divBdr>
    </w:div>
    <w:div w:id="397630779">
      <w:bodyDiv w:val="1"/>
      <w:marLeft w:val="0"/>
      <w:marRight w:val="0"/>
      <w:marTop w:val="0"/>
      <w:marBottom w:val="0"/>
      <w:divBdr>
        <w:top w:val="none" w:sz="0" w:space="0" w:color="auto"/>
        <w:left w:val="none" w:sz="0" w:space="0" w:color="auto"/>
        <w:bottom w:val="none" w:sz="0" w:space="0" w:color="auto"/>
        <w:right w:val="none" w:sz="0" w:space="0" w:color="auto"/>
      </w:divBdr>
    </w:div>
    <w:div w:id="397825086">
      <w:bodyDiv w:val="1"/>
      <w:marLeft w:val="0"/>
      <w:marRight w:val="0"/>
      <w:marTop w:val="0"/>
      <w:marBottom w:val="0"/>
      <w:divBdr>
        <w:top w:val="none" w:sz="0" w:space="0" w:color="auto"/>
        <w:left w:val="none" w:sz="0" w:space="0" w:color="auto"/>
        <w:bottom w:val="none" w:sz="0" w:space="0" w:color="auto"/>
        <w:right w:val="none" w:sz="0" w:space="0" w:color="auto"/>
      </w:divBdr>
    </w:div>
    <w:div w:id="397897935">
      <w:bodyDiv w:val="1"/>
      <w:marLeft w:val="0"/>
      <w:marRight w:val="0"/>
      <w:marTop w:val="0"/>
      <w:marBottom w:val="0"/>
      <w:divBdr>
        <w:top w:val="none" w:sz="0" w:space="0" w:color="auto"/>
        <w:left w:val="none" w:sz="0" w:space="0" w:color="auto"/>
        <w:bottom w:val="none" w:sz="0" w:space="0" w:color="auto"/>
        <w:right w:val="none" w:sz="0" w:space="0" w:color="auto"/>
      </w:divBdr>
    </w:div>
    <w:div w:id="397901736">
      <w:bodyDiv w:val="1"/>
      <w:marLeft w:val="0"/>
      <w:marRight w:val="0"/>
      <w:marTop w:val="0"/>
      <w:marBottom w:val="0"/>
      <w:divBdr>
        <w:top w:val="none" w:sz="0" w:space="0" w:color="auto"/>
        <w:left w:val="none" w:sz="0" w:space="0" w:color="auto"/>
        <w:bottom w:val="none" w:sz="0" w:space="0" w:color="auto"/>
        <w:right w:val="none" w:sz="0" w:space="0" w:color="auto"/>
      </w:divBdr>
    </w:div>
    <w:div w:id="398408272">
      <w:bodyDiv w:val="1"/>
      <w:marLeft w:val="0"/>
      <w:marRight w:val="0"/>
      <w:marTop w:val="0"/>
      <w:marBottom w:val="0"/>
      <w:divBdr>
        <w:top w:val="none" w:sz="0" w:space="0" w:color="auto"/>
        <w:left w:val="none" w:sz="0" w:space="0" w:color="auto"/>
        <w:bottom w:val="none" w:sz="0" w:space="0" w:color="auto"/>
        <w:right w:val="none" w:sz="0" w:space="0" w:color="auto"/>
      </w:divBdr>
    </w:div>
    <w:div w:id="398750901">
      <w:bodyDiv w:val="1"/>
      <w:marLeft w:val="0"/>
      <w:marRight w:val="0"/>
      <w:marTop w:val="0"/>
      <w:marBottom w:val="0"/>
      <w:divBdr>
        <w:top w:val="none" w:sz="0" w:space="0" w:color="auto"/>
        <w:left w:val="none" w:sz="0" w:space="0" w:color="auto"/>
        <w:bottom w:val="none" w:sz="0" w:space="0" w:color="auto"/>
        <w:right w:val="none" w:sz="0" w:space="0" w:color="auto"/>
      </w:divBdr>
    </w:div>
    <w:div w:id="399400519">
      <w:bodyDiv w:val="1"/>
      <w:marLeft w:val="0"/>
      <w:marRight w:val="0"/>
      <w:marTop w:val="0"/>
      <w:marBottom w:val="0"/>
      <w:divBdr>
        <w:top w:val="none" w:sz="0" w:space="0" w:color="auto"/>
        <w:left w:val="none" w:sz="0" w:space="0" w:color="auto"/>
        <w:bottom w:val="none" w:sz="0" w:space="0" w:color="auto"/>
        <w:right w:val="none" w:sz="0" w:space="0" w:color="auto"/>
      </w:divBdr>
    </w:div>
    <w:div w:id="399525552">
      <w:bodyDiv w:val="1"/>
      <w:marLeft w:val="0"/>
      <w:marRight w:val="0"/>
      <w:marTop w:val="0"/>
      <w:marBottom w:val="0"/>
      <w:divBdr>
        <w:top w:val="none" w:sz="0" w:space="0" w:color="auto"/>
        <w:left w:val="none" w:sz="0" w:space="0" w:color="auto"/>
        <w:bottom w:val="none" w:sz="0" w:space="0" w:color="auto"/>
        <w:right w:val="none" w:sz="0" w:space="0" w:color="auto"/>
      </w:divBdr>
    </w:div>
    <w:div w:id="399645441">
      <w:bodyDiv w:val="1"/>
      <w:marLeft w:val="0"/>
      <w:marRight w:val="0"/>
      <w:marTop w:val="0"/>
      <w:marBottom w:val="0"/>
      <w:divBdr>
        <w:top w:val="none" w:sz="0" w:space="0" w:color="auto"/>
        <w:left w:val="none" w:sz="0" w:space="0" w:color="auto"/>
        <w:bottom w:val="none" w:sz="0" w:space="0" w:color="auto"/>
        <w:right w:val="none" w:sz="0" w:space="0" w:color="auto"/>
      </w:divBdr>
    </w:div>
    <w:div w:id="400182334">
      <w:bodyDiv w:val="1"/>
      <w:marLeft w:val="0"/>
      <w:marRight w:val="0"/>
      <w:marTop w:val="0"/>
      <w:marBottom w:val="0"/>
      <w:divBdr>
        <w:top w:val="none" w:sz="0" w:space="0" w:color="auto"/>
        <w:left w:val="none" w:sz="0" w:space="0" w:color="auto"/>
        <w:bottom w:val="none" w:sz="0" w:space="0" w:color="auto"/>
        <w:right w:val="none" w:sz="0" w:space="0" w:color="auto"/>
      </w:divBdr>
    </w:div>
    <w:div w:id="400256442">
      <w:bodyDiv w:val="1"/>
      <w:marLeft w:val="0"/>
      <w:marRight w:val="0"/>
      <w:marTop w:val="0"/>
      <w:marBottom w:val="0"/>
      <w:divBdr>
        <w:top w:val="none" w:sz="0" w:space="0" w:color="auto"/>
        <w:left w:val="none" w:sz="0" w:space="0" w:color="auto"/>
        <w:bottom w:val="none" w:sz="0" w:space="0" w:color="auto"/>
        <w:right w:val="none" w:sz="0" w:space="0" w:color="auto"/>
      </w:divBdr>
    </w:div>
    <w:div w:id="400375574">
      <w:bodyDiv w:val="1"/>
      <w:marLeft w:val="0"/>
      <w:marRight w:val="0"/>
      <w:marTop w:val="0"/>
      <w:marBottom w:val="0"/>
      <w:divBdr>
        <w:top w:val="none" w:sz="0" w:space="0" w:color="auto"/>
        <w:left w:val="none" w:sz="0" w:space="0" w:color="auto"/>
        <w:bottom w:val="none" w:sz="0" w:space="0" w:color="auto"/>
        <w:right w:val="none" w:sz="0" w:space="0" w:color="auto"/>
      </w:divBdr>
    </w:div>
    <w:div w:id="400716990">
      <w:bodyDiv w:val="1"/>
      <w:marLeft w:val="0"/>
      <w:marRight w:val="0"/>
      <w:marTop w:val="0"/>
      <w:marBottom w:val="0"/>
      <w:divBdr>
        <w:top w:val="none" w:sz="0" w:space="0" w:color="auto"/>
        <w:left w:val="none" w:sz="0" w:space="0" w:color="auto"/>
        <w:bottom w:val="none" w:sz="0" w:space="0" w:color="auto"/>
        <w:right w:val="none" w:sz="0" w:space="0" w:color="auto"/>
      </w:divBdr>
    </w:div>
    <w:div w:id="400718189">
      <w:bodyDiv w:val="1"/>
      <w:marLeft w:val="0"/>
      <w:marRight w:val="0"/>
      <w:marTop w:val="0"/>
      <w:marBottom w:val="0"/>
      <w:divBdr>
        <w:top w:val="none" w:sz="0" w:space="0" w:color="auto"/>
        <w:left w:val="none" w:sz="0" w:space="0" w:color="auto"/>
        <w:bottom w:val="none" w:sz="0" w:space="0" w:color="auto"/>
        <w:right w:val="none" w:sz="0" w:space="0" w:color="auto"/>
      </w:divBdr>
    </w:div>
    <w:div w:id="401024455">
      <w:bodyDiv w:val="1"/>
      <w:marLeft w:val="0"/>
      <w:marRight w:val="0"/>
      <w:marTop w:val="0"/>
      <w:marBottom w:val="0"/>
      <w:divBdr>
        <w:top w:val="none" w:sz="0" w:space="0" w:color="auto"/>
        <w:left w:val="none" w:sz="0" w:space="0" w:color="auto"/>
        <w:bottom w:val="none" w:sz="0" w:space="0" w:color="auto"/>
        <w:right w:val="none" w:sz="0" w:space="0" w:color="auto"/>
      </w:divBdr>
    </w:div>
    <w:div w:id="401147290">
      <w:bodyDiv w:val="1"/>
      <w:marLeft w:val="0"/>
      <w:marRight w:val="0"/>
      <w:marTop w:val="0"/>
      <w:marBottom w:val="0"/>
      <w:divBdr>
        <w:top w:val="none" w:sz="0" w:space="0" w:color="auto"/>
        <w:left w:val="none" w:sz="0" w:space="0" w:color="auto"/>
        <w:bottom w:val="none" w:sz="0" w:space="0" w:color="auto"/>
        <w:right w:val="none" w:sz="0" w:space="0" w:color="auto"/>
      </w:divBdr>
    </w:div>
    <w:div w:id="401952588">
      <w:bodyDiv w:val="1"/>
      <w:marLeft w:val="0"/>
      <w:marRight w:val="0"/>
      <w:marTop w:val="0"/>
      <w:marBottom w:val="0"/>
      <w:divBdr>
        <w:top w:val="none" w:sz="0" w:space="0" w:color="auto"/>
        <w:left w:val="none" w:sz="0" w:space="0" w:color="auto"/>
        <w:bottom w:val="none" w:sz="0" w:space="0" w:color="auto"/>
        <w:right w:val="none" w:sz="0" w:space="0" w:color="auto"/>
      </w:divBdr>
    </w:div>
    <w:div w:id="402064944">
      <w:bodyDiv w:val="1"/>
      <w:marLeft w:val="0"/>
      <w:marRight w:val="0"/>
      <w:marTop w:val="0"/>
      <w:marBottom w:val="0"/>
      <w:divBdr>
        <w:top w:val="none" w:sz="0" w:space="0" w:color="auto"/>
        <w:left w:val="none" w:sz="0" w:space="0" w:color="auto"/>
        <w:bottom w:val="none" w:sz="0" w:space="0" w:color="auto"/>
        <w:right w:val="none" w:sz="0" w:space="0" w:color="auto"/>
      </w:divBdr>
    </w:div>
    <w:div w:id="402215870">
      <w:bodyDiv w:val="1"/>
      <w:marLeft w:val="0"/>
      <w:marRight w:val="0"/>
      <w:marTop w:val="0"/>
      <w:marBottom w:val="0"/>
      <w:divBdr>
        <w:top w:val="none" w:sz="0" w:space="0" w:color="auto"/>
        <w:left w:val="none" w:sz="0" w:space="0" w:color="auto"/>
        <w:bottom w:val="none" w:sz="0" w:space="0" w:color="auto"/>
        <w:right w:val="none" w:sz="0" w:space="0" w:color="auto"/>
      </w:divBdr>
    </w:div>
    <w:div w:id="402216082">
      <w:bodyDiv w:val="1"/>
      <w:marLeft w:val="0"/>
      <w:marRight w:val="0"/>
      <w:marTop w:val="0"/>
      <w:marBottom w:val="0"/>
      <w:divBdr>
        <w:top w:val="none" w:sz="0" w:space="0" w:color="auto"/>
        <w:left w:val="none" w:sz="0" w:space="0" w:color="auto"/>
        <w:bottom w:val="none" w:sz="0" w:space="0" w:color="auto"/>
        <w:right w:val="none" w:sz="0" w:space="0" w:color="auto"/>
      </w:divBdr>
    </w:div>
    <w:div w:id="402530520">
      <w:bodyDiv w:val="1"/>
      <w:marLeft w:val="0"/>
      <w:marRight w:val="0"/>
      <w:marTop w:val="0"/>
      <w:marBottom w:val="0"/>
      <w:divBdr>
        <w:top w:val="none" w:sz="0" w:space="0" w:color="auto"/>
        <w:left w:val="none" w:sz="0" w:space="0" w:color="auto"/>
        <w:bottom w:val="none" w:sz="0" w:space="0" w:color="auto"/>
        <w:right w:val="none" w:sz="0" w:space="0" w:color="auto"/>
      </w:divBdr>
    </w:div>
    <w:div w:id="402801678">
      <w:bodyDiv w:val="1"/>
      <w:marLeft w:val="0"/>
      <w:marRight w:val="0"/>
      <w:marTop w:val="0"/>
      <w:marBottom w:val="0"/>
      <w:divBdr>
        <w:top w:val="none" w:sz="0" w:space="0" w:color="auto"/>
        <w:left w:val="none" w:sz="0" w:space="0" w:color="auto"/>
        <w:bottom w:val="none" w:sz="0" w:space="0" w:color="auto"/>
        <w:right w:val="none" w:sz="0" w:space="0" w:color="auto"/>
      </w:divBdr>
    </w:div>
    <w:div w:id="404035849">
      <w:bodyDiv w:val="1"/>
      <w:marLeft w:val="0"/>
      <w:marRight w:val="0"/>
      <w:marTop w:val="0"/>
      <w:marBottom w:val="0"/>
      <w:divBdr>
        <w:top w:val="none" w:sz="0" w:space="0" w:color="auto"/>
        <w:left w:val="none" w:sz="0" w:space="0" w:color="auto"/>
        <w:bottom w:val="none" w:sz="0" w:space="0" w:color="auto"/>
        <w:right w:val="none" w:sz="0" w:space="0" w:color="auto"/>
      </w:divBdr>
    </w:div>
    <w:div w:id="404107597">
      <w:bodyDiv w:val="1"/>
      <w:marLeft w:val="0"/>
      <w:marRight w:val="0"/>
      <w:marTop w:val="0"/>
      <w:marBottom w:val="0"/>
      <w:divBdr>
        <w:top w:val="none" w:sz="0" w:space="0" w:color="auto"/>
        <w:left w:val="none" w:sz="0" w:space="0" w:color="auto"/>
        <w:bottom w:val="none" w:sz="0" w:space="0" w:color="auto"/>
        <w:right w:val="none" w:sz="0" w:space="0" w:color="auto"/>
      </w:divBdr>
    </w:div>
    <w:div w:id="404573295">
      <w:bodyDiv w:val="1"/>
      <w:marLeft w:val="0"/>
      <w:marRight w:val="0"/>
      <w:marTop w:val="0"/>
      <w:marBottom w:val="0"/>
      <w:divBdr>
        <w:top w:val="none" w:sz="0" w:space="0" w:color="auto"/>
        <w:left w:val="none" w:sz="0" w:space="0" w:color="auto"/>
        <w:bottom w:val="none" w:sz="0" w:space="0" w:color="auto"/>
        <w:right w:val="none" w:sz="0" w:space="0" w:color="auto"/>
      </w:divBdr>
    </w:div>
    <w:div w:id="404651422">
      <w:bodyDiv w:val="1"/>
      <w:marLeft w:val="0"/>
      <w:marRight w:val="0"/>
      <w:marTop w:val="0"/>
      <w:marBottom w:val="0"/>
      <w:divBdr>
        <w:top w:val="none" w:sz="0" w:space="0" w:color="auto"/>
        <w:left w:val="none" w:sz="0" w:space="0" w:color="auto"/>
        <w:bottom w:val="none" w:sz="0" w:space="0" w:color="auto"/>
        <w:right w:val="none" w:sz="0" w:space="0" w:color="auto"/>
      </w:divBdr>
    </w:div>
    <w:div w:id="405034746">
      <w:bodyDiv w:val="1"/>
      <w:marLeft w:val="0"/>
      <w:marRight w:val="0"/>
      <w:marTop w:val="0"/>
      <w:marBottom w:val="0"/>
      <w:divBdr>
        <w:top w:val="none" w:sz="0" w:space="0" w:color="auto"/>
        <w:left w:val="none" w:sz="0" w:space="0" w:color="auto"/>
        <w:bottom w:val="none" w:sz="0" w:space="0" w:color="auto"/>
        <w:right w:val="none" w:sz="0" w:space="0" w:color="auto"/>
      </w:divBdr>
    </w:div>
    <w:div w:id="405229936">
      <w:bodyDiv w:val="1"/>
      <w:marLeft w:val="0"/>
      <w:marRight w:val="0"/>
      <w:marTop w:val="0"/>
      <w:marBottom w:val="0"/>
      <w:divBdr>
        <w:top w:val="none" w:sz="0" w:space="0" w:color="auto"/>
        <w:left w:val="none" w:sz="0" w:space="0" w:color="auto"/>
        <w:bottom w:val="none" w:sz="0" w:space="0" w:color="auto"/>
        <w:right w:val="none" w:sz="0" w:space="0" w:color="auto"/>
      </w:divBdr>
    </w:div>
    <w:div w:id="405805375">
      <w:bodyDiv w:val="1"/>
      <w:marLeft w:val="0"/>
      <w:marRight w:val="0"/>
      <w:marTop w:val="0"/>
      <w:marBottom w:val="0"/>
      <w:divBdr>
        <w:top w:val="none" w:sz="0" w:space="0" w:color="auto"/>
        <w:left w:val="none" w:sz="0" w:space="0" w:color="auto"/>
        <w:bottom w:val="none" w:sz="0" w:space="0" w:color="auto"/>
        <w:right w:val="none" w:sz="0" w:space="0" w:color="auto"/>
      </w:divBdr>
    </w:div>
    <w:div w:id="406341692">
      <w:bodyDiv w:val="1"/>
      <w:marLeft w:val="0"/>
      <w:marRight w:val="0"/>
      <w:marTop w:val="0"/>
      <w:marBottom w:val="0"/>
      <w:divBdr>
        <w:top w:val="none" w:sz="0" w:space="0" w:color="auto"/>
        <w:left w:val="none" w:sz="0" w:space="0" w:color="auto"/>
        <w:bottom w:val="none" w:sz="0" w:space="0" w:color="auto"/>
        <w:right w:val="none" w:sz="0" w:space="0" w:color="auto"/>
      </w:divBdr>
    </w:div>
    <w:div w:id="406417266">
      <w:bodyDiv w:val="1"/>
      <w:marLeft w:val="0"/>
      <w:marRight w:val="0"/>
      <w:marTop w:val="0"/>
      <w:marBottom w:val="0"/>
      <w:divBdr>
        <w:top w:val="none" w:sz="0" w:space="0" w:color="auto"/>
        <w:left w:val="none" w:sz="0" w:space="0" w:color="auto"/>
        <w:bottom w:val="none" w:sz="0" w:space="0" w:color="auto"/>
        <w:right w:val="none" w:sz="0" w:space="0" w:color="auto"/>
      </w:divBdr>
    </w:div>
    <w:div w:id="406535113">
      <w:bodyDiv w:val="1"/>
      <w:marLeft w:val="0"/>
      <w:marRight w:val="0"/>
      <w:marTop w:val="0"/>
      <w:marBottom w:val="0"/>
      <w:divBdr>
        <w:top w:val="none" w:sz="0" w:space="0" w:color="auto"/>
        <w:left w:val="none" w:sz="0" w:space="0" w:color="auto"/>
        <w:bottom w:val="none" w:sz="0" w:space="0" w:color="auto"/>
        <w:right w:val="none" w:sz="0" w:space="0" w:color="auto"/>
      </w:divBdr>
    </w:div>
    <w:div w:id="406808041">
      <w:bodyDiv w:val="1"/>
      <w:marLeft w:val="0"/>
      <w:marRight w:val="0"/>
      <w:marTop w:val="0"/>
      <w:marBottom w:val="0"/>
      <w:divBdr>
        <w:top w:val="none" w:sz="0" w:space="0" w:color="auto"/>
        <w:left w:val="none" w:sz="0" w:space="0" w:color="auto"/>
        <w:bottom w:val="none" w:sz="0" w:space="0" w:color="auto"/>
        <w:right w:val="none" w:sz="0" w:space="0" w:color="auto"/>
      </w:divBdr>
    </w:div>
    <w:div w:id="407776844">
      <w:bodyDiv w:val="1"/>
      <w:marLeft w:val="0"/>
      <w:marRight w:val="0"/>
      <w:marTop w:val="0"/>
      <w:marBottom w:val="0"/>
      <w:divBdr>
        <w:top w:val="none" w:sz="0" w:space="0" w:color="auto"/>
        <w:left w:val="none" w:sz="0" w:space="0" w:color="auto"/>
        <w:bottom w:val="none" w:sz="0" w:space="0" w:color="auto"/>
        <w:right w:val="none" w:sz="0" w:space="0" w:color="auto"/>
      </w:divBdr>
    </w:div>
    <w:div w:id="408118491">
      <w:bodyDiv w:val="1"/>
      <w:marLeft w:val="0"/>
      <w:marRight w:val="0"/>
      <w:marTop w:val="0"/>
      <w:marBottom w:val="0"/>
      <w:divBdr>
        <w:top w:val="none" w:sz="0" w:space="0" w:color="auto"/>
        <w:left w:val="none" w:sz="0" w:space="0" w:color="auto"/>
        <w:bottom w:val="none" w:sz="0" w:space="0" w:color="auto"/>
        <w:right w:val="none" w:sz="0" w:space="0" w:color="auto"/>
      </w:divBdr>
    </w:div>
    <w:div w:id="408500968">
      <w:bodyDiv w:val="1"/>
      <w:marLeft w:val="0"/>
      <w:marRight w:val="0"/>
      <w:marTop w:val="0"/>
      <w:marBottom w:val="0"/>
      <w:divBdr>
        <w:top w:val="none" w:sz="0" w:space="0" w:color="auto"/>
        <w:left w:val="none" w:sz="0" w:space="0" w:color="auto"/>
        <w:bottom w:val="none" w:sz="0" w:space="0" w:color="auto"/>
        <w:right w:val="none" w:sz="0" w:space="0" w:color="auto"/>
      </w:divBdr>
    </w:div>
    <w:div w:id="408506893">
      <w:bodyDiv w:val="1"/>
      <w:marLeft w:val="0"/>
      <w:marRight w:val="0"/>
      <w:marTop w:val="0"/>
      <w:marBottom w:val="0"/>
      <w:divBdr>
        <w:top w:val="none" w:sz="0" w:space="0" w:color="auto"/>
        <w:left w:val="none" w:sz="0" w:space="0" w:color="auto"/>
        <w:bottom w:val="none" w:sz="0" w:space="0" w:color="auto"/>
        <w:right w:val="none" w:sz="0" w:space="0" w:color="auto"/>
      </w:divBdr>
    </w:div>
    <w:div w:id="408582264">
      <w:bodyDiv w:val="1"/>
      <w:marLeft w:val="0"/>
      <w:marRight w:val="0"/>
      <w:marTop w:val="0"/>
      <w:marBottom w:val="0"/>
      <w:divBdr>
        <w:top w:val="none" w:sz="0" w:space="0" w:color="auto"/>
        <w:left w:val="none" w:sz="0" w:space="0" w:color="auto"/>
        <w:bottom w:val="none" w:sz="0" w:space="0" w:color="auto"/>
        <w:right w:val="none" w:sz="0" w:space="0" w:color="auto"/>
      </w:divBdr>
    </w:div>
    <w:div w:id="409084647">
      <w:bodyDiv w:val="1"/>
      <w:marLeft w:val="0"/>
      <w:marRight w:val="0"/>
      <w:marTop w:val="0"/>
      <w:marBottom w:val="0"/>
      <w:divBdr>
        <w:top w:val="none" w:sz="0" w:space="0" w:color="auto"/>
        <w:left w:val="none" w:sz="0" w:space="0" w:color="auto"/>
        <w:bottom w:val="none" w:sz="0" w:space="0" w:color="auto"/>
        <w:right w:val="none" w:sz="0" w:space="0" w:color="auto"/>
      </w:divBdr>
    </w:div>
    <w:div w:id="409691729">
      <w:bodyDiv w:val="1"/>
      <w:marLeft w:val="0"/>
      <w:marRight w:val="0"/>
      <w:marTop w:val="0"/>
      <w:marBottom w:val="0"/>
      <w:divBdr>
        <w:top w:val="none" w:sz="0" w:space="0" w:color="auto"/>
        <w:left w:val="none" w:sz="0" w:space="0" w:color="auto"/>
        <w:bottom w:val="none" w:sz="0" w:space="0" w:color="auto"/>
        <w:right w:val="none" w:sz="0" w:space="0" w:color="auto"/>
      </w:divBdr>
    </w:div>
    <w:div w:id="410154492">
      <w:bodyDiv w:val="1"/>
      <w:marLeft w:val="0"/>
      <w:marRight w:val="0"/>
      <w:marTop w:val="0"/>
      <w:marBottom w:val="0"/>
      <w:divBdr>
        <w:top w:val="none" w:sz="0" w:space="0" w:color="auto"/>
        <w:left w:val="none" w:sz="0" w:space="0" w:color="auto"/>
        <w:bottom w:val="none" w:sz="0" w:space="0" w:color="auto"/>
        <w:right w:val="none" w:sz="0" w:space="0" w:color="auto"/>
      </w:divBdr>
    </w:div>
    <w:div w:id="410196477">
      <w:bodyDiv w:val="1"/>
      <w:marLeft w:val="0"/>
      <w:marRight w:val="0"/>
      <w:marTop w:val="0"/>
      <w:marBottom w:val="0"/>
      <w:divBdr>
        <w:top w:val="none" w:sz="0" w:space="0" w:color="auto"/>
        <w:left w:val="none" w:sz="0" w:space="0" w:color="auto"/>
        <w:bottom w:val="none" w:sz="0" w:space="0" w:color="auto"/>
        <w:right w:val="none" w:sz="0" w:space="0" w:color="auto"/>
      </w:divBdr>
    </w:div>
    <w:div w:id="411242972">
      <w:bodyDiv w:val="1"/>
      <w:marLeft w:val="0"/>
      <w:marRight w:val="0"/>
      <w:marTop w:val="0"/>
      <w:marBottom w:val="0"/>
      <w:divBdr>
        <w:top w:val="none" w:sz="0" w:space="0" w:color="auto"/>
        <w:left w:val="none" w:sz="0" w:space="0" w:color="auto"/>
        <w:bottom w:val="none" w:sz="0" w:space="0" w:color="auto"/>
        <w:right w:val="none" w:sz="0" w:space="0" w:color="auto"/>
      </w:divBdr>
    </w:div>
    <w:div w:id="411319543">
      <w:bodyDiv w:val="1"/>
      <w:marLeft w:val="0"/>
      <w:marRight w:val="0"/>
      <w:marTop w:val="0"/>
      <w:marBottom w:val="0"/>
      <w:divBdr>
        <w:top w:val="none" w:sz="0" w:space="0" w:color="auto"/>
        <w:left w:val="none" w:sz="0" w:space="0" w:color="auto"/>
        <w:bottom w:val="none" w:sz="0" w:space="0" w:color="auto"/>
        <w:right w:val="none" w:sz="0" w:space="0" w:color="auto"/>
      </w:divBdr>
    </w:div>
    <w:div w:id="411900344">
      <w:bodyDiv w:val="1"/>
      <w:marLeft w:val="0"/>
      <w:marRight w:val="0"/>
      <w:marTop w:val="0"/>
      <w:marBottom w:val="0"/>
      <w:divBdr>
        <w:top w:val="none" w:sz="0" w:space="0" w:color="auto"/>
        <w:left w:val="none" w:sz="0" w:space="0" w:color="auto"/>
        <w:bottom w:val="none" w:sz="0" w:space="0" w:color="auto"/>
        <w:right w:val="none" w:sz="0" w:space="0" w:color="auto"/>
      </w:divBdr>
    </w:div>
    <w:div w:id="412556953">
      <w:bodyDiv w:val="1"/>
      <w:marLeft w:val="0"/>
      <w:marRight w:val="0"/>
      <w:marTop w:val="0"/>
      <w:marBottom w:val="0"/>
      <w:divBdr>
        <w:top w:val="none" w:sz="0" w:space="0" w:color="auto"/>
        <w:left w:val="none" w:sz="0" w:space="0" w:color="auto"/>
        <w:bottom w:val="none" w:sz="0" w:space="0" w:color="auto"/>
        <w:right w:val="none" w:sz="0" w:space="0" w:color="auto"/>
      </w:divBdr>
    </w:div>
    <w:div w:id="412893596">
      <w:bodyDiv w:val="1"/>
      <w:marLeft w:val="0"/>
      <w:marRight w:val="0"/>
      <w:marTop w:val="0"/>
      <w:marBottom w:val="0"/>
      <w:divBdr>
        <w:top w:val="none" w:sz="0" w:space="0" w:color="auto"/>
        <w:left w:val="none" w:sz="0" w:space="0" w:color="auto"/>
        <w:bottom w:val="none" w:sz="0" w:space="0" w:color="auto"/>
        <w:right w:val="none" w:sz="0" w:space="0" w:color="auto"/>
      </w:divBdr>
    </w:div>
    <w:div w:id="413086488">
      <w:bodyDiv w:val="1"/>
      <w:marLeft w:val="0"/>
      <w:marRight w:val="0"/>
      <w:marTop w:val="0"/>
      <w:marBottom w:val="0"/>
      <w:divBdr>
        <w:top w:val="none" w:sz="0" w:space="0" w:color="auto"/>
        <w:left w:val="none" w:sz="0" w:space="0" w:color="auto"/>
        <w:bottom w:val="none" w:sz="0" w:space="0" w:color="auto"/>
        <w:right w:val="none" w:sz="0" w:space="0" w:color="auto"/>
      </w:divBdr>
    </w:div>
    <w:div w:id="413743076">
      <w:bodyDiv w:val="1"/>
      <w:marLeft w:val="0"/>
      <w:marRight w:val="0"/>
      <w:marTop w:val="0"/>
      <w:marBottom w:val="0"/>
      <w:divBdr>
        <w:top w:val="none" w:sz="0" w:space="0" w:color="auto"/>
        <w:left w:val="none" w:sz="0" w:space="0" w:color="auto"/>
        <w:bottom w:val="none" w:sz="0" w:space="0" w:color="auto"/>
        <w:right w:val="none" w:sz="0" w:space="0" w:color="auto"/>
      </w:divBdr>
    </w:div>
    <w:div w:id="414135403">
      <w:bodyDiv w:val="1"/>
      <w:marLeft w:val="0"/>
      <w:marRight w:val="0"/>
      <w:marTop w:val="0"/>
      <w:marBottom w:val="0"/>
      <w:divBdr>
        <w:top w:val="none" w:sz="0" w:space="0" w:color="auto"/>
        <w:left w:val="none" w:sz="0" w:space="0" w:color="auto"/>
        <w:bottom w:val="none" w:sz="0" w:space="0" w:color="auto"/>
        <w:right w:val="none" w:sz="0" w:space="0" w:color="auto"/>
      </w:divBdr>
    </w:div>
    <w:div w:id="414323075">
      <w:bodyDiv w:val="1"/>
      <w:marLeft w:val="0"/>
      <w:marRight w:val="0"/>
      <w:marTop w:val="0"/>
      <w:marBottom w:val="0"/>
      <w:divBdr>
        <w:top w:val="none" w:sz="0" w:space="0" w:color="auto"/>
        <w:left w:val="none" w:sz="0" w:space="0" w:color="auto"/>
        <w:bottom w:val="none" w:sz="0" w:space="0" w:color="auto"/>
        <w:right w:val="none" w:sz="0" w:space="0" w:color="auto"/>
      </w:divBdr>
    </w:div>
    <w:div w:id="414516318">
      <w:bodyDiv w:val="1"/>
      <w:marLeft w:val="0"/>
      <w:marRight w:val="0"/>
      <w:marTop w:val="0"/>
      <w:marBottom w:val="0"/>
      <w:divBdr>
        <w:top w:val="none" w:sz="0" w:space="0" w:color="auto"/>
        <w:left w:val="none" w:sz="0" w:space="0" w:color="auto"/>
        <w:bottom w:val="none" w:sz="0" w:space="0" w:color="auto"/>
        <w:right w:val="none" w:sz="0" w:space="0" w:color="auto"/>
      </w:divBdr>
    </w:div>
    <w:div w:id="415248527">
      <w:bodyDiv w:val="1"/>
      <w:marLeft w:val="0"/>
      <w:marRight w:val="0"/>
      <w:marTop w:val="0"/>
      <w:marBottom w:val="0"/>
      <w:divBdr>
        <w:top w:val="none" w:sz="0" w:space="0" w:color="auto"/>
        <w:left w:val="none" w:sz="0" w:space="0" w:color="auto"/>
        <w:bottom w:val="none" w:sz="0" w:space="0" w:color="auto"/>
        <w:right w:val="none" w:sz="0" w:space="0" w:color="auto"/>
      </w:divBdr>
    </w:div>
    <w:div w:id="415367627">
      <w:bodyDiv w:val="1"/>
      <w:marLeft w:val="0"/>
      <w:marRight w:val="0"/>
      <w:marTop w:val="0"/>
      <w:marBottom w:val="0"/>
      <w:divBdr>
        <w:top w:val="none" w:sz="0" w:space="0" w:color="auto"/>
        <w:left w:val="none" w:sz="0" w:space="0" w:color="auto"/>
        <w:bottom w:val="none" w:sz="0" w:space="0" w:color="auto"/>
        <w:right w:val="none" w:sz="0" w:space="0" w:color="auto"/>
      </w:divBdr>
    </w:div>
    <w:div w:id="415395681">
      <w:bodyDiv w:val="1"/>
      <w:marLeft w:val="0"/>
      <w:marRight w:val="0"/>
      <w:marTop w:val="0"/>
      <w:marBottom w:val="0"/>
      <w:divBdr>
        <w:top w:val="none" w:sz="0" w:space="0" w:color="auto"/>
        <w:left w:val="none" w:sz="0" w:space="0" w:color="auto"/>
        <w:bottom w:val="none" w:sz="0" w:space="0" w:color="auto"/>
        <w:right w:val="none" w:sz="0" w:space="0" w:color="auto"/>
      </w:divBdr>
    </w:div>
    <w:div w:id="415441663">
      <w:bodyDiv w:val="1"/>
      <w:marLeft w:val="0"/>
      <w:marRight w:val="0"/>
      <w:marTop w:val="0"/>
      <w:marBottom w:val="0"/>
      <w:divBdr>
        <w:top w:val="none" w:sz="0" w:space="0" w:color="auto"/>
        <w:left w:val="none" w:sz="0" w:space="0" w:color="auto"/>
        <w:bottom w:val="none" w:sz="0" w:space="0" w:color="auto"/>
        <w:right w:val="none" w:sz="0" w:space="0" w:color="auto"/>
      </w:divBdr>
    </w:div>
    <w:div w:id="415445189">
      <w:bodyDiv w:val="1"/>
      <w:marLeft w:val="0"/>
      <w:marRight w:val="0"/>
      <w:marTop w:val="0"/>
      <w:marBottom w:val="0"/>
      <w:divBdr>
        <w:top w:val="none" w:sz="0" w:space="0" w:color="auto"/>
        <w:left w:val="none" w:sz="0" w:space="0" w:color="auto"/>
        <w:bottom w:val="none" w:sz="0" w:space="0" w:color="auto"/>
        <w:right w:val="none" w:sz="0" w:space="0" w:color="auto"/>
      </w:divBdr>
    </w:div>
    <w:div w:id="415588979">
      <w:bodyDiv w:val="1"/>
      <w:marLeft w:val="0"/>
      <w:marRight w:val="0"/>
      <w:marTop w:val="0"/>
      <w:marBottom w:val="0"/>
      <w:divBdr>
        <w:top w:val="none" w:sz="0" w:space="0" w:color="auto"/>
        <w:left w:val="none" w:sz="0" w:space="0" w:color="auto"/>
        <w:bottom w:val="none" w:sz="0" w:space="0" w:color="auto"/>
        <w:right w:val="none" w:sz="0" w:space="0" w:color="auto"/>
      </w:divBdr>
    </w:div>
    <w:div w:id="415899713">
      <w:bodyDiv w:val="1"/>
      <w:marLeft w:val="0"/>
      <w:marRight w:val="0"/>
      <w:marTop w:val="0"/>
      <w:marBottom w:val="0"/>
      <w:divBdr>
        <w:top w:val="none" w:sz="0" w:space="0" w:color="auto"/>
        <w:left w:val="none" w:sz="0" w:space="0" w:color="auto"/>
        <w:bottom w:val="none" w:sz="0" w:space="0" w:color="auto"/>
        <w:right w:val="none" w:sz="0" w:space="0" w:color="auto"/>
      </w:divBdr>
    </w:div>
    <w:div w:id="416247727">
      <w:bodyDiv w:val="1"/>
      <w:marLeft w:val="0"/>
      <w:marRight w:val="0"/>
      <w:marTop w:val="0"/>
      <w:marBottom w:val="0"/>
      <w:divBdr>
        <w:top w:val="none" w:sz="0" w:space="0" w:color="auto"/>
        <w:left w:val="none" w:sz="0" w:space="0" w:color="auto"/>
        <w:bottom w:val="none" w:sz="0" w:space="0" w:color="auto"/>
        <w:right w:val="none" w:sz="0" w:space="0" w:color="auto"/>
      </w:divBdr>
    </w:div>
    <w:div w:id="416365561">
      <w:bodyDiv w:val="1"/>
      <w:marLeft w:val="0"/>
      <w:marRight w:val="0"/>
      <w:marTop w:val="0"/>
      <w:marBottom w:val="0"/>
      <w:divBdr>
        <w:top w:val="none" w:sz="0" w:space="0" w:color="auto"/>
        <w:left w:val="none" w:sz="0" w:space="0" w:color="auto"/>
        <w:bottom w:val="none" w:sz="0" w:space="0" w:color="auto"/>
        <w:right w:val="none" w:sz="0" w:space="0" w:color="auto"/>
      </w:divBdr>
    </w:div>
    <w:div w:id="416481865">
      <w:bodyDiv w:val="1"/>
      <w:marLeft w:val="0"/>
      <w:marRight w:val="0"/>
      <w:marTop w:val="0"/>
      <w:marBottom w:val="0"/>
      <w:divBdr>
        <w:top w:val="none" w:sz="0" w:space="0" w:color="auto"/>
        <w:left w:val="none" w:sz="0" w:space="0" w:color="auto"/>
        <w:bottom w:val="none" w:sz="0" w:space="0" w:color="auto"/>
        <w:right w:val="none" w:sz="0" w:space="0" w:color="auto"/>
      </w:divBdr>
    </w:div>
    <w:div w:id="417213628">
      <w:bodyDiv w:val="1"/>
      <w:marLeft w:val="0"/>
      <w:marRight w:val="0"/>
      <w:marTop w:val="0"/>
      <w:marBottom w:val="0"/>
      <w:divBdr>
        <w:top w:val="none" w:sz="0" w:space="0" w:color="auto"/>
        <w:left w:val="none" w:sz="0" w:space="0" w:color="auto"/>
        <w:bottom w:val="none" w:sz="0" w:space="0" w:color="auto"/>
        <w:right w:val="none" w:sz="0" w:space="0" w:color="auto"/>
      </w:divBdr>
    </w:div>
    <w:div w:id="417556515">
      <w:bodyDiv w:val="1"/>
      <w:marLeft w:val="0"/>
      <w:marRight w:val="0"/>
      <w:marTop w:val="0"/>
      <w:marBottom w:val="0"/>
      <w:divBdr>
        <w:top w:val="none" w:sz="0" w:space="0" w:color="auto"/>
        <w:left w:val="none" w:sz="0" w:space="0" w:color="auto"/>
        <w:bottom w:val="none" w:sz="0" w:space="0" w:color="auto"/>
        <w:right w:val="none" w:sz="0" w:space="0" w:color="auto"/>
      </w:divBdr>
    </w:div>
    <w:div w:id="417676490">
      <w:bodyDiv w:val="1"/>
      <w:marLeft w:val="0"/>
      <w:marRight w:val="0"/>
      <w:marTop w:val="0"/>
      <w:marBottom w:val="0"/>
      <w:divBdr>
        <w:top w:val="none" w:sz="0" w:space="0" w:color="auto"/>
        <w:left w:val="none" w:sz="0" w:space="0" w:color="auto"/>
        <w:bottom w:val="none" w:sz="0" w:space="0" w:color="auto"/>
        <w:right w:val="none" w:sz="0" w:space="0" w:color="auto"/>
      </w:divBdr>
    </w:div>
    <w:div w:id="417947374">
      <w:bodyDiv w:val="1"/>
      <w:marLeft w:val="0"/>
      <w:marRight w:val="0"/>
      <w:marTop w:val="0"/>
      <w:marBottom w:val="0"/>
      <w:divBdr>
        <w:top w:val="none" w:sz="0" w:space="0" w:color="auto"/>
        <w:left w:val="none" w:sz="0" w:space="0" w:color="auto"/>
        <w:bottom w:val="none" w:sz="0" w:space="0" w:color="auto"/>
        <w:right w:val="none" w:sz="0" w:space="0" w:color="auto"/>
      </w:divBdr>
    </w:div>
    <w:div w:id="418452209">
      <w:bodyDiv w:val="1"/>
      <w:marLeft w:val="0"/>
      <w:marRight w:val="0"/>
      <w:marTop w:val="0"/>
      <w:marBottom w:val="0"/>
      <w:divBdr>
        <w:top w:val="none" w:sz="0" w:space="0" w:color="auto"/>
        <w:left w:val="none" w:sz="0" w:space="0" w:color="auto"/>
        <w:bottom w:val="none" w:sz="0" w:space="0" w:color="auto"/>
        <w:right w:val="none" w:sz="0" w:space="0" w:color="auto"/>
      </w:divBdr>
    </w:div>
    <w:div w:id="418793211">
      <w:bodyDiv w:val="1"/>
      <w:marLeft w:val="0"/>
      <w:marRight w:val="0"/>
      <w:marTop w:val="0"/>
      <w:marBottom w:val="0"/>
      <w:divBdr>
        <w:top w:val="none" w:sz="0" w:space="0" w:color="auto"/>
        <w:left w:val="none" w:sz="0" w:space="0" w:color="auto"/>
        <w:bottom w:val="none" w:sz="0" w:space="0" w:color="auto"/>
        <w:right w:val="none" w:sz="0" w:space="0" w:color="auto"/>
      </w:divBdr>
    </w:div>
    <w:div w:id="419064600">
      <w:bodyDiv w:val="1"/>
      <w:marLeft w:val="0"/>
      <w:marRight w:val="0"/>
      <w:marTop w:val="0"/>
      <w:marBottom w:val="0"/>
      <w:divBdr>
        <w:top w:val="none" w:sz="0" w:space="0" w:color="auto"/>
        <w:left w:val="none" w:sz="0" w:space="0" w:color="auto"/>
        <w:bottom w:val="none" w:sz="0" w:space="0" w:color="auto"/>
        <w:right w:val="none" w:sz="0" w:space="0" w:color="auto"/>
      </w:divBdr>
    </w:div>
    <w:div w:id="419373827">
      <w:bodyDiv w:val="1"/>
      <w:marLeft w:val="0"/>
      <w:marRight w:val="0"/>
      <w:marTop w:val="0"/>
      <w:marBottom w:val="0"/>
      <w:divBdr>
        <w:top w:val="none" w:sz="0" w:space="0" w:color="auto"/>
        <w:left w:val="none" w:sz="0" w:space="0" w:color="auto"/>
        <w:bottom w:val="none" w:sz="0" w:space="0" w:color="auto"/>
        <w:right w:val="none" w:sz="0" w:space="0" w:color="auto"/>
      </w:divBdr>
    </w:div>
    <w:div w:id="419718708">
      <w:bodyDiv w:val="1"/>
      <w:marLeft w:val="0"/>
      <w:marRight w:val="0"/>
      <w:marTop w:val="0"/>
      <w:marBottom w:val="0"/>
      <w:divBdr>
        <w:top w:val="none" w:sz="0" w:space="0" w:color="auto"/>
        <w:left w:val="none" w:sz="0" w:space="0" w:color="auto"/>
        <w:bottom w:val="none" w:sz="0" w:space="0" w:color="auto"/>
        <w:right w:val="none" w:sz="0" w:space="0" w:color="auto"/>
      </w:divBdr>
    </w:div>
    <w:div w:id="419984943">
      <w:bodyDiv w:val="1"/>
      <w:marLeft w:val="0"/>
      <w:marRight w:val="0"/>
      <w:marTop w:val="0"/>
      <w:marBottom w:val="0"/>
      <w:divBdr>
        <w:top w:val="none" w:sz="0" w:space="0" w:color="auto"/>
        <w:left w:val="none" w:sz="0" w:space="0" w:color="auto"/>
        <w:bottom w:val="none" w:sz="0" w:space="0" w:color="auto"/>
        <w:right w:val="none" w:sz="0" w:space="0" w:color="auto"/>
      </w:divBdr>
    </w:div>
    <w:div w:id="420180292">
      <w:bodyDiv w:val="1"/>
      <w:marLeft w:val="0"/>
      <w:marRight w:val="0"/>
      <w:marTop w:val="0"/>
      <w:marBottom w:val="0"/>
      <w:divBdr>
        <w:top w:val="none" w:sz="0" w:space="0" w:color="auto"/>
        <w:left w:val="none" w:sz="0" w:space="0" w:color="auto"/>
        <w:bottom w:val="none" w:sz="0" w:space="0" w:color="auto"/>
        <w:right w:val="none" w:sz="0" w:space="0" w:color="auto"/>
      </w:divBdr>
    </w:div>
    <w:div w:id="420220744">
      <w:bodyDiv w:val="1"/>
      <w:marLeft w:val="0"/>
      <w:marRight w:val="0"/>
      <w:marTop w:val="0"/>
      <w:marBottom w:val="0"/>
      <w:divBdr>
        <w:top w:val="none" w:sz="0" w:space="0" w:color="auto"/>
        <w:left w:val="none" w:sz="0" w:space="0" w:color="auto"/>
        <w:bottom w:val="none" w:sz="0" w:space="0" w:color="auto"/>
        <w:right w:val="none" w:sz="0" w:space="0" w:color="auto"/>
      </w:divBdr>
    </w:div>
    <w:div w:id="420681364">
      <w:bodyDiv w:val="1"/>
      <w:marLeft w:val="0"/>
      <w:marRight w:val="0"/>
      <w:marTop w:val="0"/>
      <w:marBottom w:val="0"/>
      <w:divBdr>
        <w:top w:val="none" w:sz="0" w:space="0" w:color="auto"/>
        <w:left w:val="none" w:sz="0" w:space="0" w:color="auto"/>
        <w:bottom w:val="none" w:sz="0" w:space="0" w:color="auto"/>
        <w:right w:val="none" w:sz="0" w:space="0" w:color="auto"/>
      </w:divBdr>
    </w:div>
    <w:div w:id="420878791">
      <w:bodyDiv w:val="1"/>
      <w:marLeft w:val="0"/>
      <w:marRight w:val="0"/>
      <w:marTop w:val="0"/>
      <w:marBottom w:val="0"/>
      <w:divBdr>
        <w:top w:val="none" w:sz="0" w:space="0" w:color="auto"/>
        <w:left w:val="none" w:sz="0" w:space="0" w:color="auto"/>
        <w:bottom w:val="none" w:sz="0" w:space="0" w:color="auto"/>
        <w:right w:val="none" w:sz="0" w:space="0" w:color="auto"/>
      </w:divBdr>
    </w:div>
    <w:div w:id="421679184">
      <w:bodyDiv w:val="1"/>
      <w:marLeft w:val="0"/>
      <w:marRight w:val="0"/>
      <w:marTop w:val="0"/>
      <w:marBottom w:val="0"/>
      <w:divBdr>
        <w:top w:val="none" w:sz="0" w:space="0" w:color="auto"/>
        <w:left w:val="none" w:sz="0" w:space="0" w:color="auto"/>
        <w:bottom w:val="none" w:sz="0" w:space="0" w:color="auto"/>
        <w:right w:val="none" w:sz="0" w:space="0" w:color="auto"/>
      </w:divBdr>
    </w:div>
    <w:div w:id="422803245">
      <w:bodyDiv w:val="1"/>
      <w:marLeft w:val="0"/>
      <w:marRight w:val="0"/>
      <w:marTop w:val="0"/>
      <w:marBottom w:val="0"/>
      <w:divBdr>
        <w:top w:val="none" w:sz="0" w:space="0" w:color="auto"/>
        <w:left w:val="none" w:sz="0" w:space="0" w:color="auto"/>
        <w:bottom w:val="none" w:sz="0" w:space="0" w:color="auto"/>
        <w:right w:val="none" w:sz="0" w:space="0" w:color="auto"/>
      </w:divBdr>
    </w:div>
    <w:div w:id="423040673">
      <w:bodyDiv w:val="1"/>
      <w:marLeft w:val="0"/>
      <w:marRight w:val="0"/>
      <w:marTop w:val="0"/>
      <w:marBottom w:val="0"/>
      <w:divBdr>
        <w:top w:val="none" w:sz="0" w:space="0" w:color="auto"/>
        <w:left w:val="none" w:sz="0" w:space="0" w:color="auto"/>
        <w:bottom w:val="none" w:sz="0" w:space="0" w:color="auto"/>
        <w:right w:val="none" w:sz="0" w:space="0" w:color="auto"/>
      </w:divBdr>
    </w:div>
    <w:div w:id="423116413">
      <w:bodyDiv w:val="1"/>
      <w:marLeft w:val="0"/>
      <w:marRight w:val="0"/>
      <w:marTop w:val="0"/>
      <w:marBottom w:val="0"/>
      <w:divBdr>
        <w:top w:val="none" w:sz="0" w:space="0" w:color="auto"/>
        <w:left w:val="none" w:sz="0" w:space="0" w:color="auto"/>
        <w:bottom w:val="none" w:sz="0" w:space="0" w:color="auto"/>
        <w:right w:val="none" w:sz="0" w:space="0" w:color="auto"/>
      </w:divBdr>
    </w:div>
    <w:div w:id="423376576">
      <w:bodyDiv w:val="1"/>
      <w:marLeft w:val="0"/>
      <w:marRight w:val="0"/>
      <w:marTop w:val="0"/>
      <w:marBottom w:val="0"/>
      <w:divBdr>
        <w:top w:val="none" w:sz="0" w:space="0" w:color="auto"/>
        <w:left w:val="none" w:sz="0" w:space="0" w:color="auto"/>
        <w:bottom w:val="none" w:sz="0" w:space="0" w:color="auto"/>
        <w:right w:val="none" w:sz="0" w:space="0" w:color="auto"/>
      </w:divBdr>
    </w:div>
    <w:div w:id="423569937">
      <w:bodyDiv w:val="1"/>
      <w:marLeft w:val="0"/>
      <w:marRight w:val="0"/>
      <w:marTop w:val="0"/>
      <w:marBottom w:val="0"/>
      <w:divBdr>
        <w:top w:val="none" w:sz="0" w:space="0" w:color="auto"/>
        <w:left w:val="none" w:sz="0" w:space="0" w:color="auto"/>
        <w:bottom w:val="none" w:sz="0" w:space="0" w:color="auto"/>
        <w:right w:val="none" w:sz="0" w:space="0" w:color="auto"/>
      </w:divBdr>
    </w:div>
    <w:div w:id="423918953">
      <w:bodyDiv w:val="1"/>
      <w:marLeft w:val="0"/>
      <w:marRight w:val="0"/>
      <w:marTop w:val="0"/>
      <w:marBottom w:val="0"/>
      <w:divBdr>
        <w:top w:val="none" w:sz="0" w:space="0" w:color="auto"/>
        <w:left w:val="none" w:sz="0" w:space="0" w:color="auto"/>
        <w:bottom w:val="none" w:sz="0" w:space="0" w:color="auto"/>
        <w:right w:val="none" w:sz="0" w:space="0" w:color="auto"/>
      </w:divBdr>
    </w:div>
    <w:div w:id="424111831">
      <w:bodyDiv w:val="1"/>
      <w:marLeft w:val="0"/>
      <w:marRight w:val="0"/>
      <w:marTop w:val="0"/>
      <w:marBottom w:val="0"/>
      <w:divBdr>
        <w:top w:val="none" w:sz="0" w:space="0" w:color="auto"/>
        <w:left w:val="none" w:sz="0" w:space="0" w:color="auto"/>
        <w:bottom w:val="none" w:sz="0" w:space="0" w:color="auto"/>
        <w:right w:val="none" w:sz="0" w:space="0" w:color="auto"/>
      </w:divBdr>
    </w:div>
    <w:div w:id="424345720">
      <w:bodyDiv w:val="1"/>
      <w:marLeft w:val="0"/>
      <w:marRight w:val="0"/>
      <w:marTop w:val="0"/>
      <w:marBottom w:val="0"/>
      <w:divBdr>
        <w:top w:val="none" w:sz="0" w:space="0" w:color="auto"/>
        <w:left w:val="none" w:sz="0" w:space="0" w:color="auto"/>
        <w:bottom w:val="none" w:sz="0" w:space="0" w:color="auto"/>
        <w:right w:val="none" w:sz="0" w:space="0" w:color="auto"/>
      </w:divBdr>
    </w:div>
    <w:div w:id="424351568">
      <w:bodyDiv w:val="1"/>
      <w:marLeft w:val="0"/>
      <w:marRight w:val="0"/>
      <w:marTop w:val="0"/>
      <w:marBottom w:val="0"/>
      <w:divBdr>
        <w:top w:val="none" w:sz="0" w:space="0" w:color="auto"/>
        <w:left w:val="none" w:sz="0" w:space="0" w:color="auto"/>
        <w:bottom w:val="none" w:sz="0" w:space="0" w:color="auto"/>
        <w:right w:val="none" w:sz="0" w:space="0" w:color="auto"/>
      </w:divBdr>
    </w:div>
    <w:div w:id="424612396">
      <w:bodyDiv w:val="1"/>
      <w:marLeft w:val="0"/>
      <w:marRight w:val="0"/>
      <w:marTop w:val="0"/>
      <w:marBottom w:val="0"/>
      <w:divBdr>
        <w:top w:val="none" w:sz="0" w:space="0" w:color="auto"/>
        <w:left w:val="none" w:sz="0" w:space="0" w:color="auto"/>
        <w:bottom w:val="none" w:sz="0" w:space="0" w:color="auto"/>
        <w:right w:val="none" w:sz="0" w:space="0" w:color="auto"/>
      </w:divBdr>
    </w:div>
    <w:div w:id="425151404">
      <w:bodyDiv w:val="1"/>
      <w:marLeft w:val="0"/>
      <w:marRight w:val="0"/>
      <w:marTop w:val="0"/>
      <w:marBottom w:val="0"/>
      <w:divBdr>
        <w:top w:val="none" w:sz="0" w:space="0" w:color="auto"/>
        <w:left w:val="none" w:sz="0" w:space="0" w:color="auto"/>
        <w:bottom w:val="none" w:sz="0" w:space="0" w:color="auto"/>
        <w:right w:val="none" w:sz="0" w:space="0" w:color="auto"/>
      </w:divBdr>
    </w:div>
    <w:div w:id="425153881">
      <w:bodyDiv w:val="1"/>
      <w:marLeft w:val="0"/>
      <w:marRight w:val="0"/>
      <w:marTop w:val="0"/>
      <w:marBottom w:val="0"/>
      <w:divBdr>
        <w:top w:val="none" w:sz="0" w:space="0" w:color="auto"/>
        <w:left w:val="none" w:sz="0" w:space="0" w:color="auto"/>
        <w:bottom w:val="none" w:sz="0" w:space="0" w:color="auto"/>
        <w:right w:val="none" w:sz="0" w:space="0" w:color="auto"/>
      </w:divBdr>
    </w:div>
    <w:div w:id="425158539">
      <w:bodyDiv w:val="1"/>
      <w:marLeft w:val="0"/>
      <w:marRight w:val="0"/>
      <w:marTop w:val="0"/>
      <w:marBottom w:val="0"/>
      <w:divBdr>
        <w:top w:val="none" w:sz="0" w:space="0" w:color="auto"/>
        <w:left w:val="none" w:sz="0" w:space="0" w:color="auto"/>
        <w:bottom w:val="none" w:sz="0" w:space="0" w:color="auto"/>
        <w:right w:val="none" w:sz="0" w:space="0" w:color="auto"/>
      </w:divBdr>
    </w:div>
    <w:div w:id="425422636">
      <w:bodyDiv w:val="1"/>
      <w:marLeft w:val="0"/>
      <w:marRight w:val="0"/>
      <w:marTop w:val="0"/>
      <w:marBottom w:val="0"/>
      <w:divBdr>
        <w:top w:val="none" w:sz="0" w:space="0" w:color="auto"/>
        <w:left w:val="none" w:sz="0" w:space="0" w:color="auto"/>
        <w:bottom w:val="none" w:sz="0" w:space="0" w:color="auto"/>
        <w:right w:val="none" w:sz="0" w:space="0" w:color="auto"/>
      </w:divBdr>
    </w:div>
    <w:div w:id="425424293">
      <w:bodyDiv w:val="1"/>
      <w:marLeft w:val="0"/>
      <w:marRight w:val="0"/>
      <w:marTop w:val="0"/>
      <w:marBottom w:val="0"/>
      <w:divBdr>
        <w:top w:val="none" w:sz="0" w:space="0" w:color="auto"/>
        <w:left w:val="none" w:sz="0" w:space="0" w:color="auto"/>
        <w:bottom w:val="none" w:sz="0" w:space="0" w:color="auto"/>
        <w:right w:val="none" w:sz="0" w:space="0" w:color="auto"/>
      </w:divBdr>
    </w:div>
    <w:div w:id="425464538">
      <w:bodyDiv w:val="1"/>
      <w:marLeft w:val="0"/>
      <w:marRight w:val="0"/>
      <w:marTop w:val="0"/>
      <w:marBottom w:val="0"/>
      <w:divBdr>
        <w:top w:val="none" w:sz="0" w:space="0" w:color="auto"/>
        <w:left w:val="none" w:sz="0" w:space="0" w:color="auto"/>
        <w:bottom w:val="none" w:sz="0" w:space="0" w:color="auto"/>
        <w:right w:val="none" w:sz="0" w:space="0" w:color="auto"/>
      </w:divBdr>
    </w:div>
    <w:div w:id="425540972">
      <w:bodyDiv w:val="1"/>
      <w:marLeft w:val="0"/>
      <w:marRight w:val="0"/>
      <w:marTop w:val="0"/>
      <w:marBottom w:val="0"/>
      <w:divBdr>
        <w:top w:val="none" w:sz="0" w:space="0" w:color="auto"/>
        <w:left w:val="none" w:sz="0" w:space="0" w:color="auto"/>
        <w:bottom w:val="none" w:sz="0" w:space="0" w:color="auto"/>
        <w:right w:val="none" w:sz="0" w:space="0" w:color="auto"/>
      </w:divBdr>
    </w:div>
    <w:div w:id="425541272">
      <w:bodyDiv w:val="1"/>
      <w:marLeft w:val="0"/>
      <w:marRight w:val="0"/>
      <w:marTop w:val="0"/>
      <w:marBottom w:val="0"/>
      <w:divBdr>
        <w:top w:val="none" w:sz="0" w:space="0" w:color="auto"/>
        <w:left w:val="none" w:sz="0" w:space="0" w:color="auto"/>
        <w:bottom w:val="none" w:sz="0" w:space="0" w:color="auto"/>
        <w:right w:val="none" w:sz="0" w:space="0" w:color="auto"/>
      </w:divBdr>
    </w:div>
    <w:div w:id="425661630">
      <w:bodyDiv w:val="1"/>
      <w:marLeft w:val="0"/>
      <w:marRight w:val="0"/>
      <w:marTop w:val="0"/>
      <w:marBottom w:val="0"/>
      <w:divBdr>
        <w:top w:val="none" w:sz="0" w:space="0" w:color="auto"/>
        <w:left w:val="none" w:sz="0" w:space="0" w:color="auto"/>
        <w:bottom w:val="none" w:sz="0" w:space="0" w:color="auto"/>
        <w:right w:val="none" w:sz="0" w:space="0" w:color="auto"/>
      </w:divBdr>
    </w:div>
    <w:div w:id="426118759">
      <w:bodyDiv w:val="1"/>
      <w:marLeft w:val="0"/>
      <w:marRight w:val="0"/>
      <w:marTop w:val="0"/>
      <w:marBottom w:val="0"/>
      <w:divBdr>
        <w:top w:val="none" w:sz="0" w:space="0" w:color="auto"/>
        <w:left w:val="none" w:sz="0" w:space="0" w:color="auto"/>
        <w:bottom w:val="none" w:sz="0" w:space="0" w:color="auto"/>
        <w:right w:val="none" w:sz="0" w:space="0" w:color="auto"/>
      </w:divBdr>
    </w:div>
    <w:div w:id="426122946">
      <w:bodyDiv w:val="1"/>
      <w:marLeft w:val="0"/>
      <w:marRight w:val="0"/>
      <w:marTop w:val="0"/>
      <w:marBottom w:val="0"/>
      <w:divBdr>
        <w:top w:val="none" w:sz="0" w:space="0" w:color="auto"/>
        <w:left w:val="none" w:sz="0" w:space="0" w:color="auto"/>
        <w:bottom w:val="none" w:sz="0" w:space="0" w:color="auto"/>
        <w:right w:val="none" w:sz="0" w:space="0" w:color="auto"/>
      </w:divBdr>
    </w:div>
    <w:div w:id="426194861">
      <w:bodyDiv w:val="1"/>
      <w:marLeft w:val="0"/>
      <w:marRight w:val="0"/>
      <w:marTop w:val="0"/>
      <w:marBottom w:val="0"/>
      <w:divBdr>
        <w:top w:val="none" w:sz="0" w:space="0" w:color="auto"/>
        <w:left w:val="none" w:sz="0" w:space="0" w:color="auto"/>
        <w:bottom w:val="none" w:sz="0" w:space="0" w:color="auto"/>
        <w:right w:val="none" w:sz="0" w:space="0" w:color="auto"/>
      </w:divBdr>
    </w:div>
    <w:div w:id="426343143">
      <w:bodyDiv w:val="1"/>
      <w:marLeft w:val="0"/>
      <w:marRight w:val="0"/>
      <w:marTop w:val="0"/>
      <w:marBottom w:val="0"/>
      <w:divBdr>
        <w:top w:val="none" w:sz="0" w:space="0" w:color="auto"/>
        <w:left w:val="none" w:sz="0" w:space="0" w:color="auto"/>
        <w:bottom w:val="none" w:sz="0" w:space="0" w:color="auto"/>
        <w:right w:val="none" w:sz="0" w:space="0" w:color="auto"/>
      </w:divBdr>
    </w:div>
    <w:div w:id="426393456">
      <w:bodyDiv w:val="1"/>
      <w:marLeft w:val="0"/>
      <w:marRight w:val="0"/>
      <w:marTop w:val="0"/>
      <w:marBottom w:val="0"/>
      <w:divBdr>
        <w:top w:val="none" w:sz="0" w:space="0" w:color="auto"/>
        <w:left w:val="none" w:sz="0" w:space="0" w:color="auto"/>
        <w:bottom w:val="none" w:sz="0" w:space="0" w:color="auto"/>
        <w:right w:val="none" w:sz="0" w:space="0" w:color="auto"/>
      </w:divBdr>
    </w:div>
    <w:div w:id="426460899">
      <w:bodyDiv w:val="1"/>
      <w:marLeft w:val="0"/>
      <w:marRight w:val="0"/>
      <w:marTop w:val="0"/>
      <w:marBottom w:val="0"/>
      <w:divBdr>
        <w:top w:val="none" w:sz="0" w:space="0" w:color="auto"/>
        <w:left w:val="none" w:sz="0" w:space="0" w:color="auto"/>
        <w:bottom w:val="none" w:sz="0" w:space="0" w:color="auto"/>
        <w:right w:val="none" w:sz="0" w:space="0" w:color="auto"/>
      </w:divBdr>
    </w:div>
    <w:div w:id="426510804">
      <w:bodyDiv w:val="1"/>
      <w:marLeft w:val="0"/>
      <w:marRight w:val="0"/>
      <w:marTop w:val="0"/>
      <w:marBottom w:val="0"/>
      <w:divBdr>
        <w:top w:val="none" w:sz="0" w:space="0" w:color="auto"/>
        <w:left w:val="none" w:sz="0" w:space="0" w:color="auto"/>
        <w:bottom w:val="none" w:sz="0" w:space="0" w:color="auto"/>
        <w:right w:val="none" w:sz="0" w:space="0" w:color="auto"/>
      </w:divBdr>
    </w:div>
    <w:div w:id="426652627">
      <w:bodyDiv w:val="1"/>
      <w:marLeft w:val="0"/>
      <w:marRight w:val="0"/>
      <w:marTop w:val="0"/>
      <w:marBottom w:val="0"/>
      <w:divBdr>
        <w:top w:val="none" w:sz="0" w:space="0" w:color="auto"/>
        <w:left w:val="none" w:sz="0" w:space="0" w:color="auto"/>
        <w:bottom w:val="none" w:sz="0" w:space="0" w:color="auto"/>
        <w:right w:val="none" w:sz="0" w:space="0" w:color="auto"/>
      </w:divBdr>
    </w:div>
    <w:div w:id="426848612">
      <w:bodyDiv w:val="1"/>
      <w:marLeft w:val="0"/>
      <w:marRight w:val="0"/>
      <w:marTop w:val="0"/>
      <w:marBottom w:val="0"/>
      <w:divBdr>
        <w:top w:val="none" w:sz="0" w:space="0" w:color="auto"/>
        <w:left w:val="none" w:sz="0" w:space="0" w:color="auto"/>
        <w:bottom w:val="none" w:sz="0" w:space="0" w:color="auto"/>
        <w:right w:val="none" w:sz="0" w:space="0" w:color="auto"/>
      </w:divBdr>
    </w:div>
    <w:div w:id="426928953">
      <w:bodyDiv w:val="1"/>
      <w:marLeft w:val="0"/>
      <w:marRight w:val="0"/>
      <w:marTop w:val="0"/>
      <w:marBottom w:val="0"/>
      <w:divBdr>
        <w:top w:val="none" w:sz="0" w:space="0" w:color="auto"/>
        <w:left w:val="none" w:sz="0" w:space="0" w:color="auto"/>
        <w:bottom w:val="none" w:sz="0" w:space="0" w:color="auto"/>
        <w:right w:val="none" w:sz="0" w:space="0" w:color="auto"/>
      </w:divBdr>
    </w:div>
    <w:div w:id="427501319">
      <w:bodyDiv w:val="1"/>
      <w:marLeft w:val="0"/>
      <w:marRight w:val="0"/>
      <w:marTop w:val="0"/>
      <w:marBottom w:val="0"/>
      <w:divBdr>
        <w:top w:val="none" w:sz="0" w:space="0" w:color="auto"/>
        <w:left w:val="none" w:sz="0" w:space="0" w:color="auto"/>
        <w:bottom w:val="none" w:sz="0" w:space="0" w:color="auto"/>
        <w:right w:val="none" w:sz="0" w:space="0" w:color="auto"/>
      </w:divBdr>
    </w:div>
    <w:div w:id="427502909">
      <w:bodyDiv w:val="1"/>
      <w:marLeft w:val="0"/>
      <w:marRight w:val="0"/>
      <w:marTop w:val="0"/>
      <w:marBottom w:val="0"/>
      <w:divBdr>
        <w:top w:val="none" w:sz="0" w:space="0" w:color="auto"/>
        <w:left w:val="none" w:sz="0" w:space="0" w:color="auto"/>
        <w:bottom w:val="none" w:sz="0" w:space="0" w:color="auto"/>
        <w:right w:val="none" w:sz="0" w:space="0" w:color="auto"/>
      </w:divBdr>
    </w:div>
    <w:div w:id="427510401">
      <w:bodyDiv w:val="1"/>
      <w:marLeft w:val="0"/>
      <w:marRight w:val="0"/>
      <w:marTop w:val="0"/>
      <w:marBottom w:val="0"/>
      <w:divBdr>
        <w:top w:val="none" w:sz="0" w:space="0" w:color="auto"/>
        <w:left w:val="none" w:sz="0" w:space="0" w:color="auto"/>
        <w:bottom w:val="none" w:sz="0" w:space="0" w:color="auto"/>
        <w:right w:val="none" w:sz="0" w:space="0" w:color="auto"/>
      </w:divBdr>
    </w:div>
    <w:div w:id="427626681">
      <w:bodyDiv w:val="1"/>
      <w:marLeft w:val="0"/>
      <w:marRight w:val="0"/>
      <w:marTop w:val="0"/>
      <w:marBottom w:val="0"/>
      <w:divBdr>
        <w:top w:val="none" w:sz="0" w:space="0" w:color="auto"/>
        <w:left w:val="none" w:sz="0" w:space="0" w:color="auto"/>
        <w:bottom w:val="none" w:sz="0" w:space="0" w:color="auto"/>
        <w:right w:val="none" w:sz="0" w:space="0" w:color="auto"/>
      </w:divBdr>
    </w:div>
    <w:div w:id="427887877">
      <w:bodyDiv w:val="1"/>
      <w:marLeft w:val="0"/>
      <w:marRight w:val="0"/>
      <w:marTop w:val="0"/>
      <w:marBottom w:val="0"/>
      <w:divBdr>
        <w:top w:val="none" w:sz="0" w:space="0" w:color="auto"/>
        <w:left w:val="none" w:sz="0" w:space="0" w:color="auto"/>
        <w:bottom w:val="none" w:sz="0" w:space="0" w:color="auto"/>
        <w:right w:val="none" w:sz="0" w:space="0" w:color="auto"/>
      </w:divBdr>
    </w:div>
    <w:div w:id="428086150">
      <w:bodyDiv w:val="1"/>
      <w:marLeft w:val="0"/>
      <w:marRight w:val="0"/>
      <w:marTop w:val="0"/>
      <w:marBottom w:val="0"/>
      <w:divBdr>
        <w:top w:val="none" w:sz="0" w:space="0" w:color="auto"/>
        <w:left w:val="none" w:sz="0" w:space="0" w:color="auto"/>
        <w:bottom w:val="none" w:sz="0" w:space="0" w:color="auto"/>
        <w:right w:val="none" w:sz="0" w:space="0" w:color="auto"/>
      </w:divBdr>
    </w:div>
    <w:div w:id="428701271">
      <w:bodyDiv w:val="1"/>
      <w:marLeft w:val="0"/>
      <w:marRight w:val="0"/>
      <w:marTop w:val="0"/>
      <w:marBottom w:val="0"/>
      <w:divBdr>
        <w:top w:val="none" w:sz="0" w:space="0" w:color="auto"/>
        <w:left w:val="none" w:sz="0" w:space="0" w:color="auto"/>
        <w:bottom w:val="none" w:sz="0" w:space="0" w:color="auto"/>
        <w:right w:val="none" w:sz="0" w:space="0" w:color="auto"/>
      </w:divBdr>
    </w:div>
    <w:div w:id="428817353">
      <w:bodyDiv w:val="1"/>
      <w:marLeft w:val="0"/>
      <w:marRight w:val="0"/>
      <w:marTop w:val="0"/>
      <w:marBottom w:val="0"/>
      <w:divBdr>
        <w:top w:val="none" w:sz="0" w:space="0" w:color="auto"/>
        <w:left w:val="none" w:sz="0" w:space="0" w:color="auto"/>
        <w:bottom w:val="none" w:sz="0" w:space="0" w:color="auto"/>
        <w:right w:val="none" w:sz="0" w:space="0" w:color="auto"/>
      </w:divBdr>
    </w:div>
    <w:div w:id="429592745">
      <w:bodyDiv w:val="1"/>
      <w:marLeft w:val="0"/>
      <w:marRight w:val="0"/>
      <w:marTop w:val="0"/>
      <w:marBottom w:val="0"/>
      <w:divBdr>
        <w:top w:val="none" w:sz="0" w:space="0" w:color="auto"/>
        <w:left w:val="none" w:sz="0" w:space="0" w:color="auto"/>
        <w:bottom w:val="none" w:sz="0" w:space="0" w:color="auto"/>
        <w:right w:val="none" w:sz="0" w:space="0" w:color="auto"/>
      </w:divBdr>
    </w:div>
    <w:div w:id="429593537">
      <w:bodyDiv w:val="1"/>
      <w:marLeft w:val="0"/>
      <w:marRight w:val="0"/>
      <w:marTop w:val="0"/>
      <w:marBottom w:val="0"/>
      <w:divBdr>
        <w:top w:val="none" w:sz="0" w:space="0" w:color="auto"/>
        <w:left w:val="none" w:sz="0" w:space="0" w:color="auto"/>
        <w:bottom w:val="none" w:sz="0" w:space="0" w:color="auto"/>
        <w:right w:val="none" w:sz="0" w:space="0" w:color="auto"/>
      </w:divBdr>
    </w:div>
    <w:div w:id="430315805">
      <w:bodyDiv w:val="1"/>
      <w:marLeft w:val="0"/>
      <w:marRight w:val="0"/>
      <w:marTop w:val="0"/>
      <w:marBottom w:val="0"/>
      <w:divBdr>
        <w:top w:val="none" w:sz="0" w:space="0" w:color="auto"/>
        <w:left w:val="none" w:sz="0" w:space="0" w:color="auto"/>
        <w:bottom w:val="none" w:sz="0" w:space="0" w:color="auto"/>
        <w:right w:val="none" w:sz="0" w:space="0" w:color="auto"/>
      </w:divBdr>
    </w:div>
    <w:div w:id="430513796">
      <w:bodyDiv w:val="1"/>
      <w:marLeft w:val="0"/>
      <w:marRight w:val="0"/>
      <w:marTop w:val="0"/>
      <w:marBottom w:val="0"/>
      <w:divBdr>
        <w:top w:val="none" w:sz="0" w:space="0" w:color="auto"/>
        <w:left w:val="none" w:sz="0" w:space="0" w:color="auto"/>
        <w:bottom w:val="none" w:sz="0" w:space="0" w:color="auto"/>
        <w:right w:val="none" w:sz="0" w:space="0" w:color="auto"/>
      </w:divBdr>
    </w:div>
    <w:div w:id="431048533">
      <w:bodyDiv w:val="1"/>
      <w:marLeft w:val="0"/>
      <w:marRight w:val="0"/>
      <w:marTop w:val="0"/>
      <w:marBottom w:val="0"/>
      <w:divBdr>
        <w:top w:val="none" w:sz="0" w:space="0" w:color="auto"/>
        <w:left w:val="none" w:sz="0" w:space="0" w:color="auto"/>
        <w:bottom w:val="none" w:sz="0" w:space="0" w:color="auto"/>
        <w:right w:val="none" w:sz="0" w:space="0" w:color="auto"/>
      </w:divBdr>
    </w:div>
    <w:div w:id="431122612">
      <w:bodyDiv w:val="1"/>
      <w:marLeft w:val="0"/>
      <w:marRight w:val="0"/>
      <w:marTop w:val="0"/>
      <w:marBottom w:val="0"/>
      <w:divBdr>
        <w:top w:val="none" w:sz="0" w:space="0" w:color="auto"/>
        <w:left w:val="none" w:sz="0" w:space="0" w:color="auto"/>
        <w:bottom w:val="none" w:sz="0" w:space="0" w:color="auto"/>
        <w:right w:val="none" w:sz="0" w:space="0" w:color="auto"/>
      </w:divBdr>
    </w:div>
    <w:div w:id="431315069">
      <w:bodyDiv w:val="1"/>
      <w:marLeft w:val="0"/>
      <w:marRight w:val="0"/>
      <w:marTop w:val="0"/>
      <w:marBottom w:val="0"/>
      <w:divBdr>
        <w:top w:val="none" w:sz="0" w:space="0" w:color="auto"/>
        <w:left w:val="none" w:sz="0" w:space="0" w:color="auto"/>
        <w:bottom w:val="none" w:sz="0" w:space="0" w:color="auto"/>
        <w:right w:val="none" w:sz="0" w:space="0" w:color="auto"/>
      </w:divBdr>
    </w:div>
    <w:div w:id="431779201">
      <w:bodyDiv w:val="1"/>
      <w:marLeft w:val="0"/>
      <w:marRight w:val="0"/>
      <w:marTop w:val="0"/>
      <w:marBottom w:val="0"/>
      <w:divBdr>
        <w:top w:val="none" w:sz="0" w:space="0" w:color="auto"/>
        <w:left w:val="none" w:sz="0" w:space="0" w:color="auto"/>
        <w:bottom w:val="none" w:sz="0" w:space="0" w:color="auto"/>
        <w:right w:val="none" w:sz="0" w:space="0" w:color="auto"/>
      </w:divBdr>
    </w:div>
    <w:div w:id="431979563">
      <w:bodyDiv w:val="1"/>
      <w:marLeft w:val="0"/>
      <w:marRight w:val="0"/>
      <w:marTop w:val="0"/>
      <w:marBottom w:val="0"/>
      <w:divBdr>
        <w:top w:val="none" w:sz="0" w:space="0" w:color="auto"/>
        <w:left w:val="none" w:sz="0" w:space="0" w:color="auto"/>
        <w:bottom w:val="none" w:sz="0" w:space="0" w:color="auto"/>
        <w:right w:val="none" w:sz="0" w:space="0" w:color="auto"/>
      </w:divBdr>
    </w:div>
    <w:div w:id="432241468">
      <w:bodyDiv w:val="1"/>
      <w:marLeft w:val="0"/>
      <w:marRight w:val="0"/>
      <w:marTop w:val="0"/>
      <w:marBottom w:val="0"/>
      <w:divBdr>
        <w:top w:val="none" w:sz="0" w:space="0" w:color="auto"/>
        <w:left w:val="none" w:sz="0" w:space="0" w:color="auto"/>
        <w:bottom w:val="none" w:sz="0" w:space="0" w:color="auto"/>
        <w:right w:val="none" w:sz="0" w:space="0" w:color="auto"/>
      </w:divBdr>
    </w:div>
    <w:div w:id="433407128">
      <w:bodyDiv w:val="1"/>
      <w:marLeft w:val="0"/>
      <w:marRight w:val="0"/>
      <w:marTop w:val="0"/>
      <w:marBottom w:val="0"/>
      <w:divBdr>
        <w:top w:val="none" w:sz="0" w:space="0" w:color="auto"/>
        <w:left w:val="none" w:sz="0" w:space="0" w:color="auto"/>
        <w:bottom w:val="none" w:sz="0" w:space="0" w:color="auto"/>
        <w:right w:val="none" w:sz="0" w:space="0" w:color="auto"/>
      </w:divBdr>
    </w:div>
    <w:div w:id="433475456">
      <w:bodyDiv w:val="1"/>
      <w:marLeft w:val="0"/>
      <w:marRight w:val="0"/>
      <w:marTop w:val="0"/>
      <w:marBottom w:val="0"/>
      <w:divBdr>
        <w:top w:val="none" w:sz="0" w:space="0" w:color="auto"/>
        <w:left w:val="none" w:sz="0" w:space="0" w:color="auto"/>
        <w:bottom w:val="none" w:sz="0" w:space="0" w:color="auto"/>
        <w:right w:val="none" w:sz="0" w:space="0" w:color="auto"/>
      </w:divBdr>
    </w:div>
    <w:div w:id="433551777">
      <w:bodyDiv w:val="1"/>
      <w:marLeft w:val="0"/>
      <w:marRight w:val="0"/>
      <w:marTop w:val="0"/>
      <w:marBottom w:val="0"/>
      <w:divBdr>
        <w:top w:val="none" w:sz="0" w:space="0" w:color="auto"/>
        <w:left w:val="none" w:sz="0" w:space="0" w:color="auto"/>
        <w:bottom w:val="none" w:sz="0" w:space="0" w:color="auto"/>
        <w:right w:val="none" w:sz="0" w:space="0" w:color="auto"/>
      </w:divBdr>
    </w:div>
    <w:div w:id="434643148">
      <w:bodyDiv w:val="1"/>
      <w:marLeft w:val="0"/>
      <w:marRight w:val="0"/>
      <w:marTop w:val="0"/>
      <w:marBottom w:val="0"/>
      <w:divBdr>
        <w:top w:val="none" w:sz="0" w:space="0" w:color="auto"/>
        <w:left w:val="none" w:sz="0" w:space="0" w:color="auto"/>
        <w:bottom w:val="none" w:sz="0" w:space="0" w:color="auto"/>
        <w:right w:val="none" w:sz="0" w:space="0" w:color="auto"/>
      </w:divBdr>
    </w:div>
    <w:div w:id="434831871">
      <w:bodyDiv w:val="1"/>
      <w:marLeft w:val="0"/>
      <w:marRight w:val="0"/>
      <w:marTop w:val="0"/>
      <w:marBottom w:val="0"/>
      <w:divBdr>
        <w:top w:val="none" w:sz="0" w:space="0" w:color="auto"/>
        <w:left w:val="none" w:sz="0" w:space="0" w:color="auto"/>
        <w:bottom w:val="none" w:sz="0" w:space="0" w:color="auto"/>
        <w:right w:val="none" w:sz="0" w:space="0" w:color="auto"/>
      </w:divBdr>
    </w:div>
    <w:div w:id="434833253">
      <w:bodyDiv w:val="1"/>
      <w:marLeft w:val="0"/>
      <w:marRight w:val="0"/>
      <w:marTop w:val="0"/>
      <w:marBottom w:val="0"/>
      <w:divBdr>
        <w:top w:val="none" w:sz="0" w:space="0" w:color="auto"/>
        <w:left w:val="none" w:sz="0" w:space="0" w:color="auto"/>
        <w:bottom w:val="none" w:sz="0" w:space="0" w:color="auto"/>
        <w:right w:val="none" w:sz="0" w:space="0" w:color="auto"/>
      </w:divBdr>
    </w:div>
    <w:div w:id="435367128">
      <w:bodyDiv w:val="1"/>
      <w:marLeft w:val="0"/>
      <w:marRight w:val="0"/>
      <w:marTop w:val="0"/>
      <w:marBottom w:val="0"/>
      <w:divBdr>
        <w:top w:val="none" w:sz="0" w:space="0" w:color="auto"/>
        <w:left w:val="none" w:sz="0" w:space="0" w:color="auto"/>
        <w:bottom w:val="none" w:sz="0" w:space="0" w:color="auto"/>
        <w:right w:val="none" w:sz="0" w:space="0" w:color="auto"/>
      </w:divBdr>
    </w:div>
    <w:div w:id="435564916">
      <w:bodyDiv w:val="1"/>
      <w:marLeft w:val="0"/>
      <w:marRight w:val="0"/>
      <w:marTop w:val="0"/>
      <w:marBottom w:val="0"/>
      <w:divBdr>
        <w:top w:val="none" w:sz="0" w:space="0" w:color="auto"/>
        <w:left w:val="none" w:sz="0" w:space="0" w:color="auto"/>
        <w:bottom w:val="none" w:sz="0" w:space="0" w:color="auto"/>
        <w:right w:val="none" w:sz="0" w:space="0" w:color="auto"/>
      </w:divBdr>
    </w:div>
    <w:div w:id="435633953">
      <w:bodyDiv w:val="1"/>
      <w:marLeft w:val="0"/>
      <w:marRight w:val="0"/>
      <w:marTop w:val="0"/>
      <w:marBottom w:val="0"/>
      <w:divBdr>
        <w:top w:val="none" w:sz="0" w:space="0" w:color="auto"/>
        <w:left w:val="none" w:sz="0" w:space="0" w:color="auto"/>
        <w:bottom w:val="none" w:sz="0" w:space="0" w:color="auto"/>
        <w:right w:val="none" w:sz="0" w:space="0" w:color="auto"/>
      </w:divBdr>
    </w:div>
    <w:div w:id="435638688">
      <w:bodyDiv w:val="1"/>
      <w:marLeft w:val="0"/>
      <w:marRight w:val="0"/>
      <w:marTop w:val="0"/>
      <w:marBottom w:val="0"/>
      <w:divBdr>
        <w:top w:val="none" w:sz="0" w:space="0" w:color="auto"/>
        <w:left w:val="none" w:sz="0" w:space="0" w:color="auto"/>
        <w:bottom w:val="none" w:sz="0" w:space="0" w:color="auto"/>
        <w:right w:val="none" w:sz="0" w:space="0" w:color="auto"/>
      </w:divBdr>
    </w:div>
    <w:div w:id="435827394">
      <w:bodyDiv w:val="1"/>
      <w:marLeft w:val="0"/>
      <w:marRight w:val="0"/>
      <w:marTop w:val="0"/>
      <w:marBottom w:val="0"/>
      <w:divBdr>
        <w:top w:val="none" w:sz="0" w:space="0" w:color="auto"/>
        <w:left w:val="none" w:sz="0" w:space="0" w:color="auto"/>
        <w:bottom w:val="none" w:sz="0" w:space="0" w:color="auto"/>
        <w:right w:val="none" w:sz="0" w:space="0" w:color="auto"/>
      </w:divBdr>
    </w:div>
    <w:div w:id="436025655">
      <w:bodyDiv w:val="1"/>
      <w:marLeft w:val="0"/>
      <w:marRight w:val="0"/>
      <w:marTop w:val="0"/>
      <w:marBottom w:val="0"/>
      <w:divBdr>
        <w:top w:val="none" w:sz="0" w:space="0" w:color="auto"/>
        <w:left w:val="none" w:sz="0" w:space="0" w:color="auto"/>
        <w:bottom w:val="none" w:sz="0" w:space="0" w:color="auto"/>
        <w:right w:val="none" w:sz="0" w:space="0" w:color="auto"/>
      </w:divBdr>
    </w:div>
    <w:div w:id="436144878">
      <w:bodyDiv w:val="1"/>
      <w:marLeft w:val="0"/>
      <w:marRight w:val="0"/>
      <w:marTop w:val="0"/>
      <w:marBottom w:val="0"/>
      <w:divBdr>
        <w:top w:val="none" w:sz="0" w:space="0" w:color="auto"/>
        <w:left w:val="none" w:sz="0" w:space="0" w:color="auto"/>
        <w:bottom w:val="none" w:sz="0" w:space="0" w:color="auto"/>
        <w:right w:val="none" w:sz="0" w:space="0" w:color="auto"/>
      </w:divBdr>
    </w:div>
    <w:div w:id="436290964">
      <w:bodyDiv w:val="1"/>
      <w:marLeft w:val="0"/>
      <w:marRight w:val="0"/>
      <w:marTop w:val="0"/>
      <w:marBottom w:val="0"/>
      <w:divBdr>
        <w:top w:val="none" w:sz="0" w:space="0" w:color="auto"/>
        <w:left w:val="none" w:sz="0" w:space="0" w:color="auto"/>
        <w:bottom w:val="none" w:sz="0" w:space="0" w:color="auto"/>
        <w:right w:val="none" w:sz="0" w:space="0" w:color="auto"/>
      </w:divBdr>
    </w:div>
    <w:div w:id="436410156">
      <w:bodyDiv w:val="1"/>
      <w:marLeft w:val="0"/>
      <w:marRight w:val="0"/>
      <w:marTop w:val="0"/>
      <w:marBottom w:val="0"/>
      <w:divBdr>
        <w:top w:val="none" w:sz="0" w:space="0" w:color="auto"/>
        <w:left w:val="none" w:sz="0" w:space="0" w:color="auto"/>
        <w:bottom w:val="none" w:sz="0" w:space="0" w:color="auto"/>
        <w:right w:val="none" w:sz="0" w:space="0" w:color="auto"/>
      </w:divBdr>
    </w:div>
    <w:div w:id="436412728">
      <w:bodyDiv w:val="1"/>
      <w:marLeft w:val="0"/>
      <w:marRight w:val="0"/>
      <w:marTop w:val="0"/>
      <w:marBottom w:val="0"/>
      <w:divBdr>
        <w:top w:val="none" w:sz="0" w:space="0" w:color="auto"/>
        <w:left w:val="none" w:sz="0" w:space="0" w:color="auto"/>
        <w:bottom w:val="none" w:sz="0" w:space="0" w:color="auto"/>
        <w:right w:val="none" w:sz="0" w:space="0" w:color="auto"/>
      </w:divBdr>
    </w:div>
    <w:div w:id="437019306">
      <w:bodyDiv w:val="1"/>
      <w:marLeft w:val="0"/>
      <w:marRight w:val="0"/>
      <w:marTop w:val="0"/>
      <w:marBottom w:val="0"/>
      <w:divBdr>
        <w:top w:val="none" w:sz="0" w:space="0" w:color="auto"/>
        <w:left w:val="none" w:sz="0" w:space="0" w:color="auto"/>
        <w:bottom w:val="none" w:sz="0" w:space="0" w:color="auto"/>
        <w:right w:val="none" w:sz="0" w:space="0" w:color="auto"/>
      </w:divBdr>
    </w:div>
    <w:div w:id="437025612">
      <w:bodyDiv w:val="1"/>
      <w:marLeft w:val="0"/>
      <w:marRight w:val="0"/>
      <w:marTop w:val="0"/>
      <w:marBottom w:val="0"/>
      <w:divBdr>
        <w:top w:val="none" w:sz="0" w:space="0" w:color="auto"/>
        <w:left w:val="none" w:sz="0" w:space="0" w:color="auto"/>
        <w:bottom w:val="none" w:sz="0" w:space="0" w:color="auto"/>
        <w:right w:val="none" w:sz="0" w:space="0" w:color="auto"/>
      </w:divBdr>
    </w:div>
    <w:div w:id="437141135">
      <w:bodyDiv w:val="1"/>
      <w:marLeft w:val="0"/>
      <w:marRight w:val="0"/>
      <w:marTop w:val="0"/>
      <w:marBottom w:val="0"/>
      <w:divBdr>
        <w:top w:val="none" w:sz="0" w:space="0" w:color="auto"/>
        <w:left w:val="none" w:sz="0" w:space="0" w:color="auto"/>
        <w:bottom w:val="none" w:sz="0" w:space="0" w:color="auto"/>
        <w:right w:val="none" w:sz="0" w:space="0" w:color="auto"/>
      </w:divBdr>
    </w:div>
    <w:div w:id="437332944">
      <w:bodyDiv w:val="1"/>
      <w:marLeft w:val="0"/>
      <w:marRight w:val="0"/>
      <w:marTop w:val="0"/>
      <w:marBottom w:val="0"/>
      <w:divBdr>
        <w:top w:val="none" w:sz="0" w:space="0" w:color="auto"/>
        <w:left w:val="none" w:sz="0" w:space="0" w:color="auto"/>
        <w:bottom w:val="none" w:sz="0" w:space="0" w:color="auto"/>
        <w:right w:val="none" w:sz="0" w:space="0" w:color="auto"/>
      </w:divBdr>
    </w:div>
    <w:div w:id="437871746">
      <w:bodyDiv w:val="1"/>
      <w:marLeft w:val="0"/>
      <w:marRight w:val="0"/>
      <w:marTop w:val="0"/>
      <w:marBottom w:val="0"/>
      <w:divBdr>
        <w:top w:val="none" w:sz="0" w:space="0" w:color="auto"/>
        <w:left w:val="none" w:sz="0" w:space="0" w:color="auto"/>
        <w:bottom w:val="none" w:sz="0" w:space="0" w:color="auto"/>
        <w:right w:val="none" w:sz="0" w:space="0" w:color="auto"/>
      </w:divBdr>
    </w:div>
    <w:div w:id="437916782">
      <w:bodyDiv w:val="1"/>
      <w:marLeft w:val="0"/>
      <w:marRight w:val="0"/>
      <w:marTop w:val="0"/>
      <w:marBottom w:val="0"/>
      <w:divBdr>
        <w:top w:val="none" w:sz="0" w:space="0" w:color="auto"/>
        <w:left w:val="none" w:sz="0" w:space="0" w:color="auto"/>
        <w:bottom w:val="none" w:sz="0" w:space="0" w:color="auto"/>
        <w:right w:val="none" w:sz="0" w:space="0" w:color="auto"/>
      </w:divBdr>
    </w:div>
    <w:div w:id="437988332">
      <w:bodyDiv w:val="1"/>
      <w:marLeft w:val="0"/>
      <w:marRight w:val="0"/>
      <w:marTop w:val="0"/>
      <w:marBottom w:val="0"/>
      <w:divBdr>
        <w:top w:val="none" w:sz="0" w:space="0" w:color="auto"/>
        <w:left w:val="none" w:sz="0" w:space="0" w:color="auto"/>
        <w:bottom w:val="none" w:sz="0" w:space="0" w:color="auto"/>
        <w:right w:val="none" w:sz="0" w:space="0" w:color="auto"/>
      </w:divBdr>
    </w:div>
    <w:div w:id="438569513">
      <w:bodyDiv w:val="1"/>
      <w:marLeft w:val="0"/>
      <w:marRight w:val="0"/>
      <w:marTop w:val="0"/>
      <w:marBottom w:val="0"/>
      <w:divBdr>
        <w:top w:val="none" w:sz="0" w:space="0" w:color="auto"/>
        <w:left w:val="none" w:sz="0" w:space="0" w:color="auto"/>
        <w:bottom w:val="none" w:sz="0" w:space="0" w:color="auto"/>
        <w:right w:val="none" w:sz="0" w:space="0" w:color="auto"/>
      </w:divBdr>
    </w:div>
    <w:div w:id="438641489">
      <w:bodyDiv w:val="1"/>
      <w:marLeft w:val="0"/>
      <w:marRight w:val="0"/>
      <w:marTop w:val="0"/>
      <w:marBottom w:val="0"/>
      <w:divBdr>
        <w:top w:val="none" w:sz="0" w:space="0" w:color="auto"/>
        <w:left w:val="none" w:sz="0" w:space="0" w:color="auto"/>
        <w:bottom w:val="none" w:sz="0" w:space="0" w:color="auto"/>
        <w:right w:val="none" w:sz="0" w:space="0" w:color="auto"/>
      </w:divBdr>
    </w:div>
    <w:div w:id="438834189">
      <w:bodyDiv w:val="1"/>
      <w:marLeft w:val="0"/>
      <w:marRight w:val="0"/>
      <w:marTop w:val="0"/>
      <w:marBottom w:val="0"/>
      <w:divBdr>
        <w:top w:val="none" w:sz="0" w:space="0" w:color="auto"/>
        <w:left w:val="none" w:sz="0" w:space="0" w:color="auto"/>
        <w:bottom w:val="none" w:sz="0" w:space="0" w:color="auto"/>
        <w:right w:val="none" w:sz="0" w:space="0" w:color="auto"/>
      </w:divBdr>
    </w:div>
    <w:div w:id="438916413">
      <w:bodyDiv w:val="1"/>
      <w:marLeft w:val="0"/>
      <w:marRight w:val="0"/>
      <w:marTop w:val="0"/>
      <w:marBottom w:val="0"/>
      <w:divBdr>
        <w:top w:val="none" w:sz="0" w:space="0" w:color="auto"/>
        <w:left w:val="none" w:sz="0" w:space="0" w:color="auto"/>
        <w:bottom w:val="none" w:sz="0" w:space="0" w:color="auto"/>
        <w:right w:val="none" w:sz="0" w:space="0" w:color="auto"/>
      </w:divBdr>
    </w:div>
    <w:div w:id="439036128">
      <w:bodyDiv w:val="1"/>
      <w:marLeft w:val="0"/>
      <w:marRight w:val="0"/>
      <w:marTop w:val="0"/>
      <w:marBottom w:val="0"/>
      <w:divBdr>
        <w:top w:val="none" w:sz="0" w:space="0" w:color="auto"/>
        <w:left w:val="none" w:sz="0" w:space="0" w:color="auto"/>
        <w:bottom w:val="none" w:sz="0" w:space="0" w:color="auto"/>
        <w:right w:val="none" w:sz="0" w:space="0" w:color="auto"/>
      </w:divBdr>
    </w:div>
    <w:div w:id="439302280">
      <w:bodyDiv w:val="1"/>
      <w:marLeft w:val="0"/>
      <w:marRight w:val="0"/>
      <w:marTop w:val="0"/>
      <w:marBottom w:val="0"/>
      <w:divBdr>
        <w:top w:val="none" w:sz="0" w:space="0" w:color="auto"/>
        <w:left w:val="none" w:sz="0" w:space="0" w:color="auto"/>
        <w:bottom w:val="none" w:sz="0" w:space="0" w:color="auto"/>
        <w:right w:val="none" w:sz="0" w:space="0" w:color="auto"/>
      </w:divBdr>
    </w:div>
    <w:div w:id="439761420">
      <w:bodyDiv w:val="1"/>
      <w:marLeft w:val="0"/>
      <w:marRight w:val="0"/>
      <w:marTop w:val="0"/>
      <w:marBottom w:val="0"/>
      <w:divBdr>
        <w:top w:val="none" w:sz="0" w:space="0" w:color="auto"/>
        <w:left w:val="none" w:sz="0" w:space="0" w:color="auto"/>
        <w:bottom w:val="none" w:sz="0" w:space="0" w:color="auto"/>
        <w:right w:val="none" w:sz="0" w:space="0" w:color="auto"/>
      </w:divBdr>
    </w:div>
    <w:div w:id="440493310">
      <w:bodyDiv w:val="1"/>
      <w:marLeft w:val="0"/>
      <w:marRight w:val="0"/>
      <w:marTop w:val="0"/>
      <w:marBottom w:val="0"/>
      <w:divBdr>
        <w:top w:val="none" w:sz="0" w:space="0" w:color="auto"/>
        <w:left w:val="none" w:sz="0" w:space="0" w:color="auto"/>
        <w:bottom w:val="none" w:sz="0" w:space="0" w:color="auto"/>
        <w:right w:val="none" w:sz="0" w:space="0" w:color="auto"/>
      </w:divBdr>
    </w:div>
    <w:div w:id="440802027">
      <w:bodyDiv w:val="1"/>
      <w:marLeft w:val="0"/>
      <w:marRight w:val="0"/>
      <w:marTop w:val="0"/>
      <w:marBottom w:val="0"/>
      <w:divBdr>
        <w:top w:val="none" w:sz="0" w:space="0" w:color="auto"/>
        <w:left w:val="none" w:sz="0" w:space="0" w:color="auto"/>
        <w:bottom w:val="none" w:sz="0" w:space="0" w:color="auto"/>
        <w:right w:val="none" w:sz="0" w:space="0" w:color="auto"/>
      </w:divBdr>
    </w:div>
    <w:div w:id="440998778">
      <w:bodyDiv w:val="1"/>
      <w:marLeft w:val="0"/>
      <w:marRight w:val="0"/>
      <w:marTop w:val="0"/>
      <w:marBottom w:val="0"/>
      <w:divBdr>
        <w:top w:val="none" w:sz="0" w:space="0" w:color="auto"/>
        <w:left w:val="none" w:sz="0" w:space="0" w:color="auto"/>
        <w:bottom w:val="none" w:sz="0" w:space="0" w:color="auto"/>
        <w:right w:val="none" w:sz="0" w:space="0" w:color="auto"/>
      </w:divBdr>
    </w:div>
    <w:div w:id="441346088">
      <w:bodyDiv w:val="1"/>
      <w:marLeft w:val="0"/>
      <w:marRight w:val="0"/>
      <w:marTop w:val="0"/>
      <w:marBottom w:val="0"/>
      <w:divBdr>
        <w:top w:val="none" w:sz="0" w:space="0" w:color="auto"/>
        <w:left w:val="none" w:sz="0" w:space="0" w:color="auto"/>
        <w:bottom w:val="none" w:sz="0" w:space="0" w:color="auto"/>
        <w:right w:val="none" w:sz="0" w:space="0" w:color="auto"/>
      </w:divBdr>
    </w:div>
    <w:div w:id="441463228">
      <w:bodyDiv w:val="1"/>
      <w:marLeft w:val="0"/>
      <w:marRight w:val="0"/>
      <w:marTop w:val="0"/>
      <w:marBottom w:val="0"/>
      <w:divBdr>
        <w:top w:val="none" w:sz="0" w:space="0" w:color="auto"/>
        <w:left w:val="none" w:sz="0" w:space="0" w:color="auto"/>
        <w:bottom w:val="none" w:sz="0" w:space="0" w:color="auto"/>
        <w:right w:val="none" w:sz="0" w:space="0" w:color="auto"/>
      </w:divBdr>
    </w:div>
    <w:div w:id="441845588">
      <w:bodyDiv w:val="1"/>
      <w:marLeft w:val="0"/>
      <w:marRight w:val="0"/>
      <w:marTop w:val="0"/>
      <w:marBottom w:val="0"/>
      <w:divBdr>
        <w:top w:val="none" w:sz="0" w:space="0" w:color="auto"/>
        <w:left w:val="none" w:sz="0" w:space="0" w:color="auto"/>
        <w:bottom w:val="none" w:sz="0" w:space="0" w:color="auto"/>
        <w:right w:val="none" w:sz="0" w:space="0" w:color="auto"/>
      </w:divBdr>
    </w:div>
    <w:div w:id="441917308">
      <w:bodyDiv w:val="1"/>
      <w:marLeft w:val="0"/>
      <w:marRight w:val="0"/>
      <w:marTop w:val="0"/>
      <w:marBottom w:val="0"/>
      <w:divBdr>
        <w:top w:val="none" w:sz="0" w:space="0" w:color="auto"/>
        <w:left w:val="none" w:sz="0" w:space="0" w:color="auto"/>
        <w:bottom w:val="none" w:sz="0" w:space="0" w:color="auto"/>
        <w:right w:val="none" w:sz="0" w:space="0" w:color="auto"/>
      </w:divBdr>
    </w:div>
    <w:div w:id="441992600">
      <w:bodyDiv w:val="1"/>
      <w:marLeft w:val="0"/>
      <w:marRight w:val="0"/>
      <w:marTop w:val="0"/>
      <w:marBottom w:val="0"/>
      <w:divBdr>
        <w:top w:val="none" w:sz="0" w:space="0" w:color="auto"/>
        <w:left w:val="none" w:sz="0" w:space="0" w:color="auto"/>
        <w:bottom w:val="none" w:sz="0" w:space="0" w:color="auto"/>
        <w:right w:val="none" w:sz="0" w:space="0" w:color="auto"/>
      </w:divBdr>
    </w:div>
    <w:div w:id="442071957">
      <w:bodyDiv w:val="1"/>
      <w:marLeft w:val="0"/>
      <w:marRight w:val="0"/>
      <w:marTop w:val="0"/>
      <w:marBottom w:val="0"/>
      <w:divBdr>
        <w:top w:val="none" w:sz="0" w:space="0" w:color="auto"/>
        <w:left w:val="none" w:sz="0" w:space="0" w:color="auto"/>
        <w:bottom w:val="none" w:sz="0" w:space="0" w:color="auto"/>
        <w:right w:val="none" w:sz="0" w:space="0" w:color="auto"/>
      </w:divBdr>
    </w:div>
    <w:div w:id="442265367">
      <w:bodyDiv w:val="1"/>
      <w:marLeft w:val="0"/>
      <w:marRight w:val="0"/>
      <w:marTop w:val="0"/>
      <w:marBottom w:val="0"/>
      <w:divBdr>
        <w:top w:val="none" w:sz="0" w:space="0" w:color="auto"/>
        <w:left w:val="none" w:sz="0" w:space="0" w:color="auto"/>
        <w:bottom w:val="none" w:sz="0" w:space="0" w:color="auto"/>
        <w:right w:val="none" w:sz="0" w:space="0" w:color="auto"/>
      </w:divBdr>
    </w:div>
    <w:div w:id="442499616">
      <w:bodyDiv w:val="1"/>
      <w:marLeft w:val="0"/>
      <w:marRight w:val="0"/>
      <w:marTop w:val="0"/>
      <w:marBottom w:val="0"/>
      <w:divBdr>
        <w:top w:val="none" w:sz="0" w:space="0" w:color="auto"/>
        <w:left w:val="none" w:sz="0" w:space="0" w:color="auto"/>
        <w:bottom w:val="none" w:sz="0" w:space="0" w:color="auto"/>
        <w:right w:val="none" w:sz="0" w:space="0" w:color="auto"/>
      </w:divBdr>
    </w:div>
    <w:div w:id="442576139">
      <w:bodyDiv w:val="1"/>
      <w:marLeft w:val="0"/>
      <w:marRight w:val="0"/>
      <w:marTop w:val="0"/>
      <w:marBottom w:val="0"/>
      <w:divBdr>
        <w:top w:val="none" w:sz="0" w:space="0" w:color="auto"/>
        <w:left w:val="none" w:sz="0" w:space="0" w:color="auto"/>
        <w:bottom w:val="none" w:sz="0" w:space="0" w:color="auto"/>
        <w:right w:val="none" w:sz="0" w:space="0" w:color="auto"/>
      </w:divBdr>
    </w:div>
    <w:div w:id="442654747">
      <w:bodyDiv w:val="1"/>
      <w:marLeft w:val="0"/>
      <w:marRight w:val="0"/>
      <w:marTop w:val="0"/>
      <w:marBottom w:val="0"/>
      <w:divBdr>
        <w:top w:val="none" w:sz="0" w:space="0" w:color="auto"/>
        <w:left w:val="none" w:sz="0" w:space="0" w:color="auto"/>
        <w:bottom w:val="none" w:sz="0" w:space="0" w:color="auto"/>
        <w:right w:val="none" w:sz="0" w:space="0" w:color="auto"/>
      </w:divBdr>
    </w:div>
    <w:div w:id="443228135">
      <w:bodyDiv w:val="1"/>
      <w:marLeft w:val="0"/>
      <w:marRight w:val="0"/>
      <w:marTop w:val="0"/>
      <w:marBottom w:val="0"/>
      <w:divBdr>
        <w:top w:val="none" w:sz="0" w:space="0" w:color="auto"/>
        <w:left w:val="none" w:sz="0" w:space="0" w:color="auto"/>
        <w:bottom w:val="none" w:sz="0" w:space="0" w:color="auto"/>
        <w:right w:val="none" w:sz="0" w:space="0" w:color="auto"/>
      </w:divBdr>
    </w:div>
    <w:div w:id="443690016">
      <w:bodyDiv w:val="1"/>
      <w:marLeft w:val="0"/>
      <w:marRight w:val="0"/>
      <w:marTop w:val="0"/>
      <w:marBottom w:val="0"/>
      <w:divBdr>
        <w:top w:val="none" w:sz="0" w:space="0" w:color="auto"/>
        <w:left w:val="none" w:sz="0" w:space="0" w:color="auto"/>
        <w:bottom w:val="none" w:sz="0" w:space="0" w:color="auto"/>
        <w:right w:val="none" w:sz="0" w:space="0" w:color="auto"/>
      </w:divBdr>
    </w:div>
    <w:div w:id="444160638">
      <w:bodyDiv w:val="1"/>
      <w:marLeft w:val="0"/>
      <w:marRight w:val="0"/>
      <w:marTop w:val="0"/>
      <w:marBottom w:val="0"/>
      <w:divBdr>
        <w:top w:val="none" w:sz="0" w:space="0" w:color="auto"/>
        <w:left w:val="none" w:sz="0" w:space="0" w:color="auto"/>
        <w:bottom w:val="none" w:sz="0" w:space="0" w:color="auto"/>
        <w:right w:val="none" w:sz="0" w:space="0" w:color="auto"/>
      </w:divBdr>
    </w:div>
    <w:div w:id="444269536">
      <w:bodyDiv w:val="1"/>
      <w:marLeft w:val="0"/>
      <w:marRight w:val="0"/>
      <w:marTop w:val="0"/>
      <w:marBottom w:val="0"/>
      <w:divBdr>
        <w:top w:val="none" w:sz="0" w:space="0" w:color="auto"/>
        <w:left w:val="none" w:sz="0" w:space="0" w:color="auto"/>
        <w:bottom w:val="none" w:sz="0" w:space="0" w:color="auto"/>
        <w:right w:val="none" w:sz="0" w:space="0" w:color="auto"/>
      </w:divBdr>
    </w:div>
    <w:div w:id="444538745">
      <w:bodyDiv w:val="1"/>
      <w:marLeft w:val="0"/>
      <w:marRight w:val="0"/>
      <w:marTop w:val="0"/>
      <w:marBottom w:val="0"/>
      <w:divBdr>
        <w:top w:val="none" w:sz="0" w:space="0" w:color="auto"/>
        <w:left w:val="none" w:sz="0" w:space="0" w:color="auto"/>
        <w:bottom w:val="none" w:sz="0" w:space="0" w:color="auto"/>
        <w:right w:val="none" w:sz="0" w:space="0" w:color="auto"/>
      </w:divBdr>
    </w:div>
    <w:div w:id="445008063">
      <w:bodyDiv w:val="1"/>
      <w:marLeft w:val="0"/>
      <w:marRight w:val="0"/>
      <w:marTop w:val="0"/>
      <w:marBottom w:val="0"/>
      <w:divBdr>
        <w:top w:val="none" w:sz="0" w:space="0" w:color="auto"/>
        <w:left w:val="none" w:sz="0" w:space="0" w:color="auto"/>
        <w:bottom w:val="none" w:sz="0" w:space="0" w:color="auto"/>
        <w:right w:val="none" w:sz="0" w:space="0" w:color="auto"/>
      </w:divBdr>
    </w:div>
    <w:div w:id="445125575">
      <w:bodyDiv w:val="1"/>
      <w:marLeft w:val="0"/>
      <w:marRight w:val="0"/>
      <w:marTop w:val="0"/>
      <w:marBottom w:val="0"/>
      <w:divBdr>
        <w:top w:val="none" w:sz="0" w:space="0" w:color="auto"/>
        <w:left w:val="none" w:sz="0" w:space="0" w:color="auto"/>
        <w:bottom w:val="none" w:sz="0" w:space="0" w:color="auto"/>
        <w:right w:val="none" w:sz="0" w:space="0" w:color="auto"/>
      </w:divBdr>
    </w:div>
    <w:div w:id="445270548">
      <w:bodyDiv w:val="1"/>
      <w:marLeft w:val="0"/>
      <w:marRight w:val="0"/>
      <w:marTop w:val="0"/>
      <w:marBottom w:val="0"/>
      <w:divBdr>
        <w:top w:val="none" w:sz="0" w:space="0" w:color="auto"/>
        <w:left w:val="none" w:sz="0" w:space="0" w:color="auto"/>
        <w:bottom w:val="none" w:sz="0" w:space="0" w:color="auto"/>
        <w:right w:val="none" w:sz="0" w:space="0" w:color="auto"/>
      </w:divBdr>
    </w:div>
    <w:div w:id="445735885">
      <w:bodyDiv w:val="1"/>
      <w:marLeft w:val="0"/>
      <w:marRight w:val="0"/>
      <w:marTop w:val="0"/>
      <w:marBottom w:val="0"/>
      <w:divBdr>
        <w:top w:val="none" w:sz="0" w:space="0" w:color="auto"/>
        <w:left w:val="none" w:sz="0" w:space="0" w:color="auto"/>
        <w:bottom w:val="none" w:sz="0" w:space="0" w:color="auto"/>
        <w:right w:val="none" w:sz="0" w:space="0" w:color="auto"/>
      </w:divBdr>
    </w:div>
    <w:div w:id="446200853">
      <w:bodyDiv w:val="1"/>
      <w:marLeft w:val="0"/>
      <w:marRight w:val="0"/>
      <w:marTop w:val="0"/>
      <w:marBottom w:val="0"/>
      <w:divBdr>
        <w:top w:val="none" w:sz="0" w:space="0" w:color="auto"/>
        <w:left w:val="none" w:sz="0" w:space="0" w:color="auto"/>
        <w:bottom w:val="none" w:sz="0" w:space="0" w:color="auto"/>
        <w:right w:val="none" w:sz="0" w:space="0" w:color="auto"/>
      </w:divBdr>
    </w:div>
    <w:div w:id="446236714">
      <w:bodyDiv w:val="1"/>
      <w:marLeft w:val="0"/>
      <w:marRight w:val="0"/>
      <w:marTop w:val="0"/>
      <w:marBottom w:val="0"/>
      <w:divBdr>
        <w:top w:val="none" w:sz="0" w:space="0" w:color="auto"/>
        <w:left w:val="none" w:sz="0" w:space="0" w:color="auto"/>
        <w:bottom w:val="none" w:sz="0" w:space="0" w:color="auto"/>
        <w:right w:val="none" w:sz="0" w:space="0" w:color="auto"/>
      </w:divBdr>
    </w:div>
    <w:div w:id="446237532">
      <w:bodyDiv w:val="1"/>
      <w:marLeft w:val="0"/>
      <w:marRight w:val="0"/>
      <w:marTop w:val="0"/>
      <w:marBottom w:val="0"/>
      <w:divBdr>
        <w:top w:val="none" w:sz="0" w:space="0" w:color="auto"/>
        <w:left w:val="none" w:sz="0" w:space="0" w:color="auto"/>
        <w:bottom w:val="none" w:sz="0" w:space="0" w:color="auto"/>
        <w:right w:val="none" w:sz="0" w:space="0" w:color="auto"/>
      </w:divBdr>
    </w:div>
    <w:div w:id="446313056">
      <w:bodyDiv w:val="1"/>
      <w:marLeft w:val="0"/>
      <w:marRight w:val="0"/>
      <w:marTop w:val="0"/>
      <w:marBottom w:val="0"/>
      <w:divBdr>
        <w:top w:val="none" w:sz="0" w:space="0" w:color="auto"/>
        <w:left w:val="none" w:sz="0" w:space="0" w:color="auto"/>
        <w:bottom w:val="none" w:sz="0" w:space="0" w:color="auto"/>
        <w:right w:val="none" w:sz="0" w:space="0" w:color="auto"/>
      </w:divBdr>
    </w:div>
    <w:div w:id="446391533">
      <w:bodyDiv w:val="1"/>
      <w:marLeft w:val="0"/>
      <w:marRight w:val="0"/>
      <w:marTop w:val="0"/>
      <w:marBottom w:val="0"/>
      <w:divBdr>
        <w:top w:val="none" w:sz="0" w:space="0" w:color="auto"/>
        <w:left w:val="none" w:sz="0" w:space="0" w:color="auto"/>
        <w:bottom w:val="none" w:sz="0" w:space="0" w:color="auto"/>
        <w:right w:val="none" w:sz="0" w:space="0" w:color="auto"/>
      </w:divBdr>
    </w:div>
    <w:div w:id="447550140">
      <w:bodyDiv w:val="1"/>
      <w:marLeft w:val="0"/>
      <w:marRight w:val="0"/>
      <w:marTop w:val="0"/>
      <w:marBottom w:val="0"/>
      <w:divBdr>
        <w:top w:val="none" w:sz="0" w:space="0" w:color="auto"/>
        <w:left w:val="none" w:sz="0" w:space="0" w:color="auto"/>
        <w:bottom w:val="none" w:sz="0" w:space="0" w:color="auto"/>
        <w:right w:val="none" w:sz="0" w:space="0" w:color="auto"/>
      </w:divBdr>
    </w:div>
    <w:div w:id="447627246">
      <w:bodyDiv w:val="1"/>
      <w:marLeft w:val="0"/>
      <w:marRight w:val="0"/>
      <w:marTop w:val="0"/>
      <w:marBottom w:val="0"/>
      <w:divBdr>
        <w:top w:val="none" w:sz="0" w:space="0" w:color="auto"/>
        <w:left w:val="none" w:sz="0" w:space="0" w:color="auto"/>
        <w:bottom w:val="none" w:sz="0" w:space="0" w:color="auto"/>
        <w:right w:val="none" w:sz="0" w:space="0" w:color="auto"/>
      </w:divBdr>
    </w:div>
    <w:div w:id="448167589">
      <w:bodyDiv w:val="1"/>
      <w:marLeft w:val="0"/>
      <w:marRight w:val="0"/>
      <w:marTop w:val="0"/>
      <w:marBottom w:val="0"/>
      <w:divBdr>
        <w:top w:val="none" w:sz="0" w:space="0" w:color="auto"/>
        <w:left w:val="none" w:sz="0" w:space="0" w:color="auto"/>
        <w:bottom w:val="none" w:sz="0" w:space="0" w:color="auto"/>
        <w:right w:val="none" w:sz="0" w:space="0" w:color="auto"/>
      </w:divBdr>
    </w:div>
    <w:div w:id="448403964">
      <w:bodyDiv w:val="1"/>
      <w:marLeft w:val="0"/>
      <w:marRight w:val="0"/>
      <w:marTop w:val="0"/>
      <w:marBottom w:val="0"/>
      <w:divBdr>
        <w:top w:val="none" w:sz="0" w:space="0" w:color="auto"/>
        <w:left w:val="none" w:sz="0" w:space="0" w:color="auto"/>
        <w:bottom w:val="none" w:sz="0" w:space="0" w:color="auto"/>
        <w:right w:val="none" w:sz="0" w:space="0" w:color="auto"/>
      </w:divBdr>
    </w:div>
    <w:div w:id="449326573">
      <w:bodyDiv w:val="1"/>
      <w:marLeft w:val="0"/>
      <w:marRight w:val="0"/>
      <w:marTop w:val="0"/>
      <w:marBottom w:val="0"/>
      <w:divBdr>
        <w:top w:val="none" w:sz="0" w:space="0" w:color="auto"/>
        <w:left w:val="none" w:sz="0" w:space="0" w:color="auto"/>
        <w:bottom w:val="none" w:sz="0" w:space="0" w:color="auto"/>
        <w:right w:val="none" w:sz="0" w:space="0" w:color="auto"/>
      </w:divBdr>
    </w:div>
    <w:div w:id="450705619">
      <w:bodyDiv w:val="1"/>
      <w:marLeft w:val="0"/>
      <w:marRight w:val="0"/>
      <w:marTop w:val="0"/>
      <w:marBottom w:val="0"/>
      <w:divBdr>
        <w:top w:val="none" w:sz="0" w:space="0" w:color="auto"/>
        <w:left w:val="none" w:sz="0" w:space="0" w:color="auto"/>
        <w:bottom w:val="none" w:sz="0" w:space="0" w:color="auto"/>
        <w:right w:val="none" w:sz="0" w:space="0" w:color="auto"/>
      </w:divBdr>
    </w:div>
    <w:div w:id="451093724">
      <w:bodyDiv w:val="1"/>
      <w:marLeft w:val="0"/>
      <w:marRight w:val="0"/>
      <w:marTop w:val="0"/>
      <w:marBottom w:val="0"/>
      <w:divBdr>
        <w:top w:val="none" w:sz="0" w:space="0" w:color="auto"/>
        <w:left w:val="none" w:sz="0" w:space="0" w:color="auto"/>
        <w:bottom w:val="none" w:sz="0" w:space="0" w:color="auto"/>
        <w:right w:val="none" w:sz="0" w:space="0" w:color="auto"/>
      </w:divBdr>
    </w:div>
    <w:div w:id="451284233">
      <w:bodyDiv w:val="1"/>
      <w:marLeft w:val="0"/>
      <w:marRight w:val="0"/>
      <w:marTop w:val="0"/>
      <w:marBottom w:val="0"/>
      <w:divBdr>
        <w:top w:val="none" w:sz="0" w:space="0" w:color="auto"/>
        <w:left w:val="none" w:sz="0" w:space="0" w:color="auto"/>
        <w:bottom w:val="none" w:sz="0" w:space="0" w:color="auto"/>
        <w:right w:val="none" w:sz="0" w:space="0" w:color="auto"/>
      </w:divBdr>
    </w:div>
    <w:div w:id="451291469">
      <w:bodyDiv w:val="1"/>
      <w:marLeft w:val="0"/>
      <w:marRight w:val="0"/>
      <w:marTop w:val="0"/>
      <w:marBottom w:val="0"/>
      <w:divBdr>
        <w:top w:val="none" w:sz="0" w:space="0" w:color="auto"/>
        <w:left w:val="none" w:sz="0" w:space="0" w:color="auto"/>
        <w:bottom w:val="none" w:sz="0" w:space="0" w:color="auto"/>
        <w:right w:val="none" w:sz="0" w:space="0" w:color="auto"/>
      </w:divBdr>
    </w:div>
    <w:div w:id="452212541">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52482161">
      <w:bodyDiv w:val="1"/>
      <w:marLeft w:val="0"/>
      <w:marRight w:val="0"/>
      <w:marTop w:val="0"/>
      <w:marBottom w:val="0"/>
      <w:divBdr>
        <w:top w:val="none" w:sz="0" w:space="0" w:color="auto"/>
        <w:left w:val="none" w:sz="0" w:space="0" w:color="auto"/>
        <w:bottom w:val="none" w:sz="0" w:space="0" w:color="auto"/>
        <w:right w:val="none" w:sz="0" w:space="0" w:color="auto"/>
      </w:divBdr>
    </w:div>
    <w:div w:id="453251456">
      <w:bodyDiv w:val="1"/>
      <w:marLeft w:val="0"/>
      <w:marRight w:val="0"/>
      <w:marTop w:val="0"/>
      <w:marBottom w:val="0"/>
      <w:divBdr>
        <w:top w:val="none" w:sz="0" w:space="0" w:color="auto"/>
        <w:left w:val="none" w:sz="0" w:space="0" w:color="auto"/>
        <w:bottom w:val="none" w:sz="0" w:space="0" w:color="auto"/>
        <w:right w:val="none" w:sz="0" w:space="0" w:color="auto"/>
      </w:divBdr>
    </w:div>
    <w:div w:id="453400719">
      <w:bodyDiv w:val="1"/>
      <w:marLeft w:val="0"/>
      <w:marRight w:val="0"/>
      <w:marTop w:val="0"/>
      <w:marBottom w:val="0"/>
      <w:divBdr>
        <w:top w:val="none" w:sz="0" w:space="0" w:color="auto"/>
        <w:left w:val="none" w:sz="0" w:space="0" w:color="auto"/>
        <w:bottom w:val="none" w:sz="0" w:space="0" w:color="auto"/>
        <w:right w:val="none" w:sz="0" w:space="0" w:color="auto"/>
      </w:divBdr>
    </w:div>
    <w:div w:id="453452800">
      <w:bodyDiv w:val="1"/>
      <w:marLeft w:val="0"/>
      <w:marRight w:val="0"/>
      <w:marTop w:val="0"/>
      <w:marBottom w:val="0"/>
      <w:divBdr>
        <w:top w:val="none" w:sz="0" w:space="0" w:color="auto"/>
        <w:left w:val="none" w:sz="0" w:space="0" w:color="auto"/>
        <w:bottom w:val="none" w:sz="0" w:space="0" w:color="auto"/>
        <w:right w:val="none" w:sz="0" w:space="0" w:color="auto"/>
      </w:divBdr>
    </w:div>
    <w:div w:id="453595959">
      <w:bodyDiv w:val="1"/>
      <w:marLeft w:val="0"/>
      <w:marRight w:val="0"/>
      <w:marTop w:val="0"/>
      <w:marBottom w:val="0"/>
      <w:divBdr>
        <w:top w:val="none" w:sz="0" w:space="0" w:color="auto"/>
        <w:left w:val="none" w:sz="0" w:space="0" w:color="auto"/>
        <w:bottom w:val="none" w:sz="0" w:space="0" w:color="auto"/>
        <w:right w:val="none" w:sz="0" w:space="0" w:color="auto"/>
      </w:divBdr>
    </w:div>
    <w:div w:id="453644723">
      <w:bodyDiv w:val="1"/>
      <w:marLeft w:val="0"/>
      <w:marRight w:val="0"/>
      <w:marTop w:val="0"/>
      <w:marBottom w:val="0"/>
      <w:divBdr>
        <w:top w:val="none" w:sz="0" w:space="0" w:color="auto"/>
        <w:left w:val="none" w:sz="0" w:space="0" w:color="auto"/>
        <w:bottom w:val="none" w:sz="0" w:space="0" w:color="auto"/>
        <w:right w:val="none" w:sz="0" w:space="0" w:color="auto"/>
      </w:divBdr>
    </w:div>
    <w:div w:id="453863587">
      <w:bodyDiv w:val="1"/>
      <w:marLeft w:val="0"/>
      <w:marRight w:val="0"/>
      <w:marTop w:val="0"/>
      <w:marBottom w:val="0"/>
      <w:divBdr>
        <w:top w:val="none" w:sz="0" w:space="0" w:color="auto"/>
        <w:left w:val="none" w:sz="0" w:space="0" w:color="auto"/>
        <w:bottom w:val="none" w:sz="0" w:space="0" w:color="auto"/>
        <w:right w:val="none" w:sz="0" w:space="0" w:color="auto"/>
      </w:divBdr>
    </w:div>
    <w:div w:id="454250918">
      <w:bodyDiv w:val="1"/>
      <w:marLeft w:val="0"/>
      <w:marRight w:val="0"/>
      <w:marTop w:val="0"/>
      <w:marBottom w:val="0"/>
      <w:divBdr>
        <w:top w:val="none" w:sz="0" w:space="0" w:color="auto"/>
        <w:left w:val="none" w:sz="0" w:space="0" w:color="auto"/>
        <w:bottom w:val="none" w:sz="0" w:space="0" w:color="auto"/>
        <w:right w:val="none" w:sz="0" w:space="0" w:color="auto"/>
      </w:divBdr>
    </w:div>
    <w:div w:id="455216053">
      <w:bodyDiv w:val="1"/>
      <w:marLeft w:val="0"/>
      <w:marRight w:val="0"/>
      <w:marTop w:val="0"/>
      <w:marBottom w:val="0"/>
      <w:divBdr>
        <w:top w:val="none" w:sz="0" w:space="0" w:color="auto"/>
        <w:left w:val="none" w:sz="0" w:space="0" w:color="auto"/>
        <w:bottom w:val="none" w:sz="0" w:space="0" w:color="auto"/>
        <w:right w:val="none" w:sz="0" w:space="0" w:color="auto"/>
      </w:divBdr>
    </w:div>
    <w:div w:id="455370155">
      <w:bodyDiv w:val="1"/>
      <w:marLeft w:val="0"/>
      <w:marRight w:val="0"/>
      <w:marTop w:val="0"/>
      <w:marBottom w:val="0"/>
      <w:divBdr>
        <w:top w:val="none" w:sz="0" w:space="0" w:color="auto"/>
        <w:left w:val="none" w:sz="0" w:space="0" w:color="auto"/>
        <w:bottom w:val="none" w:sz="0" w:space="0" w:color="auto"/>
        <w:right w:val="none" w:sz="0" w:space="0" w:color="auto"/>
      </w:divBdr>
    </w:div>
    <w:div w:id="455485177">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5610829">
      <w:bodyDiv w:val="1"/>
      <w:marLeft w:val="0"/>
      <w:marRight w:val="0"/>
      <w:marTop w:val="0"/>
      <w:marBottom w:val="0"/>
      <w:divBdr>
        <w:top w:val="none" w:sz="0" w:space="0" w:color="auto"/>
        <w:left w:val="none" w:sz="0" w:space="0" w:color="auto"/>
        <w:bottom w:val="none" w:sz="0" w:space="0" w:color="auto"/>
        <w:right w:val="none" w:sz="0" w:space="0" w:color="auto"/>
      </w:divBdr>
    </w:div>
    <w:div w:id="455831317">
      <w:bodyDiv w:val="1"/>
      <w:marLeft w:val="0"/>
      <w:marRight w:val="0"/>
      <w:marTop w:val="0"/>
      <w:marBottom w:val="0"/>
      <w:divBdr>
        <w:top w:val="none" w:sz="0" w:space="0" w:color="auto"/>
        <w:left w:val="none" w:sz="0" w:space="0" w:color="auto"/>
        <w:bottom w:val="none" w:sz="0" w:space="0" w:color="auto"/>
        <w:right w:val="none" w:sz="0" w:space="0" w:color="auto"/>
      </w:divBdr>
    </w:div>
    <w:div w:id="455947170">
      <w:bodyDiv w:val="1"/>
      <w:marLeft w:val="0"/>
      <w:marRight w:val="0"/>
      <w:marTop w:val="0"/>
      <w:marBottom w:val="0"/>
      <w:divBdr>
        <w:top w:val="none" w:sz="0" w:space="0" w:color="auto"/>
        <w:left w:val="none" w:sz="0" w:space="0" w:color="auto"/>
        <w:bottom w:val="none" w:sz="0" w:space="0" w:color="auto"/>
        <w:right w:val="none" w:sz="0" w:space="0" w:color="auto"/>
      </w:divBdr>
    </w:div>
    <w:div w:id="455948144">
      <w:bodyDiv w:val="1"/>
      <w:marLeft w:val="0"/>
      <w:marRight w:val="0"/>
      <w:marTop w:val="0"/>
      <w:marBottom w:val="0"/>
      <w:divBdr>
        <w:top w:val="none" w:sz="0" w:space="0" w:color="auto"/>
        <w:left w:val="none" w:sz="0" w:space="0" w:color="auto"/>
        <w:bottom w:val="none" w:sz="0" w:space="0" w:color="auto"/>
        <w:right w:val="none" w:sz="0" w:space="0" w:color="auto"/>
      </w:divBdr>
    </w:div>
    <w:div w:id="456224480">
      <w:bodyDiv w:val="1"/>
      <w:marLeft w:val="0"/>
      <w:marRight w:val="0"/>
      <w:marTop w:val="0"/>
      <w:marBottom w:val="0"/>
      <w:divBdr>
        <w:top w:val="none" w:sz="0" w:space="0" w:color="auto"/>
        <w:left w:val="none" w:sz="0" w:space="0" w:color="auto"/>
        <w:bottom w:val="none" w:sz="0" w:space="0" w:color="auto"/>
        <w:right w:val="none" w:sz="0" w:space="0" w:color="auto"/>
      </w:divBdr>
    </w:div>
    <w:div w:id="456265718">
      <w:bodyDiv w:val="1"/>
      <w:marLeft w:val="0"/>
      <w:marRight w:val="0"/>
      <w:marTop w:val="0"/>
      <w:marBottom w:val="0"/>
      <w:divBdr>
        <w:top w:val="none" w:sz="0" w:space="0" w:color="auto"/>
        <w:left w:val="none" w:sz="0" w:space="0" w:color="auto"/>
        <w:bottom w:val="none" w:sz="0" w:space="0" w:color="auto"/>
        <w:right w:val="none" w:sz="0" w:space="0" w:color="auto"/>
      </w:divBdr>
    </w:div>
    <w:div w:id="457376850">
      <w:bodyDiv w:val="1"/>
      <w:marLeft w:val="0"/>
      <w:marRight w:val="0"/>
      <w:marTop w:val="0"/>
      <w:marBottom w:val="0"/>
      <w:divBdr>
        <w:top w:val="none" w:sz="0" w:space="0" w:color="auto"/>
        <w:left w:val="none" w:sz="0" w:space="0" w:color="auto"/>
        <w:bottom w:val="none" w:sz="0" w:space="0" w:color="auto"/>
        <w:right w:val="none" w:sz="0" w:space="0" w:color="auto"/>
      </w:divBdr>
    </w:div>
    <w:div w:id="457530090">
      <w:bodyDiv w:val="1"/>
      <w:marLeft w:val="0"/>
      <w:marRight w:val="0"/>
      <w:marTop w:val="0"/>
      <w:marBottom w:val="0"/>
      <w:divBdr>
        <w:top w:val="none" w:sz="0" w:space="0" w:color="auto"/>
        <w:left w:val="none" w:sz="0" w:space="0" w:color="auto"/>
        <w:bottom w:val="none" w:sz="0" w:space="0" w:color="auto"/>
        <w:right w:val="none" w:sz="0" w:space="0" w:color="auto"/>
      </w:divBdr>
    </w:div>
    <w:div w:id="457531255">
      <w:bodyDiv w:val="1"/>
      <w:marLeft w:val="0"/>
      <w:marRight w:val="0"/>
      <w:marTop w:val="0"/>
      <w:marBottom w:val="0"/>
      <w:divBdr>
        <w:top w:val="none" w:sz="0" w:space="0" w:color="auto"/>
        <w:left w:val="none" w:sz="0" w:space="0" w:color="auto"/>
        <w:bottom w:val="none" w:sz="0" w:space="0" w:color="auto"/>
        <w:right w:val="none" w:sz="0" w:space="0" w:color="auto"/>
      </w:divBdr>
    </w:div>
    <w:div w:id="457601523">
      <w:bodyDiv w:val="1"/>
      <w:marLeft w:val="0"/>
      <w:marRight w:val="0"/>
      <w:marTop w:val="0"/>
      <w:marBottom w:val="0"/>
      <w:divBdr>
        <w:top w:val="none" w:sz="0" w:space="0" w:color="auto"/>
        <w:left w:val="none" w:sz="0" w:space="0" w:color="auto"/>
        <w:bottom w:val="none" w:sz="0" w:space="0" w:color="auto"/>
        <w:right w:val="none" w:sz="0" w:space="0" w:color="auto"/>
      </w:divBdr>
    </w:div>
    <w:div w:id="457644271">
      <w:bodyDiv w:val="1"/>
      <w:marLeft w:val="0"/>
      <w:marRight w:val="0"/>
      <w:marTop w:val="0"/>
      <w:marBottom w:val="0"/>
      <w:divBdr>
        <w:top w:val="none" w:sz="0" w:space="0" w:color="auto"/>
        <w:left w:val="none" w:sz="0" w:space="0" w:color="auto"/>
        <w:bottom w:val="none" w:sz="0" w:space="0" w:color="auto"/>
        <w:right w:val="none" w:sz="0" w:space="0" w:color="auto"/>
      </w:divBdr>
    </w:div>
    <w:div w:id="458762361">
      <w:bodyDiv w:val="1"/>
      <w:marLeft w:val="0"/>
      <w:marRight w:val="0"/>
      <w:marTop w:val="0"/>
      <w:marBottom w:val="0"/>
      <w:divBdr>
        <w:top w:val="none" w:sz="0" w:space="0" w:color="auto"/>
        <w:left w:val="none" w:sz="0" w:space="0" w:color="auto"/>
        <w:bottom w:val="none" w:sz="0" w:space="0" w:color="auto"/>
        <w:right w:val="none" w:sz="0" w:space="0" w:color="auto"/>
      </w:divBdr>
    </w:div>
    <w:div w:id="458955273">
      <w:bodyDiv w:val="1"/>
      <w:marLeft w:val="0"/>
      <w:marRight w:val="0"/>
      <w:marTop w:val="0"/>
      <w:marBottom w:val="0"/>
      <w:divBdr>
        <w:top w:val="none" w:sz="0" w:space="0" w:color="auto"/>
        <w:left w:val="none" w:sz="0" w:space="0" w:color="auto"/>
        <w:bottom w:val="none" w:sz="0" w:space="0" w:color="auto"/>
        <w:right w:val="none" w:sz="0" w:space="0" w:color="auto"/>
      </w:divBdr>
    </w:div>
    <w:div w:id="458959713">
      <w:bodyDiv w:val="1"/>
      <w:marLeft w:val="0"/>
      <w:marRight w:val="0"/>
      <w:marTop w:val="0"/>
      <w:marBottom w:val="0"/>
      <w:divBdr>
        <w:top w:val="none" w:sz="0" w:space="0" w:color="auto"/>
        <w:left w:val="none" w:sz="0" w:space="0" w:color="auto"/>
        <w:bottom w:val="none" w:sz="0" w:space="0" w:color="auto"/>
        <w:right w:val="none" w:sz="0" w:space="0" w:color="auto"/>
      </w:divBdr>
    </w:div>
    <w:div w:id="459493292">
      <w:bodyDiv w:val="1"/>
      <w:marLeft w:val="0"/>
      <w:marRight w:val="0"/>
      <w:marTop w:val="0"/>
      <w:marBottom w:val="0"/>
      <w:divBdr>
        <w:top w:val="none" w:sz="0" w:space="0" w:color="auto"/>
        <w:left w:val="none" w:sz="0" w:space="0" w:color="auto"/>
        <w:bottom w:val="none" w:sz="0" w:space="0" w:color="auto"/>
        <w:right w:val="none" w:sz="0" w:space="0" w:color="auto"/>
      </w:divBdr>
    </w:div>
    <w:div w:id="459498212">
      <w:bodyDiv w:val="1"/>
      <w:marLeft w:val="0"/>
      <w:marRight w:val="0"/>
      <w:marTop w:val="0"/>
      <w:marBottom w:val="0"/>
      <w:divBdr>
        <w:top w:val="none" w:sz="0" w:space="0" w:color="auto"/>
        <w:left w:val="none" w:sz="0" w:space="0" w:color="auto"/>
        <w:bottom w:val="none" w:sz="0" w:space="0" w:color="auto"/>
        <w:right w:val="none" w:sz="0" w:space="0" w:color="auto"/>
      </w:divBdr>
    </w:div>
    <w:div w:id="459805444">
      <w:bodyDiv w:val="1"/>
      <w:marLeft w:val="0"/>
      <w:marRight w:val="0"/>
      <w:marTop w:val="0"/>
      <w:marBottom w:val="0"/>
      <w:divBdr>
        <w:top w:val="none" w:sz="0" w:space="0" w:color="auto"/>
        <w:left w:val="none" w:sz="0" w:space="0" w:color="auto"/>
        <w:bottom w:val="none" w:sz="0" w:space="0" w:color="auto"/>
        <w:right w:val="none" w:sz="0" w:space="0" w:color="auto"/>
      </w:divBdr>
    </w:div>
    <w:div w:id="459883299">
      <w:bodyDiv w:val="1"/>
      <w:marLeft w:val="0"/>
      <w:marRight w:val="0"/>
      <w:marTop w:val="0"/>
      <w:marBottom w:val="0"/>
      <w:divBdr>
        <w:top w:val="none" w:sz="0" w:space="0" w:color="auto"/>
        <w:left w:val="none" w:sz="0" w:space="0" w:color="auto"/>
        <w:bottom w:val="none" w:sz="0" w:space="0" w:color="auto"/>
        <w:right w:val="none" w:sz="0" w:space="0" w:color="auto"/>
      </w:divBdr>
    </w:div>
    <w:div w:id="460075849">
      <w:bodyDiv w:val="1"/>
      <w:marLeft w:val="0"/>
      <w:marRight w:val="0"/>
      <w:marTop w:val="0"/>
      <w:marBottom w:val="0"/>
      <w:divBdr>
        <w:top w:val="none" w:sz="0" w:space="0" w:color="auto"/>
        <w:left w:val="none" w:sz="0" w:space="0" w:color="auto"/>
        <w:bottom w:val="none" w:sz="0" w:space="0" w:color="auto"/>
        <w:right w:val="none" w:sz="0" w:space="0" w:color="auto"/>
      </w:divBdr>
    </w:div>
    <w:div w:id="460391862">
      <w:bodyDiv w:val="1"/>
      <w:marLeft w:val="0"/>
      <w:marRight w:val="0"/>
      <w:marTop w:val="0"/>
      <w:marBottom w:val="0"/>
      <w:divBdr>
        <w:top w:val="none" w:sz="0" w:space="0" w:color="auto"/>
        <w:left w:val="none" w:sz="0" w:space="0" w:color="auto"/>
        <w:bottom w:val="none" w:sz="0" w:space="0" w:color="auto"/>
        <w:right w:val="none" w:sz="0" w:space="0" w:color="auto"/>
      </w:divBdr>
    </w:div>
    <w:div w:id="460423127">
      <w:bodyDiv w:val="1"/>
      <w:marLeft w:val="0"/>
      <w:marRight w:val="0"/>
      <w:marTop w:val="0"/>
      <w:marBottom w:val="0"/>
      <w:divBdr>
        <w:top w:val="none" w:sz="0" w:space="0" w:color="auto"/>
        <w:left w:val="none" w:sz="0" w:space="0" w:color="auto"/>
        <w:bottom w:val="none" w:sz="0" w:space="0" w:color="auto"/>
        <w:right w:val="none" w:sz="0" w:space="0" w:color="auto"/>
      </w:divBdr>
    </w:div>
    <w:div w:id="460654932">
      <w:bodyDiv w:val="1"/>
      <w:marLeft w:val="0"/>
      <w:marRight w:val="0"/>
      <w:marTop w:val="0"/>
      <w:marBottom w:val="0"/>
      <w:divBdr>
        <w:top w:val="none" w:sz="0" w:space="0" w:color="auto"/>
        <w:left w:val="none" w:sz="0" w:space="0" w:color="auto"/>
        <w:bottom w:val="none" w:sz="0" w:space="0" w:color="auto"/>
        <w:right w:val="none" w:sz="0" w:space="0" w:color="auto"/>
      </w:divBdr>
    </w:div>
    <w:div w:id="460807329">
      <w:bodyDiv w:val="1"/>
      <w:marLeft w:val="0"/>
      <w:marRight w:val="0"/>
      <w:marTop w:val="0"/>
      <w:marBottom w:val="0"/>
      <w:divBdr>
        <w:top w:val="none" w:sz="0" w:space="0" w:color="auto"/>
        <w:left w:val="none" w:sz="0" w:space="0" w:color="auto"/>
        <w:bottom w:val="none" w:sz="0" w:space="0" w:color="auto"/>
        <w:right w:val="none" w:sz="0" w:space="0" w:color="auto"/>
      </w:divBdr>
    </w:div>
    <w:div w:id="460996986">
      <w:bodyDiv w:val="1"/>
      <w:marLeft w:val="0"/>
      <w:marRight w:val="0"/>
      <w:marTop w:val="0"/>
      <w:marBottom w:val="0"/>
      <w:divBdr>
        <w:top w:val="none" w:sz="0" w:space="0" w:color="auto"/>
        <w:left w:val="none" w:sz="0" w:space="0" w:color="auto"/>
        <w:bottom w:val="none" w:sz="0" w:space="0" w:color="auto"/>
        <w:right w:val="none" w:sz="0" w:space="0" w:color="auto"/>
      </w:divBdr>
    </w:div>
    <w:div w:id="461071766">
      <w:bodyDiv w:val="1"/>
      <w:marLeft w:val="0"/>
      <w:marRight w:val="0"/>
      <w:marTop w:val="0"/>
      <w:marBottom w:val="0"/>
      <w:divBdr>
        <w:top w:val="none" w:sz="0" w:space="0" w:color="auto"/>
        <w:left w:val="none" w:sz="0" w:space="0" w:color="auto"/>
        <w:bottom w:val="none" w:sz="0" w:space="0" w:color="auto"/>
        <w:right w:val="none" w:sz="0" w:space="0" w:color="auto"/>
      </w:divBdr>
    </w:div>
    <w:div w:id="461116615">
      <w:bodyDiv w:val="1"/>
      <w:marLeft w:val="0"/>
      <w:marRight w:val="0"/>
      <w:marTop w:val="0"/>
      <w:marBottom w:val="0"/>
      <w:divBdr>
        <w:top w:val="none" w:sz="0" w:space="0" w:color="auto"/>
        <w:left w:val="none" w:sz="0" w:space="0" w:color="auto"/>
        <w:bottom w:val="none" w:sz="0" w:space="0" w:color="auto"/>
        <w:right w:val="none" w:sz="0" w:space="0" w:color="auto"/>
      </w:divBdr>
    </w:div>
    <w:div w:id="461315581">
      <w:bodyDiv w:val="1"/>
      <w:marLeft w:val="0"/>
      <w:marRight w:val="0"/>
      <w:marTop w:val="0"/>
      <w:marBottom w:val="0"/>
      <w:divBdr>
        <w:top w:val="none" w:sz="0" w:space="0" w:color="auto"/>
        <w:left w:val="none" w:sz="0" w:space="0" w:color="auto"/>
        <w:bottom w:val="none" w:sz="0" w:space="0" w:color="auto"/>
        <w:right w:val="none" w:sz="0" w:space="0" w:color="auto"/>
      </w:divBdr>
    </w:div>
    <w:div w:id="461577385">
      <w:bodyDiv w:val="1"/>
      <w:marLeft w:val="0"/>
      <w:marRight w:val="0"/>
      <w:marTop w:val="0"/>
      <w:marBottom w:val="0"/>
      <w:divBdr>
        <w:top w:val="none" w:sz="0" w:space="0" w:color="auto"/>
        <w:left w:val="none" w:sz="0" w:space="0" w:color="auto"/>
        <w:bottom w:val="none" w:sz="0" w:space="0" w:color="auto"/>
        <w:right w:val="none" w:sz="0" w:space="0" w:color="auto"/>
      </w:divBdr>
    </w:div>
    <w:div w:id="461924089">
      <w:bodyDiv w:val="1"/>
      <w:marLeft w:val="0"/>
      <w:marRight w:val="0"/>
      <w:marTop w:val="0"/>
      <w:marBottom w:val="0"/>
      <w:divBdr>
        <w:top w:val="none" w:sz="0" w:space="0" w:color="auto"/>
        <w:left w:val="none" w:sz="0" w:space="0" w:color="auto"/>
        <w:bottom w:val="none" w:sz="0" w:space="0" w:color="auto"/>
        <w:right w:val="none" w:sz="0" w:space="0" w:color="auto"/>
      </w:divBdr>
    </w:div>
    <w:div w:id="462045758">
      <w:bodyDiv w:val="1"/>
      <w:marLeft w:val="0"/>
      <w:marRight w:val="0"/>
      <w:marTop w:val="0"/>
      <w:marBottom w:val="0"/>
      <w:divBdr>
        <w:top w:val="none" w:sz="0" w:space="0" w:color="auto"/>
        <w:left w:val="none" w:sz="0" w:space="0" w:color="auto"/>
        <w:bottom w:val="none" w:sz="0" w:space="0" w:color="auto"/>
        <w:right w:val="none" w:sz="0" w:space="0" w:color="auto"/>
      </w:divBdr>
    </w:div>
    <w:div w:id="462190128">
      <w:bodyDiv w:val="1"/>
      <w:marLeft w:val="0"/>
      <w:marRight w:val="0"/>
      <w:marTop w:val="0"/>
      <w:marBottom w:val="0"/>
      <w:divBdr>
        <w:top w:val="none" w:sz="0" w:space="0" w:color="auto"/>
        <w:left w:val="none" w:sz="0" w:space="0" w:color="auto"/>
        <w:bottom w:val="none" w:sz="0" w:space="0" w:color="auto"/>
        <w:right w:val="none" w:sz="0" w:space="0" w:color="auto"/>
      </w:divBdr>
    </w:div>
    <w:div w:id="462232717">
      <w:bodyDiv w:val="1"/>
      <w:marLeft w:val="0"/>
      <w:marRight w:val="0"/>
      <w:marTop w:val="0"/>
      <w:marBottom w:val="0"/>
      <w:divBdr>
        <w:top w:val="none" w:sz="0" w:space="0" w:color="auto"/>
        <w:left w:val="none" w:sz="0" w:space="0" w:color="auto"/>
        <w:bottom w:val="none" w:sz="0" w:space="0" w:color="auto"/>
        <w:right w:val="none" w:sz="0" w:space="0" w:color="auto"/>
      </w:divBdr>
    </w:div>
    <w:div w:id="462817801">
      <w:bodyDiv w:val="1"/>
      <w:marLeft w:val="0"/>
      <w:marRight w:val="0"/>
      <w:marTop w:val="0"/>
      <w:marBottom w:val="0"/>
      <w:divBdr>
        <w:top w:val="none" w:sz="0" w:space="0" w:color="auto"/>
        <w:left w:val="none" w:sz="0" w:space="0" w:color="auto"/>
        <w:bottom w:val="none" w:sz="0" w:space="0" w:color="auto"/>
        <w:right w:val="none" w:sz="0" w:space="0" w:color="auto"/>
      </w:divBdr>
    </w:div>
    <w:div w:id="463231341">
      <w:bodyDiv w:val="1"/>
      <w:marLeft w:val="0"/>
      <w:marRight w:val="0"/>
      <w:marTop w:val="0"/>
      <w:marBottom w:val="0"/>
      <w:divBdr>
        <w:top w:val="none" w:sz="0" w:space="0" w:color="auto"/>
        <w:left w:val="none" w:sz="0" w:space="0" w:color="auto"/>
        <w:bottom w:val="none" w:sz="0" w:space="0" w:color="auto"/>
        <w:right w:val="none" w:sz="0" w:space="0" w:color="auto"/>
      </w:divBdr>
    </w:div>
    <w:div w:id="463351788">
      <w:bodyDiv w:val="1"/>
      <w:marLeft w:val="0"/>
      <w:marRight w:val="0"/>
      <w:marTop w:val="0"/>
      <w:marBottom w:val="0"/>
      <w:divBdr>
        <w:top w:val="none" w:sz="0" w:space="0" w:color="auto"/>
        <w:left w:val="none" w:sz="0" w:space="0" w:color="auto"/>
        <w:bottom w:val="none" w:sz="0" w:space="0" w:color="auto"/>
        <w:right w:val="none" w:sz="0" w:space="0" w:color="auto"/>
      </w:divBdr>
    </w:div>
    <w:div w:id="463546623">
      <w:bodyDiv w:val="1"/>
      <w:marLeft w:val="0"/>
      <w:marRight w:val="0"/>
      <w:marTop w:val="0"/>
      <w:marBottom w:val="0"/>
      <w:divBdr>
        <w:top w:val="none" w:sz="0" w:space="0" w:color="auto"/>
        <w:left w:val="none" w:sz="0" w:space="0" w:color="auto"/>
        <w:bottom w:val="none" w:sz="0" w:space="0" w:color="auto"/>
        <w:right w:val="none" w:sz="0" w:space="0" w:color="auto"/>
      </w:divBdr>
    </w:div>
    <w:div w:id="463817551">
      <w:bodyDiv w:val="1"/>
      <w:marLeft w:val="0"/>
      <w:marRight w:val="0"/>
      <w:marTop w:val="0"/>
      <w:marBottom w:val="0"/>
      <w:divBdr>
        <w:top w:val="none" w:sz="0" w:space="0" w:color="auto"/>
        <w:left w:val="none" w:sz="0" w:space="0" w:color="auto"/>
        <w:bottom w:val="none" w:sz="0" w:space="0" w:color="auto"/>
        <w:right w:val="none" w:sz="0" w:space="0" w:color="auto"/>
      </w:divBdr>
    </w:div>
    <w:div w:id="463888464">
      <w:bodyDiv w:val="1"/>
      <w:marLeft w:val="0"/>
      <w:marRight w:val="0"/>
      <w:marTop w:val="0"/>
      <w:marBottom w:val="0"/>
      <w:divBdr>
        <w:top w:val="none" w:sz="0" w:space="0" w:color="auto"/>
        <w:left w:val="none" w:sz="0" w:space="0" w:color="auto"/>
        <w:bottom w:val="none" w:sz="0" w:space="0" w:color="auto"/>
        <w:right w:val="none" w:sz="0" w:space="0" w:color="auto"/>
      </w:divBdr>
    </w:div>
    <w:div w:id="463961857">
      <w:bodyDiv w:val="1"/>
      <w:marLeft w:val="0"/>
      <w:marRight w:val="0"/>
      <w:marTop w:val="0"/>
      <w:marBottom w:val="0"/>
      <w:divBdr>
        <w:top w:val="none" w:sz="0" w:space="0" w:color="auto"/>
        <w:left w:val="none" w:sz="0" w:space="0" w:color="auto"/>
        <w:bottom w:val="none" w:sz="0" w:space="0" w:color="auto"/>
        <w:right w:val="none" w:sz="0" w:space="0" w:color="auto"/>
      </w:divBdr>
    </w:div>
    <w:div w:id="464011144">
      <w:bodyDiv w:val="1"/>
      <w:marLeft w:val="0"/>
      <w:marRight w:val="0"/>
      <w:marTop w:val="0"/>
      <w:marBottom w:val="0"/>
      <w:divBdr>
        <w:top w:val="none" w:sz="0" w:space="0" w:color="auto"/>
        <w:left w:val="none" w:sz="0" w:space="0" w:color="auto"/>
        <w:bottom w:val="none" w:sz="0" w:space="0" w:color="auto"/>
        <w:right w:val="none" w:sz="0" w:space="0" w:color="auto"/>
      </w:divBdr>
    </w:div>
    <w:div w:id="464079904">
      <w:bodyDiv w:val="1"/>
      <w:marLeft w:val="0"/>
      <w:marRight w:val="0"/>
      <w:marTop w:val="0"/>
      <w:marBottom w:val="0"/>
      <w:divBdr>
        <w:top w:val="none" w:sz="0" w:space="0" w:color="auto"/>
        <w:left w:val="none" w:sz="0" w:space="0" w:color="auto"/>
        <w:bottom w:val="none" w:sz="0" w:space="0" w:color="auto"/>
        <w:right w:val="none" w:sz="0" w:space="0" w:color="auto"/>
      </w:divBdr>
    </w:div>
    <w:div w:id="465045302">
      <w:bodyDiv w:val="1"/>
      <w:marLeft w:val="0"/>
      <w:marRight w:val="0"/>
      <w:marTop w:val="0"/>
      <w:marBottom w:val="0"/>
      <w:divBdr>
        <w:top w:val="none" w:sz="0" w:space="0" w:color="auto"/>
        <w:left w:val="none" w:sz="0" w:space="0" w:color="auto"/>
        <w:bottom w:val="none" w:sz="0" w:space="0" w:color="auto"/>
        <w:right w:val="none" w:sz="0" w:space="0" w:color="auto"/>
      </w:divBdr>
    </w:div>
    <w:div w:id="465516487">
      <w:bodyDiv w:val="1"/>
      <w:marLeft w:val="0"/>
      <w:marRight w:val="0"/>
      <w:marTop w:val="0"/>
      <w:marBottom w:val="0"/>
      <w:divBdr>
        <w:top w:val="none" w:sz="0" w:space="0" w:color="auto"/>
        <w:left w:val="none" w:sz="0" w:space="0" w:color="auto"/>
        <w:bottom w:val="none" w:sz="0" w:space="0" w:color="auto"/>
        <w:right w:val="none" w:sz="0" w:space="0" w:color="auto"/>
      </w:divBdr>
    </w:div>
    <w:div w:id="466314122">
      <w:bodyDiv w:val="1"/>
      <w:marLeft w:val="0"/>
      <w:marRight w:val="0"/>
      <w:marTop w:val="0"/>
      <w:marBottom w:val="0"/>
      <w:divBdr>
        <w:top w:val="none" w:sz="0" w:space="0" w:color="auto"/>
        <w:left w:val="none" w:sz="0" w:space="0" w:color="auto"/>
        <w:bottom w:val="none" w:sz="0" w:space="0" w:color="auto"/>
        <w:right w:val="none" w:sz="0" w:space="0" w:color="auto"/>
      </w:divBdr>
    </w:div>
    <w:div w:id="466625983">
      <w:bodyDiv w:val="1"/>
      <w:marLeft w:val="0"/>
      <w:marRight w:val="0"/>
      <w:marTop w:val="0"/>
      <w:marBottom w:val="0"/>
      <w:divBdr>
        <w:top w:val="none" w:sz="0" w:space="0" w:color="auto"/>
        <w:left w:val="none" w:sz="0" w:space="0" w:color="auto"/>
        <w:bottom w:val="none" w:sz="0" w:space="0" w:color="auto"/>
        <w:right w:val="none" w:sz="0" w:space="0" w:color="auto"/>
      </w:divBdr>
    </w:div>
    <w:div w:id="467433635">
      <w:bodyDiv w:val="1"/>
      <w:marLeft w:val="0"/>
      <w:marRight w:val="0"/>
      <w:marTop w:val="0"/>
      <w:marBottom w:val="0"/>
      <w:divBdr>
        <w:top w:val="none" w:sz="0" w:space="0" w:color="auto"/>
        <w:left w:val="none" w:sz="0" w:space="0" w:color="auto"/>
        <w:bottom w:val="none" w:sz="0" w:space="0" w:color="auto"/>
        <w:right w:val="none" w:sz="0" w:space="0" w:color="auto"/>
      </w:divBdr>
    </w:div>
    <w:div w:id="467434483">
      <w:bodyDiv w:val="1"/>
      <w:marLeft w:val="0"/>
      <w:marRight w:val="0"/>
      <w:marTop w:val="0"/>
      <w:marBottom w:val="0"/>
      <w:divBdr>
        <w:top w:val="none" w:sz="0" w:space="0" w:color="auto"/>
        <w:left w:val="none" w:sz="0" w:space="0" w:color="auto"/>
        <w:bottom w:val="none" w:sz="0" w:space="0" w:color="auto"/>
        <w:right w:val="none" w:sz="0" w:space="0" w:color="auto"/>
      </w:divBdr>
    </w:div>
    <w:div w:id="467628385">
      <w:bodyDiv w:val="1"/>
      <w:marLeft w:val="0"/>
      <w:marRight w:val="0"/>
      <w:marTop w:val="0"/>
      <w:marBottom w:val="0"/>
      <w:divBdr>
        <w:top w:val="none" w:sz="0" w:space="0" w:color="auto"/>
        <w:left w:val="none" w:sz="0" w:space="0" w:color="auto"/>
        <w:bottom w:val="none" w:sz="0" w:space="0" w:color="auto"/>
        <w:right w:val="none" w:sz="0" w:space="0" w:color="auto"/>
      </w:divBdr>
    </w:div>
    <w:div w:id="467743232">
      <w:bodyDiv w:val="1"/>
      <w:marLeft w:val="0"/>
      <w:marRight w:val="0"/>
      <w:marTop w:val="0"/>
      <w:marBottom w:val="0"/>
      <w:divBdr>
        <w:top w:val="none" w:sz="0" w:space="0" w:color="auto"/>
        <w:left w:val="none" w:sz="0" w:space="0" w:color="auto"/>
        <w:bottom w:val="none" w:sz="0" w:space="0" w:color="auto"/>
        <w:right w:val="none" w:sz="0" w:space="0" w:color="auto"/>
      </w:divBdr>
    </w:div>
    <w:div w:id="467894127">
      <w:bodyDiv w:val="1"/>
      <w:marLeft w:val="0"/>
      <w:marRight w:val="0"/>
      <w:marTop w:val="0"/>
      <w:marBottom w:val="0"/>
      <w:divBdr>
        <w:top w:val="none" w:sz="0" w:space="0" w:color="auto"/>
        <w:left w:val="none" w:sz="0" w:space="0" w:color="auto"/>
        <w:bottom w:val="none" w:sz="0" w:space="0" w:color="auto"/>
        <w:right w:val="none" w:sz="0" w:space="0" w:color="auto"/>
      </w:divBdr>
    </w:div>
    <w:div w:id="468087795">
      <w:bodyDiv w:val="1"/>
      <w:marLeft w:val="0"/>
      <w:marRight w:val="0"/>
      <w:marTop w:val="0"/>
      <w:marBottom w:val="0"/>
      <w:divBdr>
        <w:top w:val="none" w:sz="0" w:space="0" w:color="auto"/>
        <w:left w:val="none" w:sz="0" w:space="0" w:color="auto"/>
        <w:bottom w:val="none" w:sz="0" w:space="0" w:color="auto"/>
        <w:right w:val="none" w:sz="0" w:space="0" w:color="auto"/>
      </w:divBdr>
    </w:div>
    <w:div w:id="468325393">
      <w:bodyDiv w:val="1"/>
      <w:marLeft w:val="0"/>
      <w:marRight w:val="0"/>
      <w:marTop w:val="0"/>
      <w:marBottom w:val="0"/>
      <w:divBdr>
        <w:top w:val="none" w:sz="0" w:space="0" w:color="auto"/>
        <w:left w:val="none" w:sz="0" w:space="0" w:color="auto"/>
        <w:bottom w:val="none" w:sz="0" w:space="0" w:color="auto"/>
        <w:right w:val="none" w:sz="0" w:space="0" w:color="auto"/>
      </w:divBdr>
    </w:div>
    <w:div w:id="468399520">
      <w:bodyDiv w:val="1"/>
      <w:marLeft w:val="0"/>
      <w:marRight w:val="0"/>
      <w:marTop w:val="0"/>
      <w:marBottom w:val="0"/>
      <w:divBdr>
        <w:top w:val="none" w:sz="0" w:space="0" w:color="auto"/>
        <w:left w:val="none" w:sz="0" w:space="0" w:color="auto"/>
        <w:bottom w:val="none" w:sz="0" w:space="0" w:color="auto"/>
        <w:right w:val="none" w:sz="0" w:space="0" w:color="auto"/>
      </w:divBdr>
    </w:div>
    <w:div w:id="468667901">
      <w:bodyDiv w:val="1"/>
      <w:marLeft w:val="0"/>
      <w:marRight w:val="0"/>
      <w:marTop w:val="0"/>
      <w:marBottom w:val="0"/>
      <w:divBdr>
        <w:top w:val="none" w:sz="0" w:space="0" w:color="auto"/>
        <w:left w:val="none" w:sz="0" w:space="0" w:color="auto"/>
        <w:bottom w:val="none" w:sz="0" w:space="0" w:color="auto"/>
        <w:right w:val="none" w:sz="0" w:space="0" w:color="auto"/>
      </w:divBdr>
    </w:div>
    <w:div w:id="468713629">
      <w:bodyDiv w:val="1"/>
      <w:marLeft w:val="0"/>
      <w:marRight w:val="0"/>
      <w:marTop w:val="0"/>
      <w:marBottom w:val="0"/>
      <w:divBdr>
        <w:top w:val="none" w:sz="0" w:space="0" w:color="auto"/>
        <w:left w:val="none" w:sz="0" w:space="0" w:color="auto"/>
        <w:bottom w:val="none" w:sz="0" w:space="0" w:color="auto"/>
        <w:right w:val="none" w:sz="0" w:space="0" w:color="auto"/>
      </w:divBdr>
    </w:div>
    <w:div w:id="468910651">
      <w:bodyDiv w:val="1"/>
      <w:marLeft w:val="0"/>
      <w:marRight w:val="0"/>
      <w:marTop w:val="0"/>
      <w:marBottom w:val="0"/>
      <w:divBdr>
        <w:top w:val="none" w:sz="0" w:space="0" w:color="auto"/>
        <w:left w:val="none" w:sz="0" w:space="0" w:color="auto"/>
        <w:bottom w:val="none" w:sz="0" w:space="0" w:color="auto"/>
        <w:right w:val="none" w:sz="0" w:space="0" w:color="auto"/>
      </w:divBdr>
    </w:div>
    <w:div w:id="469128999">
      <w:bodyDiv w:val="1"/>
      <w:marLeft w:val="0"/>
      <w:marRight w:val="0"/>
      <w:marTop w:val="0"/>
      <w:marBottom w:val="0"/>
      <w:divBdr>
        <w:top w:val="none" w:sz="0" w:space="0" w:color="auto"/>
        <w:left w:val="none" w:sz="0" w:space="0" w:color="auto"/>
        <w:bottom w:val="none" w:sz="0" w:space="0" w:color="auto"/>
        <w:right w:val="none" w:sz="0" w:space="0" w:color="auto"/>
      </w:divBdr>
    </w:div>
    <w:div w:id="469711807">
      <w:bodyDiv w:val="1"/>
      <w:marLeft w:val="0"/>
      <w:marRight w:val="0"/>
      <w:marTop w:val="0"/>
      <w:marBottom w:val="0"/>
      <w:divBdr>
        <w:top w:val="none" w:sz="0" w:space="0" w:color="auto"/>
        <w:left w:val="none" w:sz="0" w:space="0" w:color="auto"/>
        <w:bottom w:val="none" w:sz="0" w:space="0" w:color="auto"/>
        <w:right w:val="none" w:sz="0" w:space="0" w:color="auto"/>
      </w:divBdr>
    </w:div>
    <w:div w:id="469784753">
      <w:bodyDiv w:val="1"/>
      <w:marLeft w:val="0"/>
      <w:marRight w:val="0"/>
      <w:marTop w:val="0"/>
      <w:marBottom w:val="0"/>
      <w:divBdr>
        <w:top w:val="none" w:sz="0" w:space="0" w:color="auto"/>
        <w:left w:val="none" w:sz="0" w:space="0" w:color="auto"/>
        <w:bottom w:val="none" w:sz="0" w:space="0" w:color="auto"/>
        <w:right w:val="none" w:sz="0" w:space="0" w:color="auto"/>
      </w:divBdr>
    </w:div>
    <w:div w:id="469860237">
      <w:bodyDiv w:val="1"/>
      <w:marLeft w:val="0"/>
      <w:marRight w:val="0"/>
      <w:marTop w:val="0"/>
      <w:marBottom w:val="0"/>
      <w:divBdr>
        <w:top w:val="none" w:sz="0" w:space="0" w:color="auto"/>
        <w:left w:val="none" w:sz="0" w:space="0" w:color="auto"/>
        <w:bottom w:val="none" w:sz="0" w:space="0" w:color="auto"/>
        <w:right w:val="none" w:sz="0" w:space="0" w:color="auto"/>
      </w:divBdr>
    </w:div>
    <w:div w:id="470832286">
      <w:bodyDiv w:val="1"/>
      <w:marLeft w:val="0"/>
      <w:marRight w:val="0"/>
      <w:marTop w:val="0"/>
      <w:marBottom w:val="0"/>
      <w:divBdr>
        <w:top w:val="none" w:sz="0" w:space="0" w:color="auto"/>
        <w:left w:val="none" w:sz="0" w:space="0" w:color="auto"/>
        <w:bottom w:val="none" w:sz="0" w:space="0" w:color="auto"/>
        <w:right w:val="none" w:sz="0" w:space="0" w:color="auto"/>
      </w:divBdr>
    </w:div>
    <w:div w:id="470945246">
      <w:bodyDiv w:val="1"/>
      <w:marLeft w:val="0"/>
      <w:marRight w:val="0"/>
      <w:marTop w:val="0"/>
      <w:marBottom w:val="0"/>
      <w:divBdr>
        <w:top w:val="none" w:sz="0" w:space="0" w:color="auto"/>
        <w:left w:val="none" w:sz="0" w:space="0" w:color="auto"/>
        <w:bottom w:val="none" w:sz="0" w:space="0" w:color="auto"/>
        <w:right w:val="none" w:sz="0" w:space="0" w:color="auto"/>
      </w:divBdr>
    </w:div>
    <w:div w:id="470951905">
      <w:bodyDiv w:val="1"/>
      <w:marLeft w:val="0"/>
      <w:marRight w:val="0"/>
      <w:marTop w:val="0"/>
      <w:marBottom w:val="0"/>
      <w:divBdr>
        <w:top w:val="none" w:sz="0" w:space="0" w:color="auto"/>
        <w:left w:val="none" w:sz="0" w:space="0" w:color="auto"/>
        <w:bottom w:val="none" w:sz="0" w:space="0" w:color="auto"/>
        <w:right w:val="none" w:sz="0" w:space="0" w:color="auto"/>
      </w:divBdr>
    </w:div>
    <w:div w:id="471405098">
      <w:bodyDiv w:val="1"/>
      <w:marLeft w:val="0"/>
      <w:marRight w:val="0"/>
      <w:marTop w:val="0"/>
      <w:marBottom w:val="0"/>
      <w:divBdr>
        <w:top w:val="none" w:sz="0" w:space="0" w:color="auto"/>
        <w:left w:val="none" w:sz="0" w:space="0" w:color="auto"/>
        <w:bottom w:val="none" w:sz="0" w:space="0" w:color="auto"/>
        <w:right w:val="none" w:sz="0" w:space="0" w:color="auto"/>
      </w:divBdr>
    </w:div>
    <w:div w:id="472021960">
      <w:bodyDiv w:val="1"/>
      <w:marLeft w:val="0"/>
      <w:marRight w:val="0"/>
      <w:marTop w:val="0"/>
      <w:marBottom w:val="0"/>
      <w:divBdr>
        <w:top w:val="none" w:sz="0" w:space="0" w:color="auto"/>
        <w:left w:val="none" w:sz="0" w:space="0" w:color="auto"/>
        <w:bottom w:val="none" w:sz="0" w:space="0" w:color="auto"/>
        <w:right w:val="none" w:sz="0" w:space="0" w:color="auto"/>
      </w:divBdr>
    </w:div>
    <w:div w:id="472259175">
      <w:bodyDiv w:val="1"/>
      <w:marLeft w:val="0"/>
      <w:marRight w:val="0"/>
      <w:marTop w:val="0"/>
      <w:marBottom w:val="0"/>
      <w:divBdr>
        <w:top w:val="none" w:sz="0" w:space="0" w:color="auto"/>
        <w:left w:val="none" w:sz="0" w:space="0" w:color="auto"/>
        <w:bottom w:val="none" w:sz="0" w:space="0" w:color="auto"/>
        <w:right w:val="none" w:sz="0" w:space="0" w:color="auto"/>
      </w:divBdr>
    </w:div>
    <w:div w:id="472480230">
      <w:bodyDiv w:val="1"/>
      <w:marLeft w:val="0"/>
      <w:marRight w:val="0"/>
      <w:marTop w:val="0"/>
      <w:marBottom w:val="0"/>
      <w:divBdr>
        <w:top w:val="none" w:sz="0" w:space="0" w:color="auto"/>
        <w:left w:val="none" w:sz="0" w:space="0" w:color="auto"/>
        <w:bottom w:val="none" w:sz="0" w:space="0" w:color="auto"/>
        <w:right w:val="none" w:sz="0" w:space="0" w:color="auto"/>
      </w:divBdr>
    </w:div>
    <w:div w:id="472600789">
      <w:bodyDiv w:val="1"/>
      <w:marLeft w:val="0"/>
      <w:marRight w:val="0"/>
      <w:marTop w:val="0"/>
      <w:marBottom w:val="0"/>
      <w:divBdr>
        <w:top w:val="none" w:sz="0" w:space="0" w:color="auto"/>
        <w:left w:val="none" w:sz="0" w:space="0" w:color="auto"/>
        <w:bottom w:val="none" w:sz="0" w:space="0" w:color="auto"/>
        <w:right w:val="none" w:sz="0" w:space="0" w:color="auto"/>
      </w:divBdr>
    </w:div>
    <w:div w:id="472677454">
      <w:bodyDiv w:val="1"/>
      <w:marLeft w:val="0"/>
      <w:marRight w:val="0"/>
      <w:marTop w:val="0"/>
      <w:marBottom w:val="0"/>
      <w:divBdr>
        <w:top w:val="none" w:sz="0" w:space="0" w:color="auto"/>
        <w:left w:val="none" w:sz="0" w:space="0" w:color="auto"/>
        <w:bottom w:val="none" w:sz="0" w:space="0" w:color="auto"/>
        <w:right w:val="none" w:sz="0" w:space="0" w:color="auto"/>
      </w:divBdr>
    </w:div>
    <w:div w:id="473445630">
      <w:bodyDiv w:val="1"/>
      <w:marLeft w:val="0"/>
      <w:marRight w:val="0"/>
      <w:marTop w:val="0"/>
      <w:marBottom w:val="0"/>
      <w:divBdr>
        <w:top w:val="none" w:sz="0" w:space="0" w:color="auto"/>
        <w:left w:val="none" w:sz="0" w:space="0" w:color="auto"/>
        <w:bottom w:val="none" w:sz="0" w:space="0" w:color="auto"/>
        <w:right w:val="none" w:sz="0" w:space="0" w:color="auto"/>
      </w:divBdr>
    </w:div>
    <w:div w:id="473566005">
      <w:bodyDiv w:val="1"/>
      <w:marLeft w:val="0"/>
      <w:marRight w:val="0"/>
      <w:marTop w:val="0"/>
      <w:marBottom w:val="0"/>
      <w:divBdr>
        <w:top w:val="none" w:sz="0" w:space="0" w:color="auto"/>
        <w:left w:val="none" w:sz="0" w:space="0" w:color="auto"/>
        <w:bottom w:val="none" w:sz="0" w:space="0" w:color="auto"/>
        <w:right w:val="none" w:sz="0" w:space="0" w:color="auto"/>
      </w:divBdr>
    </w:div>
    <w:div w:id="473836742">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74494131">
      <w:bodyDiv w:val="1"/>
      <w:marLeft w:val="0"/>
      <w:marRight w:val="0"/>
      <w:marTop w:val="0"/>
      <w:marBottom w:val="0"/>
      <w:divBdr>
        <w:top w:val="none" w:sz="0" w:space="0" w:color="auto"/>
        <w:left w:val="none" w:sz="0" w:space="0" w:color="auto"/>
        <w:bottom w:val="none" w:sz="0" w:space="0" w:color="auto"/>
        <w:right w:val="none" w:sz="0" w:space="0" w:color="auto"/>
      </w:divBdr>
    </w:div>
    <w:div w:id="475100164">
      <w:bodyDiv w:val="1"/>
      <w:marLeft w:val="0"/>
      <w:marRight w:val="0"/>
      <w:marTop w:val="0"/>
      <w:marBottom w:val="0"/>
      <w:divBdr>
        <w:top w:val="none" w:sz="0" w:space="0" w:color="auto"/>
        <w:left w:val="none" w:sz="0" w:space="0" w:color="auto"/>
        <w:bottom w:val="none" w:sz="0" w:space="0" w:color="auto"/>
        <w:right w:val="none" w:sz="0" w:space="0" w:color="auto"/>
      </w:divBdr>
    </w:div>
    <w:div w:id="475221973">
      <w:bodyDiv w:val="1"/>
      <w:marLeft w:val="0"/>
      <w:marRight w:val="0"/>
      <w:marTop w:val="0"/>
      <w:marBottom w:val="0"/>
      <w:divBdr>
        <w:top w:val="none" w:sz="0" w:space="0" w:color="auto"/>
        <w:left w:val="none" w:sz="0" w:space="0" w:color="auto"/>
        <w:bottom w:val="none" w:sz="0" w:space="0" w:color="auto"/>
        <w:right w:val="none" w:sz="0" w:space="0" w:color="auto"/>
      </w:divBdr>
    </w:div>
    <w:div w:id="475488484">
      <w:bodyDiv w:val="1"/>
      <w:marLeft w:val="0"/>
      <w:marRight w:val="0"/>
      <w:marTop w:val="0"/>
      <w:marBottom w:val="0"/>
      <w:divBdr>
        <w:top w:val="none" w:sz="0" w:space="0" w:color="auto"/>
        <w:left w:val="none" w:sz="0" w:space="0" w:color="auto"/>
        <w:bottom w:val="none" w:sz="0" w:space="0" w:color="auto"/>
        <w:right w:val="none" w:sz="0" w:space="0" w:color="auto"/>
      </w:divBdr>
    </w:div>
    <w:div w:id="475494644">
      <w:bodyDiv w:val="1"/>
      <w:marLeft w:val="0"/>
      <w:marRight w:val="0"/>
      <w:marTop w:val="0"/>
      <w:marBottom w:val="0"/>
      <w:divBdr>
        <w:top w:val="none" w:sz="0" w:space="0" w:color="auto"/>
        <w:left w:val="none" w:sz="0" w:space="0" w:color="auto"/>
        <w:bottom w:val="none" w:sz="0" w:space="0" w:color="auto"/>
        <w:right w:val="none" w:sz="0" w:space="0" w:color="auto"/>
      </w:divBdr>
    </w:div>
    <w:div w:id="475882696">
      <w:bodyDiv w:val="1"/>
      <w:marLeft w:val="0"/>
      <w:marRight w:val="0"/>
      <w:marTop w:val="0"/>
      <w:marBottom w:val="0"/>
      <w:divBdr>
        <w:top w:val="none" w:sz="0" w:space="0" w:color="auto"/>
        <w:left w:val="none" w:sz="0" w:space="0" w:color="auto"/>
        <w:bottom w:val="none" w:sz="0" w:space="0" w:color="auto"/>
        <w:right w:val="none" w:sz="0" w:space="0" w:color="auto"/>
      </w:divBdr>
    </w:div>
    <w:div w:id="476188426">
      <w:bodyDiv w:val="1"/>
      <w:marLeft w:val="0"/>
      <w:marRight w:val="0"/>
      <w:marTop w:val="0"/>
      <w:marBottom w:val="0"/>
      <w:divBdr>
        <w:top w:val="none" w:sz="0" w:space="0" w:color="auto"/>
        <w:left w:val="none" w:sz="0" w:space="0" w:color="auto"/>
        <w:bottom w:val="none" w:sz="0" w:space="0" w:color="auto"/>
        <w:right w:val="none" w:sz="0" w:space="0" w:color="auto"/>
      </w:divBdr>
    </w:div>
    <w:div w:id="476456320">
      <w:bodyDiv w:val="1"/>
      <w:marLeft w:val="0"/>
      <w:marRight w:val="0"/>
      <w:marTop w:val="0"/>
      <w:marBottom w:val="0"/>
      <w:divBdr>
        <w:top w:val="none" w:sz="0" w:space="0" w:color="auto"/>
        <w:left w:val="none" w:sz="0" w:space="0" w:color="auto"/>
        <w:bottom w:val="none" w:sz="0" w:space="0" w:color="auto"/>
        <w:right w:val="none" w:sz="0" w:space="0" w:color="auto"/>
      </w:divBdr>
    </w:div>
    <w:div w:id="476534792">
      <w:bodyDiv w:val="1"/>
      <w:marLeft w:val="0"/>
      <w:marRight w:val="0"/>
      <w:marTop w:val="0"/>
      <w:marBottom w:val="0"/>
      <w:divBdr>
        <w:top w:val="none" w:sz="0" w:space="0" w:color="auto"/>
        <w:left w:val="none" w:sz="0" w:space="0" w:color="auto"/>
        <w:bottom w:val="none" w:sz="0" w:space="0" w:color="auto"/>
        <w:right w:val="none" w:sz="0" w:space="0" w:color="auto"/>
      </w:divBdr>
    </w:div>
    <w:div w:id="476535167">
      <w:bodyDiv w:val="1"/>
      <w:marLeft w:val="0"/>
      <w:marRight w:val="0"/>
      <w:marTop w:val="0"/>
      <w:marBottom w:val="0"/>
      <w:divBdr>
        <w:top w:val="none" w:sz="0" w:space="0" w:color="auto"/>
        <w:left w:val="none" w:sz="0" w:space="0" w:color="auto"/>
        <w:bottom w:val="none" w:sz="0" w:space="0" w:color="auto"/>
        <w:right w:val="none" w:sz="0" w:space="0" w:color="auto"/>
      </w:divBdr>
    </w:div>
    <w:div w:id="476920246">
      <w:bodyDiv w:val="1"/>
      <w:marLeft w:val="0"/>
      <w:marRight w:val="0"/>
      <w:marTop w:val="0"/>
      <w:marBottom w:val="0"/>
      <w:divBdr>
        <w:top w:val="none" w:sz="0" w:space="0" w:color="auto"/>
        <w:left w:val="none" w:sz="0" w:space="0" w:color="auto"/>
        <w:bottom w:val="none" w:sz="0" w:space="0" w:color="auto"/>
        <w:right w:val="none" w:sz="0" w:space="0" w:color="auto"/>
      </w:divBdr>
    </w:div>
    <w:div w:id="477115420">
      <w:bodyDiv w:val="1"/>
      <w:marLeft w:val="0"/>
      <w:marRight w:val="0"/>
      <w:marTop w:val="0"/>
      <w:marBottom w:val="0"/>
      <w:divBdr>
        <w:top w:val="none" w:sz="0" w:space="0" w:color="auto"/>
        <w:left w:val="none" w:sz="0" w:space="0" w:color="auto"/>
        <w:bottom w:val="none" w:sz="0" w:space="0" w:color="auto"/>
        <w:right w:val="none" w:sz="0" w:space="0" w:color="auto"/>
      </w:divBdr>
    </w:div>
    <w:div w:id="477189936">
      <w:bodyDiv w:val="1"/>
      <w:marLeft w:val="0"/>
      <w:marRight w:val="0"/>
      <w:marTop w:val="0"/>
      <w:marBottom w:val="0"/>
      <w:divBdr>
        <w:top w:val="none" w:sz="0" w:space="0" w:color="auto"/>
        <w:left w:val="none" w:sz="0" w:space="0" w:color="auto"/>
        <w:bottom w:val="none" w:sz="0" w:space="0" w:color="auto"/>
        <w:right w:val="none" w:sz="0" w:space="0" w:color="auto"/>
      </w:divBdr>
    </w:div>
    <w:div w:id="477572988">
      <w:bodyDiv w:val="1"/>
      <w:marLeft w:val="0"/>
      <w:marRight w:val="0"/>
      <w:marTop w:val="0"/>
      <w:marBottom w:val="0"/>
      <w:divBdr>
        <w:top w:val="none" w:sz="0" w:space="0" w:color="auto"/>
        <w:left w:val="none" w:sz="0" w:space="0" w:color="auto"/>
        <w:bottom w:val="none" w:sz="0" w:space="0" w:color="auto"/>
        <w:right w:val="none" w:sz="0" w:space="0" w:color="auto"/>
      </w:divBdr>
    </w:div>
    <w:div w:id="477847166">
      <w:bodyDiv w:val="1"/>
      <w:marLeft w:val="0"/>
      <w:marRight w:val="0"/>
      <w:marTop w:val="0"/>
      <w:marBottom w:val="0"/>
      <w:divBdr>
        <w:top w:val="none" w:sz="0" w:space="0" w:color="auto"/>
        <w:left w:val="none" w:sz="0" w:space="0" w:color="auto"/>
        <w:bottom w:val="none" w:sz="0" w:space="0" w:color="auto"/>
        <w:right w:val="none" w:sz="0" w:space="0" w:color="auto"/>
      </w:divBdr>
    </w:div>
    <w:div w:id="477963183">
      <w:bodyDiv w:val="1"/>
      <w:marLeft w:val="0"/>
      <w:marRight w:val="0"/>
      <w:marTop w:val="0"/>
      <w:marBottom w:val="0"/>
      <w:divBdr>
        <w:top w:val="none" w:sz="0" w:space="0" w:color="auto"/>
        <w:left w:val="none" w:sz="0" w:space="0" w:color="auto"/>
        <w:bottom w:val="none" w:sz="0" w:space="0" w:color="auto"/>
        <w:right w:val="none" w:sz="0" w:space="0" w:color="auto"/>
      </w:divBdr>
    </w:div>
    <w:div w:id="477965681">
      <w:bodyDiv w:val="1"/>
      <w:marLeft w:val="0"/>
      <w:marRight w:val="0"/>
      <w:marTop w:val="0"/>
      <w:marBottom w:val="0"/>
      <w:divBdr>
        <w:top w:val="none" w:sz="0" w:space="0" w:color="auto"/>
        <w:left w:val="none" w:sz="0" w:space="0" w:color="auto"/>
        <w:bottom w:val="none" w:sz="0" w:space="0" w:color="auto"/>
        <w:right w:val="none" w:sz="0" w:space="0" w:color="auto"/>
      </w:divBdr>
    </w:div>
    <w:div w:id="478108900">
      <w:bodyDiv w:val="1"/>
      <w:marLeft w:val="0"/>
      <w:marRight w:val="0"/>
      <w:marTop w:val="0"/>
      <w:marBottom w:val="0"/>
      <w:divBdr>
        <w:top w:val="none" w:sz="0" w:space="0" w:color="auto"/>
        <w:left w:val="none" w:sz="0" w:space="0" w:color="auto"/>
        <w:bottom w:val="none" w:sz="0" w:space="0" w:color="auto"/>
        <w:right w:val="none" w:sz="0" w:space="0" w:color="auto"/>
      </w:divBdr>
    </w:div>
    <w:div w:id="478304225">
      <w:bodyDiv w:val="1"/>
      <w:marLeft w:val="0"/>
      <w:marRight w:val="0"/>
      <w:marTop w:val="0"/>
      <w:marBottom w:val="0"/>
      <w:divBdr>
        <w:top w:val="none" w:sz="0" w:space="0" w:color="auto"/>
        <w:left w:val="none" w:sz="0" w:space="0" w:color="auto"/>
        <w:bottom w:val="none" w:sz="0" w:space="0" w:color="auto"/>
        <w:right w:val="none" w:sz="0" w:space="0" w:color="auto"/>
      </w:divBdr>
    </w:div>
    <w:div w:id="478310505">
      <w:bodyDiv w:val="1"/>
      <w:marLeft w:val="0"/>
      <w:marRight w:val="0"/>
      <w:marTop w:val="0"/>
      <w:marBottom w:val="0"/>
      <w:divBdr>
        <w:top w:val="none" w:sz="0" w:space="0" w:color="auto"/>
        <w:left w:val="none" w:sz="0" w:space="0" w:color="auto"/>
        <w:bottom w:val="none" w:sz="0" w:space="0" w:color="auto"/>
        <w:right w:val="none" w:sz="0" w:space="0" w:color="auto"/>
      </w:divBdr>
    </w:div>
    <w:div w:id="478573842">
      <w:bodyDiv w:val="1"/>
      <w:marLeft w:val="0"/>
      <w:marRight w:val="0"/>
      <w:marTop w:val="0"/>
      <w:marBottom w:val="0"/>
      <w:divBdr>
        <w:top w:val="none" w:sz="0" w:space="0" w:color="auto"/>
        <w:left w:val="none" w:sz="0" w:space="0" w:color="auto"/>
        <w:bottom w:val="none" w:sz="0" w:space="0" w:color="auto"/>
        <w:right w:val="none" w:sz="0" w:space="0" w:color="auto"/>
      </w:divBdr>
    </w:div>
    <w:div w:id="478884183">
      <w:bodyDiv w:val="1"/>
      <w:marLeft w:val="0"/>
      <w:marRight w:val="0"/>
      <w:marTop w:val="0"/>
      <w:marBottom w:val="0"/>
      <w:divBdr>
        <w:top w:val="none" w:sz="0" w:space="0" w:color="auto"/>
        <w:left w:val="none" w:sz="0" w:space="0" w:color="auto"/>
        <w:bottom w:val="none" w:sz="0" w:space="0" w:color="auto"/>
        <w:right w:val="none" w:sz="0" w:space="0" w:color="auto"/>
      </w:divBdr>
    </w:div>
    <w:div w:id="479003020">
      <w:bodyDiv w:val="1"/>
      <w:marLeft w:val="0"/>
      <w:marRight w:val="0"/>
      <w:marTop w:val="0"/>
      <w:marBottom w:val="0"/>
      <w:divBdr>
        <w:top w:val="none" w:sz="0" w:space="0" w:color="auto"/>
        <w:left w:val="none" w:sz="0" w:space="0" w:color="auto"/>
        <w:bottom w:val="none" w:sz="0" w:space="0" w:color="auto"/>
        <w:right w:val="none" w:sz="0" w:space="0" w:color="auto"/>
      </w:divBdr>
    </w:div>
    <w:div w:id="479076183">
      <w:bodyDiv w:val="1"/>
      <w:marLeft w:val="0"/>
      <w:marRight w:val="0"/>
      <w:marTop w:val="0"/>
      <w:marBottom w:val="0"/>
      <w:divBdr>
        <w:top w:val="none" w:sz="0" w:space="0" w:color="auto"/>
        <w:left w:val="none" w:sz="0" w:space="0" w:color="auto"/>
        <w:bottom w:val="none" w:sz="0" w:space="0" w:color="auto"/>
        <w:right w:val="none" w:sz="0" w:space="0" w:color="auto"/>
      </w:divBdr>
    </w:div>
    <w:div w:id="479806959">
      <w:bodyDiv w:val="1"/>
      <w:marLeft w:val="0"/>
      <w:marRight w:val="0"/>
      <w:marTop w:val="0"/>
      <w:marBottom w:val="0"/>
      <w:divBdr>
        <w:top w:val="none" w:sz="0" w:space="0" w:color="auto"/>
        <w:left w:val="none" w:sz="0" w:space="0" w:color="auto"/>
        <w:bottom w:val="none" w:sz="0" w:space="0" w:color="auto"/>
        <w:right w:val="none" w:sz="0" w:space="0" w:color="auto"/>
      </w:divBdr>
    </w:div>
    <w:div w:id="480079606">
      <w:bodyDiv w:val="1"/>
      <w:marLeft w:val="0"/>
      <w:marRight w:val="0"/>
      <w:marTop w:val="0"/>
      <w:marBottom w:val="0"/>
      <w:divBdr>
        <w:top w:val="none" w:sz="0" w:space="0" w:color="auto"/>
        <w:left w:val="none" w:sz="0" w:space="0" w:color="auto"/>
        <w:bottom w:val="none" w:sz="0" w:space="0" w:color="auto"/>
        <w:right w:val="none" w:sz="0" w:space="0" w:color="auto"/>
      </w:divBdr>
    </w:div>
    <w:div w:id="480198789">
      <w:bodyDiv w:val="1"/>
      <w:marLeft w:val="0"/>
      <w:marRight w:val="0"/>
      <w:marTop w:val="0"/>
      <w:marBottom w:val="0"/>
      <w:divBdr>
        <w:top w:val="none" w:sz="0" w:space="0" w:color="auto"/>
        <w:left w:val="none" w:sz="0" w:space="0" w:color="auto"/>
        <w:bottom w:val="none" w:sz="0" w:space="0" w:color="auto"/>
        <w:right w:val="none" w:sz="0" w:space="0" w:color="auto"/>
      </w:divBdr>
    </w:div>
    <w:div w:id="480270140">
      <w:bodyDiv w:val="1"/>
      <w:marLeft w:val="0"/>
      <w:marRight w:val="0"/>
      <w:marTop w:val="0"/>
      <w:marBottom w:val="0"/>
      <w:divBdr>
        <w:top w:val="none" w:sz="0" w:space="0" w:color="auto"/>
        <w:left w:val="none" w:sz="0" w:space="0" w:color="auto"/>
        <w:bottom w:val="none" w:sz="0" w:space="0" w:color="auto"/>
        <w:right w:val="none" w:sz="0" w:space="0" w:color="auto"/>
      </w:divBdr>
    </w:div>
    <w:div w:id="481460211">
      <w:bodyDiv w:val="1"/>
      <w:marLeft w:val="0"/>
      <w:marRight w:val="0"/>
      <w:marTop w:val="0"/>
      <w:marBottom w:val="0"/>
      <w:divBdr>
        <w:top w:val="none" w:sz="0" w:space="0" w:color="auto"/>
        <w:left w:val="none" w:sz="0" w:space="0" w:color="auto"/>
        <w:bottom w:val="none" w:sz="0" w:space="0" w:color="auto"/>
        <w:right w:val="none" w:sz="0" w:space="0" w:color="auto"/>
      </w:divBdr>
    </w:div>
    <w:div w:id="481509618">
      <w:bodyDiv w:val="1"/>
      <w:marLeft w:val="0"/>
      <w:marRight w:val="0"/>
      <w:marTop w:val="0"/>
      <w:marBottom w:val="0"/>
      <w:divBdr>
        <w:top w:val="none" w:sz="0" w:space="0" w:color="auto"/>
        <w:left w:val="none" w:sz="0" w:space="0" w:color="auto"/>
        <w:bottom w:val="none" w:sz="0" w:space="0" w:color="auto"/>
        <w:right w:val="none" w:sz="0" w:space="0" w:color="auto"/>
      </w:divBdr>
    </w:div>
    <w:div w:id="481580885">
      <w:bodyDiv w:val="1"/>
      <w:marLeft w:val="0"/>
      <w:marRight w:val="0"/>
      <w:marTop w:val="0"/>
      <w:marBottom w:val="0"/>
      <w:divBdr>
        <w:top w:val="none" w:sz="0" w:space="0" w:color="auto"/>
        <w:left w:val="none" w:sz="0" w:space="0" w:color="auto"/>
        <w:bottom w:val="none" w:sz="0" w:space="0" w:color="auto"/>
        <w:right w:val="none" w:sz="0" w:space="0" w:color="auto"/>
      </w:divBdr>
    </w:div>
    <w:div w:id="482817985">
      <w:bodyDiv w:val="1"/>
      <w:marLeft w:val="0"/>
      <w:marRight w:val="0"/>
      <w:marTop w:val="0"/>
      <w:marBottom w:val="0"/>
      <w:divBdr>
        <w:top w:val="none" w:sz="0" w:space="0" w:color="auto"/>
        <w:left w:val="none" w:sz="0" w:space="0" w:color="auto"/>
        <w:bottom w:val="none" w:sz="0" w:space="0" w:color="auto"/>
        <w:right w:val="none" w:sz="0" w:space="0" w:color="auto"/>
      </w:divBdr>
    </w:div>
    <w:div w:id="483467730">
      <w:bodyDiv w:val="1"/>
      <w:marLeft w:val="0"/>
      <w:marRight w:val="0"/>
      <w:marTop w:val="0"/>
      <w:marBottom w:val="0"/>
      <w:divBdr>
        <w:top w:val="none" w:sz="0" w:space="0" w:color="auto"/>
        <w:left w:val="none" w:sz="0" w:space="0" w:color="auto"/>
        <w:bottom w:val="none" w:sz="0" w:space="0" w:color="auto"/>
        <w:right w:val="none" w:sz="0" w:space="0" w:color="auto"/>
      </w:divBdr>
    </w:div>
    <w:div w:id="483739949">
      <w:bodyDiv w:val="1"/>
      <w:marLeft w:val="0"/>
      <w:marRight w:val="0"/>
      <w:marTop w:val="0"/>
      <w:marBottom w:val="0"/>
      <w:divBdr>
        <w:top w:val="none" w:sz="0" w:space="0" w:color="auto"/>
        <w:left w:val="none" w:sz="0" w:space="0" w:color="auto"/>
        <w:bottom w:val="none" w:sz="0" w:space="0" w:color="auto"/>
        <w:right w:val="none" w:sz="0" w:space="0" w:color="auto"/>
      </w:divBdr>
    </w:div>
    <w:div w:id="484011817">
      <w:bodyDiv w:val="1"/>
      <w:marLeft w:val="0"/>
      <w:marRight w:val="0"/>
      <w:marTop w:val="0"/>
      <w:marBottom w:val="0"/>
      <w:divBdr>
        <w:top w:val="none" w:sz="0" w:space="0" w:color="auto"/>
        <w:left w:val="none" w:sz="0" w:space="0" w:color="auto"/>
        <w:bottom w:val="none" w:sz="0" w:space="0" w:color="auto"/>
        <w:right w:val="none" w:sz="0" w:space="0" w:color="auto"/>
      </w:divBdr>
    </w:div>
    <w:div w:id="484128510">
      <w:bodyDiv w:val="1"/>
      <w:marLeft w:val="0"/>
      <w:marRight w:val="0"/>
      <w:marTop w:val="0"/>
      <w:marBottom w:val="0"/>
      <w:divBdr>
        <w:top w:val="none" w:sz="0" w:space="0" w:color="auto"/>
        <w:left w:val="none" w:sz="0" w:space="0" w:color="auto"/>
        <w:bottom w:val="none" w:sz="0" w:space="0" w:color="auto"/>
        <w:right w:val="none" w:sz="0" w:space="0" w:color="auto"/>
      </w:divBdr>
    </w:div>
    <w:div w:id="484393902">
      <w:bodyDiv w:val="1"/>
      <w:marLeft w:val="0"/>
      <w:marRight w:val="0"/>
      <w:marTop w:val="0"/>
      <w:marBottom w:val="0"/>
      <w:divBdr>
        <w:top w:val="none" w:sz="0" w:space="0" w:color="auto"/>
        <w:left w:val="none" w:sz="0" w:space="0" w:color="auto"/>
        <w:bottom w:val="none" w:sz="0" w:space="0" w:color="auto"/>
        <w:right w:val="none" w:sz="0" w:space="0" w:color="auto"/>
      </w:divBdr>
    </w:div>
    <w:div w:id="484592285">
      <w:bodyDiv w:val="1"/>
      <w:marLeft w:val="0"/>
      <w:marRight w:val="0"/>
      <w:marTop w:val="0"/>
      <w:marBottom w:val="0"/>
      <w:divBdr>
        <w:top w:val="none" w:sz="0" w:space="0" w:color="auto"/>
        <w:left w:val="none" w:sz="0" w:space="0" w:color="auto"/>
        <w:bottom w:val="none" w:sz="0" w:space="0" w:color="auto"/>
        <w:right w:val="none" w:sz="0" w:space="0" w:color="auto"/>
      </w:divBdr>
    </w:div>
    <w:div w:id="484666886">
      <w:bodyDiv w:val="1"/>
      <w:marLeft w:val="0"/>
      <w:marRight w:val="0"/>
      <w:marTop w:val="0"/>
      <w:marBottom w:val="0"/>
      <w:divBdr>
        <w:top w:val="none" w:sz="0" w:space="0" w:color="auto"/>
        <w:left w:val="none" w:sz="0" w:space="0" w:color="auto"/>
        <w:bottom w:val="none" w:sz="0" w:space="0" w:color="auto"/>
        <w:right w:val="none" w:sz="0" w:space="0" w:color="auto"/>
      </w:divBdr>
    </w:div>
    <w:div w:id="484708047">
      <w:bodyDiv w:val="1"/>
      <w:marLeft w:val="0"/>
      <w:marRight w:val="0"/>
      <w:marTop w:val="0"/>
      <w:marBottom w:val="0"/>
      <w:divBdr>
        <w:top w:val="none" w:sz="0" w:space="0" w:color="auto"/>
        <w:left w:val="none" w:sz="0" w:space="0" w:color="auto"/>
        <w:bottom w:val="none" w:sz="0" w:space="0" w:color="auto"/>
        <w:right w:val="none" w:sz="0" w:space="0" w:color="auto"/>
      </w:divBdr>
    </w:div>
    <w:div w:id="485705468">
      <w:bodyDiv w:val="1"/>
      <w:marLeft w:val="0"/>
      <w:marRight w:val="0"/>
      <w:marTop w:val="0"/>
      <w:marBottom w:val="0"/>
      <w:divBdr>
        <w:top w:val="none" w:sz="0" w:space="0" w:color="auto"/>
        <w:left w:val="none" w:sz="0" w:space="0" w:color="auto"/>
        <w:bottom w:val="none" w:sz="0" w:space="0" w:color="auto"/>
        <w:right w:val="none" w:sz="0" w:space="0" w:color="auto"/>
      </w:divBdr>
    </w:div>
    <w:div w:id="485902237">
      <w:bodyDiv w:val="1"/>
      <w:marLeft w:val="0"/>
      <w:marRight w:val="0"/>
      <w:marTop w:val="0"/>
      <w:marBottom w:val="0"/>
      <w:divBdr>
        <w:top w:val="none" w:sz="0" w:space="0" w:color="auto"/>
        <w:left w:val="none" w:sz="0" w:space="0" w:color="auto"/>
        <w:bottom w:val="none" w:sz="0" w:space="0" w:color="auto"/>
        <w:right w:val="none" w:sz="0" w:space="0" w:color="auto"/>
      </w:divBdr>
    </w:div>
    <w:div w:id="486282401">
      <w:bodyDiv w:val="1"/>
      <w:marLeft w:val="0"/>
      <w:marRight w:val="0"/>
      <w:marTop w:val="0"/>
      <w:marBottom w:val="0"/>
      <w:divBdr>
        <w:top w:val="none" w:sz="0" w:space="0" w:color="auto"/>
        <w:left w:val="none" w:sz="0" w:space="0" w:color="auto"/>
        <w:bottom w:val="none" w:sz="0" w:space="0" w:color="auto"/>
        <w:right w:val="none" w:sz="0" w:space="0" w:color="auto"/>
      </w:divBdr>
    </w:div>
    <w:div w:id="486482550">
      <w:bodyDiv w:val="1"/>
      <w:marLeft w:val="0"/>
      <w:marRight w:val="0"/>
      <w:marTop w:val="0"/>
      <w:marBottom w:val="0"/>
      <w:divBdr>
        <w:top w:val="none" w:sz="0" w:space="0" w:color="auto"/>
        <w:left w:val="none" w:sz="0" w:space="0" w:color="auto"/>
        <w:bottom w:val="none" w:sz="0" w:space="0" w:color="auto"/>
        <w:right w:val="none" w:sz="0" w:space="0" w:color="auto"/>
      </w:divBdr>
    </w:div>
    <w:div w:id="487093703">
      <w:bodyDiv w:val="1"/>
      <w:marLeft w:val="0"/>
      <w:marRight w:val="0"/>
      <w:marTop w:val="0"/>
      <w:marBottom w:val="0"/>
      <w:divBdr>
        <w:top w:val="none" w:sz="0" w:space="0" w:color="auto"/>
        <w:left w:val="none" w:sz="0" w:space="0" w:color="auto"/>
        <w:bottom w:val="none" w:sz="0" w:space="0" w:color="auto"/>
        <w:right w:val="none" w:sz="0" w:space="0" w:color="auto"/>
      </w:divBdr>
    </w:div>
    <w:div w:id="487403733">
      <w:bodyDiv w:val="1"/>
      <w:marLeft w:val="0"/>
      <w:marRight w:val="0"/>
      <w:marTop w:val="0"/>
      <w:marBottom w:val="0"/>
      <w:divBdr>
        <w:top w:val="none" w:sz="0" w:space="0" w:color="auto"/>
        <w:left w:val="none" w:sz="0" w:space="0" w:color="auto"/>
        <w:bottom w:val="none" w:sz="0" w:space="0" w:color="auto"/>
        <w:right w:val="none" w:sz="0" w:space="0" w:color="auto"/>
      </w:divBdr>
    </w:div>
    <w:div w:id="487598872">
      <w:bodyDiv w:val="1"/>
      <w:marLeft w:val="0"/>
      <w:marRight w:val="0"/>
      <w:marTop w:val="0"/>
      <w:marBottom w:val="0"/>
      <w:divBdr>
        <w:top w:val="none" w:sz="0" w:space="0" w:color="auto"/>
        <w:left w:val="none" w:sz="0" w:space="0" w:color="auto"/>
        <w:bottom w:val="none" w:sz="0" w:space="0" w:color="auto"/>
        <w:right w:val="none" w:sz="0" w:space="0" w:color="auto"/>
      </w:divBdr>
    </w:div>
    <w:div w:id="487939111">
      <w:bodyDiv w:val="1"/>
      <w:marLeft w:val="0"/>
      <w:marRight w:val="0"/>
      <w:marTop w:val="0"/>
      <w:marBottom w:val="0"/>
      <w:divBdr>
        <w:top w:val="none" w:sz="0" w:space="0" w:color="auto"/>
        <w:left w:val="none" w:sz="0" w:space="0" w:color="auto"/>
        <w:bottom w:val="none" w:sz="0" w:space="0" w:color="auto"/>
        <w:right w:val="none" w:sz="0" w:space="0" w:color="auto"/>
      </w:divBdr>
    </w:div>
    <w:div w:id="487982794">
      <w:bodyDiv w:val="1"/>
      <w:marLeft w:val="0"/>
      <w:marRight w:val="0"/>
      <w:marTop w:val="0"/>
      <w:marBottom w:val="0"/>
      <w:divBdr>
        <w:top w:val="none" w:sz="0" w:space="0" w:color="auto"/>
        <w:left w:val="none" w:sz="0" w:space="0" w:color="auto"/>
        <w:bottom w:val="none" w:sz="0" w:space="0" w:color="auto"/>
        <w:right w:val="none" w:sz="0" w:space="0" w:color="auto"/>
      </w:divBdr>
    </w:div>
    <w:div w:id="487984238">
      <w:bodyDiv w:val="1"/>
      <w:marLeft w:val="0"/>
      <w:marRight w:val="0"/>
      <w:marTop w:val="0"/>
      <w:marBottom w:val="0"/>
      <w:divBdr>
        <w:top w:val="none" w:sz="0" w:space="0" w:color="auto"/>
        <w:left w:val="none" w:sz="0" w:space="0" w:color="auto"/>
        <w:bottom w:val="none" w:sz="0" w:space="0" w:color="auto"/>
        <w:right w:val="none" w:sz="0" w:space="0" w:color="auto"/>
      </w:divBdr>
    </w:div>
    <w:div w:id="488060148">
      <w:bodyDiv w:val="1"/>
      <w:marLeft w:val="0"/>
      <w:marRight w:val="0"/>
      <w:marTop w:val="0"/>
      <w:marBottom w:val="0"/>
      <w:divBdr>
        <w:top w:val="none" w:sz="0" w:space="0" w:color="auto"/>
        <w:left w:val="none" w:sz="0" w:space="0" w:color="auto"/>
        <w:bottom w:val="none" w:sz="0" w:space="0" w:color="auto"/>
        <w:right w:val="none" w:sz="0" w:space="0" w:color="auto"/>
      </w:divBdr>
    </w:div>
    <w:div w:id="488139101">
      <w:bodyDiv w:val="1"/>
      <w:marLeft w:val="0"/>
      <w:marRight w:val="0"/>
      <w:marTop w:val="0"/>
      <w:marBottom w:val="0"/>
      <w:divBdr>
        <w:top w:val="none" w:sz="0" w:space="0" w:color="auto"/>
        <w:left w:val="none" w:sz="0" w:space="0" w:color="auto"/>
        <w:bottom w:val="none" w:sz="0" w:space="0" w:color="auto"/>
        <w:right w:val="none" w:sz="0" w:space="0" w:color="auto"/>
      </w:divBdr>
    </w:div>
    <w:div w:id="488208174">
      <w:bodyDiv w:val="1"/>
      <w:marLeft w:val="0"/>
      <w:marRight w:val="0"/>
      <w:marTop w:val="0"/>
      <w:marBottom w:val="0"/>
      <w:divBdr>
        <w:top w:val="none" w:sz="0" w:space="0" w:color="auto"/>
        <w:left w:val="none" w:sz="0" w:space="0" w:color="auto"/>
        <w:bottom w:val="none" w:sz="0" w:space="0" w:color="auto"/>
        <w:right w:val="none" w:sz="0" w:space="0" w:color="auto"/>
      </w:divBdr>
    </w:div>
    <w:div w:id="488794298">
      <w:bodyDiv w:val="1"/>
      <w:marLeft w:val="0"/>
      <w:marRight w:val="0"/>
      <w:marTop w:val="0"/>
      <w:marBottom w:val="0"/>
      <w:divBdr>
        <w:top w:val="none" w:sz="0" w:space="0" w:color="auto"/>
        <w:left w:val="none" w:sz="0" w:space="0" w:color="auto"/>
        <w:bottom w:val="none" w:sz="0" w:space="0" w:color="auto"/>
        <w:right w:val="none" w:sz="0" w:space="0" w:color="auto"/>
      </w:divBdr>
    </w:div>
    <w:div w:id="489559955">
      <w:bodyDiv w:val="1"/>
      <w:marLeft w:val="0"/>
      <w:marRight w:val="0"/>
      <w:marTop w:val="0"/>
      <w:marBottom w:val="0"/>
      <w:divBdr>
        <w:top w:val="none" w:sz="0" w:space="0" w:color="auto"/>
        <w:left w:val="none" w:sz="0" w:space="0" w:color="auto"/>
        <w:bottom w:val="none" w:sz="0" w:space="0" w:color="auto"/>
        <w:right w:val="none" w:sz="0" w:space="0" w:color="auto"/>
      </w:divBdr>
    </w:div>
    <w:div w:id="490172709">
      <w:bodyDiv w:val="1"/>
      <w:marLeft w:val="0"/>
      <w:marRight w:val="0"/>
      <w:marTop w:val="0"/>
      <w:marBottom w:val="0"/>
      <w:divBdr>
        <w:top w:val="none" w:sz="0" w:space="0" w:color="auto"/>
        <w:left w:val="none" w:sz="0" w:space="0" w:color="auto"/>
        <w:bottom w:val="none" w:sz="0" w:space="0" w:color="auto"/>
        <w:right w:val="none" w:sz="0" w:space="0" w:color="auto"/>
      </w:divBdr>
    </w:div>
    <w:div w:id="490754003">
      <w:bodyDiv w:val="1"/>
      <w:marLeft w:val="0"/>
      <w:marRight w:val="0"/>
      <w:marTop w:val="0"/>
      <w:marBottom w:val="0"/>
      <w:divBdr>
        <w:top w:val="none" w:sz="0" w:space="0" w:color="auto"/>
        <w:left w:val="none" w:sz="0" w:space="0" w:color="auto"/>
        <w:bottom w:val="none" w:sz="0" w:space="0" w:color="auto"/>
        <w:right w:val="none" w:sz="0" w:space="0" w:color="auto"/>
      </w:divBdr>
    </w:div>
    <w:div w:id="491146352">
      <w:bodyDiv w:val="1"/>
      <w:marLeft w:val="0"/>
      <w:marRight w:val="0"/>
      <w:marTop w:val="0"/>
      <w:marBottom w:val="0"/>
      <w:divBdr>
        <w:top w:val="none" w:sz="0" w:space="0" w:color="auto"/>
        <w:left w:val="none" w:sz="0" w:space="0" w:color="auto"/>
        <w:bottom w:val="none" w:sz="0" w:space="0" w:color="auto"/>
        <w:right w:val="none" w:sz="0" w:space="0" w:color="auto"/>
      </w:divBdr>
    </w:div>
    <w:div w:id="492187786">
      <w:bodyDiv w:val="1"/>
      <w:marLeft w:val="0"/>
      <w:marRight w:val="0"/>
      <w:marTop w:val="0"/>
      <w:marBottom w:val="0"/>
      <w:divBdr>
        <w:top w:val="none" w:sz="0" w:space="0" w:color="auto"/>
        <w:left w:val="none" w:sz="0" w:space="0" w:color="auto"/>
        <w:bottom w:val="none" w:sz="0" w:space="0" w:color="auto"/>
        <w:right w:val="none" w:sz="0" w:space="0" w:color="auto"/>
      </w:divBdr>
    </w:div>
    <w:div w:id="492644208">
      <w:bodyDiv w:val="1"/>
      <w:marLeft w:val="0"/>
      <w:marRight w:val="0"/>
      <w:marTop w:val="0"/>
      <w:marBottom w:val="0"/>
      <w:divBdr>
        <w:top w:val="none" w:sz="0" w:space="0" w:color="auto"/>
        <w:left w:val="none" w:sz="0" w:space="0" w:color="auto"/>
        <w:bottom w:val="none" w:sz="0" w:space="0" w:color="auto"/>
        <w:right w:val="none" w:sz="0" w:space="0" w:color="auto"/>
      </w:divBdr>
    </w:div>
    <w:div w:id="492721725">
      <w:bodyDiv w:val="1"/>
      <w:marLeft w:val="0"/>
      <w:marRight w:val="0"/>
      <w:marTop w:val="0"/>
      <w:marBottom w:val="0"/>
      <w:divBdr>
        <w:top w:val="none" w:sz="0" w:space="0" w:color="auto"/>
        <w:left w:val="none" w:sz="0" w:space="0" w:color="auto"/>
        <w:bottom w:val="none" w:sz="0" w:space="0" w:color="auto"/>
        <w:right w:val="none" w:sz="0" w:space="0" w:color="auto"/>
      </w:divBdr>
    </w:div>
    <w:div w:id="492793135">
      <w:bodyDiv w:val="1"/>
      <w:marLeft w:val="0"/>
      <w:marRight w:val="0"/>
      <w:marTop w:val="0"/>
      <w:marBottom w:val="0"/>
      <w:divBdr>
        <w:top w:val="none" w:sz="0" w:space="0" w:color="auto"/>
        <w:left w:val="none" w:sz="0" w:space="0" w:color="auto"/>
        <w:bottom w:val="none" w:sz="0" w:space="0" w:color="auto"/>
        <w:right w:val="none" w:sz="0" w:space="0" w:color="auto"/>
      </w:divBdr>
    </w:div>
    <w:div w:id="493029812">
      <w:bodyDiv w:val="1"/>
      <w:marLeft w:val="0"/>
      <w:marRight w:val="0"/>
      <w:marTop w:val="0"/>
      <w:marBottom w:val="0"/>
      <w:divBdr>
        <w:top w:val="none" w:sz="0" w:space="0" w:color="auto"/>
        <w:left w:val="none" w:sz="0" w:space="0" w:color="auto"/>
        <w:bottom w:val="none" w:sz="0" w:space="0" w:color="auto"/>
        <w:right w:val="none" w:sz="0" w:space="0" w:color="auto"/>
      </w:divBdr>
    </w:div>
    <w:div w:id="493030015">
      <w:bodyDiv w:val="1"/>
      <w:marLeft w:val="0"/>
      <w:marRight w:val="0"/>
      <w:marTop w:val="0"/>
      <w:marBottom w:val="0"/>
      <w:divBdr>
        <w:top w:val="none" w:sz="0" w:space="0" w:color="auto"/>
        <w:left w:val="none" w:sz="0" w:space="0" w:color="auto"/>
        <w:bottom w:val="none" w:sz="0" w:space="0" w:color="auto"/>
        <w:right w:val="none" w:sz="0" w:space="0" w:color="auto"/>
      </w:divBdr>
    </w:div>
    <w:div w:id="493110641">
      <w:bodyDiv w:val="1"/>
      <w:marLeft w:val="0"/>
      <w:marRight w:val="0"/>
      <w:marTop w:val="0"/>
      <w:marBottom w:val="0"/>
      <w:divBdr>
        <w:top w:val="none" w:sz="0" w:space="0" w:color="auto"/>
        <w:left w:val="none" w:sz="0" w:space="0" w:color="auto"/>
        <w:bottom w:val="none" w:sz="0" w:space="0" w:color="auto"/>
        <w:right w:val="none" w:sz="0" w:space="0" w:color="auto"/>
      </w:divBdr>
    </w:div>
    <w:div w:id="494035077">
      <w:bodyDiv w:val="1"/>
      <w:marLeft w:val="0"/>
      <w:marRight w:val="0"/>
      <w:marTop w:val="0"/>
      <w:marBottom w:val="0"/>
      <w:divBdr>
        <w:top w:val="none" w:sz="0" w:space="0" w:color="auto"/>
        <w:left w:val="none" w:sz="0" w:space="0" w:color="auto"/>
        <w:bottom w:val="none" w:sz="0" w:space="0" w:color="auto"/>
        <w:right w:val="none" w:sz="0" w:space="0" w:color="auto"/>
      </w:divBdr>
    </w:div>
    <w:div w:id="494147139">
      <w:bodyDiv w:val="1"/>
      <w:marLeft w:val="0"/>
      <w:marRight w:val="0"/>
      <w:marTop w:val="0"/>
      <w:marBottom w:val="0"/>
      <w:divBdr>
        <w:top w:val="none" w:sz="0" w:space="0" w:color="auto"/>
        <w:left w:val="none" w:sz="0" w:space="0" w:color="auto"/>
        <w:bottom w:val="none" w:sz="0" w:space="0" w:color="auto"/>
        <w:right w:val="none" w:sz="0" w:space="0" w:color="auto"/>
      </w:divBdr>
    </w:div>
    <w:div w:id="494540152">
      <w:bodyDiv w:val="1"/>
      <w:marLeft w:val="0"/>
      <w:marRight w:val="0"/>
      <w:marTop w:val="0"/>
      <w:marBottom w:val="0"/>
      <w:divBdr>
        <w:top w:val="none" w:sz="0" w:space="0" w:color="auto"/>
        <w:left w:val="none" w:sz="0" w:space="0" w:color="auto"/>
        <w:bottom w:val="none" w:sz="0" w:space="0" w:color="auto"/>
        <w:right w:val="none" w:sz="0" w:space="0" w:color="auto"/>
      </w:divBdr>
    </w:div>
    <w:div w:id="494540213">
      <w:bodyDiv w:val="1"/>
      <w:marLeft w:val="0"/>
      <w:marRight w:val="0"/>
      <w:marTop w:val="0"/>
      <w:marBottom w:val="0"/>
      <w:divBdr>
        <w:top w:val="none" w:sz="0" w:space="0" w:color="auto"/>
        <w:left w:val="none" w:sz="0" w:space="0" w:color="auto"/>
        <w:bottom w:val="none" w:sz="0" w:space="0" w:color="auto"/>
        <w:right w:val="none" w:sz="0" w:space="0" w:color="auto"/>
      </w:divBdr>
    </w:div>
    <w:div w:id="494566736">
      <w:bodyDiv w:val="1"/>
      <w:marLeft w:val="0"/>
      <w:marRight w:val="0"/>
      <w:marTop w:val="0"/>
      <w:marBottom w:val="0"/>
      <w:divBdr>
        <w:top w:val="none" w:sz="0" w:space="0" w:color="auto"/>
        <w:left w:val="none" w:sz="0" w:space="0" w:color="auto"/>
        <w:bottom w:val="none" w:sz="0" w:space="0" w:color="auto"/>
        <w:right w:val="none" w:sz="0" w:space="0" w:color="auto"/>
      </w:divBdr>
    </w:div>
    <w:div w:id="494683062">
      <w:bodyDiv w:val="1"/>
      <w:marLeft w:val="0"/>
      <w:marRight w:val="0"/>
      <w:marTop w:val="0"/>
      <w:marBottom w:val="0"/>
      <w:divBdr>
        <w:top w:val="none" w:sz="0" w:space="0" w:color="auto"/>
        <w:left w:val="none" w:sz="0" w:space="0" w:color="auto"/>
        <w:bottom w:val="none" w:sz="0" w:space="0" w:color="auto"/>
        <w:right w:val="none" w:sz="0" w:space="0" w:color="auto"/>
      </w:divBdr>
    </w:div>
    <w:div w:id="494954961">
      <w:bodyDiv w:val="1"/>
      <w:marLeft w:val="0"/>
      <w:marRight w:val="0"/>
      <w:marTop w:val="0"/>
      <w:marBottom w:val="0"/>
      <w:divBdr>
        <w:top w:val="none" w:sz="0" w:space="0" w:color="auto"/>
        <w:left w:val="none" w:sz="0" w:space="0" w:color="auto"/>
        <w:bottom w:val="none" w:sz="0" w:space="0" w:color="auto"/>
        <w:right w:val="none" w:sz="0" w:space="0" w:color="auto"/>
      </w:divBdr>
    </w:div>
    <w:div w:id="495148428">
      <w:bodyDiv w:val="1"/>
      <w:marLeft w:val="0"/>
      <w:marRight w:val="0"/>
      <w:marTop w:val="0"/>
      <w:marBottom w:val="0"/>
      <w:divBdr>
        <w:top w:val="none" w:sz="0" w:space="0" w:color="auto"/>
        <w:left w:val="none" w:sz="0" w:space="0" w:color="auto"/>
        <w:bottom w:val="none" w:sz="0" w:space="0" w:color="auto"/>
        <w:right w:val="none" w:sz="0" w:space="0" w:color="auto"/>
      </w:divBdr>
    </w:div>
    <w:div w:id="495264392">
      <w:bodyDiv w:val="1"/>
      <w:marLeft w:val="0"/>
      <w:marRight w:val="0"/>
      <w:marTop w:val="0"/>
      <w:marBottom w:val="0"/>
      <w:divBdr>
        <w:top w:val="none" w:sz="0" w:space="0" w:color="auto"/>
        <w:left w:val="none" w:sz="0" w:space="0" w:color="auto"/>
        <w:bottom w:val="none" w:sz="0" w:space="0" w:color="auto"/>
        <w:right w:val="none" w:sz="0" w:space="0" w:color="auto"/>
      </w:divBdr>
    </w:div>
    <w:div w:id="495346885">
      <w:bodyDiv w:val="1"/>
      <w:marLeft w:val="0"/>
      <w:marRight w:val="0"/>
      <w:marTop w:val="0"/>
      <w:marBottom w:val="0"/>
      <w:divBdr>
        <w:top w:val="none" w:sz="0" w:space="0" w:color="auto"/>
        <w:left w:val="none" w:sz="0" w:space="0" w:color="auto"/>
        <w:bottom w:val="none" w:sz="0" w:space="0" w:color="auto"/>
        <w:right w:val="none" w:sz="0" w:space="0" w:color="auto"/>
      </w:divBdr>
    </w:div>
    <w:div w:id="495921606">
      <w:bodyDiv w:val="1"/>
      <w:marLeft w:val="0"/>
      <w:marRight w:val="0"/>
      <w:marTop w:val="0"/>
      <w:marBottom w:val="0"/>
      <w:divBdr>
        <w:top w:val="none" w:sz="0" w:space="0" w:color="auto"/>
        <w:left w:val="none" w:sz="0" w:space="0" w:color="auto"/>
        <w:bottom w:val="none" w:sz="0" w:space="0" w:color="auto"/>
        <w:right w:val="none" w:sz="0" w:space="0" w:color="auto"/>
      </w:divBdr>
    </w:div>
    <w:div w:id="496187247">
      <w:bodyDiv w:val="1"/>
      <w:marLeft w:val="0"/>
      <w:marRight w:val="0"/>
      <w:marTop w:val="0"/>
      <w:marBottom w:val="0"/>
      <w:divBdr>
        <w:top w:val="none" w:sz="0" w:space="0" w:color="auto"/>
        <w:left w:val="none" w:sz="0" w:space="0" w:color="auto"/>
        <w:bottom w:val="none" w:sz="0" w:space="0" w:color="auto"/>
        <w:right w:val="none" w:sz="0" w:space="0" w:color="auto"/>
      </w:divBdr>
    </w:div>
    <w:div w:id="496264323">
      <w:bodyDiv w:val="1"/>
      <w:marLeft w:val="0"/>
      <w:marRight w:val="0"/>
      <w:marTop w:val="0"/>
      <w:marBottom w:val="0"/>
      <w:divBdr>
        <w:top w:val="none" w:sz="0" w:space="0" w:color="auto"/>
        <w:left w:val="none" w:sz="0" w:space="0" w:color="auto"/>
        <w:bottom w:val="none" w:sz="0" w:space="0" w:color="auto"/>
        <w:right w:val="none" w:sz="0" w:space="0" w:color="auto"/>
      </w:divBdr>
    </w:div>
    <w:div w:id="496267956">
      <w:bodyDiv w:val="1"/>
      <w:marLeft w:val="0"/>
      <w:marRight w:val="0"/>
      <w:marTop w:val="0"/>
      <w:marBottom w:val="0"/>
      <w:divBdr>
        <w:top w:val="none" w:sz="0" w:space="0" w:color="auto"/>
        <w:left w:val="none" w:sz="0" w:space="0" w:color="auto"/>
        <w:bottom w:val="none" w:sz="0" w:space="0" w:color="auto"/>
        <w:right w:val="none" w:sz="0" w:space="0" w:color="auto"/>
      </w:divBdr>
    </w:div>
    <w:div w:id="496768798">
      <w:bodyDiv w:val="1"/>
      <w:marLeft w:val="0"/>
      <w:marRight w:val="0"/>
      <w:marTop w:val="0"/>
      <w:marBottom w:val="0"/>
      <w:divBdr>
        <w:top w:val="none" w:sz="0" w:space="0" w:color="auto"/>
        <w:left w:val="none" w:sz="0" w:space="0" w:color="auto"/>
        <w:bottom w:val="none" w:sz="0" w:space="0" w:color="auto"/>
        <w:right w:val="none" w:sz="0" w:space="0" w:color="auto"/>
      </w:divBdr>
    </w:div>
    <w:div w:id="496845136">
      <w:bodyDiv w:val="1"/>
      <w:marLeft w:val="0"/>
      <w:marRight w:val="0"/>
      <w:marTop w:val="0"/>
      <w:marBottom w:val="0"/>
      <w:divBdr>
        <w:top w:val="none" w:sz="0" w:space="0" w:color="auto"/>
        <w:left w:val="none" w:sz="0" w:space="0" w:color="auto"/>
        <w:bottom w:val="none" w:sz="0" w:space="0" w:color="auto"/>
        <w:right w:val="none" w:sz="0" w:space="0" w:color="auto"/>
      </w:divBdr>
    </w:div>
    <w:div w:id="497229035">
      <w:bodyDiv w:val="1"/>
      <w:marLeft w:val="0"/>
      <w:marRight w:val="0"/>
      <w:marTop w:val="0"/>
      <w:marBottom w:val="0"/>
      <w:divBdr>
        <w:top w:val="none" w:sz="0" w:space="0" w:color="auto"/>
        <w:left w:val="none" w:sz="0" w:space="0" w:color="auto"/>
        <w:bottom w:val="none" w:sz="0" w:space="0" w:color="auto"/>
        <w:right w:val="none" w:sz="0" w:space="0" w:color="auto"/>
      </w:divBdr>
    </w:div>
    <w:div w:id="497774337">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497892773">
      <w:bodyDiv w:val="1"/>
      <w:marLeft w:val="0"/>
      <w:marRight w:val="0"/>
      <w:marTop w:val="0"/>
      <w:marBottom w:val="0"/>
      <w:divBdr>
        <w:top w:val="none" w:sz="0" w:space="0" w:color="auto"/>
        <w:left w:val="none" w:sz="0" w:space="0" w:color="auto"/>
        <w:bottom w:val="none" w:sz="0" w:space="0" w:color="auto"/>
        <w:right w:val="none" w:sz="0" w:space="0" w:color="auto"/>
      </w:divBdr>
    </w:div>
    <w:div w:id="498081819">
      <w:bodyDiv w:val="1"/>
      <w:marLeft w:val="0"/>
      <w:marRight w:val="0"/>
      <w:marTop w:val="0"/>
      <w:marBottom w:val="0"/>
      <w:divBdr>
        <w:top w:val="none" w:sz="0" w:space="0" w:color="auto"/>
        <w:left w:val="none" w:sz="0" w:space="0" w:color="auto"/>
        <w:bottom w:val="none" w:sz="0" w:space="0" w:color="auto"/>
        <w:right w:val="none" w:sz="0" w:space="0" w:color="auto"/>
      </w:divBdr>
    </w:div>
    <w:div w:id="498154691">
      <w:bodyDiv w:val="1"/>
      <w:marLeft w:val="0"/>
      <w:marRight w:val="0"/>
      <w:marTop w:val="0"/>
      <w:marBottom w:val="0"/>
      <w:divBdr>
        <w:top w:val="none" w:sz="0" w:space="0" w:color="auto"/>
        <w:left w:val="none" w:sz="0" w:space="0" w:color="auto"/>
        <w:bottom w:val="none" w:sz="0" w:space="0" w:color="auto"/>
        <w:right w:val="none" w:sz="0" w:space="0" w:color="auto"/>
      </w:divBdr>
    </w:div>
    <w:div w:id="498349606">
      <w:bodyDiv w:val="1"/>
      <w:marLeft w:val="0"/>
      <w:marRight w:val="0"/>
      <w:marTop w:val="0"/>
      <w:marBottom w:val="0"/>
      <w:divBdr>
        <w:top w:val="none" w:sz="0" w:space="0" w:color="auto"/>
        <w:left w:val="none" w:sz="0" w:space="0" w:color="auto"/>
        <w:bottom w:val="none" w:sz="0" w:space="0" w:color="auto"/>
        <w:right w:val="none" w:sz="0" w:space="0" w:color="auto"/>
      </w:divBdr>
    </w:div>
    <w:div w:id="499079375">
      <w:bodyDiv w:val="1"/>
      <w:marLeft w:val="0"/>
      <w:marRight w:val="0"/>
      <w:marTop w:val="0"/>
      <w:marBottom w:val="0"/>
      <w:divBdr>
        <w:top w:val="none" w:sz="0" w:space="0" w:color="auto"/>
        <w:left w:val="none" w:sz="0" w:space="0" w:color="auto"/>
        <w:bottom w:val="none" w:sz="0" w:space="0" w:color="auto"/>
        <w:right w:val="none" w:sz="0" w:space="0" w:color="auto"/>
      </w:divBdr>
    </w:div>
    <w:div w:id="499320416">
      <w:bodyDiv w:val="1"/>
      <w:marLeft w:val="0"/>
      <w:marRight w:val="0"/>
      <w:marTop w:val="0"/>
      <w:marBottom w:val="0"/>
      <w:divBdr>
        <w:top w:val="none" w:sz="0" w:space="0" w:color="auto"/>
        <w:left w:val="none" w:sz="0" w:space="0" w:color="auto"/>
        <w:bottom w:val="none" w:sz="0" w:space="0" w:color="auto"/>
        <w:right w:val="none" w:sz="0" w:space="0" w:color="auto"/>
      </w:divBdr>
    </w:div>
    <w:div w:id="499390295">
      <w:bodyDiv w:val="1"/>
      <w:marLeft w:val="0"/>
      <w:marRight w:val="0"/>
      <w:marTop w:val="0"/>
      <w:marBottom w:val="0"/>
      <w:divBdr>
        <w:top w:val="none" w:sz="0" w:space="0" w:color="auto"/>
        <w:left w:val="none" w:sz="0" w:space="0" w:color="auto"/>
        <w:bottom w:val="none" w:sz="0" w:space="0" w:color="auto"/>
        <w:right w:val="none" w:sz="0" w:space="0" w:color="auto"/>
      </w:divBdr>
    </w:div>
    <w:div w:id="499391643">
      <w:bodyDiv w:val="1"/>
      <w:marLeft w:val="0"/>
      <w:marRight w:val="0"/>
      <w:marTop w:val="0"/>
      <w:marBottom w:val="0"/>
      <w:divBdr>
        <w:top w:val="none" w:sz="0" w:space="0" w:color="auto"/>
        <w:left w:val="none" w:sz="0" w:space="0" w:color="auto"/>
        <w:bottom w:val="none" w:sz="0" w:space="0" w:color="auto"/>
        <w:right w:val="none" w:sz="0" w:space="0" w:color="auto"/>
      </w:divBdr>
    </w:div>
    <w:div w:id="499661482">
      <w:bodyDiv w:val="1"/>
      <w:marLeft w:val="0"/>
      <w:marRight w:val="0"/>
      <w:marTop w:val="0"/>
      <w:marBottom w:val="0"/>
      <w:divBdr>
        <w:top w:val="none" w:sz="0" w:space="0" w:color="auto"/>
        <w:left w:val="none" w:sz="0" w:space="0" w:color="auto"/>
        <w:bottom w:val="none" w:sz="0" w:space="0" w:color="auto"/>
        <w:right w:val="none" w:sz="0" w:space="0" w:color="auto"/>
      </w:divBdr>
    </w:div>
    <w:div w:id="499661849">
      <w:bodyDiv w:val="1"/>
      <w:marLeft w:val="0"/>
      <w:marRight w:val="0"/>
      <w:marTop w:val="0"/>
      <w:marBottom w:val="0"/>
      <w:divBdr>
        <w:top w:val="none" w:sz="0" w:space="0" w:color="auto"/>
        <w:left w:val="none" w:sz="0" w:space="0" w:color="auto"/>
        <w:bottom w:val="none" w:sz="0" w:space="0" w:color="auto"/>
        <w:right w:val="none" w:sz="0" w:space="0" w:color="auto"/>
      </w:divBdr>
    </w:div>
    <w:div w:id="499736244">
      <w:bodyDiv w:val="1"/>
      <w:marLeft w:val="0"/>
      <w:marRight w:val="0"/>
      <w:marTop w:val="0"/>
      <w:marBottom w:val="0"/>
      <w:divBdr>
        <w:top w:val="none" w:sz="0" w:space="0" w:color="auto"/>
        <w:left w:val="none" w:sz="0" w:space="0" w:color="auto"/>
        <w:bottom w:val="none" w:sz="0" w:space="0" w:color="auto"/>
        <w:right w:val="none" w:sz="0" w:space="0" w:color="auto"/>
      </w:divBdr>
    </w:div>
    <w:div w:id="499850796">
      <w:bodyDiv w:val="1"/>
      <w:marLeft w:val="0"/>
      <w:marRight w:val="0"/>
      <w:marTop w:val="0"/>
      <w:marBottom w:val="0"/>
      <w:divBdr>
        <w:top w:val="none" w:sz="0" w:space="0" w:color="auto"/>
        <w:left w:val="none" w:sz="0" w:space="0" w:color="auto"/>
        <w:bottom w:val="none" w:sz="0" w:space="0" w:color="auto"/>
        <w:right w:val="none" w:sz="0" w:space="0" w:color="auto"/>
      </w:divBdr>
    </w:div>
    <w:div w:id="499852752">
      <w:bodyDiv w:val="1"/>
      <w:marLeft w:val="0"/>
      <w:marRight w:val="0"/>
      <w:marTop w:val="0"/>
      <w:marBottom w:val="0"/>
      <w:divBdr>
        <w:top w:val="none" w:sz="0" w:space="0" w:color="auto"/>
        <w:left w:val="none" w:sz="0" w:space="0" w:color="auto"/>
        <w:bottom w:val="none" w:sz="0" w:space="0" w:color="auto"/>
        <w:right w:val="none" w:sz="0" w:space="0" w:color="auto"/>
      </w:divBdr>
    </w:div>
    <w:div w:id="500312128">
      <w:bodyDiv w:val="1"/>
      <w:marLeft w:val="0"/>
      <w:marRight w:val="0"/>
      <w:marTop w:val="0"/>
      <w:marBottom w:val="0"/>
      <w:divBdr>
        <w:top w:val="none" w:sz="0" w:space="0" w:color="auto"/>
        <w:left w:val="none" w:sz="0" w:space="0" w:color="auto"/>
        <w:bottom w:val="none" w:sz="0" w:space="0" w:color="auto"/>
        <w:right w:val="none" w:sz="0" w:space="0" w:color="auto"/>
      </w:divBdr>
    </w:div>
    <w:div w:id="500775749">
      <w:bodyDiv w:val="1"/>
      <w:marLeft w:val="0"/>
      <w:marRight w:val="0"/>
      <w:marTop w:val="0"/>
      <w:marBottom w:val="0"/>
      <w:divBdr>
        <w:top w:val="none" w:sz="0" w:space="0" w:color="auto"/>
        <w:left w:val="none" w:sz="0" w:space="0" w:color="auto"/>
        <w:bottom w:val="none" w:sz="0" w:space="0" w:color="auto"/>
        <w:right w:val="none" w:sz="0" w:space="0" w:color="auto"/>
      </w:divBdr>
    </w:div>
    <w:div w:id="501357366">
      <w:bodyDiv w:val="1"/>
      <w:marLeft w:val="0"/>
      <w:marRight w:val="0"/>
      <w:marTop w:val="0"/>
      <w:marBottom w:val="0"/>
      <w:divBdr>
        <w:top w:val="none" w:sz="0" w:space="0" w:color="auto"/>
        <w:left w:val="none" w:sz="0" w:space="0" w:color="auto"/>
        <w:bottom w:val="none" w:sz="0" w:space="0" w:color="auto"/>
        <w:right w:val="none" w:sz="0" w:space="0" w:color="auto"/>
      </w:divBdr>
    </w:div>
    <w:div w:id="501359469">
      <w:bodyDiv w:val="1"/>
      <w:marLeft w:val="0"/>
      <w:marRight w:val="0"/>
      <w:marTop w:val="0"/>
      <w:marBottom w:val="0"/>
      <w:divBdr>
        <w:top w:val="none" w:sz="0" w:space="0" w:color="auto"/>
        <w:left w:val="none" w:sz="0" w:space="0" w:color="auto"/>
        <w:bottom w:val="none" w:sz="0" w:space="0" w:color="auto"/>
        <w:right w:val="none" w:sz="0" w:space="0" w:color="auto"/>
      </w:divBdr>
    </w:div>
    <w:div w:id="501627839">
      <w:bodyDiv w:val="1"/>
      <w:marLeft w:val="0"/>
      <w:marRight w:val="0"/>
      <w:marTop w:val="0"/>
      <w:marBottom w:val="0"/>
      <w:divBdr>
        <w:top w:val="none" w:sz="0" w:space="0" w:color="auto"/>
        <w:left w:val="none" w:sz="0" w:space="0" w:color="auto"/>
        <w:bottom w:val="none" w:sz="0" w:space="0" w:color="auto"/>
        <w:right w:val="none" w:sz="0" w:space="0" w:color="auto"/>
      </w:divBdr>
    </w:div>
    <w:div w:id="501745324">
      <w:bodyDiv w:val="1"/>
      <w:marLeft w:val="0"/>
      <w:marRight w:val="0"/>
      <w:marTop w:val="0"/>
      <w:marBottom w:val="0"/>
      <w:divBdr>
        <w:top w:val="none" w:sz="0" w:space="0" w:color="auto"/>
        <w:left w:val="none" w:sz="0" w:space="0" w:color="auto"/>
        <w:bottom w:val="none" w:sz="0" w:space="0" w:color="auto"/>
        <w:right w:val="none" w:sz="0" w:space="0" w:color="auto"/>
      </w:divBdr>
    </w:div>
    <w:div w:id="502011251">
      <w:bodyDiv w:val="1"/>
      <w:marLeft w:val="0"/>
      <w:marRight w:val="0"/>
      <w:marTop w:val="0"/>
      <w:marBottom w:val="0"/>
      <w:divBdr>
        <w:top w:val="none" w:sz="0" w:space="0" w:color="auto"/>
        <w:left w:val="none" w:sz="0" w:space="0" w:color="auto"/>
        <w:bottom w:val="none" w:sz="0" w:space="0" w:color="auto"/>
        <w:right w:val="none" w:sz="0" w:space="0" w:color="auto"/>
      </w:divBdr>
    </w:div>
    <w:div w:id="502164531">
      <w:bodyDiv w:val="1"/>
      <w:marLeft w:val="0"/>
      <w:marRight w:val="0"/>
      <w:marTop w:val="0"/>
      <w:marBottom w:val="0"/>
      <w:divBdr>
        <w:top w:val="none" w:sz="0" w:space="0" w:color="auto"/>
        <w:left w:val="none" w:sz="0" w:space="0" w:color="auto"/>
        <w:bottom w:val="none" w:sz="0" w:space="0" w:color="auto"/>
        <w:right w:val="none" w:sz="0" w:space="0" w:color="auto"/>
      </w:divBdr>
    </w:div>
    <w:div w:id="502280068">
      <w:bodyDiv w:val="1"/>
      <w:marLeft w:val="0"/>
      <w:marRight w:val="0"/>
      <w:marTop w:val="0"/>
      <w:marBottom w:val="0"/>
      <w:divBdr>
        <w:top w:val="none" w:sz="0" w:space="0" w:color="auto"/>
        <w:left w:val="none" w:sz="0" w:space="0" w:color="auto"/>
        <w:bottom w:val="none" w:sz="0" w:space="0" w:color="auto"/>
        <w:right w:val="none" w:sz="0" w:space="0" w:color="auto"/>
      </w:divBdr>
    </w:div>
    <w:div w:id="502282529">
      <w:bodyDiv w:val="1"/>
      <w:marLeft w:val="0"/>
      <w:marRight w:val="0"/>
      <w:marTop w:val="0"/>
      <w:marBottom w:val="0"/>
      <w:divBdr>
        <w:top w:val="none" w:sz="0" w:space="0" w:color="auto"/>
        <w:left w:val="none" w:sz="0" w:space="0" w:color="auto"/>
        <w:bottom w:val="none" w:sz="0" w:space="0" w:color="auto"/>
        <w:right w:val="none" w:sz="0" w:space="0" w:color="auto"/>
      </w:divBdr>
    </w:div>
    <w:div w:id="502357634">
      <w:bodyDiv w:val="1"/>
      <w:marLeft w:val="0"/>
      <w:marRight w:val="0"/>
      <w:marTop w:val="0"/>
      <w:marBottom w:val="0"/>
      <w:divBdr>
        <w:top w:val="none" w:sz="0" w:space="0" w:color="auto"/>
        <w:left w:val="none" w:sz="0" w:space="0" w:color="auto"/>
        <w:bottom w:val="none" w:sz="0" w:space="0" w:color="auto"/>
        <w:right w:val="none" w:sz="0" w:space="0" w:color="auto"/>
      </w:divBdr>
    </w:div>
    <w:div w:id="502672021">
      <w:bodyDiv w:val="1"/>
      <w:marLeft w:val="0"/>
      <w:marRight w:val="0"/>
      <w:marTop w:val="0"/>
      <w:marBottom w:val="0"/>
      <w:divBdr>
        <w:top w:val="none" w:sz="0" w:space="0" w:color="auto"/>
        <w:left w:val="none" w:sz="0" w:space="0" w:color="auto"/>
        <w:bottom w:val="none" w:sz="0" w:space="0" w:color="auto"/>
        <w:right w:val="none" w:sz="0" w:space="0" w:color="auto"/>
      </w:divBdr>
    </w:div>
    <w:div w:id="502816005">
      <w:bodyDiv w:val="1"/>
      <w:marLeft w:val="0"/>
      <w:marRight w:val="0"/>
      <w:marTop w:val="0"/>
      <w:marBottom w:val="0"/>
      <w:divBdr>
        <w:top w:val="none" w:sz="0" w:space="0" w:color="auto"/>
        <w:left w:val="none" w:sz="0" w:space="0" w:color="auto"/>
        <w:bottom w:val="none" w:sz="0" w:space="0" w:color="auto"/>
        <w:right w:val="none" w:sz="0" w:space="0" w:color="auto"/>
      </w:divBdr>
    </w:div>
    <w:div w:id="502940333">
      <w:bodyDiv w:val="1"/>
      <w:marLeft w:val="0"/>
      <w:marRight w:val="0"/>
      <w:marTop w:val="0"/>
      <w:marBottom w:val="0"/>
      <w:divBdr>
        <w:top w:val="none" w:sz="0" w:space="0" w:color="auto"/>
        <w:left w:val="none" w:sz="0" w:space="0" w:color="auto"/>
        <w:bottom w:val="none" w:sz="0" w:space="0" w:color="auto"/>
        <w:right w:val="none" w:sz="0" w:space="0" w:color="auto"/>
      </w:divBdr>
    </w:div>
    <w:div w:id="503056229">
      <w:bodyDiv w:val="1"/>
      <w:marLeft w:val="0"/>
      <w:marRight w:val="0"/>
      <w:marTop w:val="0"/>
      <w:marBottom w:val="0"/>
      <w:divBdr>
        <w:top w:val="none" w:sz="0" w:space="0" w:color="auto"/>
        <w:left w:val="none" w:sz="0" w:space="0" w:color="auto"/>
        <w:bottom w:val="none" w:sz="0" w:space="0" w:color="auto"/>
        <w:right w:val="none" w:sz="0" w:space="0" w:color="auto"/>
      </w:divBdr>
    </w:div>
    <w:div w:id="503205369">
      <w:bodyDiv w:val="1"/>
      <w:marLeft w:val="0"/>
      <w:marRight w:val="0"/>
      <w:marTop w:val="0"/>
      <w:marBottom w:val="0"/>
      <w:divBdr>
        <w:top w:val="none" w:sz="0" w:space="0" w:color="auto"/>
        <w:left w:val="none" w:sz="0" w:space="0" w:color="auto"/>
        <w:bottom w:val="none" w:sz="0" w:space="0" w:color="auto"/>
        <w:right w:val="none" w:sz="0" w:space="0" w:color="auto"/>
      </w:divBdr>
    </w:div>
    <w:div w:id="503319647">
      <w:bodyDiv w:val="1"/>
      <w:marLeft w:val="0"/>
      <w:marRight w:val="0"/>
      <w:marTop w:val="0"/>
      <w:marBottom w:val="0"/>
      <w:divBdr>
        <w:top w:val="none" w:sz="0" w:space="0" w:color="auto"/>
        <w:left w:val="none" w:sz="0" w:space="0" w:color="auto"/>
        <w:bottom w:val="none" w:sz="0" w:space="0" w:color="auto"/>
        <w:right w:val="none" w:sz="0" w:space="0" w:color="auto"/>
      </w:divBdr>
    </w:div>
    <w:div w:id="503321612">
      <w:bodyDiv w:val="1"/>
      <w:marLeft w:val="0"/>
      <w:marRight w:val="0"/>
      <w:marTop w:val="0"/>
      <w:marBottom w:val="0"/>
      <w:divBdr>
        <w:top w:val="none" w:sz="0" w:space="0" w:color="auto"/>
        <w:left w:val="none" w:sz="0" w:space="0" w:color="auto"/>
        <w:bottom w:val="none" w:sz="0" w:space="0" w:color="auto"/>
        <w:right w:val="none" w:sz="0" w:space="0" w:color="auto"/>
      </w:divBdr>
    </w:div>
    <w:div w:id="503711768">
      <w:bodyDiv w:val="1"/>
      <w:marLeft w:val="0"/>
      <w:marRight w:val="0"/>
      <w:marTop w:val="0"/>
      <w:marBottom w:val="0"/>
      <w:divBdr>
        <w:top w:val="none" w:sz="0" w:space="0" w:color="auto"/>
        <w:left w:val="none" w:sz="0" w:space="0" w:color="auto"/>
        <w:bottom w:val="none" w:sz="0" w:space="0" w:color="auto"/>
        <w:right w:val="none" w:sz="0" w:space="0" w:color="auto"/>
      </w:divBdr>
    </w:div>
    <w:div w:id="503713512">
      <w:bodyDiv w:val="1"/>
      <w:marLeft w:val="0"/>
      <w:marRight w:val="0"/>
      <w:marTop w:val="0"/>
      <w:marBottom w:val="0"/>
      <w:divBdr>
        <w:top w:val="none" w:sz="0" w:space="0" w:color="auto"/>
        <w:left w:val="none" w:sz="0" w:space="0" w:color="auto"/>
        <w:bottom w:val="none" w:sz="0" w:space="0" w:color="auto"/>
        <w:right w:val="none" w:sz="0" w:space="0" w:color="auto"/>
      </w:divBdr>
    </w:div>
    <w:div w:id="504514485">
      <w:bodyDiv w:val="1"/>
      <w:marLeft w:val="0"/>
      <w:marRight w:val="0"/>
      <w:marTop w:val="0"/>
      <w:marBottom w:val="0"/>
      <w:divBdr>
        <w:top w:val="none" w:sz="0" w:space="0" w:color="auto"/>
        <w:left w:val="none" w:sz="0" w:space="0" w:color="auto"/>
        <w:bottom w:val="none" w:sz="0" w:space="0" w:color="auto"/>
        <w:right w:val="none" w:sz="0" w:space="0" w:color="auto"/>
      </w:divBdr>
    </w:div>
    <w:div w:id="506215678">
      <w:bodyDiv w:val="1"/>
      <w:marLeft w:val="0"/>
      <w:marRight w:val="0"/>
      <w:marTop w:val="0"/>
      <w:marBottom w:val="0"/>
      <w:divBdr>
        <w:top w:val="none" w:sz="0" w:space="0" w:color="auto"/>
        <w:left w:val="none" w:sz="0" w:space="0" w:color="auto"/>
        <w:bottom w:val="none" w:sz="0" w:space="0" w:color="auto"/>
        <w:right w:val="none" w:sz="0" w:space="0" w:color="auto"/>
      </w:divBdr>
    </w:div>
    <w:div w:id="506600064">
      <w:bodyDiv w:val="1"/>
      <w:marLeft w:val="0"/>
      <w:marRight w:val="0"/>
      <w:marTop w:val="0"/>
      <w:marBottom w:val="0"/>
      <w:divBdr>
        <w:top w:val="none" w:sz="0" w:space="0" w:color="auto"/>
        <w:left w:val="none" w:sz="0" w:space="0" w:color="auto"/>
        <w:bottom w:val="none" w:sz="0" w:space="0" w:color="auto"/>
        <w:right w:val="none" w:sz="0" w:space="0" w:color="auto"/>
      </w:divBdr>
    </w:div>
    <w:div w:id="507018036">
      <w:bodyDiv w:val="1"/>
      <w:marLeft w:val="0"/>
      <w:marRight w:val="0"/>
      <w:marTop w:val="0"/>
      <w:marBottom w:val="0"/>
      <w:divBdr>
        <w:top w:val="none" w:sz="0" w:space="0" w:color="auto"/>
        <w:left w:val="none" w:sz="0" w:space="0" w:color="auto"/>
        <w:bottom w:val="none" w:sz="0" w:space="0" w:color="auto"/>
        <w:right w:val="none" w:sz="0" w:space="0" w:color="auto"/>
      </w:divBdr>
    </w:div>
    <w:div w:id="507058948">
      <w:bodyDiv w:val="1"/>
      <w:marLeft w:val="0"/>
      <w:marRight w:val="0"/>
      <w:marTop w:val="0"/>
      <w:marBottom w:val="0"/>
      <w:divBdr>
        <w:top w:val="none" w:sz="0" w:space="0" w:color="auto"/>
        <w:left w:val="none" w:sz="0" w:space="0" w:color="auto"/>
        <w:bottom w:val="none" w:sz="0" w:space="0" w:color="auto"/>
        <w:right w:val="none" w:sz="0" w:space="0" w:color="auto"/>
      </w:divBdr>
    </w:div>
    <w:div w:id="507335184">
      <w:bodyDiv w:val="1"/>
      <w:marLeft w:val="0"/>
      <w:marRight w:val="0"/>
      <w:marTop w:val="0"/>
      <w:marBottom w:val="0"/>
      <w:divBdr>
        <w:top w:val="none" w:sz="0" w:space="0" w:color="auto"/>
        <w:left w:val="none" w:sz="0" w:space="0" w:color="auto"/>
        <w:bottom w:val="none" w:sz="0" w:space="0" w:color="auto"/>
        <w:right w:val="none" w:sz="0" w:space="0" w:color="auto"/>
      </w:divBdr>
    </w:div>
    <w:div w:id="507713080">
      <w:bodyDiv w:val="1"/>
      <w:marLeft w:val="0"/>
      <w:marRight w:val="0"/>
      <w:marTop w:val="0"/>
      <w:marBottom w:val="0"/>
      <w:divBdr>
        <w:top w:val="none" w:sz="0" w:space="0" w:color="auto"/>
        <w:left w:val="none" w:sz="0" w:space="0" w:color="auto"/>
        <w:bottom w:val="none" w:sz="0" w:space="0" w:color="auto"/>
        <w:right w:val="none" w:sz="0" w:space="0" w:color="auto"/>
      </w:divBdr>
    </w:div>
    <w:div w:id="507911967">
      <w:bodyDiv w:val="1"/>
      <w:marLeft w:val="0"/>
      <w:marRight w:val="0"/>
      <w:marTop w:val="0"/>
      <w:marBottom w:val="0"/>
      <w:divBdr>
        <w:top w:val="none" w:sz="0" w:space="0" w:color="auto"/>
        <w:left w:val="none" w:sz="0" w:space="0" w:color="auto"/>
        <w:bottom w:val="none" w:sz="0" w:space="0" w:color="auto"/>
        <w:right w:val="none" w:sz="0" w:space="0" w:color="auto"/>
      </w:divBdr>
    </w:div>
    <w:div w:id="507915093">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09100257">
      <w:bodyDiv w:val="1"/>
      <w:marLeft w:val="0"/>
      <w:marRight w:val="0"/>
      <w:marTop w:val="0"/>
      <w:marBottom w:val="0"/>
      <w:divBdr>
        <w:top w:val="none" w:sz="0" w:space="0" w:color="auto"/>
        <w:left w:val="none" w:sz="0" w:space="0" w:color="auto"/>
        <w:bottom w:val="none" w:sz="0" w:space="0" w:color="auto"/>
        <w:right w:val="none" w:sz="0" w:space="0" w:color="auto"/>
      </w:divBdr>
    </w:div>
    <w:div w:id="509485669">
      <w:bodyDiv w:val="1"/>
      <w:marLeft w:val="0"/>
      <w:marRight w:val="0"/>
      <w:marTop w:val="0"/>
      <w:marBottom w:val="0"/>
      <w:divBdr>
        <w:top w:val="none" w:sz="0" w:space="0" w:color="auto"/>
        <w:left w:val="none" w:sz="0" w:space="0" w:color="auto"/>
        <w:bottom w:val="none" w:sz="0" w:space="0" w:color="auto"/>
        <w:right w:val="none" w:sz="0" w:space="0" w:color="auto"/>
      </w:divBdr>
    </w:div>
    <w:div w:id="509637830">
      <w:bodyDiv w:val="1"/>
      <w:marLeft w:val="0"/>
      <w:marRight w:val="0"/>
      <w:marTop w:val="0"/>
      <w:marBottom w:val="0"/>
      <w:divBdr>
        <w:top w:val="none" w:sz="0" w:space="0" w:color="auto"/>
        <w:left w:val="none" w:sz="0" w:space="0" w:color="auto"/>
        <w:bottom w:val="none" w:sz="0" w:space="0" w:color="auto"/>
        <w:right w:val="none" w:sz="0" w:space="0" w:color="auto"/>
      </w:divBdr>
    </w:div>
    <w:div w:id="509759008">
      <w:bodyDiv w:val="1"/>
      <w:marLeft w:val="0"/>
      <w:marRight w:val="0"/>
      <w:marTop w:val="0"/>
      <w:marBottom w:val="0"/>
      <w:divBdr>
        <w:top w:val="none" w:sz="0" w:space="0" w:color="auto"/>
        <w:left w:val="none" w:sz="0" w:space="0" w:color="auto"/>
        <w:bottom w:val="none" w:sz="0" w:space="0" w:color="auto"/>
        <w:right w:val="none" w:sz="0" w:space="0" w:color="auto"/>
      </w:divBdr>
    </w:div>
    <w:div w:id="510221295">
      <w:bodyDiv w:val="1"/>
      <w:marLeft w:val="0"/>
      <w:marRight w:val="0"/>
      <w:marTop w:val="0"/>
      <w:marBottom w:val="0"/>
      <w:divBdr>
        <w:top w:val="none" w:sz="0" w:space="0" w:color="auto"/>
        <w:left w:val="none" w:sz="0" w:space="0" w:color="auto"/>
        <w:bottom w:val="none" w:sz="0" w:space="0" w:color="auto"/>
        <w:right w:val="none" w:sz="0" w:space="0" w:color="auto"/>
      </w:divBdr>
    </w:div>
    <w:div w:id="510337538">
      <w:bodyDiv w:val="1"/>
      <w:marLeft w:val="0"/>
      <w:marRight w:val="0"/>
      <w:marTop w:val="0"/>
      <w:marBottom w:val="0"/>
      <w:divBdr>
        <w:top w:val="none" w:sz="0" w:space="0" w:color="auto"/>
        <w:left w:val="none" w:sz="0" w:space="0" w:color="auto"/>
        <w:bottom w:val="none" w:sz="0" w:space="0" w:color="auto"/>
        <w:right w:val="none" w:sz="0" w:space="0" w:color="auto"/>
      </w:divBdr>
    </w:div>
    <w:div w:id="510800874">
      <w:bodyDiv w:val="1"/>
      <w:marLeft w:val="0"/>
      <w:marRight w:val="0"/>
      <w:marTop w:val="0"/>
      <w:marBottom w:val="0"/>
      <w:divBdr>
        <w:top w:val="none" w:sz="0" w:space="0" w:color="auto"/>
        <w:left w:val="none" w:sz="0" w:space="0" w:color="auto"/>
        <w:bottom w:val="none" w:sz="0" w:space="0" w:color="auto"/>
        <w:right w:val="none" w:sz="0" w:space="0" w:color="auto"/>
      </w:divBdr>
    </w:div>
    <w:div w:id="511528275">
      <w:bodyDiv w:val="1"/>
      <w:marLeft w:val="0"/>
      <w:marRight w:val="0"/>
      <w:marTop w:val="0"/>
      <w:marBottom w:val="0"/>
      <w:divBdr>
        <w:top w:val="none" w:sz="0" w:space="0" w:color="auto"/>
        <w:left w:val="none" w:sz="0" w:space="0" w:color="auto"/>
        <w:bottom w:val="none" w:sz="0" w:space="0" w:color="auto"/>
        <w:right w:val="none" w:sz="0" w:space="0" w:color="auto"/>
      </w:divBdr>
    </w:div>
    <w:div w:id="511535749">
      <w:bodyDiv w:val="1"/>
      <w:marLeft w:val="0"/>
      <w:marRight w:val="0"/>
      <w:marTop w:val="0"/>
      <w:marBottom w:val="0"/>
      <w:divBdr>
        <w:top w:val="none" w:sz="0" w:space="0" w:color="auto"/>
        <w:left w:val="none" w:sz="0" w:space="0" w:color="auto"/>
        <w:bottom w:val="none" w:sz="0" w:space="0" w:color="auto"/>
        <w:right w:val="none" w:sz="0" w:space="0" w:color="auto"/>
      </w:divBdr>
    </w:div>
    <w:div w:id="511647135">
      <w:bodyDiv w:val="1"/>
      <w:marLeft w:val="0"/>
      <w:marRight w:val="0"/>
      <w:marTop w:val="0"/>
      <w:marBottom w:val="0"/>
      <w:divBdr>
        <w:top w:val="none" w:sz="0" w:space="0" w:color="auto"/>
        <w:left w:val="none" w:sz="0" w:space="0" w:color="auto"/>
        <w:bottom w:val="none" w:sz="0" w:space="0" w:color="auto"/>
        <w:right w:val="none" w:sz="0" w:space="0" w:color="auto"/>
      </w:divBdr>
    </w:div>
    <w:div w:id="511843494">
      <w:bodyDiv w:val="1"/>
      <w:marLeft w:val="0"/>
      <w:marRight w:val="0"/>
      <w:marTop w:val="0"/>
      <w:marBottom w:val="0"/>
      <w:divBdr>
        <w:top w:val="none" w:sz="0" w:space="0" w:color="auto"/>
        <w:left w:val="none" w:sz="0" w:space="0" w:color="auto"/>
        <w:bottom w:val="none" w:sz="0" w:space="0" w:color="auto"/>
        <w:right w:val="none" w:sz="0" w:space="0" w:color="auto"/>
      </w:divBdr>
    </w:div>
    <w:div w:id="512719847">
      <w:bodyDiv w:val="1"/>
      <w:marLeft w:val="0"/>
      <w:marRight w:val="0"/>
      <w:marTop w:val="0"/>
      <w:marBottom w:val="0"/>
      <w:divBdr>
        <w:top w:val="none" w:sz="0" w:space="0" w:color="auto"/>
        <w:left w:val="none" w:sz="0" w:space="0" w:color="auto"/>
        <w:bottom w:val="none" w:sz="0" w:space="0" w:color="auto"/>
        <w:right w:val="none" w:sz="0" w:space="0" w:color="auto"/>
      </w:divBdr>
    </w:div>
    <w:div w:id="512916008">
      <w:bodyDiv w:val="1"/>
      <w:marLeft w:val="0"/>
      <w:marRight w:val="0"/>
      <w:marTop w:val="0"/>
      <w:marBottom w:val="0"/>
      <w:divBdr>
        <w:top w:val="none" w:sz="0" w:space="0" w:color="auto"/>
        <w:left w:val="none" w:sz="0" w:space="0" w:color="auto"/>
        <w:bottom w:val="none" w:sz="0" w:space="0" w:color="auto"/>
        <w:right w:val="none" w:sz="0" w:space="0" w:color="auto"/>
      </w:divBdr>
    </w:div>
    <w:div w:id="513081654">
      <w:bodyDiv w:val="1"/>
      <w:marLeft w:val="0"/>
      <w:marRight w:val="0"/>
      <w:marTop w:val="0"/>
      <w:marBottom w:val="0"/>
      <w:divBdr>
        <w:top w:val="none" w:sz="0" w:space="0" w:color="auto"/>
        <w:left w:val="none" w:sz="0" w:space="0" w:color="auto"/>
        <w:bottom w:val="none" w:sz="0" w:space="0" w:color="auto"/>
        <w:right w:val="none" w:sz="0" w:space="0" w:color="auto"/>
      </w:divBdr>
    </w:div>
    <w:div w:id="513810936">
      <w:bodyDiv w:val="1"/>
      <w:marLeft w:val="0"/>
      <w:marRight w:val="0"/>
      <w:marTop w:val="0"/>
      <w:marBottom w:val="0"/>
      <w:divBdr>
        <w:top w:val="none" w:sz="0" w:space="0" w:color="auto"/>
        <w:left w:val="none" w:sz="0" w:space="0" w:color="auto"/>
        <w:bottom w:val="none" w:sz="0" w:space="0" w:color="auto"/>
        <w:right w:val="none" w:sz="0" w:space="0" w:color="auto"/>
      </w:divBdr>
    </w:div>
    <w:div w:id="513954643">
      <w:bodyDiv w:val="1"/>
      <w:marLeft w:val="0"/>
      <w:marRight w:val="0"/>
      <w:marTop w:val="0"/>
      <w:marBottom w:val="0"/>
      <w:divBdr>
        <w:top w:val="none" w:sz="0" w:space="0" w:color="auto"/>
        <w:left w:val="none" w:sz="0" w:space="0" w:color="auto"/>
        <w:bottom w:val="none" w:sz="0" w:space="0" w:color="auto"/>
        <w:right w:val="none" w:sz="0" w:space="0" w:color="auto"/>
      </w:divBdr>
    </w:div>
    <w:div w:id="513961522">
      <w:bodyDiv w:val="1"/>
      <w:marLeft w:val="0"/>
      <w:marRight w:val="0"/>
      <w:marTop w:val="0"/>
      <w:marBottom w:val="0"/>
      <w:divBdr>
        <w:top w:val="none" w:sz="0" w:space="0" w:color="auto"/>
        <w:left w:val="none" w:sz="0" w:space="0" w:color="auto"/>
        <w:bottom w:val="none" w:sz="0" w:space="0" w:color="auto"/>
        <w:right w:val="none" w:sz="0" w:space="0" w:color="auto"/>
      </w:divBdr>
    </w:div>
    <w:div w:id="514270133">
      <w:bodyDiv w:val="1"/>
      <w:marLeft w:val="0"/>
      <w:marRight w:val="0"/>
      <w:marTop w:val="0"/>
      <w:marBottom w:val="0"/>
      <w:divBdr>
        <w:top w:val="none" w:sz="0" w:space="0" w:color="auto"/>
        <w:left w:val="none" w:sz="0" w:space="0" w:color="auto"/>
        <w:bottom w:val="none" w:sz="0" w:space="0" w:color="auto"/>
        <w:right w:val="none" w:sz="0" w:space="0" w:color="auto"/>
      </w:divBdr>
    </w:div>
    <w:div w:id="514459591">
      <w:bodyDiv w:val="1"/>
      <w:marLeft w:val="0"/>
      <w:marRight w:val="0"/>
      <w:marTop w:val="0"/>
      <w:marBottom w:val="0"/>
      <w:divBdr>
        <w:top w:val="none" w:sz="0" w:space="0" w:color="auto"/>
        <w:left w:val="none" w:sz="0" w:space="0" w:color="auto"/>
        <w:bottom w:val="none" w:sz="0" w:space="0" w:color="auto"/>
        <w:right w:val="none" w:sz="0" w:space="0" w:color="auto"/>
      </w:divBdr>
    </w:div>
    <w:div w:id="514609492">
      <w:bodyDiv w:val="1"/>
      <w:marLeft w:val="0"/>
      <w:marRight w:val="0"/>
      <w:marTop w:val="0"/>
      <w:marBottom w:val="0"/>
      <w:divBdr>
        <w:top w:val="none" w:sz="0" w:space="0" w:color="auto"/>
        <w:left w:val="none" w:sz="0" w:space="0" w:color="auto"/>
        <w:bottom w:val="none" w:sz="0" w:space="0" w:color="auto"/>
        <w:right w:val="none" w:sz="0" w:space="0" w:color="auto"/>
      </w:divBdr>
    </w:div>
    <w:div w:id="515390683">
      <w:bodyDiv w:val="1"/>
      <w:marLeft w:val="0"/>
      <w:marRight w:val="0"/>
      <w:marTop w:val="0"/>
      <w:marBottom w:val="0"/>
      <w:divBdr>
        <w:top w:val="none" w:sz="0" w:space="0" w:color="auto"/>
        <w:left w:val="none" w:sz="0" w:space="0" w:color="auto"/>
        <w:bottom w:val="none" w:sz="0" w:space="0" w:color="auto"/>
        <w:right w:val="none" w:sz="0" w:space="0" w:color="auto"/>
      </w:divBdr>
    </w:div>
    <w:div w:id="515462221">
      <w:bodyDiv w:val="1"/>
      <w:marLeft w:val="0"/>
      <w:marRight w:val="0"/>
      <w:marTop w:val="0"/>
      <w:marBottom w:val="0"/>
      <w:divBdr>
        <w:top w:val="none" w:sz="0" w:space="0" w:color="auto"/>
        <w:left w:val="none" w:sz="0" w:space="0" w:color="auto"/>
        <w:bottom w:val="none" w:sz="0" w:space="0" w:color="auto"/>
        <w:right w:val="none" w:sz="0" w:space="0" w:color="auto"/>
      </w:divBdr>
    </w:div>
    <w:div w:id="516235721">
      <w:bodyDiv w:val="1"/>
      <w:marLeft w:val="0"/>
      <w:marRight w:val="0"/>
      <w:marTop w:val="0"/>
      <w:marBottom w:val="0"/>
      <w:divBdr>
        <w:top w:val="none" w:sz="0" w:space="0" w:color="auto"/>
        <w:left w:val="none" w:sz="0" w:space="0" w:color="auto"/>
        <w:bottom w:val="none" w:sz="0" w:space="0" w:color="auto"/>
        <w:right w:val="none" w:sz="0" w:space="0" w:color="auto"/>
      </w:divBdr>
    </w:div>
    <w:div w:id="516383520">
      <w:bodyDiv w:val="1"/>
      <w:marLeft w:val="0"/>
      <w:marRight w:val="0"/>
      <w:marTop w:val="0"/>
      <w:marBottom w:val="0"/>
      <w:divBdr>
        <w:top w:val="none" w:sz="0" w:space="0" w:color="auto"/>
        <w:left w:val="none" w:sz="0" w:space="0" w:color="auto"/>
        <w:bottom w:val="none" w:sz="0" w:space="0" w:color="auto"/>
        <w:right w:val="none" w:sz="0" w:space="0" w:color="auto"/>
      </w:divBdr>
    </w:div>
    <w:div w:id="516771780">
      <w:bodyDiv w:val="1"/>
      <w:marLeft w:val="0"/>
      <w:marRight w:val="0"/>
      <w:marTop w:val="0"/>
      <w:marBottom w:val="0"/>
      <w:divBdr>
        <w:top w:val="none" w:sz="0" w:space="0" w:color="auto"/>
        <w:left w:val="none" w:sz="0" w:space="0" w:color="auto"/>
        <w:bottom w:val="none" w:sz="0" w:space="0" w:color="auto"/>
        <w:right w:val="none" w:sz="0" w:space="0" w:color="auto"/>
      </w:divBdr>
    </w:div>
    <w:div w:id="517238063">
      <w:bodyDiv w:val="1"/>
      <w:marLeft w:val="0"/>
      <w:marRight w:val="0"/>
      <w:marTop w:val="0"/>
      <w:marBottom w:val="0"/>
      <w:divBdr>
        <w:top w:val="none" w:sz="0" w:space="0" w:color="auto"/>
        <w:left w:val="none" w:sz="0" w:space="0" w:color="auto"/>
        <w:bottom w:val="none" w:sz="0" w:space="0" w:color="auto"/>
        <w:right w:val="none" w:sz="0" w:space="0" w:color="auto"/>
      </w:divBdr>
    </w:div>
    <w:div w:id="517503651">
      <w:bodyDiv w:val="1"/>
      <w:marLeft w:val="0"/>
      <w:marRight w:val="0"/>
      <w:marTop w:val="0"/>
      <w:marBottom w:val="0"/>
      <w:divBdr>
        <w:top w:val="none" w:sz="0" w:space="0" w:color="auto"/>
        <w:left w:val="none" w:sz="0" w:space="0" w:color="auto"/>
        <w:bottom w:val="none" w:sz="0" w:space="0" w:color="auto"/>
        <w:right w:val="none" w:sz="0" w:space="0" w:color="auto"/>
      </w:divBdr>
    </w:div>
    <w:div w:id="518348061">
      <w:bodyDiv w:val="1"/>
      <w:marLeft w:val="0"/>
      <w:marRight w:val="0"/>
      <w:marTop w:val="0"/>
      <w:marBottom w:val="0"/>
      <w:divBdr>
        <w:top w:val="none" w:sz="0" w:space="0" w:color="auto"/>
        <w:left w:val="none" w:sz="0" w:space="0" w:color="auto"/>
        <w:bottom w:val="none" w:sz="0" w:space="0" w:color="auto"/>
        <w:right w:val="none" w:sz="0" w:space="0" w:color="auto"/>
      </w:divBdr>
    </w:div>
    <w:div w:id="518474895">
      <w:bodyDiv w:val="1"/>
      <w:marLeft w:val="0"/>
      <w:marRight w:val="0"/>
      <w:marTop w:val="0"/>
      <w:marBottom w:val="0"/>
      <w:divBdr>
        <w:top w:val="none" w:sz="0" w:space="0" w:color="auto"/>
        <w:left w:val="none" w:sz="0" w:space="0" w:color="auto"/>
        <w:bottom w:val="none" w:sz="0" w:space="0" w:color="auto"/>
        <w:right w:val="none" w:sz="0" w:space="0" w:color="auto"/>
      </w:divBdr>
    </w:div>
    <w:div w:id="518736252">
      <w:bodyDiv w:val="1"/>
      <w:marLeft w:val="0"/>
      <w:marRight w:val="0"/>
      <w:marTop w:val="0"/>
      <w:marBottom w:val="0"/>
      <w:divBdr>
        <w:top w:val="none" w:sz="0" w:space="0" w:color="auto"/>
        <w:left w:val="none" w:sz="0" w:space="0" w:color="auto"/>
        <w:bottom w:val="none" w:sz="0" w:space="0" w:color="auto"/>
        <w:right w:val="none" w:sz="0" w:space="0" w:color="auto"/>
      </w:divBdr>
    </w:div>
    <w:div w:id="519585417">
      <w:bodyDiv w:val="1"/>
      <w:marLeft w:val="0"/>
      <w:marRight w:val="0"/>
      <w:marTop w:val="0"/>
      <w:marBottom w:val="0"/>
      <w:divBdr>
        <w:top w:val="none" w:sz="0" w:space="0" w:color="auto"/>
        <w:left w:val="none" w:sz="0" w:space="0" w:color="auto"/>
        <w:bottom w:val="none" w:sz="0" w:space="0" w:color="auto"/>
        <w:right w:val="none" w:sz="0" w:space="0" w:color="auto"/>
      </w:divBdr>
    </w:div>
    <w:div w:id="519708587">
      <w:bodyDiv w:val="1"/>
      <w:marLeft w:val="0"/>
      <w:marRight w:val="0"/>
      <w:marTop w:val="0"/>
      <w:marBottom w:val="0"/>
      <w:divBdr>
        <w:top w:val="none" w:sz="0" w:space="0" w:color="auto"/>
        <w:left w:val="none" w:sz="0" w:space="0" w:color="auto"/>
        <w:bottom w:val="none" w:sz="0" w:space="0" w:color="auto"/>
        <w:right w:val="none" w:sz="0" w:space="0" w:color="auto"/>
      </w:divBdr>
    </w:div>
    <w:div w:id="520047198">
      <w:bodyDiv w:val="1"/>
      <w:marLeft w:val="0"/>
      <w:marRight w:val="0"/>
      <w:marTop w:val="0"/>
      <w:marBottom w:val="0"/>
      <w:divBdr>
        <w:top w:val="none" w:sz="0" w:space="0" w:color="auto"/>
        <w:left w:val="none" w:sz="0" w:space="0" w:color="auto"/>
        <w:bottom w:val="none" w:sz="0" w:space="0" w:color="auto"/>
        <w:right w:val="none" w:sz="0" w:space="0" w:color="auto"/>
      </w:divBdr>
    </w:div>
    <w:div w:id="520316251">
      <w:bodyDiv w:val="1"/>
      <w:marLeft w:val="0"/>
      <w:marRight w:val="0"/>
      <w:marTop w:val="0"/>
      <w:marBottom w:val="0"/>
      <w:divBdr>
        <w:top w:val="none" w:sz="0" w:space="0" w:color="auto"/>
        <w:left w:val="none" w:sz="0" w:space="0" w:color="auto"/>
        <w:bottom w:val="none" w:sz="0" w:space="0" w:color="auto"/>
        <w:right w:val="none" w:sz="0" w:space="0" w:color="auto"/>
      </w:divBdr>
    </w:div>
    <w:div w:id="520435457">
      <w:bodyDiv w:val="1"/>
      <w:marLeft w:val="0"/>
      <w:marRight w:val="0"/>
      <w:marTop w:val="0"/>
      <w:marBottom w:val="0"/>
      <w:divBdr>
        <w:top w:val="none" w:sz="0" w:space="0" w:color="auto"/>
        <w:left w:val="none" w:sz="0" w:space="0" w:color="auto"/>
        <w:bottom w:val="none" w:sz="0" w:space="0" w:color="auto"/>
        <w:right w:val="none" w:sz="0" w:space="0" w:color="auto"/>
      </w:divBdr>
    </w:div>
    <w:div w:id="520437192">
      <w:bodyDiv w:val="1"/>
      <w:marLeft w:val="0"/>
      <w:marRight w:val="0"/>
      <w:marTop w:val="0"/>
      <w:marBottom w:val="0"/>
      <w:divBdr>
        <w:top w:val="none" w:sz="0" w:space="0" w:color="auto"/>
        <w:left w:val="none" w:sz="0" w:space="0" w:color="auto"/>
        <w:bottom w:val="none" w:sz="0" w:space="0" w:color="auto"/>
        <w:right w:val="none" w:sz="0" w:space="0" w:color="auto"/>
      </w:divBdr>
    </w:div>
    <w:div w:id="521011376">
      <w:bodyDiv w:val="1"/>
      <w:marLeft w:val="0"/>
      <w:marRight w:val="0"/>
      <w:marTop w:val="0"/>
      <w:marBottom w:val="0"/>
      <w:divBdr>
        <w:top w:val="none" w:sz="0" w:space="0" w:color="auto"/>
        <w:left w:val="none" w:sz="0" w:space="0" w:color="auto"/>
        <w:bottom w:val="none" w:sz="0" w:space="0" w:color="auto"/>
        <w:right w:val="none" w:sz="0" w:space="0" w:color="auto"/>
      </w:divBdr>
    </w:div>
    <w:div w:id="521355652">
      <w:bodyDiv w:val="1"/>
      <w:marLeft w:val="0"/>
      <w:marRight w:val="0"/>
      <w:marTop w:val="0"/>
      <w:marBottom w:val="0"/>
      <w:divBdr>
        <w:top w:val="none" w:sz="0" w:space="0" w:color="auto"/>
        <w:left w:val="none" w:sz="0" w:space="0" w:color="auto"/>
        <w:bottom w:val="none" w:sz="0" w:space="0" w:color="auto"/>
        <w:right w:val="none" w:sz="0" w:space="0" w:color="auto"/>
      </w:divBdr>
    </w:div>
    <w:div w:id="521555889">
      <w:bodyDiv w:val="1"/>
      <w:marLeft w:val="0"/>
      <w:marRight w:val="0"/>
      <w:marTop w:val="0"/>
      <w:marBottom w:val="0"/>
      <w:divBdr>
        <w:top w:val="none" w:sz="0" w:space="0" w:color="auto"/>
        <w:left w:val="none" w:sz="0" w:space="0" w:color="auto"/>
        <w:bottom w:val="none" w:sz="0" w:space="0" w:color="auto"/>
        <w:right w:val="none" w:sz="0" w:space="0" w:color="auto"/>
      </w:divBdr>
    </w:div>
    <w:div w:id="522210074">
      <w:bodyDiv w:val="1"/>
      <w:marLeft w:val="0"/>
      <w:marRight w:val="0"/>
      <w:marTop w:val="0"/>
      <w:marBottom w:val="0"/>
      <w:divBdr>
        <w:top w:val="none" w:sz="0" w:space="0" w:color="auto"/>
        <w:left w:val="none" w:sz="0" w:space="0" w:color="auto"/>
        <w:bottom w:val="none" w:sz="0" w:space="0" w:color="auto"/>
        <w:right w:val="none" w:sz="0" w:space="0" w:color="auto"/>
      </w:divBdr>
    </w:div>
    <w:div w:id="522675509">
      <w:bodyDiv w:val="1"/>
      <w:marLeft w:val="0"/>
      <w:marRight w:val="0"/>
      <w:marTop w:val="0"/>
      <w:marBottom w:val="0"/>
      <w:divBdr>
        <w:top w:val="none" w:sz="0" w:space="0" w:color="auto"/>
        <w:left w:val="none" w:sz="0" w:space="0" w:color="auto"/>
        <w:bottom w:val="none" w:sz="0" w:space="0" w:color="auto"/>
        <w:right w:val="none" w:sz="0" w:space="0" w:color="auto"/>
      </w:divBdr>
    </w:div>
    <w:div w:id="523132695">
      <w:bodyDiv w:val="1"/>
      <w:marLeft w:val="0"/>
      <w:marRight w:val="0"/>
      <w:marTop w:val="0"/>
      <w:marBottom w:val="0"/>
      <w:divBdr>
        <w:top w:val="none" w:sz="0" w:space="0" w:color="auto"/>
        <w:left w:val="none" w:sz="0" w:space="0" w:color="auto"/>
        <w:bottom w:val="none" w:sz="0" w:space="0" w:color="auto"/>
        <w:right w:val="none" w:sz="0" w:space="0" w:color="auto"/>
      </w:divBdr>
    </w:div>
    <w:div w:id="523132978">
      <w:bodyDiv w:val="1"/>
      <w:marLeft w:val="0"/>
      <w:marRight w:val="0"/>
      <w:marTop w:val="0"/>
      <w:marBottom w:val="0"/>
      <w:divBdr>
        <w:top w:val="none" w:sz="0" w:space="0" w:color="auto"/>
        <w:left w:val="none" w:sz="0" w:space="0" w:color="auto"/>
        <w:bottom w:val="none" w:sz="0" w:space="0" w:color="auto"/>
        <w:right w:val="none" w:sz="0" w:space="0" w:color="auto"/>
      </w:divBdr>
    </w:div>
    <w:div w:id="523517422">
      <w:bodyDiv w:val="1"/>
      <w:marLeft w:val="0"/>
      <w:marRight w:val="0"/>
      <w:marTop w:val="0"/>
      <w:marBottom w:val="0"/>
      <w:divBdr>
        <w:top w:val="none" w:sz="0" w:space="0" w:color="auto"/>
        <w:left w:val="none" w:sz="0" w:space="0" w:color="auto"/>
        <w:bottom w:val="none" w:sz="0" w:space="0" w:color="auto"/>
        <w:right w:val="none" w:sz="0" w:space="0" w:color="auto"/>
      </w:divBdr>
    </w:div>
    <w:div w:id="523523014">
      <w:bodyDiv w:val="1"/>
      <w:marLeft w:val="0"/>
      <w:marRight w:val="0"/>
      <w:marTop w:val="0"/>
      <w:marBottom w:val="0"/>
      <w:divBdr>
        <w:top w:val="none" w:sz="0" w:space="0" w:color="auto"/>
        <w:left w:val="none" w:sz="0" w:space="0" w:color="auto"/>
        <w:bottom w:val="none" w:sz="0" w:space="0" w:color="auto"/>
        <w:right w:val="none" w:sz="0" w:space="0" w:color="auto"/>
      </w:divBdr>
    </w:div>
    <w:div w:id="523980549">
      <w:bodyDiv w:val="1"/>
      <w:marLeft w:val="0"/>
      <w:marRight w:val="0"/>
      <w:marTop w:val="0"/>
      <w:marBottom w:val="0"/>
      <w:divBdr>
        <w:top w:val="none" w:sz="0" w:space="0" w:color="auto"/>
        <w:left w:val="none" w:sz="0" w:space="0" w:color="auto"/>
        <w:bottom w:val="none" w:sz="0" w:space="0" w:color="auto"/>
        <w:right w:val="none" w:sz="0" w:space="0" w:color="auto"/>
      </w:divBdr>
    </w:div>
    <w:div w:id="524445638">
      <w:bodyDiv w:val="1"/>
      <w:marLeft w:val="0"/>
      <w:marRight w:val="0"/>
      <w:marTop w:val="0"/>
      <w:marBottom w:val="0"/>
      <w:divBdr>
        <w:top w:val="none" w:sz="0" w:space="0" w:color="auto"/>
        <w:left w:val="none" w:sz="0" w:space="0" w:color="auto"/>
        <w:bottom w:val="none" w:sz="0" w:space="0" w:color="auto"/>
        <w:right w:val="none" w:sz="0" w:space="0" w:color="auto"/>
      </w:divBdr>
    </w:div>
    <w:div w:id="524632593">
      <w:bodyDiv w:val="1"/>
      <w:marLeft w:val="0"/>
      <w:marRight w:val="0"/>
      <w:marTop w:val="0"/>
      <w:marBottom w:val="0"/>
      <w:divBdr>
        <w:top w:val="none" w:sz="0" w:space="0" w:color="auto"/>
        <w:left w:val="none" w:sz="0" w:space="0" w:color="auto"/>
        <w:bottom w:val="none" w:sz="0" w:space="0" w:color="auto"/>
        <w:right w:val="none" w:sz="0" w:space="0" w:color="auto"/>
      </w:divBdr>
    </w:div>
    <w:div w:id="524830524">
      <w:bodyDiv w:val="1"/>
      <w:marLeft w:val="0"/>
      <w:marRight w:val="0"/>
      <w:marTop w:val="0"/>
      <w:marBottom w:val="0"/>
      <w:divBdr>
        <w:top w:val="none" w:sz="0" w:space="0" w:color="auto"/>
        <w:left w:val="none" w:sz="0" w:space="0" w:color="auto"/>
        <w:bottom w:val="none" w:sz="0" w:space="0" w:color="auto"/>
        <w:right w:val="none" w:sz="0" w:space="0" w:color="auto"/>
      </w:divBdr>
    </w:div>
    <w:div w:id="524904188">
      <w:bodyDiv w:val="1"/>
      <w:marLeft w:val="0"/>
      <w:marRight w:val="0"/>
      <w:marTop w:val="0"/>
      <w:marBottom w:val="0"/>
      <w:divBdr>
        <w:top w:val="none" w:sz="0" w:space="0" w:color="auto"/>
        <w:left w:val="none" w:sz="0" w:space="0" w:color="auto"/>
        <w:bottom w:val="none" w:sz="0" w:space="0" w:color="auto"/>
        <w:right w:val="none" w:sz="0" w:space="0" w:color="auto"/>
      </w:divBdr>
    </w:div>
    <w:div w:id="525103147">
      <w:bodyDiv w:val="1"/>
      <w:marLeft w:val="0"/>
      <w:marRight w:val="0"/>
      <w:marTop w:val="0"/>
      <w:marBottom w:val="0"/>
      <w:divBdr>
        <w:top w:val="none" w:sz="0" w:space="0" w:color="auto"/>
        <w:left w:val="none" w:sz="0" w:space="0" w:color="auto"/>
        <w:bottom w:val="none" w:sz="0" w:space="0" w:color="auto"/>
        <w:right w:val="none" w:sz="0" w:space="0" w:color="auto"/>
      </w:divBdr>
    </w:div>
    <w:div w:id="525296200">
      <w:bodyDiv w:val="1"/>
      <w:marLeft w:val="0"/>
      <w:marRight w:val="0"/>
      <w:marTop w:val="0"/>
      <w:marBottom w:val="0"/>
      <w:divBdr>
        <w:top w:val="none" w:sz="0" w:space="0" w:color="auto"/>
        <w:left w:val="none" w:sz="0" w:space="0" w:color="auto"/>
        <w:bottom w:val="none" w:sz="0" w:space="0" w:color="auto"/>
        <w:right w:val="none" w:sz="0" w:space="0" w:color="auto"/>
      </w:divBdr>
    </w:div>
    <w:div w:id="525601241">
      <w:bodyDiv w:val="1"/>
      <w:marLeft w:val="0"/>
      <w:marRight w:val="0"/>
      <w:marTop w:val="0"/>
      <w:marBottom w:val="0"/>
      <w:divBdr>
        <w:top w:val="none" w:sz="0" w:space="0" w:color="auto"/>
        <w:left w:val="none" w:sz="0" w:space="0" w:color="auto"/>
        <w:bottom w:val="none" w:sz="0" w:space="0" w:color="auto"/>
        <w:right w:val="none" w:sz="0" w:space="0" w:color="auto"/>
      </w:divBdr>
    </w:div>
    <w:div w:id="526213670">
      <w:bodyDiv w:val="1"/>
      <w:marLeft w:val="0"/>
      <w:marRight w:val="0"/>
      <w:marTop w:val="0"/>
      <w:marBottom w:val="0"/>
      <w:divBdr>
        <w:top w:val="none" w:sz="0" w:space="0" w:color="auto"/>
        <w:left w:val="none" w:sz="0" w:space="0" w:color="auto"/>
        <w:bottom w:val="none" w:sz="0" w:space="0" w:color="auto"/>
        <w:right w:val="none" w:sz="0" w:space="0" w:color="auto"/>
      </w:divBdr>
    </w:div>
    <w:div w:id="526482221">
      <w:bodyDiv w:val="1"/>
      <w:marLeft w:val="0"/>
      <w:marRight w:val="0"/>
      <w:marTop w:val="0"/>
      <w:marBottom w:val="0"/>
      <w:divBdr>
        <w:top w:val="none" w:sz="0" w:space="0" w:color="auto"/>
        <w:left w:val="none" w:sz="0" w:space="0" w:color="auto"/>
        <w:bottom w:val="none" w:sz="0" w:space="0" w:color="auto"/>
        <w:right w:val="none" w:sz="0" w:space="0" w:color="auto"/>
      </w:divBdr>
    </w:div>
    <w:div w:id="526528500">
      <w:bodyDiv w:val="1"/>
      <w:marLeft w:val="0"/>
      <w:marRight w:val="0"/>
      <w:marTop w:val="0"/>
      <w:marBottom w:val="0"/>
      <w:divBdr>
        <w:top w:val="none" w:sz="0" w:space="0" w:color="auto"/>
        <w:left w:val="none" w:sz="0" w:space="0" w:color="auto"/>
        <w:bottom w:val="none" w:sz="0" w:space="0" w:color="auto"/>
        <w:right w:val="none" w:sz="0" w:space="0" w:color="auto"/>
      </w:divBdr>
    </w:div>
    <w:div w:id="526985447">
      <w:bodyDiv w:val="1"/>
      <w:marLeft w:val="0"/>
      <w:marRight w:val="0"/>
      <w:marTop w:val="0"/>
      <w:marBottom w:val="0"/>
      <w:divBdr>
        <w:top w:val="none" w:sz="0" w:space="0" w:color="auto"/>
        <w:left w:val="none" w:sz="0" w:space="0" w:color="auto"/>
        <w:bottom w:val="none" w:sz="0" w:space="0" w:color="auto"/>
        <w:right w:val="none" w:sz="0" w:space="0" w:color="auto"/>
      </w:divBdr>
    </w:div>
    <w:div w:id="527572828">
      <w:bodyDiv w:val="1"/>
      <w:marLeft w:val="0"/>
      <w:marRight w:val="0"/>
      <w:marTop w:val="0"/>
      <w:marBottom w:val="0"/>
      <w:divBdr>
        <w:top w:val="none" w:sz="0" w:space="0" w:color="auto"/>
        <w:left w:val="none" w:sz="0" w:space="0" w:color="auto"/>
        <w:bottom w:val="none" w:sz="0" w:space="0" w:color="auto"/>
        <w:right w:val="none" w:sz="0" w:space="0" w:color="auto"/>
      </w:divBdr>
    </w:div>
    <w:div w:id="527647668">
      <w:bodyDiv w:val="1"/>
      <w:marLeft w:val="0"/>
      <w:marRight w:val="0"/>
      <w:marTop w:val="0"/>
      <w:marBottom w:val="0"/>
      <w:divBdr>
        <w:top w:val="none" w:sz="0" w:space="0" w:color="auto"/>
        <w:left w:val="none" w:sz="0" w:space="0" w:color="auto"/>
        <w:bottom w:val="none" w:sz="0" w:space="0" w:color="auto"/>
        <w:right w:val="none" w:sz="0" w:space="0" w:color="auto"/>
      </w:divBdr>
    </w:div>
    <w:div w:id="528302340">
      <w:bodyDiv w:val="1"/>
      <w:marLeft w:val="0"/>
      <w:marRight w:val="0"/>
      <w:marTop w:val="0"/>
      <w:marBottom w:val="0"/>
      <w:divBdr>
        <w:top w:val="none" w:sz="0" w:space="0" w:color="auto"/>
        <w:left w:val="none" w:sz="0" w:space="0" w:color="auto"/>
        <w:bottom w:val="none" w:sz="0" w:space="0" w:color="auto"/>
        <w:right w:val="none" w:sz="0" w:space="0" w:color="auto"/>
      </w:divBdr>
    </w:div>
    <w:div w:id="528683564">
      <w:bodyDiv w:val="1"/>
      <w:marLeft w:val="0"/>
      <w:marRight w:val="0"/>
      <w:marTop w:val="0"/>
      <w:marBottom w:val="0"/>
      <w:divBdr>
        <w:top w:val="none" w:sz="0" w:space="0" w:color="auto"/>
        <w:left w:val="none" w:sz="0" w:space="0" w:color="auto"/>
        <w:bottom w:val="none" w:sz="0" w:space="0" w:color="auto"/>
        <w:right w:val="none" w:sz="0" w:space="0" w:color="auto"/>
      </w:divBdr>
    </w:div>
    <w:div w:id="529147147">
      <w:bodyDiv w:val="1"/>
      <w:marLeft w:val="0"/>
      <w:marRight w:val="0"/>
      <w:marTop w:val="0"/>
      <w:marBottom w:val="0"/>
      <w:divBdr>
        <w:top w:val="none" w:sz="0" w:space="0" w:color="auto"/>
        <w:left w:val="none" w:sz="0" w:space="0" w:color="auto"/>
        <w:bottom w:val="none" w:sz="0" w:space="0" w:color="auto"/>
        <w:right w:val="none" w:sz="0" w:space="0" w:color="auto"/>
      </w:divBdr>
    </w:div>
    <w:div w:id="529730884">
      <w:bodyDiv w:val="1"/>
      <w:marLeft w:val="0"/>
      <w:marRight w:val="0"/>
      <w:marTop w:val="0"/>
      <w:marBottom w:val="0"/>
      <w:divBdr>
        <w:top w:val="none" w:sz="0" w:space="0" w:color="auto"/>
        <w:left w:val="none" w:sz="0" w:space="0" w:color="auto"/>
        <w:bottom w:val="none" w:sz="0" w:space="0" w:color="auto"/>
        <w:right w:val="none" w:sz="0" w:space="0" w:color="auto"/>
      </w:divBdr>
    </w:div>
    <w:div w:id="530261591">
      <w:bodyDiv w:val="1"/>
      <w:marLeft w:val="0"/>
      <w:marRight w:val="0"/>
      <w:marTop w:val="0"/>
      <w:marBottom w:val="0"/>
      <w:divBdr>
        <w:top w:val="none" w:sz="0" w:space="0" w:color="auto"/>
        <w:left w:val="none" w:sz="0" w:space="0" w:color="auto"/>
        <w:bottom w:val="none" w:sz="0" w:space="0" w:color="auto"/>
        <w:right w:val="none" w:sz="0" w:space="0" w:color="auto"/>
      </w:divBdr>
    </w:div>
    <w:div w:id="530344837">
      <w:bodyDiv w:val="1"/>
      <w:marLeft w:val="0"/>
      <w:marRight w:val="0"/>
      <w:marTop w:val="0"/>
      <w:marBottom w:val="0"/>
      <w:divBdr>
        <w:top w:val="none" w:sz="0" w:space="0" w:color="auto"/>
        <w:left w:val="none" w:sz="0" w:space="0" w:color="auto"/>
        <w:bottom w:val="none" w:sz="0" w:space="0" w:color="auto"/>
        <w:right w:val="none" w:sz="0" w:space="0" w:color="auto"/>
      </w:divBdr>
    </w:div>
    <w:div w:id="530382973">
      <w:bodyDiv w:val="1"/>
      <w:marLeft w:val="0"/>
      <w:marRight w:val="0"/>
      <w:marTop w:val="0"/>
      <w:marBottom w:val="0"/>
      <w:divBdr>
        <w:top w:val="none" w:sz="0" w:space="0" w:color="auto"/>
        <w:left w:val="none" w:sz="0" w:space="0" w:color="auto"/>
        <w:bottom w:val="none" w:sz="0" w:space="0" w:color="auto"/>
        <w:right w:val="none" w:sz="0" w:space="0" w:color="auto"/>
      </w:divBdr>
    </w:div>
    <w:div w:id="530649245">
      <w:bodyDiv w:val="1"/>
      <w:marLeft w:val="0"/>
      <w:marRight w:val="0"/>
      <w:marTop w:val="0"/>
      <w:marBottom w:val="0"/>
      <w:divBdr>
        <w:top w:val="none" w:sz="0" w:space="0" w:color="auto"/>
        <w:left w:val="none" w:sz="0" w:space="0" w:color="auto"/>
        <w:bottom w:val="none" w:sz="0" w:space="0" w:color="auto"/>
        <w:right w:val="none" w:sz="0" w:space="0" w:color="auto"/>
      </w:divBdr>
    </w:div>
    <w:div w:id="530847376">
      <w:bodyDiv w:val="1"/>
      <w:marLeft w:val="0"/>
      <w:marRight w:val="0"/>
      <w:marTop w:val="0"/>
      <w:marBottom w:val="0"/>
      <w:divBdr>
        <w:top w:val="none" w:sz="0" w:space="0" w:color="auto"/>
        <w:left w:val="none" w:sz="0" w:space="0" w:color="auto"/>
        <w:bottom w:val="none" w:sz="0" w:space="0" w:color="auto"/>
        <w:right w:val="none" w:sz="0" w:space="0" w:color="auto"/>
      </w:divBdr>
    </w:div>
    <w:div w:id="531304081">
      <w:bodyDiv w:val="1"/>
      <w:marLeft w:val="0"/>
      <w:marRight w:val="0"/>
      <w:marTop w:val="0"/>
      <w:marBottom w:val="0"/>
      <w:divBdr>
        <w:top w:val="none" w:sz="0" w:space="0" w:color="auto"/>
        <w:left w:val="none" w:sz="0" w:space="0" w:color="auto"/>
        <w:bottom w:val="none" w:sz="0" w:space="0" w:color="auto"/>
        <w:right w:val="none" w:sz="0" w:space="0" w:color="auto"/>
      </w:divBdr>
    </w:div>
    <w:div w:id="531455779">
      <w:bodyDiv w:val="1"/>
      <w:marLeft w:val="0"/>
      <w:marRight w:val="0"/>
      <w:marTop w:val="0"/>
      <w:marBottom w:val="0"/>
      <w:divBdr>
        <w:top w:val="none" w:sz="0" w:space="0" w:color="auto"/>
        <w:left w:val="none" w:sz="0" w:space="0" w:color="auto"/>
        <w:bottom w:val="none" w:sz="0" w:space="0" w:color="auto"/>
        <w:right w:val="none" w:sz="0" w:space="0" w:color="auto"/>
      </w:divBdr>
    </w:div>
    <w:div w:id="531768012">
      <w:bodyDiv w:val="1"/>
      <w:marLeft w:val="0"/>
      <w:marRight w:val="0"/>
      <w:marTop w:val="0"/>
      <w:marBottom w:val="0"/>
      <w:divBdr>
        <w:top w:val="none" w:sz="0" w:space="0" w:color="auto"/>
        <w:left w:val="none" w:sz="0" w:space="0" w:color="auto"/>
        <w:bottom w:val="none" w:sz="0" w:space="0" w:color="auto"/>
        <w:right w:val="none" w:sz="0" w:space="0" w:color="auto"/>
      </w:divBdr>
    </w:div>
    <w:div w:id="532159876">
      <w:bodyDiv w:val="1"/>
      <w:marLeft w:val="0"/>
      <w:marRight w:val="0"/>
      <w:marTop w:val="0"/>
      <w:marBottom w:val="0"/>
      <w:divBdr>
        <w:top w:val="none" w:sz="0" w:space="0" w:color="auto"/>
        <w:left w:val="none" w:sz="0" w:space="0" w:color="auto"/>
        <w:bottom w:val="none" w:sz="0" w:space="0" w:color="auto"/>
        <w:right w:val="none" w:sz="0" w:space="0" w:color="auto"/>
      </w:divBdr>
    </w:div>
    <w:div w:id="532230169">
      <w:bodyDiv w:val="1"/>
      <w:marLeft w:val="0"/>
      <w:marRight w:val="0"/>
      <w:marTop w:val="0"/>
      <w:marBottom w:val="0"/>
      <w:divBdr>
        <w:top w:val="none" w:sz="0" w:space="0" w:color="auto"/>
        <w:left w:val="none" w:sz="0" w:space="0" w:color="auto"/>
        <w:bottom w:val="none" w:sz="0" w:space="0" w:color="auto"/>
        <w:right w:val="none" w:sz="0" w:space="0" w:color="auto"/>
      </w:divBdr>
    </w:div>
    <w:div w:id="532887536">
      <w:bodyDiv w:val="1"/>
      <w:marLeft w:val="0"/>
      <w:marRight w:val="0"/>
      <w:marTop w:val="0"/>
      <w:marBottom w:val="0"/>
      <w:divBdr>
        <w:top w:val="none" w:sz="0" w:space="0" w:color="auto"/>
        <w:left w:val="none" w:sz="0" w:space="0" w:color="auto"/>
        <w:bottom w:val="none" w:sz="0" w:space="0" w:color="auto"/>
        <w:right w:val="none" w:sz="0" w:space="0" w:color="auto"/>
      </w:divBdr>
    </w:div>
    <w:div w:id="532888325">
      <w:bodyDiv w:val="1"/>
      <w:marLeft w:val="0"/>
      <w:marRight w:val="0"/>
      <w:marTop w:val="0"/>
      <w:marBottom w:val="0"/>
      <w:divBdr>
        <w:top w:val="none" w:sz="0" w:space="0" w:color="auto"/>
        <w:left w:val="none" w:sz="0" w:space="0" w:color="auto"/>
        <w:bottom w:val="none" w:sz="0" w:space="0" w:color="auto"/>
        <w:right w:val="none" w:sz="0" w:space="0" w:color="auto"/>
      </w:divBdr>
    </w:div>
    <w:div w:id="533347296">
      <w:bodyDiv w:val="1"/>
      <w:marLeft w:val="0"/>
      <w:marRight w:val="0"/>
      <w:marTop w:val="0"/>
      <w:marBottom w:val="0"/>
      <w:divBdr>
        <w:top w:val="none" w:sz="0" w:space="0" w:color="auto"/>
        <w:left w:val="none" w:sz="0" w:space="0" w:color="auto"/>
        <w:bottom w:val="none" w:sz="0" w:space="0" w:color="auto"/>
        <w:right w:val="none" w:sz="0" w:space="0" w:color="auto"/>
      </w:divBdr>
    </w:div>
    <w:div w:id="533426949">
      <w:bodyDiv w:val="1"/>
      <w:marLeft w:val="0"/>
      <w:marRight w:val="0"/>
      <w:marTop w:val="0"/>
      <w:marBottom w:val="0"/>
      <w:divBdr>
        <w:top w:val="none" w:sz="0" w:space="0" w:color="auto"/>
        <w:left w:val="none" w:sz="0" w:space="0" w:color="auto"/>
        <w:bottom w:val="none" w:sz="0" w:space="0" w:color="auto"/>
        <w:right w:val="none" w:sz="0" w:space="0" w:color="auto"/>
      </w:divBdr>
    </w:div>
    <w:div w:id="533538424">
      <w:bodyDiv w:val="1"/>
      <w:marLeft w:val="0"/>
      <w:marRight w:val="0"/>
      <w:marTop w:val="0"/>
      <w:marBottom w:val="0"/>
      <w:divBdr>
        <w:top w:val="none" w:sz="0" w:space="0" w:color="auto"/>
        <w:left w:val="none" w:sz="0" w:space="0" w:color="auto"/>
        <w:bottom w:val="none" w:sz="0" w:space="0" w:color="auto"/>
        <w:right w:val="none" w:sz="0" w:space="0" w:color="auto"/>
      </w:divBdr>
    </w:div>
    <w:div w:id="533613906">
      <w:bodyDiv w:val="1"/>
      <w:marLeft w:val="0"/>
      <w:marRight w:val="0"/>
      <w:marTop w:val="0"/>
      <w:marBottom w:val="0"/>
      <w:divBdr>
        <w:top w:val="none" w:sz="0" w:space="0" w:color="auto"/>
        <w:left w:val="none" w:sz="0" w:space="0" w:color="auto"/>
        <w:bottom w:val="none" w:sz="0" w:space="0" w:color="auto"/>
        <w:right w:val="none" w:sz="0" w:space="0" w:color="auto"/>
      </w:divBdr>
    </w:div>
    <w:div w:id="533731756">
      <w:bodyDiv w:val="1"/>
      <w:marLeft w:val="0"/>
      <w:marRight w:val="0"/>
      <w:marTop w:val="0"/>
      <w:marBottom w:val="0"/>
      <w:divBdr>
        <w:top w:val="none" w:sz="0" w:space="0" w:color="auto"/>
        <w:left w:val="none" w:sz="0" w:space="0" w:color="auto"/>
        <w:bottom w:val="none" w:sz="0" w:space="0" w:color="auto"/>
        <w:right w:val="none" w:sz="0" w:space="0" w:color="auto"/>
      </w:divBdr>
    </w:div>
    <w:div w:id="533807483">
      <w:bodyDiv w:val="1"/>
      <w:marLeft w:val="0"/>
      <w:marRight w:val="0"/>
      <w:marTop w:val="0"/>
      <w:marBottom w:val="0"/>
      <w:divBdr>
        <w:top w:val="none" w:sz="0" w:space="0" w:color="auto"/>
        <w:left w:val="none" w:sz="0" w:space="0" w:color="auto"/>
        <w:bottom w:val="none" w:sz="0" w:space="0" w:color="auto"/>
        <w:right w:val="none" w:sz="0" w:space="0" w:color="auto"/>
      </w:divBdr>
    </w:div>
    <w:div w:id="534124951">
      <w:bodyDiv w:val="1"/>
      <w:marLeft w:val="0"/>
      <w:marRight w:val="0"/>
      <w:marTop w:val="0"/>
      <w:marBottom w:val="0"/>
      <w:divBdr>
        <w:top w:val="none" w:sz="0" w:space="0" w:color="auto"/>
        <w:left w:val="none" w:sz="0" w:space="0" w:color="auto"/>
        <w:bottom w:val="none" w:sz="0" w:space="0" w:color="auto"/>
        <w:right w:val="none" w:sz="0" w:space="0" w:color="auto"/>
      </w:divBdr>
    </w:div>
    <w:div w:id="534583746">
      <w:bodyDiv w:val="1"/>
      <w:marLeft w:val="0"/>
      <w:marRight w:val="0"/>
      <w:marTop w:val="0"/>
      <w:marBottom w:val="0"/>
      <w:divBdr>
        <w:top w:val="none" w:sz="0" w:space="0" w:color="auto"/>
        <w:left w:val="none" w:sz="0" w:space="0" w:color="auto"/>
        <w:bottom w:val="none" w:sz="0" w:space="0" w:color="auto"/>
        <w:right w:val="none" w:sz="0" w:space="0" w:color="auto"/>
      </w:divBdr>
    </w:div>
    <w:div w:id="535854820">
      <w:bodyDiv w:val="1"/>
      <w:marLeft w:val="0"/>
      <w:marRight w:val="0"/>
      <w:marTop w:val="0"/>
      <w:marBottom w:val="0"/>
      <w:divBdr>
        <w:top w:val="none" w:sz="0" w:space="0" w:color="auto"/>
        <w:left w:val="none" w:sz="0" w:space="0" w:color="auto"/>
        <w:bottom w:val="none" w:sz="0" w:space="0" w:color="auto"/>
        <w:right w:val="none" w:sz="0" w:space="0" w:color="auto"/>
      </w:divBdr>
    </w:div>
    <w:div w:id="536086443">
      <w:bodyDiv w:val="1"/>
      <w:marLeft w:val="0"/>
      <w:marRight w:val="0"/>
      <w:marTop w:val="0"/>
      <w:marBottom w:val="0"/>
      <w:divBdr>
        <w:top w:val="none" w:sz="0" w:space="0" w:color="auto"/>
        <w:left w:val="none" w:sz="0" w:space="0" w:color="auto"/>
        <w:bottom w:val="none" w:sz="0" w:space="0" w:color="auto"/>
        <w:right w:val="none" w:sz="0" w:space="0" w:color="auto"/>
      </w:divBdr>
    </w:div>
    <w:div w:id="536283229">
      <w:bodyDiv w:val="1"/>
      <w:marLeft w:val="0"/>
      <w:marRight w:val="0"/>
      <w:marTop w:val="0"/>
      <w:marBottom w:val="0"/>
      <w:divBdr>
        <w:top w:val="none" w:sz="0" w:space="0" w:color="auto"/>
        <w:left w:val="none" w:sz="0" w:space="0" w:color="auto"/>
        <w:bottom w:val="none" w:sz="0" w:space="0" w:color="auto"/>
        <w:right w:val="none" w:sz="0" w:space="0" w:color="auto"/>
      </w:divBdr>
    </w:div>
    <w:div w:id="536355961">
      <w:bodyDiv w:val="1"/>
      <w:marLeft w:val="0"/>
      <w:marRight w:val="0"/>
      <w:marTop w:val="0"/>
      <w:marBottom w:val="0"/>
      <w:divBdr>
        <w:top w:val="none" w:sz="0" w:space="0" w:color="auto"/>
        <w:left w:val="none" w:sz="0" w:space="0" w:color="auto"/>
        <w:bottom w:val="none" w:sz="0" w:space="0" w:color="auto"/>
        <w:right w:val="none" w:sz="0" w:space="0" w:color="auto"/>
      </w:divBdr>
    </w:div>
    <w:div w:id="536360472">
      <w:bodyDiv w:val="1"/>
      <w:marLeft w:val="0"/>
      <w:marRight w:val="0"/>
      <w:marTop w:val="0"/>
      <w:marBottom w:val="0"/>
      <w:divBdr>
        <w:top w:val="none" w:sz="0" w:space="0" w:color="auto"/>
        <w:left w:val="none" w:sz="0" w:space="0" w:color="auto"/>
        <w:bottom w:val="none" w:sz="0" w:space="0" w:color="auto"/>
        <w:right w:val="none" w:sz="0" w:space="0" w:color="auto"/>
      </w:divBdr>
    </w:div>
    <w:div w:id="536822286">
      <w:bodyDiv w:val="1"/>
      <w:marLeft w:val="0"/>
      <w:marRight w:val="0"/>
      <w:marTop w:val="0"/>
      <w:marBottom w:val="0"/>
      <w:divBdr>
        <w:top w:val="none" w:sz="0" w:space="0" w:color="auto"/>
        <w:left w:val="none" w:sz="0" w:space="0" w:color="auto"/>
        <w:bottom w:val="none" w:sz="0" w:space="0" w:color="auto"/>
        <w:right w:val="none" w:sz="0" w:space="0" w:color="auto"/>
      </w:divBdr>
    </w:div>
    <w:div w:id="537159524">
      <w:bodyDiv w:val="1"/>
      <w:marLeft w:val="0"/>
      <w:marRight w:val="0"/>
      <w:marTop w:val="0"/>
      <w:marBottom w:val="0"/>
      <w:divBdr>
        <w:top w:val="none" w:sz="0" w:space="0" w:color="auto"/>
        <w:left w:val="none" w:sz="0" w:space="0" w:color="auto"/>
        <w:bottom w:val="none" w:sz="0" w:space="0" w:color="auto"/>
        <w:right w:val="none" w:sz="0" w:space="0" w:color="auto"/>
      </w:divBdr>
    </w:div>
    <w:div w:id="537207204">
      <w:bodyDiv w:val="1"/>
      <w:marLeft w:val="0"/>
      <w:marRight w:val="0"/>
      <w:marTop w:val="0"/>
      <w:marBottom w:val="0"/>
      <w:divBdr>
        <w:top w:val="none" w:sz="0" w:space="0" w:color="auto"/>
        <w:left w:val="none" w:sz="0" w:space="0" w:color="auto"/>
        <w:bottom w:val="none" w:sz="0" w:space="0" w:color="auto"/>
        <w:right w:val="none" w:sz="0" w:space="0" w:color="auto"/>
      </w:divBdr>
    </w:div>
    <w:div w:id="538012169">
      <w:bodyDiv w:val="1"/>
      <w:marLeft w:val="0"/>
      <w:marRight w:val="0"/>
      <w:marTop w:val="0"/>
      <w:marBottom w:val="0"/>
      <w:divBdr>
        <w:top w:val="none" w:sz="0" w:space="0" w:color="auto"/>
        <w:left w:val="none" w:sz="0" w:space="0" w:color="auto"/>
        <w:bottom w:val="none" w:sz="0" w:space="0" w:color="auto"/>
        <w:right w:val="none" w:sz="0" w:space="0" w:color="auto"/>
      </w:divBdr>
    </w:div>
    <w:div w:id="538051737">
      <w:bodyDiv w:val="1"/>
      <w:marLeft w:val="0"/>
      <w:marRight w:val="0"/>
      <w:marTop w:val="0"/>
      <w:marBottom w:val="0"/>
      <w:divBdr>
        <w:top w:val="none" w:sz="0" w:space="0" w:color="auto"/>
        <w:left w:val="none" w:sz="0" w:space="0" w:color="auto"/>
        <w:bottom w:val="none" w:sz="0" w:space="0" w:color="auto"/>
        <w:right w:val="none" w:sz="0" w:space="0" w:color="auto"/>
      </w:divBdr>
    </w:div>
    <w:div w:id="538202676">
      <w:bodyDiv w:val="1"/>
      <w:marLeft w:val="0"/>
      <w:marRight w:val="0"/>
      <w:marTop w:val="0"/>
      <w:marBottom w:val="0"/>
      <w:divBdr>
        <w:top w:val="none" w:sz="0" w:space="0" w:color="auto"/>
        <w:left w:val="none" w:sz="0" w:space="0" w:color="auto"/>
        <w:bottom w:val="none" w:sz="0" w:space="0" w:color="auto"/>
        <w:right w:val="none" w:sz="0" w:space="0" w:color="auto"/>
      </w:divBdr>
    </w:div>
    <w:div w:id="539827418">
      <w:bodyDiv w:val="1"/>
      <w:marLeft w:val="0"/>
      <w:marRight w:val="0"/>
      <w:marTop w:val="0"/>
      <w:marBottom w:val="0"/>
      <w:divBdr>
        <w:top w:val="none" w:sz="0" w:space="0" w:color="auto"/>
        <w:left w:val="none" w:sz="0" w:space="0" w:color="auto"/>
        <w:bottom w:val="none" w:sz="0" w:space="0" w:color="auto"/>
        <w:right w:val="none" w:sz="0" w:space="0" w:color="auto"/>
      </w:divBdr>
    </w:div>
    <w:div w:id="540020448">
      <w:bodyDiv w:val="1"/>
      <w:marLeft w:val="0"/>
      <w:marRight w:val="0"/>
      <w:marTop w:val="0"/>
      <w:marBottom w:val="0"/>
      <w:divBdr>
        <w:top w:val="none" w:sz="0" w:space="0" w:color="auto"/>
        <w:left w:val="none" w:sz="0" w:space="0" w:color="auto"/>
        <w:bottom w:val="none" w:sz="0" w:space="0" w:color="auto"/>
        <w:right w:val="none" w:sz="0" w:space="0" w:color="auto"/>
      </w:divBdr>
    </w:div>
    <w:div w:id="540091767">
      <w:bodyDiv w:val="1"/>
      <w:marLeft w:val="0"/>
      <w:marRight w:val="0"/>
      <w:marTop w:val="0"/>
      <w:marBottom w:val="0"/>
      <w:divBdr>
        <w:top w:val="none" w:sz="0" w:space="0" w:color="auto"/>
        <w:left w:val="none" w:sz="0" w:space="0" w:color="auto"/>
        <w:bottom w:val="none" w:sz="0" w:space="0" w:color="auto"/>
        <w:right w:val="none" w:sz="0" w:space="0" w:color="auto"/>
      </w:divBdr>
    </w:div>
    <w:div w:id="540478218">
      <w:bodyDiv w:val="1"/>
      <w:marLeft w:val="0"/>
      <w:marRight w:val="0"/>
      <w:marTop w:val="0"/>
      <w:marBottom w:val="0"/>
      <w:divBdr>
        <w:top w:val="none" w:sz="0" w:space="0" w:color="auto"/>
        <w:left w:val="none" w:sz="0" w:space="0" w:color="auto"/>
        <w:bottom w:val="none" w:sz="0" w:space="0" w:color="auto"/>
        <w:right w:val="none" w:sz="0" w:space="0" w:color="auto"/>
      </w:divBdr>
    </w:div>
    <w:div w:id="540554530">
      <w:bodyDiv w:val="1"/>
      <w:marLeft w:val="0"/>
      <w:marRight w:val="0"/>
      <w:marTop w:val="0"/>
      <w:marBottom w:val="0"/>
      <w:divBdr>
        <w:top w:val="none" w:sz="0" w:space="0" w:color="auto"/>
        <w:left w:val="none" w:sz="0" w:space="0" w:color="auto"/>
        <w:bottom w:val="none" w:sz="0" w:space="0" w:color="auto"/>
        <w:right w:val="none" w:sz="0" w:space="0" w:color="auto"/>
      </w:divBdr>
    </w:div>
    <w:div w:id="540895545">
      <w:bodyDiv w:val="1"/>
      <w:marLeft w:val="0"/>
      <w:marRight w:val="0"/>
      <w:marTop w:val="0"/>
      <w:marBottom w:val="0"/>
      <w:divBdr>
        <w:top w:val="none" w:sz="0" w:space="0" w:color="auto"/>
        <w:left w:val="none" w:sz="0" w:space="0" w:color="auto"/>
        <w:bottom w:val="none" w:sz="0" w:space="0" w:color="auto"/>
        <w:right w:val="none" w:sz="0" w:space="0" w:color="auto"/>
      </w:divBdr>
    </w:div>
    <w:div w:id="541022731">
      <w:bodyDiv w:val="1"/>
      <w:marLeft w:val="0"/>
      <w:marRight w:val="0"/>
      <w:marTop w:val="0"/>
      <w:marBottom w:val="0"/>
      <w:divBdr>
        <w:top w:val="none" w:sz="0" w:space="0" w:color="auto"/>
        <w:left w:val="none" w:sz="0" w:space="0" w:color="auto"/>
        <w:bottom w:val="none" w:sz="0" w:space="0" w:color="auto"/>
        <w:right w:val="none" w:sz="0" w:space="0" w:color="auto"/>
      </w:divBdr>
    </w:div>
    <w:div w:id="541291882">
      <w:bodyDiv w:val="1"/>
      <w:marLeft w:val="0"/>
      <w:marRight w:val="0"/>
      <w:marTop w:val="0"/>
      <w:marBottom w:val="0"/>
      <w:divBdr>
        <w:top w:val="none" w:sz="0" w:space="0" w:color="auto"/>
        <w:left w:val="none" w:sz="0" w:space="0" w:color="auto"/>
        <w:bottom w:val="none" w:sz="0" w:space="0" w:color="auto"/>
        <w:right w:val="none" w:sz="0" w:space="0" w:color="auto"/>
      </w:divBdr>
    </w:div>
    <w:div w:id="541403164">
      <w:bodyDiv w:val="1"/>
      <w:marLeft w:val="0"/>
      <w:marRight w:val="0"/>
      <w:marTop w:val="0"/>
      <w:marBottom w:val="0"/>
      <w:divBdr>
        <w:top w:val="none" w:sz="0" w:space="0" w:color="auto"/>
        <w:left w:val="none" w:sz="0" w:space="0" w:color="auto"/>
        <w:bottom w:val="none" w:sz="0" w:space="0" w:color="auto"/>
        <w:right w:val="none" w:sz="0" w:space="0" w:color="auto"/>
      </w:divBdr>
    </w:div>
    <w:div w:id="541555308">
      <w:bodyDiv w:val="1"/>
      <w:marLeft w:val="0"/>
      <w:marRight w:val="0"/>
      <w:marTop w:val="0"/>
      <w:marBottom w:val="0"/>
      <w:divBdr>
        <w:top w:val="none" w:sz="0" w:space="0" w:color="auto"/>
        <w:left w:val="none" w:sz="0" w:space="0" w:color="auto"/>
        <w:bottom w:val="none" w:sz="0" w:space="0" w:color="auto"/>
        <w:right w:val="none" w:sz="0" w:space="0" w:color="auto"/>
      </w:divBdr>
    </w:div>
    <w:div w:id="541597724">
      <w:bodyDiv w:val="1"/>
      <w:marLeft w:val="0"/>
      <w:marRight w:val="0"/>
      <w:marTop w:val="0"/>
      <w:marBottom w:val="0"/>
      <w:divBdr>
        <w:top w:val="none" w:sz="0" w:space="0" w:color="auto"/>
        <w:left w:val="none" w:sz="0" w:space="0" w:color="auto"/>
        <w:bottom w:val="none" w:sz="0" w:space="0" w:color="auto"/>
        <w:right w:val="none" w:sz="0" w:space="0" w:color="auto"/>
      </w:divBdr>
    </w:div>
    <w:div w:id="541862330">
      <w:bodyDiv w:val="1"/>
      <w:marLeft w:val="0"/>
      <w:marRight w:val="0"/>
      <w:marTop w:val="0"/>
      <w:marBottom w:val="0"/>
      <w:divBdr>
        <w:top w:val="none" w:sz="0" w:space="0" w:color="auto"/>
        <w:left w:val="none" w:sz="0" w:space="0" w:color="auto"/>
        <w:bottom w:val="none" w:sz="0" w:space="0" w:color="auto"/>
        <w:right w:val="none" w:sz="0" w:space="0" w:color="auto"/>
      </w:divBdr>
    </w:div>
    <w:div w:id="542130670">
      <w:bodyDiv w:val="1"/>
      <w:marLeft w:val="0"/>
      <w:marRight w:val="0"/>
      <w:marTop w:val="0"/>
      <w:marBottom w:val="0"/>
      <w:divBdr>
        <w:top w:val="none" w:sz="0" w:space="0" w:color="auto"/>
        <w:left w:val="none" w:sz="0" w:space="0" w:color="auto"/>
        <w:bottom w:val="none" w:sz="0" w:space="0" w:color="auto"/>
        <w:right w:val="none" w:sz="0" w:space="0" w:color="auto"/>
      </w:divBdr>
    </w:div>
    <w:div w:id="542140233">
      <w:bodyDiv w:val="1"/>
      <w:marLeft w:val="0"/>
      <w:marRight w:val="0"/>
      <w:marTop w:val="0"/>
      <w:marBottom w:val="0"/>
      <w:divBdr>
        <w:top w:val="none" w:sz="0" w:space="0" w:color="auto"/>
        <w:left w:val="none" w:sz="0" w:space="0" w:color="auto"/>
        <w:bottom w:val="none" w:sz="0" w:space="0" w:color="auto"/>
        <w:right w:val="none" w:sz="0" w:space="0" w:color="auto"/>
      </w:divBdr>
    </w:div>
    <w:div w:id="544096548">
      <w:bodyDiv w:val="1"/>
      <w:marLeft w:val="0"/>
      <w:marRight w:val="0"/>
      <w:marTop w:val="0"/>
      <w:marBottom w:val="0"/>
      <w:divBdr>
        <w:top w:val="none" w:sz="0" w:space="0" w:color="auto"/>
        <w:left w:val="none" w:sz="0" w:space="0" w:color="auto"/>
        <w:bottom w:val="none" w:sz="0" w:space="0" w:color="auto"/>
        <w:right w:val="none" w:sz="0" w:space="0" w:color="auto"/>
      </w:divBdr>
    </w:div>
    <w:div w:id="544148017">
      <w:bodyDiv w:val="1"/>
      <w:marLeft w:val="0"/>
      <w:marRight w:val="0"/>
      <w:marTop w:val="0"/>
      <w:marBottom w:val="0"/>
      <w:divBdr>
        <w:top w:val="none" w:sz="0" w:space="0" w:color="auto"/>
        <w:left w:val="none" w:sz="0" w:space="0" w:color="auto"/>
        <w:bottom w:val="none" w:sz="0" w:space="0" w:color="auto"/>
        <w:right w:val="none" w:sz="0" w:space="0" w:color="auto"/>
      </w:divBdr>
    </w:div>
    <w:div w:id="545027473">
      <w:bodyDiv w:val="1"/>
      <w:marLeft w:val="0"/>
      <w:marRight w:val="0"/>
      <w:marTop w:val="0"/>
      <w:marBottom w:val="0"/>
      <w:divBdr>
        <w:top w:val="none" w:sz="0" w:space="0" w:color="auto"/>
        <w:left w:val="none" w:sz="0" w:space="0" w:color="auto"/>
        <w:bottom w:val="none" w:sz="0" w:space="0" w:color="auto"/>
        <w:right w:val="none" w:sz="0" w:space="0" w:color="auto"/>
      </w:divBdr>
    </w:div>
    <w:div w:id="545525012">
      <w:bodyDiv w:val="1"/>
      <w:marLeft w:val="0"/>
      <w:marRight w:val="0"/>
      <w:marTop w:val="0"/>
      <w:marBottom w:val="0"/>
      <w:divBdr>
        <w:top w:val="none" w:sz="0" w:space="0" w:color="auto"/>
        <w:left w:val="none" w:sz="0" w:space="0" w:color="auto"/>
        <w:bottom w:val="none" w:sz="0" w:space="0" w:color="auto"/>
        <w:right w:val="none" w:sz="0" w:space="0" w:color="auto"/>
      </w:divBdr>
    </w:div>
    <w:div w:id="545721140">
      <w:bodyDiv w:val="1"/>
      <w:marLeft w:val="0"/>
      <w:marRight w:val="0"/>
      <w:marTop w:val="0"/>
      <w:marBottom w:val="0"/>
      <w:divBdr>
        <w:top w:val="none" w:sz="0" w:space="0" w:color="auto"/>
        <w:left w:val="none" w:sz="0" w:space="0" w:color="auto"/>
        <w:bottom w:val="none" w:sz="0" w:space="0" w:color="auto"/>
        <w:right w:val="none" w:sz="0" w:space="0" w:color="auto"/>
      </w:divBdr>
    </w:div>
    <w:div w:id="545800982">
      <w:bodyDiv w:val="1"/>
      <w:marLeft w:val="0"/>
      <w:marRight w:val="0"/>
      <w:marTop w:val="0"/>
      <w:marBottom w:val="0"/>
      <w:divBdr>
        <w:top w:val="none" w:sz="0" w:space="0" w:color="auto"/>
        <w:left w:val="none" w:sz="0" w:space="0" w:color="auto"/>
        <w:bottom w:val="none" w:sz="0" w:space="0" w:color="auto"/>
        <w:right w:val="none" w:sz="0" w:space="0" w:color="auto"/>
      </w:divBdr>
    </w:div>
    <w:div w:id="546184372">
      <w:bodyDiv w:val="1"/>
      <w:marLeft w:val="0"/>
      <w:marRight w:val="0"/>
      <w:marTop w:val="0"/>
      <w:marBottom w:val="0"/>
      <w:divBdr>
        <w:top w:val="none" w:sz="0" w:space="0" w:color="auto"/>
        <w:left w:val="none" w:sz="0" w:space="0" w:color="auto"/>
        <w:bottom w:val="none" w:sz="0" w:space="0" w:color="auto"/>
        <w:right w:val="none" w:sz="0" w:space="0" w:color="auto"/>
      </w:divBdr>
    </w:div>
    <w:div w:id="546532072">
      <w:bodyDiv w:val="1"/>
      <w:marLeft w:val="0"/>
      <w:marRight w:val="0"/>
      <w:marTop w:val="0"/>
      <w:marBottom w:val="0"/>
      <w:divBdr>
        <w:top w:val="none" w:sz="0" w:space="0" w:color="auto"/>
        <w:left w:val="none" w:sz="0" w:space="0" w:color="auto"/>
        <w:bottom w:val="none" w:sz="0" w:space="0" w:color="auto"/>
        <w:right w:val="none" w:sz="0" w:space="0" w:color="auto"/>
      </w:divBdr>
    </w:div>
    <w:div w:id="546573458">
      <w:bodyDiv w:val="1"/>
      <w:marLeft w:val="0"/>
      <w:marRight w:val="0"/>
      <w:marTop w:val="0"/>
      <w:marBottom w:val="0"/>
      <w:divBdr>
        <w:top w:val="none" w:sz="0" w:space="0" w:color="auto"/>
        <w:left w:val="none" w:sz="0" w:space="0" w:color="auto"/>
        <w:bottom w:val="none" w:sz="0" w:space="0" w:color="auto"/>
        <w:right w:val="none" w:sz="0" w:space="0" w:color="auto"/>
      </w:divBdr>
    </w:div>
    <w:div w:id="546723052">
      <w:bodyDiv w:val="1"/>
      <w:marLeft w:val="0"/>
      <w:marRight w:val="0"/>
      <w:marTop w:val="0"/>
      <w:marBottom w:val="0"/>
      <w:divBdr>
        <w:top w:val="none" w:sz="0" w:space="0" w:color="auto"/>
        <w:left w:val="none" w:sz="0" w:space="0" w:color="auto"/>
        <w:bottom w:val="none" w:sz="0" w:space="0" w:color="auto"/>
        <w:right w:val="none" w:sz="0" w:space="0" w:color="auto"/>
      </w:divBdr>
    </w:div>
    <w:div w:id="546990625">
      <w:bodyDiv w:val="1"/>
      <w:marLeft w:val="0"/>
      <w:marRight w:val="0"/>
      <w:marTop w:val="0"/>
      <w:marBottom w:val="0"/>
      <w:divBdr>
        <w:top w:val="none" w:sz="0" w:space="0" w:color="auto"/>
        <w:left w:val="none" w:sz="0" w:space="0" w:color="auto"/>
        <w:bottom w:val="none" w:sz="0" w:space="0" w:color="auto"/>
        <w:right w:val="none" w:sz="0" w:space="0" w:color="auto"/>
      </w:divBdr>
    </w:div>
    <w:div w:id="547183843">
      <w:bodyDiv w:val="1"/>
      <w:marLeft w:val="0"/>
      <w:marRight w:val="0"/>
      <w:marTop w:val="0"/>
      <w:marBottom w:val="0"/>
      <w:divBdr>
        <w:top w:val="none" w:sz="0" w:space="0" w:color="auto"/>
        <w:left w:val="none" w:sz="0" w:space="0" w:color="auto"/>
        <w:bottom w:val="none" w:sz="0" w:space="0" w:color="auto"/>
        <w:right w:val="none" w:sz="0" w:space="0" w:color="auto"/>
      </w:divBdr>
    </w:div>
    <w:div w:id="547422559">
      <w:bodyDiv w:val="1"/>
      <w:marLeft w:val="0"/>
      <w:marRight w:val="0"/>
      <w:marTop w:val="0"/>
      <w:marBottom w:val="0"/>
      <w:divBdr>
        <w:top w:val="none" w:sz="0" w:space="0" w:color="auto"/>
        <w:left w:val="none" w:sz="0" w:space="0" w:color="auto"/>
        <w:bottom w:val="none" w:sz="0" w:space="0" w:color="auto"/>
        <w:right w:val="none" w:sz="0" w:space="0" w:color="auto"/>
      </w:divBdr>
    </w:div>
    <w:div w:id="547571558">
      <w:bodyDiv w:val="1"/>
      <w:marLeft w:val="0"/>
      <w:marRight w:val="0"/>
      <w:marTop w:val="0"/>
      <w:marBottom w:val="0"/>
      <w:divBdr>
        <w:top w:val="none" w:sz="0" w:space="0" w:color="auto"/>
        <w:left w:val="none" w:sz="0" w:space="0" w:color="auto"/>
        <w:bottom w:val="none" w:sz="0" w:space="0" w:color="auto"/>
        <w:right w:val="none" w:sz="0" w:space="0" w:color="auto"/>
      </w:divBdr>
    </w:div>
    <w:div w:id="547647552">
      <w:bodyDiv w:val="1"/>
      <w:marLeft w:val="0"/>
      <w:marRight w:val="0"/>
      <w:marTop w:val="0"/>
      <w:marBottom w:val="0"/>
      <w:divBdr>
        <w:top w:val="none" w:sz="0" w:space="0" w:color="auto"/>
        <w:left w:val="none" w:sz="0" w:space="0" w:color="auto"/>
        <w:bottom w:val="none" w:sz="0" w:space="0" w:color="auto"/>
        <w:right w:val="none" w:sz="0" w:space="0" w:color="auto"/>
      </w:divBdr>
    </w:div>
    <w:div w:id="547839567">
      <w:bodyDiv w:val="1"/>
      <w:marLeft w:val="0"/>
      <w:marRight w:val="0"/>
      <w:marTop w:val="0"/>
      <w:marBottom w:val="0"/>
      <w:divBdr>
        <w:top w:val="none" w:sz="0" w:space="0" w:color="auto"/>
        <w:left w:val="none" w:sz="0" w:space="0" w:color="auto"/>
        <w:bottom w:val="none" w:sz="0" w:space="0" w:color="auto"/>
        <w:right w:val="none" w:sz="0" w:space="0" w:color="auto"/>
      </w:divBdr>
    </w:div>
    <w:div w:id="547960346">
      <w:bodyDiv w:val="1"/>
      <w:marLeft w:val="0"/>
      <w:marRight w:val="0"/>
      <w:marTop w:val="0"/>
      <w:marBottom w:val="0"/>
      <w:divBdr>
        <w:top w:val="none" w:sz="0" w:space="0" w:color="auto"/>
        <w:left w:val="none" w:sz="0" w:space="0" w:color="auto"/>
        <w:bottom w:val="none" w:sz="0" w:space="0" w:color="auto"/>
        <w:right w:val="none" w:sz="0" w:space="0" w:color="auto"/>
      </w:divBdr>
    </w:div>
    <w:div w:id="548221393">
      <w:bodyDiv w:val="1"/>
      <w:marLeft w:val="0"/>
      <w:marRight w:val="0"/>
      <w:marTop w:val="0"/>
      <w:marBottom w:val="0"/>
      <w:divBdr>
        <w:top w:val="none" w:sz="0" w:space="0" w:color="auto"/>
        <w:left w:val="none" w:sz="0" w:space="0" w:color="auto"/>
        <w:bottom w:val="none" w:sz="0" w:space="0" w:color="auto"/>
        <w:right w:val="none" w:sz="0" w:space="0" w:color="auto"/>
      </w:divBdr>
    </w:div>
    <w:div w:id="548689747">
      <w:bodyDiv w:val="1"/>
      <w:marLeft w:val="0"/>
      <w:marRight w:val="0"/>
      <w:marTop w:val="0"/>
      <w:marBottom w:val="0"/>
      <w:divBdr>
        <w:top w:val="none" w:sz="0" w:space="0" w:color="auto"/>
        <w:left w:val="none" w:sz="0" w:space="0" w:color="auto"/>
        <w:bottom w:val="none" w:sz="0" w:space="0" w:color="auto"/>
        <w:right w:val="none" w:sz="0" w:space="0" w:color="auto"/>
      </w:divBdr>
    </w:div>
    <w:div w:id="548690192">
      <w:bodyDiv w:val="1"/>
      <w:marLeft w:val="0"/>
      <w:marRight w:val="0"/>
      <w:marTop w:val="0"/>
      <w:marBottom w:val="0"/>
      <w:divBdr>
        <w:top w:val="none" w:sz="0" w:space="0" w:color="auto"/>
        <w:left w:val="none" w:sz="0" w:space="0" w:color="auto"/>
        <w:bottom w:val="none" w:sz="0" w:space="0" w:color="auto"/>
        <w:right w:val="none" w:sz="0" w:space="0" w:color="auto"/>
      </w:divBdr>
    </w:div>
    <w:div w:id="548805375">
      <w:bodyDiv w:val="1"/>
      <w:marLeft w:val="0"/>
      <w:marRight w:val="0"/>
      <w:marTop w:val="0"/>
      <w:marBottom w:val="0"/>
      <w:divBdr>
        <w:top w:val="none" w:sz="0" w:space="0" w:color="auto"/>
        <w:left w:val="none" w:sz="0" w:space="0" w:color="auto"/>
        <w:bottom w:val="none" w:sz="0" w:space="0" w:color="auto"/>
        <w:right w:val="none" w:sz="0" w:space="0" w:color="auto"/>
      </w:divBdr>
    </w:div>
    <w:div w:id="548996342">
      <w:bodyDiv w:val="1"/>
      <w:marLeft w:val="0"/>
      <w:marRight w:val="0"/>
      <w:marTop w:val="0"/>
      <w:marBottom w:val="0"/>
      <w:divBdr>
        <w:top w:val="none" w:sz="0" w:space="0" w:color="auto"/>
        <w:left w:val="none" w:sz="0" w:space="0" w:color="auto"/>
        <w:bottom w:val="none" w:sz="0" w:space="0" w:color="auto"/>
        <w:right w:val="none" w:sz="0" w:space="0" w:color="auto"/>
      </w:divBdr>
    </w:div>
    <w:div w:id="549461551">
      <w:bodyDiv w:val="1"/>
      <w:marLeft w:val="0"/>
      <w:marRight w:val="0"/>
      <w:marTop w:val="0"/>
      <w:marBottom w:val="0"/>
      <w:divBdr>
        <w:top w:val="none" w:sz="0" w:space="0" w:color="auto"/>
        <w:left w:val="none" w:sz="0" w:space="0" w:color="auto"/>
        <w:bottom w:val="none" w:sz="0" w:space="0" w:color="auto"/>
        <w:right w:val="none" w:sz="0" w:space="0" w:color="auto"/>
      </w:divBdr>
    </w:div>
    <w:div w:id="549652944">
      <w:bodyDiv w:val="1"/>
      <w:marLeft w:val="0"/>
      <w:marRight w:val="0"/>
      <w:marTop w:val="0"/>
      <w:marBottom w:val="0"/>
      <w:divBdr>
        <w:top w:val="none" w:sz="0" w:space="0" w:color="auto"/>
        <w:left w:val="none" w:sz="0" w:space="0" w:color="auto"/>
        <w:bottom w:val="none" w:sz="0" w:space="0" w:color="auto"/>
        <w:right w:val="none" w:sz="0" w:space="0" w:color="auto"/>
      </w:divBdr>
    </w:div>
    <w:div w:id="550264824">
      <w:bodyDiv w:val="1"/>
      <w:marLeft w:val="0"/>
      <w:marRight w:val="0"/>
      <w:marTop w:val="0"/>
      <w:marBottom w:val="0"/>
      <w:divBdr>
        <w:top w:val="none" w:sz="0" w:space="0" w:color="auto"/>
        <w:left w:val="none" w:sz="0" w:space="0" w:color="auto"/>
        <w:bottom w:val="none" w:sz="0" w:space="0" w:color="auto"/>
        <w:right w:val="none" w:sz="0" w:space="0" w:color="auto"/>
      </w:divBdr>
    </w:div>
    <w:div w:id="550579764">
      <w:bodyDiv w:val="1"/>
      <w:marLeft w:val="0"/>
      <w:marRight w:val="0"/>
      <w:marTop w:val="0"/>
      <w:marBottom w:val="0"/>
      <w:divBdr>
        <w:top w:val="none" w:sz="0" w:space="0" w:color="auto"/>
        <w:left w:val="none" w:sz="0" w:space="0" w:color="auto"/>
        <w:bottom w:val="none" w:sz="0" w:space="0" w:color="auto"/>
        <w:right w:val="none" w:sz="0" w:space="0" w:color="auto"/>
      </w:divBdr>
    </w:div>
    <w:div w:id="551575944">
      <w:bodyDiv w:val="1"/>
      <w:marLeft w:val="0"/>
      <w:marRight w:val="0"/>
      <w:marTop w:val="0"/>
      <w:marBottom w:val="0"/>
      <w:divBdr>
        <w:top w:val="none" w:sz="0" w:space="0" w:color="auto"/>
        <w:left w:val="none" w:sz="0" w:space="0" w:color="auto"/>
        <w:bottom w:val="none" w:sz="0" w:space="0" w:color="auto"/>
        <w:right w:val="none" w:sz="0" w:space="0" w:color="auto"/>
      </w:divBdr>
    </w:div>
    <w:div w:id="551771206">
      <w:bodyDiv w:val="1"/>
      <w:marLeft w:val="0"/>
      <w:marRight w:val="0"/>
      <w:marTop w:val="0"/>
      <w:marBottom w:val="0"/>
      <w:divBdr>
        <w:top w:val="none" w:sz="0" w:space="0" w:color="auto"/>
        <w:left w:val="none" w:sz="0" w:space="0" w:color="auto"/>
        <w:bottom w:val="none" w:sz="0" w:space="0" w:color="auto"/>
        <w:right w:val="none" w:sz="0" w:space="0" w:color="auto"/>
      </w:divBdr>
    </w:div>
    <w:div w:id="552040200">
      <w:bodyDiv w:val="1"/>
      <w:marLeft w:val="0"/>
      <w:marRight w:val="0"/>
      <w:marTop w:val="0"/>
      <w:marBottom w:val="0"/>
      <w:divBdr>
        <w:top w:val="none" w:sz="0" w:space="0" w:color="auto"/>
        <w:left w:val="none" w:sz="0" w:space="0" w:color="auto"/>
        <w:bottom w:val="none" w:sz="0" w:space="0" w:color="auto"/>
        <w:right w:val="none" w:sz="0" w:space="0" w:color="auto"/>
      </w:divBdr>
    </w:div>
    <w:div w:id="552160619">
      <w:bodyDiv w:val="1"/>
      <w:marLeft w:val="0"/>
      <w:marRight w:val="0"/>
      <w:marTop w:val="0"/>
      <w:marBottom w:val="0"/>
      <w:divBdr>
        <w:top w:val="none" w:sz="0" w:space="0" w:color="auto"/>
        <w:left w:val="none" w:sz="0" w:space="0" w:color="auto"/>
        <w:bottom w:val="none" w:sz="0" w:space="0" w:color="auto"/>
        <w:right w:val="none" w:sz="0" w:space="0" w:color="auto"/>
      </w:divBdr>
    </w:div>
    <w:div w:id="552347530">
      <w:bodyDiv w:val="1"/>
      <w:marLeft w:val="0"/>
      <w:marRight w:val="0"/>
      <w:marTop w:val="0"/>
      <w:marBottom w:val="0"/>
      <w:divBdr>
        <w:top w:val="none" w:sz="0" w:space="0" w:color="auto"/>
        <w:left w:val="none" w:sz="0" w:space="0" w:color="auto"/>
        <w:bottom w:val="none" w:sz="0" w:space="0" w:color="auto"/>
        <w:right w:val="none" w:sz="0" w:space="0" w:color="auto"/>
      </w:divBdr>
    </w:div>
    <w:div w:id="552888566">
      <w:bodyDiv w:val="1"/>
      <w:marLeft w:val="0"/>
      <w:marRight w:val="0"/>
      <w:marTop w:val="0"/>
      <w:marBottom w:val="0"/>
      <w:divBdr>
        <w:top w:val="none" w:sz="0" w:space="0" w:color="auto"/>
        <w:left w:val="none" w:sz="0" w:space="0" w:color="auto"/>
        <w:bottom w:val="none" w:sz="0" w:space="0" w:color="auto"/>
        <w:right w:val="none" w:sz="0" w:space="0" w:color="auto"/>
      </w:divBdr>
    </w:div>
    <w:div w:id="553079480">
      <w:bodyDiv w:val="1"/>
      <w:marLeft w:val="0"/>
      <w:marRight w:val="0"/>
      <w:marTop w:val="0"/>
      <w:marBottom w:val="0"/>
      <w:divBdr>
        <w:top w:val="none" w:sz="0" w:space="0" w:color="auto"/>
        <w:left w:val="none" w:sz="0" w:space="0" w:color="auto"/>
        <w:bottom w:val="none" w:sz="0" w:space="0" w:color="auto"/>
        <w:right w:val="none" w:sz="0" w:space="0" w:color="auto"/>
      </w:divBdr>
    </w:div>
    <w:div w:id="553740714">
      <w:bodyDiv w:val="1"/>
      <w:marLeft w:val="0"/>
      <w:marRight w:val="0"/>
      <w:marTop w:val="0"/>
      <w:marBottom w:val="0"/>
      <w:divBdr>
        <w:top w:val="none" w:sz="0" w:space="0" w:color="auto"/>
        <w:left w:val="none" w:sz="0" w:space="0" w:color="auto"/>
        <w:bottom w:val="none" w:sz="0" w:space="0" w:color="auto"/>
        <w:right w:val="none" w:sz="0" w:space="0" w:color="auto"/>
      </w:divBdr>
    </w:div>
    <w:div w:id="554123714">
      <w:bodyDiv w:val="1"/>
      <w:marLeft w:val="0"/>
      <w:marRight w:val="0"/>
      <w:marTop w:val="0"/>
      <w:marBottom w:val="0"/>
      <w:divBdr>
        <w:top w:val="none" w:sz="0" w:space="0" w:color="auto"/>
        <w:left w:val="none" w:sz="0" w:space="0" w:color="auto"/>
        <w:bottom w:val="none" w:sz="0" w:space="0" w:color="auto"/>
        <w:right w:val="none" w:sz="0" w:space="0" w:color="auto"/>
      </w:divBdr>
    </w:div>
    <w:div w:id="554319825">
      <w:bodyDiv w:val="1"/>
      <w:marLeft w:val="0"/>
      <w:marRight w:val="0"/>
      <w:marTop w:val="0"/>
      <w:marBottom w:val="0"/>
      <w:divBdr>
        <w:top w:val="none" w:sz="0" w:space="0" w:color="auto"/>
        <w:left w:val="none" w:sz="0" w:space="0" w:color="auto"/>
        <w:bottom w:val="none" w:sz="0" w:space="0" w:color="auto"/>
        <w:right w:val="none" w:sz="0" w:space="0" w:color="auto"/>
      </w:divBdr>
    </w:div>
    <w:div w:id="554387834">
      <w:bodyDiv w:val="1"/>
      <w:marLeft w:val="0"/>
      <w:marRight w:val="0"/>
      <w:marTop w:val="0"/>
      <w:marBottom w:val="0"/>
      <w:divBdr>
        <w:top w:val="none" w:sz="0" w:space="0" w:color="auto"/>
        <w:left w:val="none" w:sz="0" w:space="0" w:color="auto"/>
        <w:bottom w:val="none" w:sz="0" w:space="0" w:color="auto"/>
        <w:right w:val="none" w:sz="0" w:space="0" w:color="auto"/>
      </w:divBdr>
    </w:div>
    <w:div w:id="555168543">
      <w:bodyDiv w:val="1"/>
      <w:marLeft w:val="0"/>
      <w:marRight w:val="0"/>
      <w:marTop w:val="0"/>
      <w:marBottom w:val="0"/>
      <w:divBdr>
        <w:top w:val="none" w:sz="0" w:space="0" w:color="auto"/>
        <w:left w:val="none" w:sz="0" w:space="0" w:color="auto"/>
        <w:bottom w:val="none" w:sz="0" w:space="0" w:color="auto"/>
        <w:right w:val="none" w:sz="0" w:space="0" w:color="auto"/>
      </w:divBdr>
    </w:div>
    <w:div w:id="555312553">
      <w:bodyDiv w:val="1"/>
      <w:marLeft w:val="0"/>
      <w:marRight w:val="0"/>
      <w:marTop w:val="0"/>
      <w:marBottom w:val="0"/>
      <w:divBdr>
        <w:top w:val="none" w:sz="0" w:space="0" w:color="auto"/>
        <w:left w:val="none" w:sz="0" w:space="0" w:color="auto"/>
        <w:bottom w:val="none" w:sz="0" w:space="0" w:color="auto"/>
        <w:right w:val="none" w:sz="0" w:space="0" w:color="auto"/>
      </w:divBdr>
    </w:div>
    <w:div w:id="555432269">
      <w:bodyDiv w:val="1"/>
      <w:marLeft w:val="0"/>
      <w:marRight w:val="0"/>
      <w:marTop w:val="0"/>
      <w:marBottom w:val="0"/>
      <w:divBdr>
        <w:top w:val="none" w:sz="0" w:space="0" w:color="auto"/>
        <w:left w:val="none" w:sz="0" w:space="0" w:color="auto"/>
        <w:bottom w:val="none" w:sz="0" w:space="0" w:color="auto"/>
        <w:right w:val="none" w:sz="0" w:space="0" w:color="auto"/>
      </w:divBdr>
    </w:div>
    <w:div w:id="555824189">
      <w:bodyDiv w:val="1"/>
      <w:marLeft w:val="0"/>
      <w:marRight w:val="0"/>
      <w:marTop w:val="0"/>
      <w:marBottom w:val="0"/>
      <w:divBdr>
        <w:top w:val="none" w:sz="0" w:space="0" w:color="auto"/>
        <w:left w:val="none" w:sz="0" w:space="0" w:color="auto"/>
        <w:bottom w:val="none" w:sz="0" w:space="0" w:color="auto"/>
        <w:right w:val="none" w:sz="0" w:space="0" w:color="auto"/>
      </w:divBdr>
    </w:div>
    <w:div w:id="556404487">
      <w:bodyDiv w:val="1"/>
      <w:marLeft w:val="0"/>
      <w:marRight w:val="0"/>
      <w:marTop w:val="0"/>
      <w:marBottom w:val="0"/>
      <w:divBdr>
        <w:top w:val="none" w:sz="0" w:space="0" w:color="auto"/>
        <w:left w:val="none" w:sz="0" w:space="0" w:color="auto"/>
        <w:bottom w:val="none" w:sz="0" w:space="0" w:color="auto"/>
        <w:right w:val="none" w:sz="0" w:space="0" w:color="auto"/>
      </w:divBdr>
    </w:div>
    <w:div w:id="556597817">
      <w:bodyDiv w:val="1"/>
      <w:marLeft w:val="0"/>
      <w:marRight w:val="0"/>
      <w:marTop w:val="0"/>
      <w:marBottom w:val="0"/>
      <w:divBdr>
        <w:top w:val="none" w:sz="0" w:space="0" w:color="auto"/>
        <w:left w:val="none" w:sz="0" w:space="0" w:color="auto"/>
        <w:bottom w:val="none" w:sz="0" w:space="0" w:color="auto"/>
        <w:right w:val="none" w:sz="0" w:space="0" w:color="auto"/>
      </w:divBdr>
    </w:div>
    <w:div w:id="556598355">
      <w:bodyDiv w:val="1"/>
      <w:marLeft w:val="0"/>
      <w:marRight w:val="0"/>
      <w:marTop w:val="0"/>
      <w:marBottom w:val="0"/>
      <w:divBdr>
        <w:top w:val="none" w:sz="0" w:space="0" w:color="auto"/>
        <w:left w:val="none" w:sz="0" w:space="0" w:color="auto"/>
        <w:bottom w:val="none" w:sz="0" w:space="0" w:color="auto"/>
        <w:right w:val="none" w:sz="0" w:space="0" w:color="auto"/>
      </w:divBdr>
    </w:div>
    <w:div w:id="556859587">
      <w:bodyDiv w:val="1"/>
      <w:marLeft w:val="0"/>
      <w:marRight w:val="0"/>
      <w:marTop w:val="0"/>
      <w:marBottom w:val="0"/>
      <w:divBdr>
        <w:top w:val="none" w:sz="0" w:space="0" w:color="auto"/>
        <w:left w:val="none" w:sz="0" w:space="0" w:color="auto"/>
        <w:bottom w:val="none" w:sz="0" w:space="0" w:color="auto"/>
        <w:right w:val="none" w:sz="0" w:space="0" w:color="auto"/>
      </w:divBdr>
    </w:div>
    <w:div w:id="557015758">
      <w:bodyDiv w:val="1"/>
      <w:marLeft w:val="0"/>
      <w:marRight w:val="0"/>
      <w:marTop w:val="0"/>
      <w:marBottom w:val="0"/>
      <w:divBdr>
        <w:top w:val="none" w:sz="0" w:space="0" w:color="auto"/>
        <w:left w:val="none" w:sz="0" w:space="0" w:color="auto"/>
        <w:bottom w:val="none" w:sz="0" w:space="0" w:color="auto"/>
        <w:right w:val="none" w:sz="0" w:space="0" w:color="auto"/>
      </w:divBdr>
    </w:div>
    <w:div w:id="557208222">
      <w:bodyDiv w:val="1"/>
      <w:marLeft w:val="0"/>
      <w:marRight w:val="0"/>
      <w:marTop w:val="0"/>
      <w:marBottom w:val="0"/>
      <w:divBdr>
        <w:top w:val="none" w:sz="0" w:space="0" w:color="auto"/>
        <w:left w:val="none" w:sz="0" w:space="0" w:color="auto"/>
        <w:bottom w:val="none" w:sz="0" w:space="0" w:color="auto"/>
        <w:right w:val="none" w:sz="0" w:space="0" w:color="auto"/>
      </w:divBdr>
    </w:div>
    <w:div w:id="557326593">
      <w:bodyDiv w:val="1"/>
      <w:marLeft w:val="0"/>
      <w:marRight w:val="0"/>
      <w:marTop w:val="0"/>
      <w:marBottom w:val="0"/>
      <w:divBdr>
        <w:top w:val="none" w:sz="0" w:space="0" w:color="auto"/>
        <w:left w:val="none" w:sz="0" w:space="0" w:color="auto"/>
        <w:bottom w:val="none" w:sz="0" w:space="0" w:color="auto"/>
        <w:right w:val="none" w:sz="0" w:space="0" w:color="auto"/>
      </w:divBdr>
    </w:div>
    <w:div w:id="557399856">
      <w:bodyDiv w:val="1"/>
      <w:marLeft w:val="0"/>
      <w:marRight w:val="0"/>
      <w:marTop w:val="0"/>
      <w:marBottom w:val="0"/>
      <w:divBdr>
        <w:top w:val="none" w:sz="0" w:space="0" w:color="auto"/>
        <w:left w:val="none" w:sz="0" w:space="0" w:color="auto"/>
        <w:bottom w:val="none" w:sz="0" w:space="0" w:color="auto"/>
        <w:right w:val="none" w:sz="0" w:space="0" w:color="auto"/>
      </w:divBdr>
    </w:div>
    <w:div w:id="557591017">
      <w:bodyDiv w:val="1"/>
      <w:marLeft w:val="0"/>
      <w:marRight w:val="0"/>
      <w:marTop w:val="0"/>
      <w:marBottom w:val="0"/>
      <w:divBdr>
        <w:top w:val="none" w:sz="0" w:space="0" w:color="auto"/>
        <w:left w:val="none" w:sz="0" w:space="0" w:color="auto"/>
        <w:bottom w:val="none" w:sz="0" w:space="0" w:color="auto"/>
        <w:right w:val="none" w:sz="0" w:space="0" w:color="auto"/>
      </w:divBdr>
    </w:div>
    <w:div w:id="557667247">
      <w:bodyDiv w:val="1"/>
      <w:marLeft w:val="0"/>
      <w:marRight w:val="0"/>
      <w:marTop w:val="0"/>
      <w:marBottom w:val="0"/>
      <w:divBdr>
        <w:top w:val="none" w:sz="0" w:space="0" w:color="auto"/>
        <w:left w:val="none" w:sz="0" w:space="0" w:color="auto"/>
        <w:bottom w:val="none" w:sz="0" w:space="0" w:color="auto"/>
        <w:right w:val="none" w:sz="0" w:space="0" w:color="auto"/>
      </w:divBdr>
    </w:div>
    <w:div w:id="558830259">
      <w:bodyDiv w:val="1"/>
      <w:marLeft w:val="0"/>
      <w:marRight w:val="0"/>
      <w:marTop w:val="0"/>
      <w:marBottom w:val="0"/>
      <w:divBdr>
        <w:top w:val="none" w:sz="0" w:space="0" w:color="auto"/>
        <w:left w:val="none" w:sz="0" w:space="0" w:color="auto"/>
        <w:bottom w:val="none" w:sz="0" w:space="0" w:color="auto"/>
        <w:right w:val="none" w:sz="0" w:space="0" w:color="auto"/>
      </w:divBdr>
    </w:div>
    <w:div w:id="558832093">
      <w:bodyDiv w:val="1"/>
      <w:marLeft w:val="0"/>
      <w:marRight w:val="0"/>
      <w:marTop w:val="0"/>
      <w:marBottom w:val="0"/>
      <w:divBdr>
        <w:top w:val="none" w:sz="0" w:space="0" w:color="auto"/>
        <w:left w:val="none" w:sz="0" w:space="0" w:color="auto"/>
        <w:bottom w:val="none" w:sz="0" w:space="0" w:color="auto"/>
        <w:right w:val="none" w:sz="0" w:space="0" w:color="auto"/>
      </w:divBdr>
    </w:div>
    <w:div w:id="558978791">
      <w:bodyDiv w:val="1"/>
      <w:marLeft w:val="0"/>
      <w:marRight w:val="0"/>
      <w:marTop w:val="0"/>
      <w:marBottom w:val="0"/>
      <w:divBdr>
        <w:top w:val="none" w:sz="0" w:space="0" w:color="auto"/>
        <w:left w:val="none" w:sz="0" w:space="0" w:color="auto"/>
        <w:bottom w:val="none" w:sz="0" w:space="0" w:color="auto"/>
        <w:right w:val="none" w:sz="0" w:space="0" w:color="auto"/>
      </w:divBdr>
    </w:div>
    <w:div w:id="558979197">
      <w:bodyDiv w:val="1"/>
      <w:marLeft w:val="0"/>
      <w:marRight w:val="0"/>
      <w:marTop w:val="0"/>
      <w:marBottom w:val="0"/>
      <w:divBdr>
        <w:top w:val="none" w:sz="0" w:space="0" w:color="auto"/>
        <w:left w:val="none" w:sz="0" w:space="0" w:color="auto"/>
        <w:bottom w:val="none" w:sz="0" w:space="0" w:color="auto"/>
        <w:right w:val="none" w:sz="0" w:space="0" w:color="auto"/>
      </w:divBdr>
    </w:div>
    <w:div w:id="559631367">
      <w:bodyDiv w:val="1"/>
      <w:marLeft w:val="0"/>
      <w:marRight w:val="0"/>
      <w:marTop w:val="0"/>
      <w:marBottom w:val="0"/>
      <w:divBdr>
        <w:top w:val="none" w:sz="0" w:space="0" w:color="auto"/>
        <w:left w:val="none" w:sz="0" w:space="0" w:color="auto"/>
        <w:bottom w:val="none" w:sz="0" w:space="0" w:color="auto"/>
        <w:right w:val="none" w:sz="0" w:space="0" w:color="auto"/>
      </w:divBdr>
    </w:div>
    <w:div w:id="559941799">
      <w:bodyDiv w:val="1"/>
      <w:marLeft w:val="0"/>
      <w:marRight w:val="0"/>
      <w:marTop w:val="0"/>
      <w:marBottom w:val="0"/>
      <w:divBdr>
        <w:top w:val="none" w:sz="0" w:space="0" w:color="auto"/>
        <w:left w:val="none" w:sz="0" w:space="0" w:color="auto"/>
        <w:bottom w:val="none" w:sz="0" w:space="0" w:color="auto"/>
        <w:right w:val="none" w:sz="0" w:space="0" w:color="auto"/>
      </w:divBdr>
    </w:div>
    <w:div w:id="559942291">
      <w:bodyDiv w:val="1"/>
      <w:marLeft w:val="0"/>
      <w:marRight w:val="0"/>
      <w:marTop w:val="0"/>
      <w:marBottom w:val="0"/>
      <w:divBdr>
        <w:top w:val="none" w:sz="0" w:space="0" w:color="auto"/>
        <w:left w:val="none" w:sz="0" w:space="0" w:color="auto"/>
        <w:bottom w:val="none" w:sz="0" w:space="0" w:color="auto"/>
        <w:right w:val="none" w:sz="0" w:space="0" w:color="auto"/>
      </w:divBdr>
    </w:div>
    <w:div w:id="560016244">
      <w:bodyDiv w:val="1"/>
      <w:marLeft w:val="0"/>
      <w:marRight w:val="0"/>
      <w:marTop w:val="0"/>
      <w:marBottom w:val="0"/>
      <w:divBdr>
        <w:top w:val="none" w:sz="0" w:space="0" w:color="auto"/>
        <w:left w:val="none" w:sz="0" w:space="0" w:color="auto"/>
        <w:bottom w:val="none" w:sz="0" w:space="0" w:color="auto"/>
        <w:right w:val="none" w:sz="0" w:space="0" w:color="auto"/>
      </w:divBdr>
    </w:div>
    <w:div w:id="560213335">
      <w:bodyDiv w:val="1"/>
      <w:marLeft w:val="0"/>
      <w:marRight w:val="0"/>
      <w:marTop w:val="0"/>
      <w:marBottom w:val="0"/>
      <w:divBdr>
        <w:top w:val="none" w:sz="0" w:space="0" w:color="auto"/>
        <w:left w:val="none" w:sz="0" w:space="0" w:color="auto"/>
        <w:bottom w:val="none" w:sz="0" w:space="0" w:color="auto"/>
        <w:right w:val="none" w:sz="0" w:space="0" w:color="auto"/>
      </w:divBdr>
    </w:div>
    <w:div w:id="560944818">
      <w:bodyDiv w:val="1"/>
      <w:marLeft w:val="0"/>
      <w:marRight w:val="0"/>
      <w:marTop w:val="0"/>
      <w:marBottom w:val="0"/>
      <w:divBdr>
        <w:top w:val="none" w:sz="0" w:space="0" w:color="auto"/>
        <w:left w:val="none" w:sz="0" w:space="0" w:color="auto"/>
        <w:bottom w:val="none" w:sz="0" w:space="0" w:color="auto"/>
        <w:right w:val="none" w:sz="0" w:space="0" w:color="auto"/>
      </w:divBdr>
    </w:div>
    <w:div w:id="561141538">
      <w:bodyDiv w:val="1"/>
      <w:marLeft w:val="0"/>
      <w:marRight w:val="0"/>
      <w:marTop w:val="0"/>
      <w:marBottom w:val="0"/>
      <w:divBdr>
        <w:top w:val="none" w:sz="0" w:space="0" w:color="auto"/>
        <w:left w:val="none" w:sz="0" w:space="0" w:color="auto"/>
        <w:bottom w:val="none" w:sz="0" w:space="0" w:color="auto"/>
        <w:right w:val="none" w:sz="0" w:space="0" w:color="auto"/>
      </w:divBdr>
    </w:div>
    <w:div w:id="561406977">
      <w:bodyDiv w:val="1"/>
      <w:marLeft w:val="0"/>
      <w:marRight w:val="0"/>
      <w:marTop w:val="0"/>
      <w:marBottom w:val="0"/>
      <w:divBdr>
        <w:top w:val="none" w:sz="0" w:space="0" w:color="auto"/>
        <w:left w:val="none" w:sz="0" w:space="0" w:color="auto"/>
        <w:bottom w:val="none" w:sz="0" w:space="0" w:color="auto"/>
        <w:right w:val="none" w:sz="0" w:space="0" w:color="auto"/>
      </w:divBdr>
    </w:div>
    <w:div w:id="561523942">
      <w:bodyDiv w:val="1"/>
      <w:marLeft w:val="0"/>
      <w:marRight w:val="0"/>
      <w:marTop w:val="0"/>
      <w:marBottom w:val="0"/>
      <w:divBdr>
        <w:top w:val="none" w:sz="0" w:space="0" w:color="auto"/>
        <w:left w:val="none" w:sz="0" w:space="0" w:color="auto"/>
        <w:bottom w:val="none" w:sz="0" w:space="0" w:color="auto"/>
        <w:right w:val="none" w:sz="0" w:space="0" w:color="auto"/>
      </w:divBdr>
    </w:div>
    <w:div w:id="561604245">
      <w:bodyDiv w:val="1"/>
      <w:marLeft w:val="0"/>
      <w:marRight w:val="0"/>
      <w:marTop w:val="0"/>
      <w:marBottom w:val="0"/>
      <w:divBdr>
        <w:top w:val="none" w:sz="0" w:space="0" w:color="auto"/>
        <w:left w:val="none" w:sz="0" w:space="0" w:color="auto"/>
        <w:bottom w:val="none" w:sz="0" w:space="0" w:color="auto"/>
        <w:right w:val="none" w:sz="0" w:space="0" w:color="auto"/>
      </w:divBdr>
    </w:div>
    <w:div w:id="561985612">
      <w:bodyDiv w:val="1"/>
      <w:marLeft w:val="0"/>
      <w:marRight w:val="0"/>
      <w:marTop w:val="0"/>
      <w:marBottom w:val="0"/>
      <w:divBdr>
        <w:top w:val="none" w:sz="0" w:space="0" w:color="auto"/>
        <w:left w:val="none" w:sz="0" w:space="0" w:color="auto"/>
        <w:bottom w:val="none" w:sz="0" w:space="0" w:color="auto"/>
        <w:right w:val="none" w:sz="0" w:space="0" w:color="auto"/>
      </w:divBdr>
    </w:div>
    <w:div w:id="562252334">
      <w:bodyDiv w:val="1"/>
      <w:marLeft w:val="0"/>
      <w:marRight w:val="0"/>
      <w:marTop w:val="0"/>
      <w:marBottom w:val="0"/>
      <w:divBdr>
        <w:top w:val="none" w:sz="0" w:space="0" w:color="auto"/>
        <w:left w:val="none" w:sz="0" w:space="0" w:color="auto"/>
        <w:bottom w:val="none" w:sz="0" w:space="0" w:color="auto"/>
        <w:right w:val="none" w:sz="0" w:space="0" w:color="auto"/>
      </w:divBdr>
    </w:div>
    <w:div w:id="562372854">
      <w:bodyDiv w:val="1"/>
      <w:marLeft w:val="0"/>
      <w:marRight w:val="0"/>
      <w:marTop w:val="0"/>
      <w:marBottom w:val="0"/>
      <w:divBdr>
        <w:top w:val="none" w:sz="0" w:space="0" w:color="auto"/>
        <w:left w:val="none" w:sz="0" w:space="0" w:color="auto"/>
        <w:bottom w:val="none" w:sz="0" w:space="0" w:color="auto"/>
        <w:right w:val="none" w:sz="0" w:space="0" w:color="auto"/>
      </w:divBdr>
    </w:div>
    <w:div w:id="562568620">
      <w:bodyDiv w:val="1"/>
      <w:marLeft w:val="0"/>
      <w:marRight w:val="0"/>
      <w:marTop w:val="0"/>
      <w:marBottom w:val="0"/>
      <w:divBdr>
        <w:top w:val="none" w:sz="0" w:space="0" w:color="auto"/>
        <w:left w:val="none" w:sz="0" w:space="0" w:color="auto"/>
        <w:bottom w:val="none" w:sz="0" w:space="0" w:color="auto"/>
        <w:right w:val="none" w:sz="0" w:space="0" w:color="auto"/>
      </w:divBdr>
    </w:div>
    <w:div w:id="563027430">
      <w:bodyDiv w:val="1"/>
      <w:marLeft w:val="0"/>
      <w:marRight w:val="0"/>
      <w:marTop w:val="0"/>
      <w:marBottom w:val="0"/>
      <w:divBdr>
        <w:top w:val="none" w:sz="0" w:space="0" w:color="auto"/>
        <w:left w:val="none" w:sz="0" w:space="0" w:color="auto"/>
        <w:bottom w:val="none" w:sz="0" w:space="0" w:color="auto"/>
        <w:right w:val="none" w:sz="0" w:space="0" w:color="auto"/>
      </w:divBdr>
    </w:div>
    <w:div w:id="563028104">
      <w:bodyDiv w:val="1"/>
      <w:marLeft w:val="0"/>
      <w:marRight w:val="0"/>
      <w:marTop w:val="0"/>
      <w:marBottom w:val="0"/>
      <w:divBdr>
        <w:top w:val="none" w:sz="0" w:space="0" w:color="auto"/>
        <w:left w:val="none" w:sz="0" w:space="0" w:color="auto"/>
        <w:bottom w:val="none" w:sz="0" w:space="0" w:color="auto"/>
        <w:right w:val="none" w:sz="0" w:space="0" w:color="auto"/>
      </w:divBdr>
    </w:div>
    <w:div w:id="563175973">
      <w:bodyDiv w:val="1"/>
      <w:marLeft w:val="0"/>
      <w:marRight w:val="0"/>
      <w:marTop w:val="0"/>
      <w:marBottom w:val="0"/>
      <w:divBdr>
        <w:top w:val="none" w:sz="0" w:space="0" w:color="auto"/>
        <w:left w:val="none" w:sz="0" w:space="0" w:color="auto"/>
        <w:bottom w:val="none" w:sz="0" w:space="0" w:color="auto"/>
        <w:right w:val="none" w:sz="0" w:space="0" w:color="auto"/>
      </w:divBdr>
    </w:div>
    <w:div w:id="563301709">
      <w:bodyDiv w:val="1"/>
      <w:marLeft w:val="0"/>
      <w:marRight w:val="0"/>
      <w:marTop w:val="0"/>
      <w:marBottom w:val="0"/>
      <w:divBdr>
        <w:top w:val="none" w:sz="0" w:space="0" w:color="auto"/>
        <w:left w:val="none" w:sz="0" w:space="0" w:color="auto"/>
        <w:bottom w:val="none" w:sz="0" w:space="0" w:color="auto"/>
        <w:right w:val="none" w:sz="0" w:space="0" w:color="auto"/>
      </w:divBdr>
    </w:div>
    <w:div w:id="563561595">
      <w:bodyDiv w:val="1"/>
      <w:marLeft w:val="0"/>
      <w:marRight w:val="0"/>
      <w:marTop w:val="0"/>
      <w:marBottom w:val="0"/>
      <w:divBdr>
        <w:top w:val="none" w:sz="0" w:space="0" w:color="auto"/>
        <w:left w:val="none" w:sz="0" w:space="0" w:color="auto"/>
        <w:bottom w:val="none" w:sz="0" w:space="0" w:color="auto"/>
        <w:right w:val="none" w:sz="0" w:space="0" w:color="auto"/>
      </w:divBdr>
    </w:div>
    <w:div w:id="564029118">
      <w:bodyDiv w:val="1"/>
      <w:marLeft w:val="0"/>
      <w:marRight w:val="0"/>
      <w:marTop w:val="0"/>
      <w:marBottom w:val="0"/>
      <w:divBdr>
        <w:top w:val="none" w:sz="0" w:space="0" w:color="auto"/>
        <w:left w:val="none" w:sz="0" w:space="0" w:color="auto"/>
        <w:bottom w:val="none" w:sz="0" w:space="0" w:color="auto"/>
        <w:right w:val="none" w:sz="0" w:space="0" w:color="auto"/>
      </w:divBdr>
    </w:div>
    <w:div w:id="564075187">
      <w:bodyDiv w:val="1"/>
      <w:marLeft w:val="0"/>
      <w:marRight w:val="0"/>
      <w:marTop w:val="0"/>
      <w:marBottom w:val="0"/>
      <w:divBdr>
        <w:top w:val="none" w:sz="0" w:space="0" w:color="auto"/>
        <w:left w:val="none" w:sz="0" w:space="0" w:color="auto"/>
        <w:bottom w:val="none" w:sz="0" w:space="0" w:color="auto"/>
        <w:right w:val="none" w:sz="0" w:space="0" w:color="auto"/>
      </w:divBdr>
    </w:div>
    <w:div w:id="564340086">
      <w:bodyDiv w:val="1"/>
      <w:marLeft w:val="0"/>
      <w:marRight w:val="0"/>
      <w:marTop w:val="0"/>
      <w:marBottom w:val="0"/>
      <w:divBdr>
        <w:top w:val="none" w:sz="0" w:space="0" w:color="auto"/>
        <w:left w:val="none" w:sz="0" w:space="0" w:color="auto"/>
        <w:bottom w:val="none" w:sz="0" w:space="0" w:color="auto"/>
        <w:right w:val="none" w:sz="0" w:space="0" w:color="auto"/>
      </w:divBdr>
    </w:div>
    <w:div w:id="564532504">
      <w:bodyDiv w:val="1"/>
      <w:marLeft w:val="0"/>
      <w:marRight w:val="0"/>
      <w:marTop w:val="0"/>
      <w:marBottom w:val="0"/>
      <w:divBdr>
        <w:top w:val="none" w:sz="0" w:space="0" w:color="auto"/>
        <w:left w:val="none" w:sz="0" w:space="0" w:color="auto"/>
        <w:bottom w:val="none" w:sz="0" w:space="0" w:color="auto"/>
        <w:right w:val="none" w:sz="0" w:space="0" w:color="auto"/>
      </w:divBdr>
    </w:div>
    <w:div w:id="564679953">
      <w:bodyDiv w:val="1"/>
      <w:marLeft w:val="0"/>
      <w:marRight w:val="0"/>
      <w:marTop w:val="0"/>
      <w:marBottom w:val="0"/>
      <w:divBdr>
        <w:top w:val="none" w:sz="0" w:space="0" w:color="auto"/>
        <w:left w:val="none" w:sz="0" w:space="0" w:color="auto"/>
        <w:bottom w:val="none" w:sz="0" w:space="0" w:color="auto"/>
        <w:right w:val="none" w:sz="0" w:space="0" w:color="auto"/>
      </w:divBdr>
    </w:div>
    <w:div w:id="564688063">
      <w:bodyDiv w:val="1"/>
      <w:marLeft w:val="0"/>
      <w:marRight w:val="0"/>
      <w:marTop w:val="0"/>
      <w:marBottom w:val="0"/>
      <w:divBdr>
        <w:top w:val="none" w:sz="0" w:space="0" w:color="auto"/>
        <w:left w:val="none" w:sz="0" w:space="0" w:color="auto"/>
        <w:bottom w:val="none" w:sz="0" w:space="0" w:color="auto"/>
        <w:right w:val="none" w:sz="0" w:space="0" w:color="auto"/>
      </w:divBdr>
    </w:div>
    <w:div w:id="565066475">
      <w:bodyDiv w:val="1"/>
      <w:marLeft w:val="0"/>
      <w:marRight w:val="0"/>
      <w:marTop w:val="0"/>
      <w:marBottom w:val="0"/>
      <w:divBdr>
        <w:top w:val="none" w:sz="0" w:space="0" w:color="auto"/>
        <w:left w:val="none" w:sz="0" w:space="0" w:color="auto"/>
        <w:bottom w:val="none" w:sz="0" w:space="0" w:color="auto"/>
        <w:right w:val="none" w:sz="0" w:space="0" w:color="auto"/>
      </w:divBdr>
    </w:div>
    <w:div w:id="565456234">
      <w:bodyDiv w:val="1"/>
      <w:marLeft w:val="0"/>
      <w:marRight w:val="0"/>
      <w:marTop w:val="0"/>
      <w:marBottom w:val="0"/>
      <w:divBdr>
        <w:top w:val="none" w:sz="0" w:space="0" w:color="auto"/>
        <w:left w:val="none" w:sz="0" w:space="0" w:color="auto"/>
        <w:bottom w:val="none" w:sz="0" w:space="0" w:color="auto"/>
        <w:right w:val="none" w:sz="0" w:space="0" w:color="auto"/>
      </w:divBdr>
    </w:div>
    <w:div w:id="565531661">
      <w:bodyDiv w:val="1"/>
      <w:marLeft w:val="0"/>
      <w:marRight w:val="0"/>
      <w:marTop w:val="0"/>
      <w:marBottom w:val="0"/>
      <w:divBdr>
        <w:top w:val="none" w:sz="0" w:space="0" w:color="auto"/>
        <w:left w:val="none" w:sz="0" w:space="0" w:color="auto"/>
        <w:bottom w:val="none" w:sz="0" w:space="0" w:color="auto"/>
        <w:right w:val="none" w:sz="0" w:space="0" w:color="auto"/>
      </w:divBdr>
    </w:div>
    <w:div w:id="565578076">
      <w:bodyDiv w:val="1"/>
      <w:marLeft w:val="0"/>
      <w:marRight w:val="0"/>
      <w:marTop w:val="0"/>
      <w:marBottom w:val="0"/>
      <w:divBdr>
        <w:top w:val="none" w:sz="0" w:space="0" w:color="auto"/>
        <w:left w:val="none" w:sz="0" w:space="0" w:color="auto"/>
        <w:bottom w:val="none" w:sz="0" w:space="0" w:color="auto"/>
        <w:right w:val="none" w:sz="0" w:space="0" w:color="auto"/>
      </w:divBdr>
    </w:div>
    <w:div w:id="566376516">
      <w:bodyDiv w:val="1"/>
      <w:marLeft w:val="0"/>
      <w:marRight w:val="0"/>
      <w:marTop w:val="0"/>
      <w:marBottom w:val="0"/>
      <w:divBdr>
        <w:top w:val="none" w:sz="0" w:space="0" w:color="auto"/>
        <w:left w:val="none" w:sz="0" w:space="0" w:color="auto"/>
        <w:bottom w:val="none" w:sz="0" w:space="0" w:color="auto"/>
        <w:right w:val="none" w:sz="0" w:space="0" w:color="auto"/>
      </w:divBdr>
    </w:div>
    <w:div w:id="567039698">
      <w:bodyDiv w:val="1"/>
      <w:marLeft w:val="0"/>
      <w:marRight w:val="0"/>
      <w:marTop w:val="0"/>
      <w:marBottom w:val="0"/>
      <w:divBdr>
        <w:top w:val="none" w:sz="0" w:space="0" w:color="auto"/>
        <w:left w:val="none" w:sz="0" w:space="0" w:color="auto"/>
        <w:bottom w:val="none" w:sz="0" w:space="0" w:color="auto"/>
        <w:right w:val="none" w:sz="0" w:space="0" w:color="auto"/>
      </w:divBdr>
    </w:div>
    <w:div w:id="567421445">
      <w:bodyDiv w:val="1"/>
      <w:marLeft w:val="0"/>
      <w:marRight w:val="0"/>
      <w:marTop w:val="0"/>
      <w:marBottom w:val="0"/>
      <w:divBdr>
        <w:top w:val="none" w:sz="0" w:space="0" w:color="auto"/>
        <w:left w:val="none" w:sz="0" w:space="0" w:color="auto"/>
        <w:bottom w:val="none" w:sz="0" w:space="0" w:color="auto"/>
        <w:right w:val="none" w:sz="0" w:space="0" w:color="auto"/>
      </w:divBdr>
    </w:div>
    <w:div w:id="567502417">
      <w:bodyDiv w:val="1"/>
      <w:marLeft w:val="0"/>
      <w:marRight w:val="0"/>
      <w:marTop w:val="0"/>
      <w:marBottom w:val="0"/>
      <w:divBdr>
        <w:top w:val="none" w:sz="0" w:space="0" w:color="auto"/>
        <w:left w:val="none" w:sz="0" w:space="0" w:color="auto"/>
        <w:bottom w:val="none" w:sz="0" w:space="0" w:color="auto"/>
        <w:right w:val="none" w:sz="0" w:space="0" w:color="auto"/>
      </w:divBdr>
    </w:div>
    <w:div w:id="568078319">
      <w:bodyDiv w:val="1"/>
      <w:marLeft w:val="0"/>
      <w:marRight w:val="0"/>
      <w:marTop w:val="0"/>
      <w:marBottom w:val="0"/>
      <w:divBdr>
        <w:top w:val="none" w:sz="0" w:space="0" w:color="auto"/>
        <w:left w:val="none" w:sz="0" w:space="0" w:color="auto"/>
        <w:bottom w:val="none" w:sz="0" w:space="0" w:color="auto"/>
        <w:right w:val="none" w:sz="0" w:space="0" w:color="auto"/>
      </w:divBdr>
    </w:div>
    <w:div w:id="568540163">
      <w:bodyDiv w:val="1"/>
      <w:marLeft w:val="0"/>
      <w:marRight w:val="0"/>
      <w:marTop w:val="0"/>
      <w:marBottom w:val="0"/>
      <w:divBdr>
        <w:top w:val="none" w:sz="0" w:space="0" w:color="auto"/>
        <w:left w:val="none" w:sz="0" w:space="0" w:color="auto"/>
        <w:bottom w:val="none" w:sz="0" w:space="0" w:color="auto"/>
        <w:right w:val="none" w:sz="0" w:space="0" w:color="auto"/>
      </w:divBdr>
    </w:div>
    <w:div w:id="569118944">
      <w:bodyDiv w:val="1"/>
      <w:marLeft w:val="0"/>
      <w:marRight w:val="0"/>
      <w:marTop w:val="0"/>
      <w:marBottom w:val="0"/>
      <w:divBdr>
        <w:top w:val="none" w:sz="0" w:space="0" w:color="auto"/>
        <w:left w:val="none" w:sz="0" w:space="0" w:color="auto"/>
        <w:bottom w:val="none" w:sz="0" w:space="0" w:color="auto"/>
        <w:right w:val="none" w:sz="0" w:space="0" w:color="auto"/>
      </w:divBdr>
    </w:div>
    <w:div w:id="569660761">
      <w:bodyDiv w:val="1"/>
      <w:marLeft w:val="0"/>
      <w:marRight w:val="0"/>
      <w:marTop w:val="0"/>
      <w:marBottom w:val="0"/>
      <w:divBdr>
        <w:top w:val="none" w:sz="0" w:space="0" w:color="auto"/>
        <w:left w:val="none" w:sz="0" w:space="0" w:color="auto"/>
        <w:bottom w:val="none" w:sz="0" w:space="0" w:color="auto"/>
        <w:right w:val="none" w:sz="0" w:space="0" w:color="auto"/>
      </w:divBdr>
    </w:div>
    <w:div w:id="570312520">
      <w:bodyDiv w:val="1"/>
      <w:marLeft w:val="0"/>
      <w:marRight w:val="0"/>
      <w:marTop w:val="0"/>
      <w:marBottom w:val="0"/>
      <w:divBdr>
        <w:top w:val="none" w:sz="0" w:space="0" w:color="auto"/>
        <w:left w:val="none" w:sz="0" w:space="0" w:color="auto"/>
        <w:bottom w:val="none" w:sz="0" w:space="0" w:color="auto"/>
        <w:right w:val="none" w:sz="0" w:space="0" w:color="auto"/>
      </w:divBdr>
    </w:div>
    <w:div w:id="570425881">
      <w:bodyDiv w:val="1"/>
      <w:marLeft w:val="0"/>
      <w:marRight w:val="0"/>
      <w:marTop w:val="0"/>
      <w:marBottom w:val="0"/>
      <w:divBdr>
        <w:top w:val="none" w:sz="0" w:space="0" w:color="auto"/>
        <w:left w:val="none" w:sz="0" w:space="0" w:color="auto"/>
        <w:bottom w:val="none" w:sz="0" w:space="0" w:color="auto"/>
        <w:right w:val="none" w:sz="0" w:space="0" w:color="auto"/>
      </w:divBdr>
    </w:div>
    <w:div w:id="570508956">
      <w:bodyDiv w:val="1"/>
      <w:marLeft w:val="0"/>
      <w:marRight w:val="0"/>
      <w:marTop w:val="0"/>
      <w:marBottom w:val="0"/>
      <w:divBdr>
        <w:top w:val="none" w:sz="0" w:space="0" w:color="auto"/>
        <w:left w:val="none" w:sz="0" w:space="0" w:color="auto"/>
        <w:bottom w:val="none" w:sz="0" w:space="0" w:color="auto"/>
        <w:right w:val="none" w:sz="0" w:space="0" w:color="auto"/>
      </w:divBdr>
    </w:div>
    <w:div w:id="570585150">
      <w:bodyDiv w:val="1"/>
      <w:marLeft w:val="0"/>
      <w:marRight w:val="0"/>
      <w:marTop w:val="0"/>
      <w:marBottom w:val="0"/>
      <w:divBdr>
        <w:top w:val="none" w:sz="0" w:space="0" w:color="auto"/>
        <w:left w:val="none" w:sz="0" w:space="0" w:color="auto"/>
        <w:bottom w:val="none" w:sz="0" w:space="0" w:color="auto"/>
        <w:right w:val="none" w:sz="0" w:space="0" w:color="auto"/>
      </w:divBdr>
    </w:div>
    <w:div w:id="571817615">
      <w:bodyDiv w:val="1"/>
      <w:marLeft w:val="0"/>
      <w:marRight w:val="0"/>
      <w:marTop w:val="0"/>
      <w:marBottom w:val="0"/>
      <w:divBdr>
        <w:top w:val="none" w:sz="0" w:space="0" w:color="auto"/>
        <w:left w:val="none" w:sz="0" w:space="0" w:color="auto"/>
        <w:bottom w:val="none" w:sz="0" w:space="0" w:color="auto"/>
        <w:right w:val="none" w:sz="0" w:space="0" w:color="auto"/>
      </w:divBdr>
    </w:div>
    <w:div w:id="572006119">
      <w:bodyDiv w:val="1"/>
      <w:marLeft w:val="0"/>
      <w:marRight w:val="0"/>
      <w:marTop w:val="0"/>
      <w:marBottom w:val="0"/>
      <w:divBdr>
        <w:top w:val="none" w:sz="0" w:space="0" w:color="auto"/>
        <w:left w:val="none" w:sz="0" w:space="0" w:color="auto"/>
        <w:bottom w:val="none" w:sz="0" w:space="0" w:color="auto"/>
        <w:right w:val="none" w:sz="0" w:space="0" w:color="auto"/>
      </w:divBdr>
    </w:div>
    <w:div w:id="572273416">
      <w:bodyDiv w:val="1"/>
      <w:marLeft w:val="0"/>
      <w:marRight w:val="0"/>
      <w:marTop w:val="0"/>
      <w:marBottom w:val="0"/>
      <w:divBdr>
        <w:top w:val="none" w:sz="0" w:space="0" w:color="auto"/>
        <w:left w:val="none" w:sz="0" w:space="0" w:color="auto"/>
        <w:bottom w:val="none" w:sz="0" w:space="0" w:color="auto"/>
        <w:right w:val="none" w:sz="0" w:space="0" w:color="auto"/>
      </w:divBdr>
    </w:div>
    <w:div w:id="572854371">
      <w:bodyDiv w:val="1"/>
      <w:marLeft w:val="0"/>
      <w:marRight w:val="0"/>
      <w:marTop w:val="0"/>
      <w:marBottom w:val="0"/>
      <w:divBdr>
        <w:top w:val="none" w:sz="0" w:space="0" w:color="auto"/>
        <w:left w:val="none" w:sz="0" w:space="0" w:color="auto"/>
        <w:bottom w:val="none" w:sz="0" w:space="0" w:color="auto"/>
        <w:right w:val="none" w:sz="0" w:space="0" w:color="auto"/>
      </w:divBdr>
    </w:div>
    <w:div w:id="573005413">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051941">
      <w:bodyDiv w:val="1"/>
      <w:marLeft w:val="0"/>
      <w:marRight w:val="0"/>
      <w:marTop w:val="0"/>
      <w:marBottom w:val="0"/>
      <w:divBdr>
        <w:top w:val="none" w:sz="0" w:space="0" w:color="auto"/>
        <w:left w:val="none" w:sz="0" w:space="0" w:color="auto"/>
        <w:bottom w:val="none" w:sz="0" w:space="0" w:color="auto"/>
        <w:right w:val="none" w:sz="0" w:space="0" w:color="auto"/>
      </w:divBdr>
    </w:div>
    <w:div w:id="573130096">
      <w:bodyDiv w:val="1"/>
      <w:marLeft w:val="0"/>
      <w:marRight w:val="0"/>
      <w:marTop w:val="0"/>
      <w:marBottom w:val="0"/>
      <w:divBdr>
        <w:top w:val="none" w:sz="0" w:space="0" w:color="auto"/>
        <w:left w:val="none" w:sz="0" w:space="0" w:color="auto"/>
        <w:bottom w:val="none" w:sz="0" w:space="0" w:color="auto"/>
        <w:right w:val="none" w:sz="0" w:space="0" w:color="auto"/>
      </w:divBdr>
    </w:div>
    <w:div w:id="573244986">
      <w:bodyDiv w:val="1"/>
      <w:marLeft w:val="0"/>
      <w:marRight w:val="0"/>
      <w:marTop w:val="0"/>
      <w:marBottom w:val="0"/>
      <w:divBdr>
        <w:top w:val="none" w:sz="0" w:space="0" w:color="auto"/>
        <w:left w:val="none" w:sz="0" w:space="0" w:color="auto"/>
        <w:bottom w:val="none" w:sz="0" w:space="0" w:color="auto"/>
        <w:right w:val="none" w:sz="0" w:space="0" w:color="auto"/>
      </w:divBdr>
    </w:div>
    <w:div w:id="573317269">
      <w:bodyDiv w:val="1"/>
      <w:marLeft w:val="0"/>
      <w:marRight w:val="0"/>
      <w:marTop w:val="0"/>
      <w:marBottom w:val="0"/>
      <w:divBdr>
        <w:top w:val="none" w:sz="0" w:space="0" w:color="auto"/>
        <w:left w:val="none" w:sz="0" w:space="0" w:color="auto"/>
        <w:bottom w:val="none" w:sz="0" w:space="0" w:color="auto"/>
        <w:right w:val="none" w:sz="0" w:space="0" w:color="auto"/>
      </w:divBdr>
    </w:div>
    <w:div w:id="573705525">
      <w:bodyDiv w:val="1"/>
      <w:marLeft w:val="0"/>
      <w:marRight w:val="0"/>
      <w:marTop w:val="0"/>
      <w:marBottom w:val="0"/>
      <w:divBdr>
        <w:top w:val="none" w:sz="0" w:space="0" w:color="auto"/>
        <w:left w:val="none" w:sz="0" w:space="0" w:color="auto"/>
        <w:bottom w:val="none" w:sz="0" w:space="0" w:color="auto"/>
        <w:right w:val="none" w:sz="0" w:space="0" w:color="auto"/>
      </w:divBdr>
    </w:div>
    <w:div w:id="573710513">
      <w:bodyDiv w:val="1"/>
      <w:marLeft w:val="0"/>
      <w:marRight w:val="0"/>
      <w:marTop w:val="0"/>
      <w:marBottom w:val="0"/>
      <w:divBdr>
        <w:top w:val="none" w:sz="0" w:space="0" w:color="auto"/>
        <w:left w:val="none" w:sz="0" w:space="0" w:color="auto"/>
        <w:bottom w:val="none" w:sz="0" w:space="0" w:color="auto"/>
        <w:right w:val="none" w:sz="0" w:space="0" w:color="auto"/>
      </w:divBdr>
    </w:div>
    <w:div w:id="573971974">
      <w:bodyDiv w:val="1"/>
      <w:marLeft w:val="0"/>
      <w:marRight w:val="0"/>
      <w:marTop w:val="0"/>
      <w:marBottom w:val="0"/>
      <w:divBdr>
        <w:top w:val="none" w:sz="0" w:space="0" w:color="auto"/>
        <w:left w:val="none" w:sz="0" w:space="0" w:color="auto"/>
        <w:bottom w:val="none" w:sz="0" w:space="0" w:color="auto"/>
        <w:right w:val="none" w:sz="0" w:space="0" w:color="auto"/>
      </w:divBdr>
    </w:div>
    <w:div w:id="574046418">
      <w:bodyDiv w:val="1"/>
      <w:marLeft w:val="0"/>
      <w:marRight w:val="0"/>
      <w:marTop w:val="0"/>
      <w:marBottom w:val="0"/>
      <w:divBdr>
        <w:top w:val="none" w:sz="0" w:space="0" w:color="auto"/>
        <w:left w:val="none" w:sz="0" w:space="0" w:color="auto"/>
        <w:bottom w:val="none" w:sz="0" w:space="0" w:color="auto"/>
        <w:right w:val="none" w:sz="0" w:space="0" w:color="auto"/>
      </w:divBdr>
    </w:div>
    <w:div w:id="574051662">
      <w:bodyDiv w:val="1"/>
      <w:marLeft w:val="0"/>
      <w:marRight w:val="0"/>
      <w:marTop w:val="0"/>
      <w:marBottom w:val="0"/>
      <w:divBdr>
        <w:top w:val="none" w:sz="0" w:space="0" w:color="auto"/>
        <w:left w:val="none" w:sz="0" w:space="0" w:color="auto"/>
        <w:bottom w:val="none" w:sz="0" w:space="0" w:color="auto"/>
        <w:right w:val="none" w:sz="0" w:space="0" w:color="auto"/>
      </w:divBdr>
    </w:div>
    <w:div w:id="574164393">
      <w:bodyDiv w:val="1"/>
      <w:marLeft w:val="0"/>
      <w:marRight w:val="0"/>
      <w:marTop w:val="0"/>
      <w:marBottom w:val="0"/>
      <w:divBdr>
        <w:top w:val="none" w:sz="0" w:space="0" w:color="auto"/>
        <w:left w:val="none" w:sz="0" w:space="0" w:color="auto"/>
        <w:bottom w:val="none" w:sz="0" w:space="0" w:color="auto"/>
        <w:right w:val="none" w:sz="0" w:space="0" w:color="auto"/>
      </w:divBdr>
    </w:div>
    <w:div w:id="574171800">
      <w:bodyDiv w:val="1"/>
      <w:marLeft w:val="0"/>
      <w:marRight w:val="0"/>
      <w:marTop w:val="0"/>
      <w:marBottom w:val="0"/>
      <w:divBdr>
        <w:top w:val="none" w:sz="0" w:space="0" w:color="auto"/>
        <w:left w:val="none" w:sz="0" w:space="0" w:color="auto"/>
        <w:bottom w:val="none" w:sz="0" w:space="0" w:color="auto"/>
        <w:right w:val="none" w:sz="0" w:space="0" w:color="auto"/>
      </w:divBdr>
    </w:div>
    <w:div w:id="574557533">
      <w:bodyDiv w:val="1"/>
      <w:marLeft w:val="0"/>
      <w:marRight w:val="0"/>
      <w:marTop w:val="0"/>
      <w:marBottom w:val="0"/>
      <w:divBdr>
        <w:top w:val="none" w:sz="0" w:space="0" w:color="auto"/>
        <w:left w:val="none" w:sz="0" w:space="0" w:color="auto"/>
        <w:bottom w:val="none" w:sz="0" w:space="0" w:color="auto"/>
        <w:right w:val="none" w:sz="0" w:space="0" w:color="auto"/>
      </w:divBdr>
    </w:div>
    <w:div w:id="574828400">
      <w:bodyDiv w:val="1"/>
      <w:marLeft w:val="0"/>
      <w:marRight w:val="0"/>
      <w:marTop w:val="0"/>
      <w:marBottom w:val="0"/>
      <w:divBdr>
        <w:top w:val="none" w:sz="0" w:space="0" w:color="auto"/>
        <w:left w:val="none" w:sz="0" w:space="0" w:color="auto"/>
        <w:bottom w:val="none" w:sz="0" w:space="0" w:color="auto"/>
        <w:right w:val="none" w:sz="0" w:space="0" w:color="auto"/>
      </w:divBdr>
    </w:div>
    <w:div w:id="575627588">
      <w:bodyDiv w:val="1"/>
      <w:marLeft w:val="0"/>
      <w:marRight w:val="0"/>
      <w:marTop w:val="0"/>
      <w:marBottom w:val="0"/>
      <w:divBdr>
        <w:top w:val="none" w:sz="0" w:space="0" w:color="auto"/>
        <w:left w:val="none" w:sz="0" w:space="0" w:color="auto"/>
        <w:bottom w:val="none" w:sz="0" w:space="0" w:color="auto"/>
        <w:right w:val="none" w:sz="0" w:space="0" w:color="auto"/>
      </w:divBdr>
    </w:div>
    <w:div w:id="576788453">
      <w:bodyDiv w:val="1"/>
      <w:marLeft w:val="0"/>
      <w:marRight w:val="0"/>
      <w:marTop w:val="0"/>
      <w:marBottom w:val="0"/>
      <w:divBdr>
        <w:top w:val="none" w:sz="0" w:space="0" w:color="auto"/>
        <w:left w:val="none" w:sz="0" w:space="0" w:color="auto"/>
        <w:bottom w:val="none" w:sz="0" w:space="0" w:color="auto"/>
        <w:right w:val="none" w:sz="0" w:space="0" w:color="auto"/>
      </w:divBdr>
    </w:div>
    <w:div w:id="576863052">
      <w:bodyDiv w:val="1"/>
      <w:marLeft w:val="0"/>
      <w:marRight w:val="0"/>
      <w:marTop w:val="0"/>
      <w:marBottom w:val="0"/>
      <w:divBdr>
        <w:top w:val="none" w:sz="0" w:space="0" w:color="auto"/>
        <w:left w:val="none" w:sz="0" w:space="0" w:color="auto"/>
        <w:bottom w:val="none" w:sz="0" w:space="0" w:color="auto"/>
        <w:right w:val="none" w:sz="0" w:space="0" w:color="auto"/>
      </w:divBdr>
    </w:div>
    <w:div w:id="577207614">
      <w:bodyDiv w:val="1"/>
      <w:marLeft w:val="0"/>
      <w:marRight w:val="0"/>
      <w:marTop w:val="0"/>
      <w:marBottom w:val="0"/>
      <w:divBdr>
        <w:top w:val="none" w:sz="0" w:space="0" w:color="auto"/>
        <w:left w:val="none" w:sz="0" w:space="0" w:color="auto"/>
        <w:bottom w:val="none" w:sz="0" w:space="0" w:color="auto"/>
        <w:right w:val="none" w:sz="0" w:space="0" w:color="auto"/>
      </w:divBdr>
    </w:div>
    <w:div w:id="577520546">
      <w:bodyDiv w:val="1"/>
      <w:marLeft w:val="0"/>
      <w:marRight w:val="0"/>
      <w:marTop w:val="0"/>
      <w:marBottom w:val="0"/>
      <w:divBdr>
        <w:top w:val="none" w:sz="0" w:space="0" w:color="auto"/>
        <w:left w:val="none" w:sz="0" w:space="0" w:color="auto"/>
        <w:bottom w:val="none" w:sz="0" w:space="0" w:color="auto"/>
        <w:right w:val="none" w:sz="0" w:space="0" w:color="auto"/>
      </w:divBdr>
    </w:div>
    <w:div w:id="577594696">
      <w:bodyDiv w:val="1"/>
      <w:marLeft w:val="0"/>
      <w:marRight w:val="0"/>
      <w:marTop w:val="0"/>
      <w:marBottom w:val="0"/>
      <w:divBdr>
        <w:top w:val="none" w:sz="0" w:space="0" w:color="auto"/>
        <w:left w:val="none" w:sz="0" w:space="0" w:color="auto"/>
        <w:bottom w:val="none" w:sz="0" w:space="0" w:color="auto"/>
        <w:right w:val="none" w:sz="0" w:space="0" w:color="auto"/>
      </w:divBdr>
    </w:div>
    <w:div w:id="577717168">
      <w:bodyDiv w:val="1"/>
      <w:marLeft w:val="0"/>
      <w:marRight w:val="0"/>
      <w:marTop w:val="0"/>
      <w:marBottom w:val="0"/>
      <w:divBdr>
        <w:top w:val="none" w:sz="0" w:space="0" w:color="auto"/>
        <w:left w:val="none" w:sz="0" w:space="0" w:color="auto"/>
        <w:bottom w:val="none" w:sz="0" w:space="0" w:color="auto"/>
        <w:right w:val="none" w:sz="0" w:space="0" w:color="auto"/>
      </w:divBdr>
    </w:div>
    <w:div w:id="577790252">
      <w:bodyDiv w:val="1"/>
      <w:marLeft w:val="0"/>
      <w:marRight w:val="0"/>
      <w:marTop w:val="0"/>
      <w:marBottom w:val="0"/>
      <w:divBdr>
        <w:top w:val="none" w:sz="0" w:space="0" w:color="auto"/>
        <w:left w:val="none" w:sz="0" w:space="0" w:color="auto"/>
        <w:bottom w:val="none" w:sz="0" w:space="0" w:color="auto"/>
        <w:right w:val="none" w:sz="0" w:space="0" w:color="auto"/>
      </w:divBdr>
    </w:div>
    <w:div w:id="577904556">
      <w:bodyDiv w:val="1"/>
      <w:marLeft w:val="0"/>
      <w:marRight w:val="0"/>
      <w:marTop w:val="0"/>
      <w:marBottom w:val="0"/>
      <w:divBdr>
        <w:top w:val="none" w:sz="0" w:space="0" w:color="auto"/>
        <w:left w:val="none" w:sz="0" w:space="0" w:color="auto"/>
        <w:bottom w:val="none" w:sz="0" w:space="0" w:color="auto"/>
        <w:right w:val="none" w:sz="0" w:space="0" w:color="auto"/>
      </w:divBdr>
    </w:div>
    <w:div w:id="578098399">
      <w:bodyDiv w:val="1"/>
      <w:marLeft w:val="0"/>
      <w:marRight w:val="0"/>
      <w:marTop w:val="0"/>
      <w:marBottom w:val="0"/>
      <w:divBdr>
        <w:top w:val="none" w:sz="0" w:space="0" w:color="auto"/>
        <w:left w:val="none" w:sz="0" w:space="0" w:color="auto"/>
        <w:bottom w:val="none" w:sz="0" w:space="0" w:color="auto"/>
        <w:right w:val="none" w:sz="0" w:space="0" w:color="auto"/>
      </w:divBdr>
    </w:div>
    <w:div w:id="578905558">
      <w:bodyDiv w:val="1"/>
      <w:marLeft w:val="0"/>
      <w:marRight w:val="0"/>
      <w:marTop w:val="0"/>
      <w:marBottom w:val="0"/>
      <w:divBdr>
        <w:top w:val="none" w:sz="0" w:space="0" w:color="auto"/>
        <w:left w:val="none" w:sz="0" w:space="0" w:color="auto"/>
        <w:bottom w:val="none" w:sz="0" w:space="0" w:color="auto"/>
        <w:right w:val="none" w:sz="0" w:space="0" w:color="auto"/>
      </w:divBdr>
    </w:div>
    <w:div w:id="579288787">
      <w:bodyDiv w:val="1"/>
      <w:marLeft w:val="0"/>
      <w:marRight w:val="0"/>
      <w:marTop w:val="0"/>
      <w:marBottom w:val="0"/>
      <w:divBdr>
        <w:top w:val="none" w:sz="0" w:space="0" w:color="auto"/>
        <w:left w:val="none" w:sz="0" w:space="0" w:color="auto"/>
        <w:bottom w:val="none" w:sz="0" w:space="0" w:color="auto"/>
        <w:right w:val="none" w:sz="0" w:space="0" w:color="auto"/>
      </w:divBdr>
    </w:div>
    <w:div w:id="579363561">
      <w:bodyDiv w:val="1"/>
      <w:marLeft w:val="0"/>
      <w:marRight w:val="0"/>
      <w:marTop w:val="0"/>
      <w:marBottom w:val="0"/>
      <w:divBdr>
        <w:top w:val="none" w:sz="0" w:space="0" w:color="auto"/>
        <w:left w:val="none" w:sz="0" w:space="0" w:color="auto"/>
        <w:bottom w:val="none" w:sz="0" w:space="0" w:color="auto"/>
        <w:right w:val="none" w:sz="0" w:space="0" w:color="auto"/>
      </w:divBdr>
    </w:div>
    <w:div w:id="579489581">
      <w:bodyDiv w:val="1"/>
      <w:marLeft w:val="0"/>
      <w:marRight w:val="0"/>
      <w:marTop w:val="0"/>
      <w:marBottom w:val="0"/>
      <w:divBdr>
        <w:top w:val="none" w:sz="0" w:space="0" w:color="auto"/>
        <w:left w:val="none" w:sz="0" w:space="0" w:color="auto"/>
        <w:bottom w:val="none" w:sz="0" w:space="0" w:color="auto"/>
        <w:right w:val="none" w:sz="0" w:space="0" w:color="auto"/>
      </w:divBdr>
    </w:div>
    <w:div w:id="579675067">
      <w:bodyDiv w:val="1"/>
      <w:marLeft w:val="0"/>
      <w:marRight w:val="0"/>
      <w:marTop w:val="0"/>
      <w:marBottom w:val="0"/>
      <w:divBdr>
        <w:top w:val="none" w:sz="0" w:space="0" w:color="auto"/>
        <w:left w:val="none" w:sz="0" w:space="0" w:color="auto"/>
        <w:bottom w:val="none" w:sz="0" w:space="0" w:color="auto"/>
        <w:right w:val="none" w:sz="0" w:space="0" w:color="auto"/>
      </w:divBdr>
    </w:div>
    <w:div w:id="581110390">
      <w:bodyDiv w:val="1"/>
      <w:marLeft w:val="0"/>
      <w:marRight w:val="0"/>
      <w:marTop w:val="0"/>
      <w:marBottom w:val="0"/>
      <w:divBdr>
        <w:top w:val="none" w:sz="0" w:space="0" w:color="auto"/>
        <w:left w:val="none" w:sz="0" w:space="0" w:color="auto"/>
        <w:bottom w:val="none" w:sz="0" w:space="0" w:color="auto"/>
        <w:right w:val="none" w:sz="0" w:space="0" w:color="auto"/>
      </w:divBdr>
    </w:div>
    <w:div w:id="581724978">
      <w:bodyDiv w:val="1"/>
      <w:marLeft w:val="0"/>
      <w:marRight w:val="0"/>
      <w:marTop w:val="0"/>
      <w:marBottom w:val="0"/>
      <w:divBdr>
        <w:top w:val="none" w:sz="0" w:space="0" w:color="auto"/>
        <w:left w:val="none" w:sz="0" w:space="0" w:color="auto"/>
        <w:bottom w:val="none" w:sz="0" w:space="0" w:color="auto"/>
        <w:right w:val="none" w:sz="0" w:space="0" w:color="auto"/>
      </w:divBdr>
    </w:div>
    <w:div w:id="581793373">
      <w:bodyDiv w:val="1"/>
      <w:marLeft w:val="0"/>
      <w:marRight w:val="0"/>
      <w:marTop w:val="0"/>
      <w:marBottom w:val="0"/>
      <w:divBdr>
        <w:top w:val="none" w:sz="0" w:space="0" w:color="auto"/>
        <w:left w:val="none" w:sz="0" w:space="0" w:color="auto"/>
        <w:bottom w:val="none" w:sz="0" w:space="0" w:color="auto"/>
        <w:right w:val="none" w:sz="0" w:space="0" w:color="auto"/>
      </w:divBdr>
    </w:div>
    <w:div w:id="581988316">
      <w:bodyDiv w:val="1"/>
      <w:marLeft w:val="0"/>
      <w:marRight w:val="0"/>
      <w:marTop w:val="0"/>
      <w:marBottom w:val="0"/>
      <w:divBdr>
        <w:top w:val="none" w:sz="0" w:space="0" w:color="auto"/>
        <w:left w:val="none" w:sz="0" w:space="0" w:color="auto"/>
        <w:bottom w:val="none" w:sz="0" w:space="0" w:color="auto"/>
        <w:right w:val="none" w:sz="0" w:space="0" w:color="auto"/>
      </w:divBdr>
    </w:div>
    <w:div w:id="583339614">
      <w:bodyDiv w:val="1"/>
      <w:marLeft w:val="0"/>
      <w:marRight w:val="0"/>
      <w:marTop w:val="0"/>
      <w:marBottom w:val="0"/>
      <w:divBdr>
        <w:top w:val="none" w:sz="0" w:space="0" w:color="auto"/>
        <w:left w:val="none" w:sz="0" w:space="0" w:color="auto"/>
        <w:bottom w:val="none" w:sz="0" w:space="0" w:color="auto"/>
        <w:right w:val="none" w:sz="0" w:space="0" w:color="auto"/>
      </w:divBdr>
    </w:div>
    <w:div w:id="583533484">
      <w:bodyDiv w:val="1"/>
      <w:marLeft w:val="0"/>
      <w:marRight w:val="0"/>
      <w:marTop w:val="0"/>
      <w:marBottom w:val="0"/>
      <w:divBdr>
        <w:top w:val="none" w:sz="0" w:space="0" w:color="auto"/>
        <w:left w:val="none" w:sz="0" w:space="0" w:color="auto"/>
        <w:bottom w:val="none" w:sz="0" w:space="0" w:color="auto"/>
        <w:right w:val="none" w:sz="0" w:space="0" w:color="auto"/>
      </w:divBdr>
    </w:div>
    <w:div w:id="584732858">
      <w:bodyDiv w:val="1"/>
      <w:marLeft w:val="0"/>
      <w:marRight w:val="0"/>
      <w:marTop w:val="0"/>
      <w:marBottom w:val="0"/>
      <w:divBdr>
        <w:top w:val="none" w:sz="0" w:space="0" w:color="auto"/>
        <w:left w:val="none" w:sz="0" w:space="0" w:color="auto"/>
        <w:bottom w:val="none" w:sz="0" w:space="0" w:color="auto"/>
        <w:right w:val="none" w:sz="0" w:space="0" w:color="auto"/>
      </w:divBdr>
    </w:div>
    <w:div w:id="584848177">
      <w:bodyDiv w:val="1"/>
      <w:marLeft w:val="0"/>
      <w:marRight w:val="0"/>
      <w:marTop w:val="0"/>
      <w:marBottom w:val="0"/>
      <w:divBdr>
        <w:top w:val="none" w:sz="0" w:space="0" w:color="auto"/>
        <w:left w:val="none" w:sz="0" w:space="0" w:color="auto"/>
        <w:bottom w:val="none" w:sz="0" w:space="0" w:color="auto"/>
        <w:right w:val="none" w:sz="0" w:space="0" w:color="auto"/>
      </w:divBdr>
    </w:div>
    <w:div w:id="584921825">
      <w:bodyDiv w:val="1"/>
      <w:marLeft w:val="0"/>
      <w:marRight w:val="0"/>
      <w:marTop w:val="0"/>
      <w:marBottom w:val="0"/>
      <w:divBdr>
        <w:top w:val="none" w:sz="0" w:space="0" w:color="auto"/>
        <w:left w:val="none" w:sz="0" w:space="0" w:color="auto"/>
        <w:bottom w:val="none" w:sz="0" w:space="0" w:color="auto"/>
        <w:right w:val="none" w:sz="0" w:space="0" w:color="auto"/>
      </w:divBdr>
    </w:div>
    <w:div w:id="585264151">
      <w:bodyDiv w:val="1"/>
      <w:marLeft w:val="0"/>
      <w:marRight w:val="0"/>
      <w:marTop w:val="0"/>
      <w:marBottom w:val="0"/>
      <w:divBdr>
        <w:top w:val="none" w:sz="0" w:space="0" w:color="auto"/>
        <w:left w:val="none" w:sz="0" w:space="0" w:color="auto"/>
        <w:bottom w:val="none" w:sz="0" w:space="0" w:color="auto"/>
        <w:right w:val="none" w:sz="0" w:space="0" w:color="auto"/>
      </w:divBdr>
    </w:div>
    <w:div w:id="585264591">
      <w:bodyDiv w:val="1"/>
      <w:marLeft w:val="0"/>
      <w:marRight w:val="0"/>
      <w:marTop w:val="0"/>
      <w:marBottom w:val="0"/>
      <w:divBdr>
        <w:top w:val="none" w:sz="0" w:space="0" w:color="auto"/>
        <w:left w:val="none" w:sz="0" w:space="0" w:color="auto"/>
        <w:bottom w:val="none" w:sz="0" w:space="0" w:color="auto"/>
        <w:right w:val="none" w:sz="0" w:space="0" w:color="auto"/>
      </w:divBdr>
    </w:div>
    <w:div w:id="585840717">
      <w:bodyDiv w:val="1"/>
      <w:marLeft w:val="0"/>
      <w:marRight w:val="0"/>
      <w:marTop w:val="0"/>
      <w:marBottom w:val="0"/>
      <w:divBdr>
        <w:top w:val="none" w:sz="0" w:space="0" w:color="auto"/>
        <w:left w:val="none" w:sz="0" w:space="0" w:color="auto"/>
        <w:bottom w:val="none" w:sz="0" w:space="0" w:color="auto"/>
        <w:right w:val="none" w:sz="0" w:space="0" w:color="auto"/>
      </w:divBdr>
    </w:div>
    <w:div w:id="586036093">
      <w:bodyDiv w:val="1"/>
      <w:marLeft w:val="0"/>
      <w:marRight w:val="0"/>
      <w:marTop w:val="0"/>
      <w:marBottom w:val="0"/>
      <w:divBdr>
        <w:top w:val="none" w:sz="0" w:space="0" w:color="auto"/>
        <w:left w:val="none" w:sz="0" w:space="0" w:color="auto"/>
        <w:bottom w:val="none" w:sz="0" w:space="0" w:color="auto"/>
        <w:right w:val="none" w:sz="0" w:space="0" w:color="auto"/>
      </w:divBdr>
    </w:div>
    <w:div w:id="586229716">
      <w:bodyDiv w:val="1"/>
      <w:marLeft w:val="0"/>
      <w:marRight w:val="0"/>
      <w:marTop w:val="0"/>
      <w:marBottom w:val="0"/>
      <w:divBdr>
        <w:top w:val="none" w:sz="0" w:space="0" w:color="auto"/>
        <w:left w:val="none" w:sz="0" w:space="0" w:color="auto"/>
        <w:bottom w:val="none" w:sz="0" w:space="0" w:color="auto"/>
        <w:right w:val="none" w:sz="0" w:space="0" w:color="auto"/>
      </w:divBdr>
    </w:div>
    <w:div w:id="586695727">
      <w:bodyDiv w:val="1"/>
      <w:marLeft w:val="0"/>
      <w:marRight w:val="0"/>
      <w:marTop w:val="0"/>
      <w:marBottom w:val="0"/>
      <w:divBdr>
        <w:top w:val="none" w:sz="0" w:space="0" w:color="auto"/>
        <w:left w:val="none" w:sz="0" w:space="0" w:color="auto"/>
        <w:bottom w:val="none" w:sz="0" w:space="0" w:color="auto"/>
        <w:right w:val="none" w:sz="0" w:space="0" w:color="auto"/>
      </w:divBdr>
    </w:div>
    <w:div w:id="587078096">
      <w:bodyDiv w:val="1"/>
      <w:marLeft w:val="0"/>
      <w:marRight w:val="0"/>
      <w:marTop w:val="0"/>
      <w:marBottom w:val="0"/>
      <w:divBdr>
        <w:top w:val="none" w:sz="0" w:space="0" w:color="auto"/>
        <w:left w:val="none" w:sz="0" w:space="0" w:color="auto"/>
        <w:bottom w:val="none" w:sz="0" w:space="0" w:color="auto"/>
        <w:right w:val="none" w:sz="0" w:space="0" w:color="auto"/>
      </w:divBdr>
    </w:div>
    <w:div w:id="587269635">
      <w:bodyDiv w:val="1"/>
      <w:marLeft w:val="0"/>
      <w:marRight w:val="0"/>
      <w:marTop w:val="0"/>
      <w:marBottom w:val="0"/>
      <w:divBdr>
        <w:top w:val="none" w:sz="0" w:space="0" w:color="auto"/>
        <w:left w:val="none" w:sz="0" w:space="0" w:color="auto"/>
        <w:bottom w:val="none" w:sz="0" w:space="0" w:color="auto"/>
        <w:right w:val="none" w:sz="0" w:space="0" w:color="auto"/>
      </w:divBdr>
    </w:div>
    <w:div w:id="587495543">
      <w:bodyDiv w:val="1"/>
      <w:marLeft w:val="0"/>
      <w:marRight w:val="0"/>
      <w:marTop w:val="0"/>
      <w:marBottom w:val="0"/>
      <w:divBdr>
        <w:top w:val="none" w:sz="0" w:space="0" w:color="auto"/>
        <w:left w:val="none" w:sz="0" w:space="0" w:color="auto"/>
        <w:bottom w:val="none" w:sz="0" w:space="0" w:color="auto"/>
        <w:right w:val="none" w:sz="0" w:space="0" w:color="auto"/>
      </w:divBdr>
    </w:div>
    <w:div w:id="587496178">
      <w:bodyDiv w:val="1"/>
      <w:marLeft w:val="0"/>
      <w:marRight w:val="0"/>
      <w:marTop w:val="0"/>
      <w:marBottom w:val="0"/>
      <w:divBdr>
        <w:top w:val="none" w:sz="0" w:space="0" w:color="auto"/>
        <w:left w:val="none" w:sz="0" w:space="0" w:color="auto"/>
        <w:bottom w:val="none" w:sz="0" w:space="0" w:color="auto"/>
        <w:right w:val="none" w:sz="0" w:space="0" w:color="auto"/>
      </w:divBdr>
    </w:div>
    <w:div w:id="587688921">
      <w:bodyDiv w:val="1"/>
      <w:marLeft w:val="0"/>
      <w:marRight w:val="0"/>
      <w:marTop w:val="0"/>
      <w:marBottom w:val="0"/>
      <w:divBdr>
        <w:top w:val="none" w:sz="0" w:space="0" w:color="auto"/>
        <w:left w:val="none" w:sz="0" w:space="0" w:color="auto"/>
        <w:bottom w:val="none" w:sz="0" w:space="0" w:color="auto"/>
        <w:right w:val="none" w:sz="0" w:space="0" w:color="auto"/>
      </w:divBdr>
    </w:div>
    <w:div w:id="587932985">
      <w:bodyDiv w:val="1"/>
      <w:marLeft w:val="0"/>
      <w:marRight w:val="0"/>
      <w:marTop w:val="0"/>
      <w:marBottom w:val="0"/>
      <w:divBdr>
        <w:top w:val="none" w:sz="0" w:space="0" w:color="auto"/>
        <w:left w:val="none" w:sz="0" w:space="0" w:color="auto"/>
        <w:bottom w:val="none" w:sz="0" w:space="0" w:color="auto"/>
        <w:right w:val="none" w:sz="0" w:space="0" w:color="auto"/>
      </w:divBdr>
    </w:div>
    <w:div w:id="588075634">
      <w:bodyDiv w:val="1"/>
      <w:marLeft w:val="0"/>
      <w:marRight w:val="0"/>
      <w:marTop w:val="0"/>
      <w:marBottom w:val="0"/>
      <w:divBdr>
        <w:top w:val="none" w:sz="0" w:space="0" w:color="auto"/>
        <w:left w:val="none" w:sz="0" w:space="0" w:color="auto"/>
        <w:bottom w:val="none" w:sz="0" w:space="0" w:color="auto"/>
        <w:right w:val="none" w:sz="0" w:space="0" w:color="auto"/>
      </w:divBdr>
    </w:div>
    <w:div w:id="588078945">
      <w:bodyDiv w:val="1"/>
      <w:marLeft w:val="0"/>
      <w:marRight w:val="0"/>
      <w:marTop w:val="0"/>
      <w:marBottom w:val="0"/>
      <w:divBdr>
        <w:top w:val="none" w:sz="0" w:space="0" w:color="auto"/>
        <w:left w:val="none" w:sz="0" w:space="0" w:color="auto"/>
        <w:bottom w:val="none" w:sz="0" w:space="0" w:color="auto"/>
        <w:right w:val="none" w:sz="0" w:space="0" w:color="auto"/>
      </w:divBdr>
    </w:div>
    <w:div w:id="588272832">
      <w:bodyDiv w:val="1"/>
      <w:marLeft w:val="0"/>
      <w:marRight w:val="0"/>
      <w:marTop w:val="0"/>
      <w:marBottom w:val="0"/>
      <w:divBdr>
        <w:top w:val="none" w:sz="0" w:space="0" w:color="auto"/>
        <w:left w:val="none" w:sz="0" w:space="0" w:color="auto"/>
        <w:bottom w:val="none" w:sz="0" w:space="0" w:color="auto"/>
        <w:right w:val="none" w:sz="0" w:space="0" w:color="auto"/>
      </w:divBdr>
    </w:div>
    <w:div w:id="588543483">
      <w:bodyDiv w:val="1"/>
      <w:marLeft w:val="0"/>
      <w:marRight w:val="0"/>
      <w:marTop w:val="0"/>
      <w:marBottom w:val="0"/>
      <w:divBdr>
        <w:top w:val="none" w:sz="0" w:space="0" w:color="auto"/>
        <w:left w:val="none" w:sz="0" w:space="0" w:color="auto"/>
        <w:bottom w:val="none" w:sz="0" w:space="0" w:color="auto"/>
        <w:right w:val="none" w:sz="0" w:space="0" w:color="auto"/>
      </w:divBdr>
    </w:div>
    <w:div w:id="588657329">
      <w:bodyDiv w:val="1"/>
      <w:marLeft w:val="0"/>
      <w:marRight w:val="0"/>
      <w:marTop w:val="0"/>
      <w:marBottom w:val="0"/>
      <w:divBdr>
        <w:top w:val="none" w:sz="0" w:space="0" w:color="auto"/>
        <w:left w:val="none" w:sz="0" w:space="0" w:color="auto"/>
        <w:bottom w:val="none" w:sz="0" w:space="0" w:color="auto"/>
        <w:right w:val="none" w:sz="0" w:space="0" w:color="auto"/>
      </w:divBdr>
    </w:div>
    <w:div w:id="589628606">
      <w:bodyDiv w:val="1"/>
      <w:marLeft w:val="0"/>
      <w:marRight w:val="0"/>
      <w:marTop w:val="0"/>
      <w:marBottom w:val="0"/>
      <w:divBdr>
        <w:top w:val="none" w:sz="0" w:space="0" w:color="auto"/>
        <w:left w:val="none" w:sz="0" w:space="0" w:color="auto"/>
        <w:bottom w:val="none" w:sz="0" w:space="0" w:color="auto"/>
        <w:right w:val="none" w:sz="0" w:space="0" w:color="auto"/>
      </w:divBdr>
    </w:div>
    <w:div w:id="589852017">
      <w:bodyDiv w:val="1"/>
      <w:marLeft w:val="0"/>
      <w:marRight w:val="0"/>
      <w:marTop w:val="0"/>
      <w:marBottom w:val="0"/>
      <w:divBdr>
        <w:top w:val="none" w:sz="0" w:space="0" w:color="auto"/>
        <w:left w:val="none" w:sz="0" w:space="0" w:color="auto"/>
        <w:bottom w:val="none" w:sz="0" w:space="0" w:color="auto"/>
        <w:right w:val="none" w:sz="0" w:space="0" w:color="auto"/>
      </w:divBdr>
    </w:div>
    <w:div w:id="590626482">
      <w:bodyDiv w:val="1"/>
      <w:marLeft w:val="0"/>
      <w:marRight w:val="0"/>
      <w:marTop w:val="0"/>
      <w:marBottom w:val="0"/>
      <w:divBdr>
        <w:top w:val="none" w:sz="0" w:space="0" w:color="auto"/>
        <w:left w:val="none" w:sz="0" w:space="0" w:color="auto"/>
        <w:bottom w:val="none" w:sz="0" w:space="0" w:color="auto"/>
        <w:right w:val="none" w:sz="0" w:space="0" w:color="auto"/>
      </w:divBdr>
    </w:div>
    <w:div w:id="590628276">
      <w:bodyDiv w:val="1"/>
      <w:marLeft w:val="0"/>
      <w:marRight w:val="0"/>
      <w:marTop w:val="0"/>
      <w:marBottom w:val="0"/>
      <w:divBdr>
        <w:top w:val="none" w:sz="0" w:space="0" w:color="auto"/>
        <w:left w:val="none" w:sz="0" w:space="0" w:color="auto"/>
        <w:bottom w:val="none" w:sz="0" w:space="0" w:color="auto"/>
        <w:right w:val="none" w:sz="0" w:space="0" w:color="auto"/>
      </w:divBdr>
    </w:div>
    <w:div w:id="590701867">
      <w:bodyDiv w:val="1"/>
      <w:marLeft w:val="0"/>
      <w:marRight w:val="0"/>
      <w:marTop w:val="0"/>
      <w:marBottom w:val="0"/>
      <w:divBdr>
        <w:top w:val="none" w:sz="0" w:space="0" w:color="auto"/>
        <w:left w:val="none" w:sz="0" w:space="0" w:color="auto"/>
        <w:bottom w:val="none" w:sz="0" w:space="0" w:color="auto"/>
        <w:right w:val="none" w:sz="0" w:space="0" w:color="auto"/>
      </w:divBdr>
    </w:div>
    <w:div w:id="590744428">
      <w:bodyDiv w:val="1"/>
      <w:marLeft w:val="0"/>
      <w:marRight w:val="0"/>
      <w:marTop w:val="0"/>
      <w:marBottom w:val="0"/>
      <w:divBdr>
        <w:top w:val="none" w:sz="0" w:space="0" w:color="auto"/>
        <w:left w:val="none" w:sz="0" w:space="0" w:color="auto"/>
        <w:bottom w:val="none" w:sz="0" w:space="0" w:color="auto"/>
        <w:right w:val="none" w:sz="0" w:space="0" w:color="auto"/>
      </w:divBdr>
    </w:div>
    <w:div w:id="590938532">
      <w:bodyDiv w:val="1"/>
      <w:marLeft w:val="0"/>
      <w:marRight w:val="0"/>
      <w:marTop w:val="0"/>
      <w:marBottom w:val="0"/>
      <w:divBdr>
        <w:top w:val="none" w:sz="0" w:space="0" w:color="auto"/>
        <w:left w:val="none" w:sz="0" w:space="0" w:color="auto"/>
        <w:bottom w:val="none" w:sz="0" w:space="0" w:color="auto"/>
        <w:right w:val="none" w:sz="0" w:space="0" w:color="auto"/>
      </w:divBdr>
    </w:div>
    <w:div w:id="590965089">
      <w:bodyDiv w:val="1"/>
      <w:marLeft w:val="0"/>
      <w:marRight w:val="0"/>
      <w:marTop w:val="0"/>
      <w:marBottom w:val="0"/>
      <w:divBdr>
        <w:top w:val="none" w:sz="0" w:space="0" w:color="auto"/>
        <w:left w:val="none" w:sz="0" w:space="0" w:color="auto"/>
        <w:bottom w:val="none" w:sz="0" w:space="0" w:color="auto"/>
        <w:right w:val="none" w:sz="0" w:space="0" w:color="auto"/>
      </w:divBdr>
    </w:div>
    <w:div w:id="591473326">
      <w:bodyDiv w:val="1"/>
      <w:marLeft w:val="0"/>
      <w:marRight w:val="0"/>
      <w:marTop w:val="0"/>
      <w:marBottom w:val="0"/>
      <w:divBdr>
        <w:top w:val="none" w:sz="0" w:space="0" w:color="auto"/>
        <w:left w:val="none" w:sz="0" w:space="0" w:color="auto"/>
        <w:bottom w:val="none" w:sz="0" w:space="0" w:color="auto"/>
        <w:right w:val="none" w:sz="0" w:space="0" w:color="auto"/>
      </w:divBdr>
    </w:div>
    <w:div w:id="591552951">
      <w:bodyDiv w:val="1"/>
      <w:marLeft w:val="0"/>
      <w:marRight w:val="0"/>
      <w:marTop w:val="0"/>
      <w:marBottom w:val="0"/>
      <w:divBdr>
        <w:top w:val="none" w:sz="0" w:space="0" w:color="auto"/>
        <w:left w:val="none" w:sz="0" w:space="0" w:color="auto"/>
        <w:bottom w:val="none" w:sz="0" w:space="0" w:color="auto"/>
        <w:right w:val="none" w:sz="0" w:space="0" w:color="auto"/>
      </w:divBdr>
    </w:div>
    <w:div w:id="591621721">
      <w:bodyDiv w:val="1"/>
      <w:marLeft w:val="0"/>
      <w:marRight w:val="0"/>
      <w:marTop w:val="0"/>
      <w:marBottom w:val="0"/>
      <w:divBdr>
        <w:top w:val="none" w:sz="0" w:space="0" w:color="auto"/>
        <w:left w:val="none" w:sz="0" w:space="0" w:color="auto"/>
        <w:bottom w:val="none" w:sz="0" w:space="0" w:color="auto"/>
        <w:right w:val="none" w:sz="0" w:space="0" w:color="auto"/>
      </w:divBdr>
    </w:div>
    <w:div w:id="591934924">
      <w:bodyDiv w:val="1"/>
      <w:marLeft w:val="0"/>
      <w:marRight w:val="0"/>
      <w:marTop w:val="0"/>
      <w:marBottom w:val="0"/>
      <w:divBdr>
        <w:top w:val="none" w:sz="0" w:space="0" w:color="auto"/>
        <w:left w:val="none" w:sz="0" w:space="0" w:color="auto"/>
        <w:bottom w:val="none" w:sz="0" w:space="0" w:color="auto"/>
        <w:right w:val="none" w:sz="0" w:space="0" w:color="auto"/>
      </w:divBdr>
    </w:div>
    <w:div w:id="592016057">
      <w:bodyDiv w:val="1"/>
      <w:marLeft w:val="0"/>
      <w:marRight w:val="0"/>
      <w:marTop w:val="0"/>
      <w:marBottom w:val="0"/>
      <w:divBdr>
        <w:top w:val="none" w:sz="0" w:space="0" w:color="auto"/>
        <w:left w:val="none" w:sz="0" w:space="0" w:color="auto"/>
        <w:bottom w:val="none" w:sz="0" w:space="0" w:color="auto"/>
        <w:right w:val="none" w:sz="0" w:space="0" w:color="auto"/>
      </w:divBdr>
    </w:div>
    <w:div w:id="592469805">
      <w:bodyDiv w:val="1"/>
      <w:marLeft w:val="0"/>
      <w:marRight w:val="0"/>
      <w:marTop w:val="0"/>
      <w:marBottom w:val="0"/>
      <w:divBdr>
        <w:top w:val="none" w:sz="0" w:space="0" w:color="auto"/>
        <w:left w:val="none" w:sz="0" w:space="0" w:color="auto"/>
        <w:bottom w:val="none" w:sz="0" w:space="0" w:color="auto"/>
        <w:right w:val="none" w:sz="0" w:space="0" w:color="auto"/>
      </w:divBdr>
    </w:div>
    <w:div w:id="593130100">
      <w:bodyDiv w:val="1"/>
      <w:marLeft w:val="0"/>
      <w:marRight w:val="0"/>
      <w:marTop w:val="0"/>
      <w:marBottom w:val="0"/>
      <w:divBdr>
        <w:top w:val="none" w:sz="0" w:space="0" w:color="auto"/>
        <w:left w:val="none" w:sz="0" w:space="0" w:color="auto"/>
        <w:bottom w:val="none" w:sz="0" w:space="0" w:color="auto"/>
        <w:right w:val="none" w:sz="0" w:space="0" w:color="auto"/>
      </w:divBdr>
    </w:div>
    <w:div w:id="593247733">
      <w:bodyDiv w:val="1"/>
      <w:marLeft w:val="0"/>
      <w:marRight w:val="0"/>
      <w:marTop w:val="0"/>
      <w:marBottom w:val="0"/>
      <w:divBdr>
        <w:top w:val="none" w:sz="0" w:space="0" w:color="auto"/>
        <w:left w:val="none" w:sz="0" w:space="0" w:color="auto"/>
        <w:bottom w:val="none" w:sz="0" w:space="0" w:color="auto"/>
        <w:right w:val="none" w:sz="0" w:space="0" w:color="auto"/>
      </w:divBdr>
    </w:div>
    <w:div w:id="593711367">
      <w:bodyDiv w:val="1"/>
      <w:marLeft w:val="0"/>
      <w:marRight w:val="0"/>
      <w:marTop w:val="0"/>
      <w:marBottom w:val="0"/>
      <w:divBdr>
        <w:top w:val="none" w:sz="0" w:space="0" w:color="auto"/>
        <w:left w:val="none" w:sz="0" w:space="0" w:color="auto"/>
        <w:bottom w:val="none" w:sz="0" w:space="0" w:color="auto"/>
        <w:right w:val="none" w:sz="0" w:space="0" w:color="auto"/>
      </w:divBdr>
    </w:div>
    <w:div w:id="594170317">
      <w:bodyDiv w:val="1"/>
      <w:marLeft w:val="0"/>
      <w:marRight w:val="0"/>
      <w:marTop w:val="0"/>
      <w:marBottom w:val="0"/>
      <w:divBdr>
        <w:top w:val="none" w:sz="0" w:space="0" w:color="auto"/>
        <w:left w:val="none" w:sz="0" w:space="0" w:color="auto"/>
        <w:bottom w:val="none" w:sz="0" w:space="0" w:color="auto"/>
        <w:right w:val="none" w:sz="0" w:space="0" w:color="auto"/>
      </w:divBdr>
    </w:div>
    <w:div w:id="594477815">
      <w:bodyDiv w:val="1"/>
      <w:marLeft w:val="0"/>
      <w:marRight w:val="0"/>
      <w:marTop w:val="0"/>
      <w:marBottom w:val="0"/>
      <w:divBdr>
        <w:top w:val="none" w:sz="0" w:space="0" w:color="auto"/>
        <w:left w:val="none" w:sz="0" w:space="0" w:color="auto"/>
        <w:bottom w:val="none" w:sz="0" w:space="0" w:color="auto"/>
        <w:right w:val="none" w:sz="0" w:space="0" w:color="auto"/>
      </w:divBdr>
    </w:div>
    <w:div w:id="594944222">
      <w:bodyDiv w:val="1"/>
      <w:marLeft w:val="0"/>
      <w:marRight w:val="0"/>
      <w:marTop w:val="0"/>
      <w:marBottom w:val="0"/>
      <w:divBdr>
        <w:top w:val="none" w:sz="0" w:space="0" w:color="auto"/>
        <w:left w:val="none" w:sz="0" w:space="0" w:color="auto"/>
        <w:bottom w:val="none" w:sz="0" w:space="0" w:color="auto"/>
        <w:right w:val="none" w:sz="0" w:space="0" w:color="auto"/>
      </w:divBdr>
    </w:div>
    <w:div w:id="595136678">
      <w:bodyDiv w:val="1"/>
      <w:marLeft w:val="0"/>
      <w:marRight w:val="0"/>
      <w:marTop w:val="0"/>
      <w:marBottom w:val="0"/>
      <w:divBdr>
        <w:top w:val="none" w:sz="0" w:space="0" w:color="auto"/>
        <w:left w:val="none" w:sz="0" w:space="0" w:color="auto"/>
        <w:bottom w:val="none" w:sz="0" w:space="0" w:color="auto"/>
        <w:right w:val="none" w:sz="0" w:space="0" w:color="auto"/>
      </w:divBdr>
    </w:div>
    <w:div w:id="595407764">
      <w:bodyDiv w:val="1"/>
      <w:marLeft w:val="0"/>
      <w:marRight w:val="0"/>
      <w:marTop w:val="0"/>
      <w:marBottom w:val="0"/>
      <w:divBdr>
        <w:top w:val="none" w:sz="0" w:space="0" w:color="auto"/>
        <w:left w:val="none" w:sz="0" w:space="0" w:color="auto"/>
        <w:bottom w:val="none" w:sz="0" w:space="0" w:color="auto"/>
        <w:right w:val="none" w:sz="0" w:space="0" w:color="auto"/>
      </w:divBdr>
    </w:div>
    <w:div w:id="595598663">
      <w:bodyDiv w:val="1"/>
      <w:marLeft w:val="0"/>
      <w:marRight w:val="0"/>
      <w:marTop w:val="0"/>
      <w:marBottom w:val="0"/>
      <w:divBdr>
        <w:top w:val="none" w:sz="0" w:space="0" w:color="auto"/>
        <w:left w:val="none" w:sz="0" w:space="0" w:color="auto"/>
        <w:bottom w:val="none" w:sz="0" w:space="0" w:color="auto"/>
        <w:right w:val="none" w:sz="0" w:space="0" w:color="auto"/>
      </w:divBdr>
    </w:div>
    <w:div w:id="595674704">
      <w:bodyDiv w:val="1"/>
      <w:marLeft w:val="0"/>
      <w:marRight w:val="0"/>
      <w:marTop w:val="0"/>
      <w:marBottom w:val="0"/>
      <w:divBdr>
        <w:top w:val="none" w:sz="0" w:space="0" w:color="auto"/>
        <w:left w:val="none" w:sz="0" w:space="0" w:color="auto"/>
        <w:bottom w:val="none" w:sz="0" w:space="0" w:color="auto"/>
        <w:right w:val="none" w:sz="0" w:space="0" w:color="auto"/>
      </w:divBdr>
    </w:div>
    <w:div w:id="596059656">
      <w:bodyDiv w:val="1"/>
      <w:marLeft w:val="0"/>
      <w:marRight w:val="0"/>
      <w:marTop w:val="0"/>
      <w:marBottom w:val="0"/>
      <w:divBdr>
        <w:top w:val="none" w:sz="0" w:space="0" w:color="auto"/>
        <w:left w:val="none" w:sz="0" w:space="0" w:color="auto"/>
        <w:bottom w:val="none" w:sz="0" w:space="0" w:color="auto"/>
        <w:right w:val="none" w:sz="0" w:space="0" w:color="auto"/>
      </w:divBdr>
    </w:div>
    <w:div w:id="596132613">
      <w:bodyDiv w:val="1"/>
      <w:marLeft w:val="0"/>
      <w:marRight w:val="0"/>
      <w:marTop w:val="0"/>
      <w:marBottom w:val="0"/>
      <w:divBdr>
        <w:top w:val="none" w:sz="0" w:space="0" w:color="auto"/>
        <w:left w:val="none" w:sz="0" w:space="0" w:color="auto"/>
        <w:bottom w:val="none" w:sz="0" w:space="0" w:color="auto"/>
        <w:right w:val="none" w:sz="0" w:space="0" w:color="auto"/>
      </w:divBdr>
    </w:div>
    <w:div w:id="596210011">
      <w:bodyDiv w:val="1"/>
      <w:marLeft w:val="0"/>
      <w:marRight w:val="0"/>
      <w:marTop w:val="0"/>
      <w:marBottom w:val="0"/>
      <w:divBdr>
        <w:top w:val="none" w:sz="0" w:space="0" w:color="auto"/>
        <w:left w:val="none" w:sz="0" w:space="0" w:color="auto"/>
        <w:bottom w:val="none" w:sz="0" w:space="0" w:color="auto"/>
        <w:right w:val="none" w:sz="0" w:space="0" w:color="auto"/>
      </w:divBdr>
    </w:div>
    <w:div w:id="596328075">
      <w:bodyDiv w:val="1"/>
      <w:marLeft w:val="0"/>
      <w:marRight w:val="0"/>
      <w:marTop w:val="0"/>
      <w:marBottom w:val="0"/>
      <w:divBdr>
        <w:top w:val="none" w:sz="0" w:space="0" w:color="auto"/>
        <w:left w:val="none" w:sz="0" w:space="0" w:color="auto"/>
        <w:bottom w:val="none" w:sz="0" w:space="0" w:color="auto"/>
        <w:right w:val="none" w:sz="0" w:space="0" w:color="auto"/>
      </w:divBdr>
    </w:div>
    <w:div w:id="596669496">
      <w:bodyDiv w:val="1"/>
      <w:marLeft w:val="0"/>
      <w:marRight w:val="0"/>
      <w:marTop w:val="0"/>
      <w:marBottom w:val="0"/>
      <w:divBdr>
        <w:top w:val="none" w:sz="0" w:space="0" w:color="auto"/>
        <w:left w:val="none" w:sz="0" w:space="0" w:color="auto"/>
        <w:bottom w:val="none" w:sz="0" w:space="0" w:color="auto"/>
        <w:right w:val="none" w:sz="0" w:space="0" w:color="auto"/>
      </w:divBdr>
    </w:div>
    <w:div w:id="596864357">
      <w:bodyDiv w:val="1"/>
      <w:marLeft w:val="0"/>
      <w:marRight w:val="0"/>
      <w:marTop w:val="0"/>
      <w:marBottom w:val="0"/>
      <w:divBdr>
        <w:top w:val="none" w:sz="0" w:space="0" w:color="auto"/>
        <w:left w:val="none" w:sz="0" w:space="0" w:color="auto"/>
        <w:bottom w:val="none" w:sz="0" w:space="0" w:color="auto"/>
        <w:right w:val="none" w:sz="0" w:space="0" w:color="auto"/>
      </w:divBdr>
    </w:div>
    <w:div w:id="597063325">
      <w:bodyDiv w:val="1"/>
      <w:marLeft w:val="0"/>
      <w:marRight w:val="0"/>
      <w:marTop w:val="0"/>
      <w:marBottom w:val="0"/>
      <w:divBdr>
        <w:top w:val="none" w:sz="0" w:space="0" w:color="auto"/>
        <w:left w:val="none" w:sz="0" w:space="0" w:color="auto"/>
        <w:bottom w:val="none" w:sz="0" w:space="0" w:color="auto"/>
        <w:right w:val="none" w:sz="0" w:space="0" w:color="auto"/>
      </w:divBdr>
    </w:div>
    <w:div w:id="597099118">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7371238">
      <w:bodyDiv w:val="1"/>
      <w:marLeft w:val="0"/>
      <w:marRight w:val="0"/>
      <w:marTop w:val="0"/>
      <w:marBottom w:val="0"/>
      <w:divBdr>
        <w:top w:val="none" w:sz="0" w:space="0" w:color="auto"/>
        <w:left w:val="none" w:sz="0" w:space="0" w:color="auto"/>
        <w:bottom w:val="none" w:sz="0" w:space="0" w:color="auto"/>
        <w:right w:val="none" w:sz="0" w:space="0" w:color="auto"/>
      </w:divBdr>
    </w:div>
    <w:div w:id="597442458">
      <w:bodyDiv w:val="1"/>
      <w:marLeft w:val="0"/>
      <w:marRight w:val="0"/>
      <w:marTop w:val="0"/>
      <w:marBottom w:val="0"/>
      <w:divBdr>
        <w:top w:val="none" w:sz="0" w:space="0" w:color="auto"/>
        <w:left w:val="none" w:sz="0" w:space="0" w:color="auto"/>
        <w:bottom w:val="none" w:sz="0" w:space="0" w:color="auto"/>
        <w:right w:val="none" w:sz="0" w:space="0" w:color="auto"/>
      </w:divBdr>
    </w:div>
    <w:div w:id="597640445">
      <w:bodyDiv w:val="1"/>
      <w:marLeft w:val="0"/>
      <w:marRight w:val="0"/>
      <w:marTop w:val="0"/>
      <w:marBottom w:val="0"/>
      <w:divBdr>
        <w:top w:val="none" w:sz="0" w:space="0" w:color="auto"/>
        <w:left w:val="none" w:sz="0" w:space="0" w:color="auto"/>
        <w:bottom w:val="none" w:sz="0" w:space="0" w:color="auto"/>
        <w:right w:val="none" w:sz="0" w:space="0" w:color="auto"/>
      </w:divBdr>
    </w:div>
    <w:div w:id="598178135">
      <w:bodyDiv w:val="1"/>
      <w:marLeft w:val="0"/>
      <w:marRight w:val="0"/>
      <w:marTop w:val="0"/>
      <w:marBottom w:val="0"/>
      <w:divBdr>
        <w:top w:val="none" w:sz="0" w:space="0" w:color="auto"/>
        <w:left w:val="none" w:sz="0" w:space="0" w:color="auto"/>
        <w:bottom w:val="none" w:sz="0" w:space="0" w:color="auto"/>
        <w:right w:val="none" w:sz="0" w:space="0" w:color="auto"/>
      </w:divBdr>
    </w:div>
    <w:div w:id="598221540">
      <w:bodyDiv w:val="1"/>
      <w:marLeft w:val="0"/>
      <w:marRight w:val="0"/>
      <w:marTop w:val="0"/>
      <w:marBottom w:val="0"/>
      <w:divBdr>
        <w:top w:val="none" w:sz="0" w:space="0" w:color="auto"/>
        <w:left w:val="none" w:sz="0" w:space="0" w:color="auto"/>
        <w:bottom w:val="none" w:sz="0" w:space="0" w:color="auto"/>
        <w:right w:val="none" w:sz="0" w:space="0" w:color="auto"/>
      </w:divBdr>
    </w:div>
    <w:div w:id="598415684">
      <w:bodyDiv w:val="1"/>
      <w:marLeft w:val="0"/>
      <w:marRight w:val="0"/>
      <w:marTop w:val="0"/>
      <w:marBottom w:val="0"/>
      <w:divBdr>
        <w:top w:val="none" w:sz="0" w:space="0" w:color="F7F7F7"/>
        <w:left w:val="none" w:sz="0" w:space="0" w:color="F7F7F7"/>
        <w:bottom w:val="none" w:sz="0" w:space="0" w:color="F7F7F7"/>
        <w:right w:val="none" w:sz="0" w:space="0" w:color="F7F7F7"/>
      </w:divBdr>
      <w:divsChild>
        <w:div w:id="1031956551">
          <w:marLeft w:val="0"/>
          <w:marRight w:val="0"/>
          <w:marTop w:val="0"/>
          <w:marBottom w:val="0"/>
          <w:divBdr>
            <w:top w:val="single" w:sz="6" w:space="0" w:color="4A677F"/>
            <w:left w:val="single" w:sz="6" w:space="0" w:color="4A677F"/>
            <w:bottom w:val="threeDEngrave" w:sz="6" w:space="0" w:color="4A677F"/>
            <w:right w:val="single" w:sz="6" w:space="0" w:color="4A677F"/>
          </w:divBdr>
          <w:divsChild>
            <w:div w:id="1148013975">
              <w:marLeft w:val="0"/>
              <w:marRight w:val="0"/>
              <w:marTop w:val="0"/>
              <w:marBottom w:val="0"/>
              <w:divBdr>
                <w:top w:val="none" w:sz="0" w:space="0" w:color="auto"/>
                <w:left w:val="none" w:sz="0" w:space="0" w:color="auto"/>
                <w:bottom w:val="none" w:sz="0" w:space="0" w:color="auto"/>
                <w:right w:val="none" w:sz="0" w:space="0" w:color="auto"/>
              </w:divBdr>
              <w:divsChild>
                <w:div w:id="663775788">
                  <w:marLeft w:val="0"/>
                  <w:marRight w:val="0"/>
                  <w:marTop w:val="0"/>
                  <w:marBottom w:val="0"/>
                  <w:divBdr>
                    <w:top w:val="none" w:sz="0" w:space="0" w:color="auto"/>
                    <w:left w:val="none" w:sz="0" w:space="0" w:color="auto"/>
                    <w:bottom w:val="none" w:sz="0" w:space="0" w:color="auto"/>
                    <w:right w:val="none" w:sz="0" w:space="0" w:color="auto"/>
                  </w:divBdr>
                  <w:divsChild>
                    <w:div w:id="1469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19612">
      <w:bodyDiv w:val="1"/>
      <w:marLeft w:val="0"/>
      <w:marRight w:val="0"/>
      <w:marTop w:val="0"/>
      <w:marBottom w:val="0"/>
      <w:divBdr>
        <w:top w:val="none" w:sz="0" w:space="0" w:color="auto"/>
        <w:left w:val="none" w:sz="0" w:space="0" w:color="auto"/>
        <w:bottom w:val="none" w:sz="0" w:space="0" w:color="auto"/>
        <w:right w:val="none" w:sz="0" w:space="0" w:color="auto"/>
      </w:divBdr>
    </w:div>
    <w:div w:id="599606871">
      <w:bodyDiv w:val="1"/>
      <w:marLeft w:val="0"/>
      <w:marRight w:val="0"/>
      <w:marTop w:val="0"/>
      <w:marBottom w:val="0"/>
      <w:divBdr>
        <w:top w:val="none" w:sz="0" w:space="0" w:color="auto"/>
        <w:left w:val="none" w:sz="0" w:space="0" w:color="auto"/>
        <w:bottom w:val="none" w:sz="0" w:space="0" w:color="auto"/>
        <w:right w:val="none" w:sz="0" w:space="0" w:color="auto"/>
      </w:divBdr>
    </w:div>
    <w:div w:id="600182009">
      <w:bodyDiv w:val="1"/>
      <w:marLeft w:val="0"/>
      <w:marRight w:val="0"/>
      <w:marTop w:val="0"/>
      <w:marBottom w:val="0"/>
      <w:divBdr>
        <w:top w:val="none" w:sz="0" w:space="0" w:color="auto"/>
        <w:left w:val="none" w:sz="0" w:space="0" w:color="auto"/>
        <w:bottom w:val="none" w:sz="0" w:space="0" w:color="auto"/>
        <w:right w:val="none" w:sz="0" w:space="0" w:color="auto"/>
      </w:divBdr>
    </w:div>
    <w:div w:id="600725469">
      <w:bodyDiv w:val="1"/>
      <w:marLeft w:val="0"/>
      <w:marRight w:val="0"/>
      <w:marTop w:val="0"/>
      <w:marBottom w:val="0"/>
      <w:divBdr>
        <w:top w:val="none" w:sz="0" w:space="0" w:color="auto"/>
        <w:left w:val="none" w:sz="0" w:space="0" w:color="auto"/>
        <w:bottom w:val="none" w:sz="0" w:space="0" w:color="auto"/>
        <w:right w:val="none" w:sz="0" w:space="0" w:color="auto"/>
      </w:divBdr>
    </w:div>
    <w:div w:id="600987204">
      <w:bodyDiv w:val="1"/>
      <w:marLeft w:val="0"/>
      <w:marRight w:val="0"/>
      <w:marTop w:val="0"/>
      <w:marBottom w:val="0"/>
      <w:divBdr>
        <w:top w:val="none" w:sz="0" w:space="0" w:color="auto"/>
        <w:left w:val="none" w:sz="0" w:space="0" w:color="auto"/>
        <w:bottom w:val="none" w:sz="0" w:space="0" w:color="auto"/>
        <w:right w:val="none" w:sz="0" w:space="0" w:color="auto"/>
      </w:divBdr>
    </w:div>
    <w:div w:id="601185518">
      <w:bodyDiv w:val="1"/>
      <w:marLeft w:val="0"/>
      <w:marRight w:val="0"/>
      <w:marTop w:val="0"/>
      <w:marBottom w:val="0"/>
      <w:divBdr>
        <w:top w:val="none" w:sz="0" w:space="0" w:color="auto"/>
        <w:left w:val="none" w:sz="0" w:space="0" w:color="auto"/>
        <w:bottom w:val="none" w:sz="0" w:space="0" w:color="auto"/>
        <w:right w:val="none" w:sz="0" w:space="0" w:color="auto"/>
      </w:divBdr>
    </w:div>
    <w:div w:id="601500731">
      <w:bodyDiv w:val="1"/>
      <w:marLeft w:val="0"/>
      <w:marRight w:val="0"/>
      <w:marTop w:val="0"/>
      <w:marBottom w:val="0"/>
      <w:divBdr>
        <w:top w:val="none" w:sz="0" w:space="0" w:color="auto"/>
        <w:left w:val="none" w:sz="0" w:space="0" w:color="auto"/>
        <w:bottom w:val="none" w:sz="0" w:space="0" w:color="auto"/>
        <w:right w:val="none" w:sz="0" w:space="0" w:color="auto"/>
      </w:divBdr>
    </w:div>
    <w:div w:id="601693923">
      <w:bodyDiv w:val="1"/>
      <w:marLeft w:val="0"/>
      <w:marRight w:val="0"/>
      <w:marTop w:val="0"/>
      <w:marBottom w:val="0"/>
      <w:divBdr>
        <w:top w:val="none" w:sz="0" w:space="0" w:color="auto"/>
        <w:left w:val="none" w:sz="0" w:space="0" w:color="auto"/>
        <w:bottom w:val="none" w:sz="0" w:space="0" w:color="auto"/>
        <w:right w:val="none" w:sz="0" w:space="0" w:color="auto"/>
      </w:divBdr>
    </w:div>
    <w:div w:id="601763364">
      <w:bodyDiv w:val="1"/>
      <w:marLeft w:val="0"/>
      <w:marRight w:val="0"/>
      <w:marTop w:val="0"/>
      <w:marBottom w:val="0"/>
      <w:divBdr>
        <w:top w:val="none" w:sz="0" w:space="0" w:color="auto"/>
        <w:left w:val="none" w:sz="0" w:space="0" w:color="auto"/>
        <w:bottom w:val="none" w:sz="0" w:space="0" w:color="auto"/>
        <w:right w:val="none" w:sz="0" w:space="0" w:color="auto"/>
      </w:divBdr>
    </w:div>
    <w:div w:id="602540421">
      <w:bodyDiv w:val="1"/>
      <w:marLeft w:val="0"/>
      <w:marRight w:val="0"/>
      <w:marTop w:val="0"/>
      <w:marBottom w:val="0"/>
      <w:divBdr>
        <w:top w:val="none" w:sz="0" w:space="0" w:color="auto"/>
        <w:left w:val="none" w:sz="0" w:space="0" w:color="auto"/>
        <w:bottom w:val="none" w:sz="0" w:space="0" w:color="auto"/>
        <w:right w:val="none" w:sz="0" w:space="0" w:color="auto"/>
      </w:divBdr>
    </w:div>
    <w:div w:id="602766438">
      <w:bodyDiv w:val="1"/>
      <w:marLeft w:val="0"/>
      <w:marRight w:val="0"/>
      <w:marTop w:val="0"/>
      <w:marBottom w:val="0"/>
      <w:divBdr>
        <w:top w:val="none" w:sz="0" w:space="0" w:color="auto"/>
        <w:left w:val="none" w:sz="0" w:space="0" w:color="auto"/>
        <w:bottom w:val="none" w:sz="0" w:space="0" w:color="auto"/>
        <w:right w:val="none" w:sz="0" w:space="0" w:color="auto"/>
      </w:divBdr>
    </w:div>
    <w:div w:id="603346771">
      <w:bodyDiv w:val="1"/>
      <w:marLeft w:val="0"/>
      <w:marRight w:val="0"/>
      <w:marTop w:val="0"/>
      <w:marBottom w:val="0"/>
      <w:divBdr>
        <w:top w:val="none" w:sz="0" w:space="0" w:color="auto"/>
        <w:left w:val="none" w:sz="0" w:space="0" w:color="auto"/>
        <w:bottom w:val="none" w:sz="0" w:space="0" w:color="auto"/>
        <w:right w:val="none" w:sz="0" w:space="0" w:color="auto"/>
      </w:divBdr>
    </w:div>
    <w:div w:id="604190820">
      <w:bodyDiv w:val="1"/>
      <w:marLeft w:val="0"/>
      <w:marRight w:val="0"/>
      <w:marTop w:val="0"/>
      <w:marBottom w:val="0"/>
      <w:divBdr>
        <w:top w:val="none" w:sz="0" w:space="0" w:color="auto"/>
        <w:left w:val="none" w:sz="0" w:space="0" w:color="auto"/>
        <w:bottom w:val="none" w:sz="0" w:space="0" w:color="auto"/>
        <w:right w:val="none" w:sz="0" w:space="0" w:color="auto"/>
      </w:divBdr>
    </w:div>
    <w:div w:id="605498837">
      <w:bodyDiv w:val="1"/>
      <w:marLeft w:val="0"/>
      <w:marRight w:val="0"/>
      <w:marTop w:val="0"/>
      <w:marBottom w:val="0"/>
      <w:divBdr>
        <w:top w:val="none" w:sz="0" w:space="0" w:color="auto"/>
        <w:left w:val="none" w:sz="0" w:space="0" w:color="auto"/>
        <w:bottom w:val="none" w:sz="0" w:space="0" w:color="auto"/>
        <w:right w:val="none" w:sz="0" w:space="0" w:color="auto"/>
      </w:divBdr>
    </w:div>
    <w:div w:id="605965032">
      <w:bodyDiv w:val="1"/>
      <w:marLeft w:val="0"/>
      <w:marRight w:val="0"/>
      <w:marTop w:val="0"/>
      <w:marBottom w:val="0"/>
      <w:divBdr>
        <w:top w:val="none" w:sz="0" w:space="0" w:color="auto"/>
        <w:left w:val="none" w:sz="0" w:space="0" w:color="auto"/>
        <w:bottom w:val="none" w:sz="0" w:space="0" w:color="auto"/>
        <w:right w:val="none" w:sz="0" w:space="0" w:color="auto"/>
      </w:divBdr>
    </w:div>
    <w:div w:id="606472733">
      <w:bodyDiv w:val="1"/>
      <w:marLeft w:val="0"/>
      <w:marRight w:val="0"/>
      <w:marTop w:val="0"/>
      <w:marBottom w:val="0"/>
      <w:divBdr>
        <w:top w:val="none" w:sz="0" w:space="0" w:color="auto"/>
        <w:left w:val="none" w:sz="0" w:space="0" w:color="auto"/>
        <w:bottom w:val="none" w:sz="0" w:space="0" w:color="auto"/>
        <w:right w:val="none" w:sz="0" w:space="0" w:color="auto"/>
      </w:divBdr>
    </w:div>
    <w:div w:id="606698600">
      <w:bodyDiv w:val="1"/>
      <w:marLeft w:val="0"/>
      <w:marRight w:val="0"/>
      <w:marTop w:val="0"/>
      <w:marBottom w:val="0"/>
      <w:divBdr>
        <w:top w:val="none" w:sz="0" w:space="0" w:color="auto"/>
        <w:left w:val="none" w:sz="0" w:space="0" w:color="auto"/>
        <w:bottom w:val="none" w:sz="0" w:space="0" w:color="auto"/>
        <w:right w:val="none" w:sz="0" w:space="0" w:color="auto"/>
      </w:divBdr>
    </w:div>
    <w:div w:id="606809821">
      <w:bodyDiv w:val="1"/>
      <w:marLeft w:val="0"/>
      <w:marRight w:val="0"/>
      <w:marTop w:val="0"/>
      <w:marBottom w:val="0"/>
      <w:divBdr>
        <w:top w:val="none" w:sz="0" w:space="0" w:color="auto"/>
        <w:left w:val="none" w:sz="0" w:space="0" w:color="auto"/>
        <w:bottom w:val="none" w:sz="0" w:space="0" w:color="auto"/>
        <w:right w:val="none" w:sz="0" w:space="0" w:color="auto"/>
      </w:divBdr>
    </w:div>
    <w:div w:id="607155371">
      <w:bodyDiv w:val="1"/>
      <w:marLeft w:val="0"/>
      <w:marRight w:val="0"/>
      <w:marTop w:val="0"/>
      <w:marBottom w:val="0"/>
      <w:divBdr>
        <w:top w:val="none" w:sz="0" w:space="0" w:color="auto"/>
        <w:left w:val="none" w:sz="0" w:space="0" w:color="auto"/>
        <w:bottom w:val="none" w:sz="0" w:space="0" w:color="auto"/>
        <w:right w:val="none" w:sz="0" w:space="0" w:color="auto"/>
      </w:divBdr>
    </w:div>
    <w:div w:id="607472576">
      <w:bodyDiv w:val="1"/>
      <w:marLeft w:val="0"/>
      <w:marRight w:val="0"/>
      <w:marTop w:val="0"/>
      <w:marBottom w:val="0"/>
      <w:divBdr>
        <w:top w:val="none" w:sz="0" w:space="0" w:color="auto"/>
        <w:left w:val="none" w:sz="0" w:space="0" w:color="auto"/>
        <w:bottom w:val="none" w:sz="0" w:space="0" w:color="auto"/>
        <w:right w:val="none" w:sz="0" w:space="0" w:color="auto"/>
      </w:divBdr>
    </w:div>
    <w:div w:id="608319162">
      <w:bodyDiv w:val="1"/>
      <w:marLeft w:val="0"/>
      <w:marRight w:val="0"/>
      <w:marTop w:val="0"/>
      <w:marBottom w:val="0"/>
      <w:divBdr>
        <w:top w:val="none" w:sz="0" w:space="0" w:color="auto"/>
        <w:left w:val="none" w:sz="0" w:space="0" w:color="auto"/>
        <w:bottom w:val="none" w:sz="0" w:space="0" w:color="auto"/>
        <w:right w:val="none" w:sz="0" w:space="0" w:color="auto"/>
      </w:divBdr>
    </w:div>
    <w:div w:id="608662479">
      <w:bodyDiv w:val="1"/>
      <w:marLeft w:val="0"/>
      <w:marRight w:val="0"/>
      <w:marTop w:val="0"/>
      <w:marBottom w:val="0"/>
      <w:divBdr>
        <w:top w:val="none" w:sz="0" w:space="0" w:color="auto"/>
        <w:left w:val="none" w:sz="0" w:space="0" w:color="auto"/>
        <w:bottom w:val="none" w:sz="0" w:space="0" w:color="auto"/>
        <w:right w:val="none" w:sz="0" w:space="0" w:color="auto"/>
      </w:divBdr>
    </w:div>
    <w:div w:id="608703218">
      <w:bodyDiv w:val="1"/>
      <w:marLeft w:val="0"/>
      <w:marRight w:val="0"/>
      <w:marTop w:val="0"/>
      <w:marBottom w:val="0"/>
      <w:divBdr>
        <w:top w:val="none" w:sz="0" w:space="0" w:color="auto"/>
        <w:left w:val="none" w:sz="0" w:space="0" w:color="auto"/>
        <w:bottom w:val="none" w:sz="0" w:space="0" w:color="auto"/>
        <w:right w:val="none" w:sz="0" w:space="0" w:color="auto"/>
      </w:divBdr>
    </w:div>
    <w:div w:id="609121792">
      <w:bodyDiv w:val="1"/>
      <w:marLeft w:val="0"/>
      <w:marRight w:val="0"/>
      <w:marTop w:val="0"/>
      <w:marBottom w:val="0"/>
      <w:divBdr>
        <w:top w:val="none" w:sz="0" w:space="0" w:color="auto"/>
        <w:left w:val="none" w:sz="0" w:space="0" w:color="auto"/>
        <w:bottom w:val="none" w:sz="0" w:space="0" w:color="auto"/>
        <w:right w:val="none" w:sz="0" w:space="0" w:color="auto"/>
      </w:divBdr>
    </w:div>
    <w:div w:id="609170875">
      <w:bodyDiv w:val="1"/>
      <w:marLeft w:val="0"/>
      <w:marRight w:val="0"/>
      <w:marTop w:val="0"/>
      <w:marBottom w:val="0"/>
      <w:divBdr>
        <w:top w:val="none" w:sz="0" w:space="0" w:color="auto"/>
        <w:left w:val="none" w:sz="0" w:space="0" w:color="auto"/>
        <w:bottom w:val="none" w:sz="0" w:space="0" w:color="auto"/>
        <w:right w:val="none" w:sz="0" w:space="0" w:color="auto"/>
      </w:divBdr>
    </w:div>
    <w:div w:id="609171142">
      <w:bodyDiv w:val="1"/>
      <w:marLeft w:val="0"/>
      <w:marRight w:val="0"/>
      <w:marTop w:val="0"/>
      <w:marBottom w:val="0"/>
      <w:divBdr>
        <w:top w:val="none" w:sz="0" w:space="0" w:color="auto"/>
        <w:left w:val="none" w:sz="0" w:space="0" w:color="auto"/>
        <w:bottom w:val="none" w:sz="0" w:space="0" w:color="auto"/>
        <w:right w:val="none" w:sz="0" w:space="0" w:color="auto"/>
      </w:divBdr>
    </w:div>
    <w:div w:id="609513774">
      <w:bodyDiv w:val="1"/>
      <w:marLeft w:val="0"/>
      <w:marRight w:val="0"/>
      <w:marTop w:val="0"/>
      <w:marBottom w:val="0"/>
      <w:divBdr>
        <w:top w:val="none" w:sz="0" w:space="0" w:color="auto"/>
        <w:left w:val="none" w:sz="0" w:space="0" w:color="auto"/>
        <w:bottom w:val="none" w:sz="0" w:space="0" w:color="auto"/>
        <w:right w:val="none" w:sz="0" w:space="0" w:color="auto"/>
      </w:divBdr>
    </w:div>
    <w:div w:id="609632833">
      <w:bodyDiv w:val="1"/>
      <w:marLeft w:val="0"/>
      <w:marRight w:val="0"/>
      <w:marTop w:val="0"/>
      <w:marBottom w:val="0"/>
      <w:divBdr>
        <w:top w:val="none" w:sz="0" w:space="0" w:color="auto"/>
        <w:left w:val="none" w:sz="0" w:space="0" w:color="auto"/>
        <w:bottom w:val="none" w:sz="0" w:space="0" w:color="auto"/>
        <w:right w:val="none" w:sz="0" w:space="0" w:color="auto"/>
      </w:divBdr>
    </w:div>
    <w:div w:id="609708252">
      <w:bodyDiv w:val="1"/>
      <w:marLeft w:val="0"/>
      <w:marRight w:val="0"/>
      <w:marTop w:val="0"/>
      <w:marBottom w:val="0"/>
      <w:divBdr>
        <w:top w:val="none" w:sz="0" w:space="0" w:color="auto"/>
        <w:left w:val="none" w:sz="0" w:space="0" w:color="auto"/>
        <w:bottom w:val="none" w:sz="0" w:space="0" w:color="auto"/>
        <w:right w:val="none" w:sz="0" w:space="0" w:color="auto"/>
      </w:divBdr>
    </w:div>
    <w:div w:id="609899431">
      <w:bodyDiv w:val="1"/>
      <w:marLeft w:val="0"/>
      <w:marRight w:val="0"/>
      <w:marTop w:val="0"/>
      <w:marBottom w:val="0"/>
      <w:divBdr>
        <w:top w:val="none" w:sz="0" w:space="0" w:color="auto"/>
        <w:left w:val="none" w:sz="0" w:space="0" w:color="auto"/>
        <w:bottom w:val="none" w:sz="0" w:space="0" w:color="auto"/>
        <w:right w:val="none" w:sz="0" w:space="0" w:color="auto"/>
      </w:divBdr>
    </w:div>
    <w:div w:id="610285629">
      <w:bodyDiv w:val="1"/>
      <w:marLeft w:val="0"/>
      <w:marRight w:val="0"/>
      <w:marTop w:val="0"/>
      <w:marBottom w:val="0"/>
      <w:divBdr>
        <w:top w:val="none" w:sz="0" w:space="0" w:color="auto"/>
        <w:left w:val="none" w:sz="0" w:space="0" w:color="auto"/>
        <w:bottom w:val="none" w:sz="0" w:space="0" w:color="auto"/>
        <w:right w:val="none" w:sz="0" w:space="0" w:color="auto"/>
      </w:divBdr>
    </w:div>
    <w:div w:id="610355822">
      <w:bodyDiv w:val="1"/>
      <w:marLeft w:val="0"/>
      <w:marRight w:val="0"/>
      <w:marTop w:val="0"/>
      <w:marBottom w:val="0"/>
      <w:divBdr>
        <w:top w:val="none" w:sz="0" w:space="0" w:color="auto"/>
        <w:left w:val="none" w:sz="0" w:space="0" w:color="auto"/>
        <w:bottom w:val="none" w:sz="0" w:space="0" w:color="auto"/>
        <w:right w:val="none" w:sz="0" w:space="0" w:color="auto"/>
      </w:divBdr>
    </w:div>
    <w:div w:id="610477620">
      <w:bodyDiv w:val="1"/>
      <w:marLeft w:val="0"/>
      <w:marRight w:val="0"/>
      <w:marTop w:val="0"/>
      <w:marBottom w:val="0"/>
      <w:divBdr>
        <w:top w:val="none" w:sz="0" w:space="0" w:color="auto"/>
        <w:left w:val="none" w:sz="0" w:space="0" w:color="auto"/>
        <w:bottom w:val="none" w:sz="0" w:space="0" w:color="auto"/>
        <w:right w:val="none" w:sz="0" w:space="0" w:color="auto"/>
      </w:divBdr>
    </w:div>
    <w:div w:id="610481724">
      <w:bodyDiv w:val="1"/>
      <w:marLeft w:val="0"/>
      <w:marRight w:val="0"/>
      <w:marTop w:val="0"/>
      <w:marBottom w:val="0"/>
      <w:divBdr>
        <w:top w:val="none" w:sz="0" w:space="0" w:color="auto"/>
        <w:left w:val="none" w:sz="0" w:space="0" w:color="auto"/>
        <w:bottom w:val="none" w:sz="0" w:space="0" w:color="auto"/>
        <w:right w:val="none" w:sz="0" w:space="0" w:color="auto"/>
      </w:divBdr>
    </w:div>
    <w:div w:id="610816091">
      <w:bodyDiv w:val="1"/>
      <w:marLeft w:val="0"/>
      <w:marRight w:val="0"/>
      <w:marTop w:val="0"/>
      <w:marBottom w:val="0"/>
      <w:divBdr>
        <w:top w:val="none" w:sz="0" w:space="0" w:color="auto"/>
        <w:left w:val="none" w:sz="0" w:space="0" w:color="auto"/>
        <w:bottom w:val="none" w:sz="0" w:space="0" w:color="auto"/>
        <w:right w:val="none" w:sz="0" w:space="0" w:color="auto"/>
      </w:divBdr>
    </w:div>
    <w:div w:id="610820425">
      <w:bodyDiv w:val="1"/>
      <w:marLeft w:val="0"/>
      <w:marRight w:val="0"/>
      <w:marTop w:val="0"/>
      <w:marBottom w:val="0"/>
      <w:divBdr>
        <w:top w:val="none" w:sz="0" w:space="0" w:color="auto"/>
        <w:left w:val="none" w:sz="0" w:space="0" w:color="auto"/>
        <w:bottom w:val="none" w:sz="0" w:space="0" w:color="auto"/>
        <w:right w:val="none" w:sz="0" w:space="0" w:color="auto"/>
      </w:divBdr>
    </w:div>
    <w:div w:id="610939849">
      <w:bodyDiv w:val="1"/>
      <w:marLeft w:val="0"/>
      <w:marRight w:val="0"/>
      <w:marTop w:val="0"/>
      <w:marBottom w:val="0"/>
      <w:divBdr>
        <w:top w:val="none" w:sz="0" w:space="0" w:color="auto"/>
        <w:left w:val="none" w:sz="0" w:space="0" w:color="auto"/>
        <w:bottom w:val="none" w:sz="0" w:space="0" w:color="auto"/>
        <w:right w:val="none" w:sz="0" w:space="0" w:color="auto"/>
      </w:divBdr>
    </w:div>
    <w:div w:id="611010998">
      <w:bodyDiv w:val="1"/>
      <w:marLeft w:val="0"/>
      <w:marRight w:val="0"/>
      <w:marTop w:val="0"/>
      <w:marBottom w:val="0"/>
      <w:divBdr>
        <w:top w:val="none" w:sz="0" w:space="0" w:color="auto"/>
        <w:left w:val="none" w:sz="0" w:space="0" w:color="auto"/>
        <w:bottom w:val="none" w:sz="0" w:space="0" w:color="auto"/>
        <w:right w:val="none" w:sz="0" w:space="0" w:color="auto"/>
      </w:divBdr>
    </w:div>
    <w:div w:id="611087287">
      <w:bodyDiv w:val="1"/>
      <w:marLeft w:val="0"/>
      <w:marRight w:val="0"/>
      <w:marTop w:val="0"/>
      <w:marBottom w:val="0"/>
      <w:divBdr>
        <w:top w:val="none" w:sz="0" w:space="0" w:color="auto"/>
        <w:left w:val="none" w:sz="0" w:space="0" w:color="auto"/>
        <w:bottom w:val="none" w:sz="0" w:space="0" w:color="auto"/>
        <w:right w:val="none" w:sz="0" w:space="0" w:color="auto"/>
      </w:divBdr>
    </w:div>
    <w:div w:id="611520943">
      <w:bodyDiv w:val="1"/>
      <w:marLeft w:val="0"/>
      <w:marRight w:val="0"/>
      <w:marTop w:val="0"/>
      <w:marBottom w:val="0"/>
      <w:divBdr>
        <w:top w:val="none" w:sz="0" w:space="0" w:color="auto"/>
        <w:left w:val="none" w:sz="0" w:space="0" w:color="auto"/>
        <w:bottom w:val="none" w:sz="0" w:space="0" w:color="auto"/>
        <w:right w:val="none" w:sz="0" w:space="0" w:color="auto"/>
      </w:divBdr>
    </w:div>
    <w:div w:id="611784479">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2831463">
      <w:bodyDiv w:val="1"/>
      <w:marLeft w:val="0"/>
      <w:marRight w:val="0"/>
      <w:marTop w:val="0"/>
      <w:marBottom w:val="0"/>
      <w:divBdr>
        <w:top w:val="none" w:sz="0" w:space="0" w:color="auto"/>
        <w:left w:val="none" w:sz="0" w:space="0" w:color="auto"/>
        <w:bottom w:val="none" w:sz="0" w:space="0" w:color="auto"/>
        <w:right w:val="none" w:sz="0" w:space="0" w:color="auto"/>
      </w:divBdr>
    </w:div>
    <w:div w:id="613439285">
      <w:bodyDiv w:val="1"/>
      <w:marLeft w:val="0"/>
      <w:marRight w:val="0"/>
      <w:marTop w:val="0"/>
      <w:marBottom w:val="0"/>
      <w:divBdr>
        <w:top w:val="none" w:sz="0" w:space="0" w:color="auto"/>
        <w:left w:val="none" w:sz="0" w:space="0" w:color="auto"/>
        <w:bottom w:val="none" w:sz="0" w:space="0" w:color="auto"/>
        <w:right w:val="none" w:sz="0" w:space="0" w:color="auto"/>
      </w:divBdr>
    </w:div>
    <w:div w:id="613515174">
      <w:bodyDiv w:val="1"/>
      <w:marLeft w:val="0"/>
      <w:marRight w:val="0"/>
      <w:marTop w:val="0"/>
      <w:marBottom w:val="0"/>
      <w:divBdr>
        <w:top w:val="none" w:sz="0" w:space="0" w:color="auto"/>
        <w:left w:val="none" w:sz="0" w:space="0" w:color="auto"/>
        <w:bottom w:val="none" w:sz="0" w:space="0" w:color="auto"/>
        <w:right w:val="none" w:sz="0" w:space="0" w:color="auto"/>
      </w:divBdr>
    </w:div>
    <w:div w:id="613637519">
      <w:bodyDiv w:val="1"/>
      <w:marLeft w:val="0"/>
      <w:marRight w:val="0"/>
      <w:marTop w:val="0"/>
      <w:marBottom w:val="0"/>
      <w:divBdr>
        <w:top w:val="none" w:sz="0" w:space="0" w:color="auto"/>
        <w:left w:val="none" w:sz="0" w:space="0" w:color="auto"/>
        <w:bottom w:val="none" w:sz="0" w:space="0" w:color="auto"/>
        <w:right w:val="none" w:sz="0" w:space="0" w:color="auto"/>
      </w:divBdr>
    </w:div>
    <w:div w:id="614095474">
      <w:bodyDiv w:val="1"/>
      <w:marLeft w:val="0"/>
      <w:marRight w:val="0"/>
      <w:marTop w:val="0"/>
      <w:marBottom w:val="0"/>
      <w:divBdr>
        <w:top w:val="none" w:sz="0" w:space="0" w:color="auto"/>
        <w:left w:val="none" w:sz="0" w:space="0" w:color="auto"/>
        <w:bottom w:val="none" w:sz="0" w:space="0" w:color="auto"/>
        <w:right w:val="none" w:sz="0" w:space="0" w:color="auto"/>
      </w:divBdr>
    </w:div>
    <w:div w:id="614559481">
      <w:bodyDiv w:val="1"/>
      <w:marLeft w:val="0"/>
      <w:marRight w:val="0"/>
      <w:marTop w:val="0"/>
      <w:marBottom w:val="0"/>
      <w:divBdr>
        <w:top w:val="none" w:sz="0" w:space="0" w:color="auto"/>
        <w:left w:val="none" w:sz="0" w:space="0" w:color="auto"/>
        <w:bottom w:val="none" w:sz="0" w:space="0" w:color="auto"/>
        <w:right w:val="none" w:sz="0" w:space="0" w:color="auto"/>
      </w:divBdr>
    </w:div>
    <w:div w:id="614563432">
      <w:bodyDiv w:val="1"/>
      <w:marLeft w:val="0"/>
      <w:marRight w:val="0"/>
      <w:marTop w:val="0"/>
      <w:marBottom w:val="0"/>
      <w:divBdr>
        <w:top w:val="none" w:sz="0" w:space="0" w:color="auto"/>
        <w:left w:val="none" w:sz="0" w:space="0" w:color="auto"/>
        <w:bottom w:val="none" w:sz="0" w:space="0" w:color="auto"/>
        <w:right w:val="none" w:sz="0" w:space="0" w:color="auto"/>
      </w:divBdr>
    </w:div>
    <w:div w:id="614752961">
      <w:bodyDiv w:val="1"/>
      <w:marLeft w:val="0"/>
      <w:marRight w:val="0"/>
      <w:marTop w:val="0"/>
      <w:marBottom w:val="0"/>
      <w:divBdr>
        <w:top w:val="none" w:sz="0" w:space="0" w:color="auto"/>
        <w:left w:val="none" w:sz="0" w:space="0" w:color="auto"/>
        <w:bottom w:val="none" w:sz="0" w:space="0" w:color="auto"/>
        <w:right w:val="none" w:sz="0" w:space="0" w:color="auto"/>
      </w:divBdr>
    </w:div>
    <w:div w:id="615409698">
      <w:bodyDiv w:val="1"/>
      <w:marLeft w:val="0"/>
      <w:marRight w:val="0"/>
      <w:marTop w:val="0"/>
      <w:marBottom w:val="0"/>
      <w:divBdr>
        <w:top w:val="none" w:sz="0" w:space="0" w:color="auto"/>
        <w:left w:val="none" w:sz="0" w:space="0" w:color="auto"/>
        <w:bottom w:val="none" w:sz="0" w:space="0" w:color="auto"/>
        <w:right w:val="none" w:sz="0" w:space="0" w:color="auto"/>
      </w:divBdr>
    </w:div>
    <w:div w:id="616447244">
      <w:bodyDiv w:val="1"/>
      <w:marLeft w:val="0"/>
      <w:marRight w:val="0"/>
      <w:marTop w:val="0"/>
      <w:marBottom w:val="0"/>
      <w:divBdr>
        <w:top w:val="none" w:sz="0" w:space="0" w:color="auto"/>
        <w:left w:val="none" w:sz="0" w:space="0" w:color="auto"/>
        <w:bottom w:val="none" w:sz="0" w:space="0" w:color="auto"/>
        <w:right w:val="none" w:sz="0" w:space="0" w:color="auto"/>
      </w:divBdr>
    </w:div>
    <w:div w:id="616715409">
      <w:bodyDiv w:val="1"/>
      <w:marLeft w:val="0"/>
      <w:marRight w:val="0"/>
      <w:marTop w:val="0"/>
      <w:marBottom w:val="0"/>
      <w:divBdr>
        <w:top w:val="none" w:sz="0" w:space="0" w:color="auto"/>
        <w:left w:val="none" w:sz="0" w:space="0" w:color="auto"/>
        <w:bottom w:val="none" w:sz="0" w:space="0" w:color="auto"/>
        <w:right w:val="none" w:sz="0" w:space="0" w:color="auto"/>
      </w:divBdr>
    </w:div>
    <w:div w:id="616761390">
      <w:bodyDiv w:val="1"/>
      <w:marLeft w:val="0"/>
      <w:marRight w:val="0"/>
      <w:marTop w:val="0"/>
      <w:marBottom w:val="0"/>
      <w:divBdr>
        <w:top w:val="none" w:sz="0" w:space="0" w:color="auto"/>
        <w:left w:val="none" w:sz="0" w:space="0" w:color="auto"/>
        <w:bottom w:val="none" w:sz="0" w:space="0" w:color="auto"/>
        <w:right w:val="none" w:sz="0" w:space="0" w:color="auto"/>
      </w:divBdr>
    </w:div>
    <w:div w:id="616956036">
      <w:bodyDiv w:val="1"/>
      <w:marLeft w:val="0"/>
      <w:marRight w:val="0"/>
      <w:marTop w:val="0"/>
      <w:marBottom w:val="0"/>
      <w:divBdr>
        <w:top w:val="none" w:sz="0" w:space="0" w:color="auto"/>
        <w:left w:val="none" w:sz="0" w:space="0" w:color="auto"/>
        <w:bottom w:val="none" w:sz="0" w:space="0" w:color="auto"/>
        <w:right w:val="none" w:sz="0" w:space="0" w:color="auto"/>
      </w:divBdr>
    </w:div>
    <w:div w:id="617300466">
      <w:bodyDiv w:val="1"/>
      <w:marLeft w:val="0"/>
      <w:marRight w:val="0"/>
      <w:marTop w:val="0"/>
      <w:marBottom w:val="0"/>
      <w:divBdr>
        <w:top w:val="none" w:sz="0" w:space="0" w:color="auto"/>
        <w:left w:val="none" w:sz="0" w:space="0" w:color="auto"/>
        <w:bottom w:val="none" w:sz="0" w:space="0" w:color="auto"/>
        <w:right w:val="none" w:sz="0" w:space="0" w:color="auto"/>
      </w:divBdr>
    </w:div>
    <w:div w:id="617566504">
      <w:bodyDiv w:val="1"/>
      <w:marLeft w:val="0"/>
      <w:marRight w:val="0"/>
      <w:marTop w:val="0"/>
      <w:marBottom w:val="0"/>
      <w:divBdr>
        <w:top w:val="none" w:sz="0" w:space="0" w:color="auto"/>
        <w:left w:val="none" w:sz="0" w:space="0" w:color="auto"/>
        <w:bottom w:val="none" w:sz="0" w:space="0" w:color="auto"/>
        <w:right w:val="none" w:sz="0" w:space="0" w:color="auto"/>
      </w:divBdr>
    </w:div>
    <w:div w:id="618026052">
      <w:bodyDiv w:val="1"/>
      <w:marLeft w:val="0"/>
      <w:marRight w:val="0"/>
      <w:marTop w:val="0"/>
      <w:marBottom w:val="0"/>
      <w:divBdr>
        <w:top w:val="none" w:sz="0" w:space="0" w:color="auto"/>
        <w:left w:val="none" w:sz="0" w:space="0" w:color="auto"/>
        <w:bottom w:val="none" w:sz="0" w:space="0" w:color="auto"/>
        <w:right w:val="none" w:sz="0" w:space="0" w:color="auto"/>
      </w:divBdr>
    </w:div>
    <w:div w:id="618032336">
      <w:bodyDiv w:val="1"/>
      <w:marLeft w:val="0"/>
      <w:marRight w:val="0"/>
      <w:marTop w:val="0"/>
      <w:marBottom w:val="0"/>
      <w:divBdr>
        <w:top w:val="none" w:sz="0" w:space="0" w:color="auto"/>
        <w:left w:val="none" w:sz="0" w:space="0" w:color="auto"/>
        <w:bottom w:val="none" w:sz="0" w:space="0" w:color="auto"/>
        <w:right w:val="none" w:sz="0" w:space="0" w:color="auto"/>
      </w:divBdr>
    </w:div>
    <w:div w:id="618336004">
      <w:bodyDiv w:val="1"/>
      <w:marLeft w:val="0"/>
      <w:marRight w:val="0"/>
      <w:marTop w:val="0"/>
      <w:marBottom w:val="0"/>
      <w:divBdr>
        <w:top w:val="none" w:sz="0" w:space="0" w:color="auto"/>
        <w:left w:val="none" w:sz="0" w:space="0" w:color="auto"/>
        <w:bottom w:val="none" w:sz="0" w:space="0" w:color="auto"/>
        <w:right w:val="none" w:sz="0" w:space="0" w:color="auto"/>
      </w:divBdr>
    </w:div>
    <w:div w:id="618414735">
      <w:bodyDiv w:val="1"/>
      <w:marLeft w:val="0"/>
      <w:marRight w:val="0"/>
      <w:marTop w:val="0"/>
      <w:marBottom w:val="0"/>
      <w:divBdr>
        <w:top w:val="none" w:sz="0" w:space="0" w:color="auto"/>
        <w:left w:val="none" w:sz="0" w:space="0" w:color="auto"/>
        <w:bottom w:val="none" w:sz="0" w:space="0" w:color="auto"/>
        <w:right w:val="none" w:sz="0" w:space="0" w:color="auto"/>
      </w:divBdr>
    </w:div>
    <w:div w:id="618415806">
      <w:bodyDiv w:val="1"/>
      <w:marLeft w:val="0"/>
      <w:marRight w:val="0"/>
      <w:marTop w:val="0"/>
      <w:marBottom w:val="0"/>
      <w:divBdr>
        <w:top w:val="none" w:sz="0" w:space="0" w:color="auto"/>
        <w:left w:val="none" w:sz="0" w:space="0" w:color="auto"/>
        <w:bottom w:val="none" w:sz="0" w:space="0" w:color="auto"/>
        <w:right w:val="none" w:sz="0" w:space="0" w:color="auto"/>
      </w:divBdr>
    </w:div>
    <w:div w:id="618494362">
      <w:bodyDiv w:val="1"/>
      <w:marLeft w:val="0"/>
      <w:marRight w:val="0"/>
      <w:marTop w:val="0"/>
      <w:marBottom w:val="0"/>
      <w:divBdr>
        <w:top w:val="none" w:sz="0" w:space="0" w:color="auto"/>
        <w:left w:val="none" w:sz="0" w:space="0" w:color="auto"/>
        <w:bottom w:val="none" w:sz="0" w:space="0" w:color="auto"/>
        <w:right w:val="none" w:sz="0" w:space="0" w:color="auto"/>
      </w:divBdr>
    </w:div>
    <w:div w:id="618756376">
      <w:bodyDiv w:val="1"/>
      <w:marLeft w:val="0"/>
      <w:marRight w:val="0"/>
      <w:marTop w:val="0"/>
      <w:marBottom w:val="0"/>
      <w:divBdr>
        <w:top w:val="none" w:sz="0" w:space="0" w:color="auto"/>
        <w:left w:val="none" w:sz="0" w:space="0" w:color="auto"/>
        <w:bottom w:val="none" w:sz="0" w:space="0" w:color="auto"/>
        <w:right w:val="none" w:sz="0" w:space="0" w:color="auto"/>
      </w:divBdr>
    </w:div>
    <w:div w:id="619144686">
      <w:bodyDiv w:val="1"/>
      <w:marLeft w:val="0"/>
      <w:marRight w:val="0"/>
      <w:marTop w:val="0"/>
      <w:marBottom w:val="0"/>
      <w:divBdr>
        <w:top w:val="none" w:sz="0" w:space="0" w:color="auto"/>
        <w:left w:val="none" w:sz="0" w:space="0" w:color="auto"/>
        <w:bottom w:val="none" w:sz="0" w:space="0" w:color="auto"/>
        <w:right w:val="none" w:sz="0" w:space="0" w:color="auto"/>
      </w:divBdr>
    </w:div>
    <w:div w:id="619411507">
      <w:bodyDiv w:val="1"/>
      <w:marLeft w:val="0"/>
      <w:marRight w:val="0"/>
      <w:marTop w:val="0"/>
      <w:marBottom w:val="0"/>
      <w:divBdr>
        <w:top w:val="none" w:sz="0" w:space="0" w:color="auto"/>
        <w:left w:val="none" w:sz="0" w:space="0" w:color="auto"/>
        <w:bottom w:val="none" w:sz="0" w:space="0" w:color="auto"/>
        <w:right w:val="none" w:sz="0" w:space="0" w:color="auto"/>
      </w:divBdr>
    </w:div>
    <w:div w:id="619578918">
      <w:bodyDiv w:val="1"/>
      <w:marLeft w:val="0"/>
      <w:marRight w:val="0"/>
      <w:marTop w:val="0"/>
      <w:marBottom w:val="0"/>
      <w:divBdr>
        <w:top w:val="none" w:sz="0" w:space="0" w:color="auto"/>
        <w:left w:val="none" w:sz="0" w:space="0" w:color="auto"/>
        <w:bottom w:val="none" w:sz="0" w:space="0" w:color="auto"/>
        <w:right w:val="none" w:sz="0" w:space="0" w:color="auto"/>
      </w:divBdr>
    </w:div>
    <w:div w:id="619796677">
      <w:bodyDiv w:val="1"/>
      <w:marLeft w:val="0"/>
      <w:marRight w:val="0"/>
      <w:marTop w:val="0"/>
      <w:marBottom w:val="0"/>
      <w:divBdr>
        <w:top w:val="none" w:sz="0" w:space="0" w:color="auto"/>
        <w:left w:val="none" w:sz="0" w:space="0" w:color="auto"/>
        <w:bottom w:val="none" w:sz="0" w:space="0" w:color="auto"/>
        <w:right w:val="none" w:sz="0" w:space="0" w:color="auto"/>
      </w:divBdr>
    </w:div>
    <w:div w:id="619846019">
      <w:bodyDiv w:val="1"/>
      <w:marLeft w:val="0"/>
      <w:marRight w:val="0"/>
      <w:marTop w:val="0"/>
      <w:marBottom w:val="0"/>
      <w:divBdr>
        <w:top w:val="none" w:sz="0" w:space="0" w:color="auto"/>
        <w:left w:val="none" w:sz="0" w:space="0" w:color="auto"/>
        <w:bottom w:val="none" w:sz="0" w:space="0" w:color="auto"/>
        <w:right w:val="none" w:sz="0" w:space="0" w:color="auto"/>
      </w:divBdr>
    </w:div>
    <w:div w:id="620187167">
      <w:bodyDiv w:val="1"/>
      <w:marLeft w:val="0"/>
      <w:marRight w:val="0"/>
      <w:marTop w:val="0"/>
      <w:marBottom w:val="0"/>
      <w:divBdr>
        <w:top w:val="none" w:sz="0" w:space="0" w:color="auto"/>
        <w:left w:val="none" w:sz="0" w:space="0" w:color="auto"/>
        <w:bottom w:val="none" w:sz="0" w:space="0" w:color="auto"/>
        <w:right w:val="none" w:sz="0" w:space="0" w:color="auto"/>
      </w:divBdr>
    </w:div>
    <w:div w:id="620495173">
      <w:bodyDiv w:val="1"/>
      <w:marLeft w:val="0"/>
      <w:marRight w:val="0"/>
      <w:marTop w:val="0"/>
      <w:marBottom w:val="0"/>
      <w:divBdr>
        <w:top w:val="none" w:sz="0" w:space="0" w:color="auto"/>
        <w:left w:val="none" w:sz="0" w:space="0" w:color="auto"/>
        <w:bottom w:val="none" w:sz="0" w:space="0" w:color="auto"/>
        <w:right w:val="none" w:sz="0" w:space="0" w:color="auto"/>
      </w:divBdr>
    </w:div>
    <w:div w:id="620653568">
      <w:bodyDiv w:val="1"/>
      <w:marLeft w:val="0"/>
      <w:marRight w:val="0"/>
      <w:marTop w:val="0"/>
      <w:marBottom w:val="0"/>
      <w:divBdr>
        <w:top w:val="none" w:sz="0" w:space="0" w:color="auto"/>
        <w:left w:val="none" w:sz="0" w:space="0" w:color="auto"/>
        <w:bottom w:val="none" w:sz="0" w:space="0" w:color="auto"/>
        <w:right w:val="none" w:sz="0" w:space="0" w:color="auto"/>
      </w:divBdr>
    </w:div>
    <w:div w:id="620841518">
      <w:bodyDiv w:val="1"/>
      <w:marLeft w:val="0"/>
      <w:marRight w:val="0"/>
      <w:marTop w:val="0"/>
      <w:marBottom w:val="0"/>
      <w:divBdr>
        <w:top w:val="none" w:sz="0" w:space="0" w:color="auto"/>
        <w:left w:val="none" w:sz="0" w:space="0" w:color="auto"/>
        <w:bottom w:val="none" w:sz="0" w:space="0" w:color="auto"/>
        <w:right w:val="none" w:sz="0" w:space="0" w:color="auto"/>
      </w:divBdr>
    </w:div>
    <w:div w:id="621032311">
      <w:bodyDiv w:val="1"/>
      <w:marLeft w:val="0"/>
      <w:marRight w:val="0"/>
      <w:marTop w:val="0"/>
      <w:marBottom w:val="0"/>
      <w:divBdr>
        <w:top w:val="none" w:sz="0" w:space="0" w:color="auto"/>
        <w:left w:val="none" w:sz="0" w:space="0" w:color="auto"/>
        <w:bottom w:val="none" w:sz="0" w:space="0" w:color="auto"/>
        <w:right w:val="none" w:sz="0" w:space="0" w:color="auto"/>
      </w:divBdr>
    </w:div>
    <w:div w:id="621880708">
      <w:bodyDiv w:val="1"/>
      <w:marLeft w:val="0"/>
      <w:marRight w:val="0"/>
      <w:marTop w:val="0"/>
      <w:marBottom w:val="0"/>
      <w:divBdr>
        <w:top w:val="none" w:sz="0" w:space="0" w:color="auto"/>
        <w:left w:val="none" w:sz="0" w:space="0" w:color="auto"/>
        <w:bottom w:val="none" w:sz="0" w:space="0" w:color="auto"/>
        <w:right w:val="none" w:sz="0" w:space="0" w:color="auto"/>
      </w:divBdr>
    </w:div>
    <w:div w:id="622345938">
      <w:bodyDiv w:val="1"/>
      <w:marLeft w:val="0"/>
      <w:marRight w:val="0"/>
      <w:marTop w:val="0"/>
      <w:marBottom w:val="0"/>
      <w:divBdr>
        <w:top w:val="none" w:sz="0" w:space="0" w:color="auto"/>
        <w:left w:val="none" w:sz="0" w:space="0" w:color="auto"/>
        <w:bottom w:val="none" w:sz="0" w:space="0" w:color="auto"/>
        <w:right w:val="none" w:sz="0" w:space="0" w:color="auto"/>
      </w:divBdr>
    </w:div>
    <w:div w:id="622463984">
      <w:bodyDiv w:val="1"/>
      <w:marLeft w:val="0"/>
      <w:marRight w:val="0"/>
      <w:marTop w:val="0"/>
      <w:marBottom w:val="0"/>
      <w:divBdr>
        <w:top w:val="none" w:sz="0" w:space="0" w:color="auto"/>
        <w:left w:val="none" w:sz="0" w:space="0" w:color="auto"/>
        <w:bottom w:val="none" w:sz="0" w:space="0" w:color="auto"/>
        <w:right w:val="none" w:sz="0" w:space="0" w:color="auto"/>
      </w:divBdr>
    </w:div>
    <w:div w:id="622884323">
      <w:bodyDiv w:val="1"/>
      <w:marLeft w:val="0"/>
      <w:marRight w:val="0"/>
      <w:marTop w:val="0"/>
      <w:marBottom w:val="0"/>
      <w:divBdr>
        <w:top w:val="none" w:sz="0" w:space="0" w:color="auto"/>
        <w:left w:val="none" w:sz="0" w:space="0" w:color="auto"/>
        <w:bottom w:val="none" w:sz="0" w:space="0" w:color="auto"/>
        <w:right w:val="none" w:sz="0" w:space="0" w:color="auto"/>
      </w:divBdr>
    </w:div>
    <w:div w:id="622886685">
      <w:bodyDiv w:val="1"/>
      <w:marLeft w:val="0"/>
      <w:marRight w:val="0"/>
      <w:marTop w:val="0"/>
      <w:marBottom w:val="0"/>
      <w:divBdr>
        <w:top w:val="none" w:sz="0" w:space="0" w:color="auto"/>
        <w:left w:val="none" w:sz="0" w:space="0" w:color="auto"/>
        <w:bottom w:val="none" w:sz="0" w:space="0" w:color="auto"/>
        <w:right w:val="none" w:sz="0" w:space="0" w:color="auto"/>
      </w:divBdr>
    </w:div>
    <w:div w:id="622924621">
      <w:bodyDiv w:val="1"/>
      <w:marLeft w:val="0"/>
      <w:marRight w:val="0"/>
      <w:marTop w:val="0"/>
      <w:marBottom w:val="0"/>
      <w:divBdr>
        <w:top w:val="none" w:sz="0" w:space="0" w:color="auto"/>
        <w:left w:val="none" w:sz="0" w:space="0" w:color="auto"/>
        <w:bottom w:val="none" w:sz="0" w:space="0" w:color="auto"/>
        <w:right w:val="none" w:sz="0" w:space="0" w:color="auto"/>
      </w:divBdr>
    </w:div>
    <w:div w:id="623080975">
      <w:bodyDiv w:val="1"/>
      <w:marLeft w:val="0"/>
      <w:marRight w:val="0"/>
      <w:marTop w:val="0"/>
      <w:marBottom w:val="0"/>
      <w:divBdr>
        <w:top w:val="none" w:sz="0" w:space="0" w:color="auto"/>
        <w:left w:val="none" w:sz="0" w:space="0" w:color="auto"/>
        <w:bottom w:val="none" w:sz="0" w:space="0" w:color="auto"/>
        <w:right w:val="none" w:sz="0" w:space="0" w:color="auto"/>
      </w:divBdr>
    </w:div>
    <w:div w:id="623390979">
      <w:bodyDiv w:val="1"/>
      <w:marLeft w:val="0"/>
      <w:marRight w:val="0"/>
      <w:marTop w:val="0"/>
      <w:marBottom w:val="0"/>
      <w:divBdr>
        <w:top w:val="none" w:sz="0" w:space="0" w:color="auto"/>
        <w:left w:val="none" w:sz="0" w:space="0" w:color="auto"/>
        <w:bottom w:val="none" w:sz="0" w:space="0" w:color="auto"/>
        <w:right w:val="none" w:sz="0" w:space="0" w:color="auto"/>
      </w:divBdr>
    </w:div>
    <w:div w:id="623578755">
      <w:bodyDiv w:val="1"/>
      <w:marLeft w:val="0"/>
      <w:marRight w:val="0"/>
      <w:marTop w:val="0"/>
      <w:marBottom w:val="0"/>
      <w:divBdr>
        <w:top w:val="none" w:sz="0" w:space="0" w:color="auto"/>
        <w:left w:val="none" w:sz="0" w:space="0" w:color="auto"/>
        <w:bottom w:val="none" w:sz="0" w:space="0" w:color="auto"/>
        <w:right w:val="none" w:sz="0" w:space="0" w:color="auto"/>
      </w:divBdr>
    </w:div>
    <w:div w:id="623581179">
      <w:bodyDiv w:val="1"/>
      <w:marLeft w:val="0"/>
      <w:marRight w:val="0"/>
      <w:marTop w:val="0"/>
      <w:marBottom w:val="0"/>
      <w:divBdr>
        <w:top w:val="none" w:sz="0" w:space="0" w:color="auto"/>
        <w:left w:val="none" w:sz="0" w:space="0" w:color="auto"/>
        <w:bottom w:val="none" w:sz="0" w:space="0" w:color="auto"/>
        <w:right w:val="none" w:sz="0" w:space="0" w:color="auto"/>
      </w:divBdr>
    </w:div>
    <w:div w:id="623652721">
      <w:bodyDiv w:val="1"/>
      <w:marLeft w:val="0"/>
      <w:marRight w:val="0"/>
      <w:marTop w:val="0"/>
      <w:marBottom w:val="0"/>
      <w:divBdr>
        <w:top w:val="none" w:sz="0" w:space="0" w:color="auto"/>
        <w:left w:val="none" w:sz="0" w:space="0" w:color="auto"/>
        <w:bottom w:val="none" w:sz="0" w:space="0" w:color="auto"/>
        <w:right w:val="none" w:sz="0" w:space="0" w:color="auto"/>
      </w:divBdr>
    </w:div>
    <w:div w:id="623733381">
      <w:bodyDiv w:val="1"/>
      <w:marLeft w:val="0"/>
      <w:marRight w:val="0"/>
      <w:marTop w:val="0"/>
      <w:marBottom w:val="0"/>
      <w:divBdr>
        <w:top w:val="none" w:sz="0" w:space="0" w:color="auto"/>
        <w:left w:val="none" w:sz="0" w:space="0" w:color="auto"/>
        <w:bottom w:val="none" w:sz="0" w:space="0" w:color="auto"/>
        <w:right w:val="none" w:sz="0" w:space="0" w:color="auto"/>
      </w:divBdr>
    </w:div>
    <w:div w:id="623847368">
      <w:bodyDiv w:val="1"/>
      <w:marLeft w:val="0"/>
      <w:marRight w:val="0"/>
      <w:marTop w:val="0"/>
      <w:marBottom w:val="0"/>
      <w:divBdr>
        <w:top w:val="none" w:sz="0" w:space="0" w:color="auto"/>
        <w:left w:val="none" w:sz="0" w:space="0" w:color="auto"/>
        <w:bottom w:val="none" w:sz="0" w:space="0" w:color="auto"/>
        <w:right w:val="none" w:sz="0" w:space="0" w:color="auto"/>
      </w:divBdr>
    </w:div>
    <w:div w:id="623854261">
      <w:bodyDiv w:val="1"/>
      <w:marLeft w:val="0"/>
      <w:marRight w:val="0"/>
      <w:marTop w:val="0"/>
      <w:marBottom w:val="0"/>
      <w:divBdr>
        <w:top w:val="none" w:sz="0" w:space="0" w:color="auto"/>
        <w:left w:val="none" w:sz="0" w:space="0" w:color="auto"/>
        <w:bottom w:val="none" w:sz="0" w:space="0" w:color="auto"/>
        <w:right w:val="none" w:sz="0" w:space="0" w:color="auto"/>
      </w:divBdr>
    </w:div>
    <w:div w:id="623923077">
      <w:bodyDiv w:val="1"/>
      <w:marLeft w:val="0"/>
      <w:marRight w:val="0"/>
      <w:marTop w:val="0"/>
      <w:marBottom w:val="0"/>
      <w:divBdr>
        <w:top w:val="none" w:sz="0" w:space="0" w:color="auto"/>
        <w:left w:val="none" w:sz="0" w:space="0" w:color="auto"/>
        <w:bottom w:val="none" w:sz="0" w:space="0" w:color="auto"/>
        <w:right w:val="none" w:sz="0" w:space="0" w:color="auto"/>
      </w:divBdr>
    </w:div>
    <w:div w:id="624119709">
      <w:bodyDiv w:val="1"/>
      <w:marLeft w:val="0"/>
      <w:marRight w:val="0"/>
      <w:marTop w:val="0"/>
      <w:marBottom w:val="0"/>
      <w:divBdr>
        <w:top w:val="none" w:sz="0" w:space="0" w:color="auto"/>
        <w:left w:val="none" w:sz="0" w:space="0" w:color="auto"/>
        <w:bottom w:val="none" w:sz="0" w:space="0" w:color="auto"/>
        <w:right w:val="none" w:sz="0" w:space="0" w:color="auto"/>
      </w:divBdr>
    </w:div>
    <w:div w:id="624119961">
      <w:bodyDiv w:val="1"/>
      <w:marLeft w:val="0"/>
      <w:marRight w:val="0"/>
      <w:marTop w:val="0"/>
      <w:marBottom w:val="0"/>
      <w:divBdr>
        <w:top w:val="none" w:sz="0" w:space="0" w:color="auto"/>
        <w:left w:val="none" w:sz="0" w:space="0" w:color="auto"/>
        <w:bottom w:val="none" w:sz="0" w:space="0" w:color="auto"/>
        <w:right w:val="none" w:sz="0" w:space="0" w:color="auto"/>
      </w:divBdr>
    </w:div>
    <w:div w:id="624122241">
      <w:bodyDiv w:val="1"/>
      <w:marLeft w:val="0"/>
      <w:marRight w:val="0"/>
      <w:marTop w:val="0"/>
      <w:marBottom w:val="0"/>
      <w:divBdr>
        <w:top w:val="none" w:sz="0" w:space="0" w:color="auto"/>
        <w:left w:val="none" w:sz="0" w:space="0" w:color="auto"/>
        <w:bottom w:val="none" w:sz="0" w:space="0" w:color="auto"/>
        <w:right w:val="none" w:sz="0" w:space="0" w:color="auto"/>
      </w:divBdr>
    </w:div>
    <w:div w:id="624237374">
      <w:bodyDiv w:val="1"/>
      <w:marLeft w:val="0"/>
      <w:marRight w:val="0"/>
      <w:marTop w:val="0"/>
      <w:marBottom w:val="0"/>
      <w:divBdr>
        <w:top w:val="none" w:sz="0" w:space="0" w:color="auto"/>
        <w:left w:val="none" w:sz="0" w:space="0" w:color="auto"/>
        <w:bottom w:val="none" w:sz="0" w:space="0" w:color="auto"/>
        <w:right w:val="none" w:sz="0" w:space="0" w:color="auto"/>
      </w:divBdr>
    </w:div>
    <w:div w:id="624653099">
      <w:bodyDiv w:val="1"/>
      <w:marLeft w:val="0"/>
      <w:marRight w:val="0"/>
      <w:marTop w:val="0"/>
      <w:marBottom w:val="0"/>
      <w:divBdr>
        <w:top w:val="none" w:sz="0" w:space="0" w:color="auto"/>
        <w:left w:val="none" w:sz="0" w:space="0" w:color="auto"/>
        <w:bottom w:val="none" w:sz="0" w:space="0" w:color="auto"/>
        <w:right w:val="none" w:sz="0" w:space="0" w:color="auto"/>
      </w:divBdr>
    </w:div>
    <w:div w:id="624696435">
      <w:bodyDiv w:val="1"/>
      <w:marLeft w:val="0"/>
      <w:marRight w:val="0"/>
      <w:marTop w:val="0"/>
      <w:marBottom w:val="0"/>
      <w:divBdr>
        <w:top w:val="none" w:sz="0" w:space="0" w:color="auto"/>
        <w:left w:val="none" w:sz="0" w:space="0" w:color="auto"/>
        <w:bottom w:val="none" w:sz="0" w:space="0" w:color="auto"/>
        <w:right w:val="none" w:sz="0" w:space="0" w:color="auto"/>
      </w:divBdr>
    </w:div>
    <w:div w:id="624850919">
      <w:bodyDiv w:val="1"/>
      <w:marLeft w:val="0"/>
      <w:marRight w:val="0"/>
      <w:marTop w:val="0"/>
      <w:marBottom w:val="0"/>
      <w:divBdr>
        <w:top w:val="none" w:sz="0" w:space="0" w:color="auto"/>
        <w:left w:val="none" w:sz="0" w:space="0" w:color="auto"/>
        <w:bottom w:val="none" w:sz="0" w:space="0" w:color="auto"/>
        <w:right w:val="none" w:sz="0" w:space="0" w:color="auto"/>
      </w:divBdr>
    </w:div>
    <w:div w:id="625543299">
      <w:bodyDiv w:val="1"/>
      <w:marLeft w:val="0"/>
      <w:marRight w:val="0"/>
      <w:marTop w:val="0"/>
      <w:marBottom w:val="0"/>
      <w:divBdr>
        <w:top w:val="none" w:sz="0" w:space="0" w:color="auto"/>
        <w:left w:val="none" w:sz="0" w:space="0" w:color="auto"/>
        <w:bottom w:val="none" w:sz="0" w:space="0" w:color="auto"/>
        <w:right w:val="none" w:sz="0" w:space="0" w:color="auto"/>
      </w:divBdr>
    </w:div>
    <w:div w:id="625628132">
      <w:bodyDiv w:val="1"/>
      <w:marLeft w:val="0"/>
      <w:marRight w:val="0"/>
      <w:marTop w:val="0"/>
      <w:marBottom w:val="0"/>
      <w:divBdr>
        <w:top w:val="none" w:sz="0" w:space="0" w:color="auto"/>
        <w:left w:val="none" w:sz="0" w:space="0" w:color="auto"/>
        <w:bottom w:val="none" w:sz="0" w:space="0" w:color="auto"/>
        <w:right w:val="none" w:sz="0" w:space="0" w:color="auto"/>
      </w:divBdr>
    </w:div>
    <w:div w:id="625700938">
      <w:bodyDiv w:val="1"/>
      <w:marLeft w:val="0"/>
      <w:marRight w:val="0"/>
      <w:marTop w:val="0"/>
      <w:marBottom w:val="0"/>
      <w:divBdr>
        <w:top w:val="none" w:sz="0" w:space="0" w:color="auto"/>
        <w:left w:val="none" w:sz="0" w:space="0" w:color="auto"/>
        <w:bottom w:val="none" w:sz="0" w:space="0" w:color="auto"/>
        <w:right w:val="none" w:sz="0" w:space="0" w:color="auto"/>
      </w:divBdr>
    </w:div>
    <w:div w:id="625740548">
      <w:bodyDiv w:val="1"/>
      <w:marLeft w:val="0"/>
      <w:marRight w:val="0"/>
      <w:marTop w:val="0"/>
      <w:marBottom w:val="0"/>
      <w:divBdr>
        <w:top w:val="none" w:sz="0" w:space="0" w:color="auto"/>
        <w:left w:val="none" w:sz="0" w:space="0" w:color="auto"/>
        <w:bottom w:val="none" w:sz="0" w:space="0" w:color="auto"/>
        <w:right w:val="none" w:sz="0" w:space="0" w:color="auto"/>
      </w:divBdr>
    </w:div>
    <w:div w:id="626350277">
      <w:bodyDiv w:val="1"/>
      <w:marLeft w:val="0"/>
      <w:marRight w:val="0"/>
      <w:marTop w:val="0"/>
      <w:marBottom w:val="0"/>
      <w:divBdr>
        <w:top w:val="none" w:sz="0" w:space="0" w:color="auto"/>
        <w:left w:val="none" w:sz="0" w:space="0" w:color="auto"/>
        <w:bottom w:val="none" w:sz="0" w:space="0" w:color="auto"/>
        <w:right w:val="none" w:sz="0" w:space="0" w:color="auto"/>
      </w:divBdr>
    </w:div>
    <w:div w:id="626356966">
      <w:bodyDiv w:val="1"/>
      <w:marLeft w:val="0"/>
      <w:marRight w:val="0"/>
      <w:marTop w:val="0"/>
      <w:marBottom w:val="0"/>
      <w:divBdr>
        <w:top w:val="none" w:sz="0" w:space="0" w:color="auto"/>
        <w:left w:val="none" w:sz="0" w:space="0" w:color="auto"/>
        <w:bottom w:val="none" w:sz="0" w:space="0" w:color="auto"/>
        <w:right w:val="none" w:sz="0" w:space="0" w:color="auto"/>
      </w:divBdr>
    </w:div>
    <w:div w:id="626396359">
      <w:bodyDiv w:val="1"/>
      <w:marLeft w:val="0"/>
      <w:marRight w:val="0"/>
      <w:marTop w:val="0"/>
      <w:marBottom w:val="0"/>
      <w:divBdr>
        <w:top w:val="none" w:sz="0" w:space="0" w:color="auto"/>
        <w:left w:val="none" w:sz="0" w:space="0" w:color="auto"/>
        <w:bottom w:val="none" w:sz="0" w:space="0" w:color="auto"/>
        <w:right w:val="none" w:sz="0" w:space="0" w:color="auto"/>
      </w:divBdr>
    </w:div>
    <w:div w:id="626401375">
      <w:bodyDiv w:val="1"/>
      <w:marLeft w:val="0"/>
      <w:marRight w:val="0"/>
      <w:marTop w:val="0"/>
      <w:marBottom w:val="0"/>
      <w:divBdr>
        <w:top w:val="none" w:sz="0" w:space="0" w:color="auto"/>
        <w:left w:val="none" w:sz="0" w:space="0" w:color="auto"/>
        <w:bottom w:val="none" w:sz="0" w:space="0" w:color="auto"/>
        <w:right w:val="none" w:sz="0" w:space="0" w:color="auto"/>
      </w:divBdr>
    </w:div>
    <w:div w:id="626476038">
      <w:bodyDiv w:val="1"/>
      <w:marLeft w:val="0"/>
      <w:marRight w:val="0"/>
      <w:marTop w:val="0"/>
      <w:marBottom w:val="0"/>
      <w:divBdr>
        <w:top w:val="none" w:sz="0" w:space="0" w:color="auto"/>
        <w:left w:val="none" w:sz="0" w:space="0" w:color="auto"/>
        <w:bottom w:val="none" w:sz="0" w:space="0" w:color="auto"/>
        <w:right w:val="none" w:sz="0" w:space="0" w:color="auto"/>
      </w:divBdr>
    </w:div>
    <w:div w:id="626934380">
      <w:bodyDiv w:val="1"/>
      <w:marLeft w:val="0"/>
      <w:marRight w:val="0"/>
      <w:marTop w:val="0"/>
      <w:marBottom w:val="0"/>
      <w:divBdr>
        <w:top w:val="none" w:sz="0" w:space="0" w:color="auto"/>
        <w:left w:val="none" w:sz="0" w:space="0" w:color="auto"/>
        <w:bottom w:val="none" w:sz="0" w:space="0" w:color="auto"/>
        <w:right w:val="none" w:sz="0" w:space="0" w:color="auto"/>
      </w:divBdr>
    </w:div>
    <w:div w:id="627245082">
      <w:bodyDiv w:val="1"/>
      <w:marLeft w:val="0"/>
      <w:marRight w:val="0"/>
      <w:marTop w:val="0"/>
      <w:marBottom w:val="0"/>
      <w:divBdr>
        <w:top w:val="none" w:sz="0" w:space="0" w:color="auto"/>
        <w:left w:val="none" w:sz="0" w:space="0" w:color="auto"/>
        <w:bottom w:val="none" w:sz="0" w:space="0" w:color="auto"/>
        <w:right w:val="none" w:sz="0" w:space="0" w:color="auto"/>
      </w:divBdr>
    </w:div>
    <w:div w:id="627277043">
      <w:bodyDiv w:val="1"/>
      <w:marLeft w:val="0"/>
      <w:marRight w:val="0"/>
      <w:marTop w:val="0"/>
      <w:marBottom w:val="0"/>
      <w:divBdr>
        <w:top w:val="none" w:sz="0" w:space="0" w:color="auto"/>
        <w:left w:val="none" w:sz="0" w:space="0" w:color="auto"/>
        <w:bottom w:val="none" w:sz="0" w:space="0" w:color="auto"/>
        <w:right w:val="none" w:sz="0" w:space="0" w:color="auto"/>
      </w:divBdr>
    </w:div>
    <w:div w:id="627395833">
      <w:bodyDiv w:val="1"/>
      <w:marLeft w:val="0"/>
      <w:marRight w:val="0"/>
      <w:marTop w:val="0"/>
      <w:marBottom w:val="0"/>
      <w:divBdr>
        <w:top w:val="none" w:sz="0" w:space="0" w:color="auto"/>
        <w:left w:val="none" w:sz="0" w:space="0" w:color="auto"/>
        <w:bottom w:val="none" w:sz="0" w:space="0" w:color="auto"/>
        <w:right w:val="none" w:sz="0" w:space="0" w:color="auto"/>
      </w:divBdr>
    </w:div>
    <w:div w:id="627509494">
      <w:bodyDiv w:val="1"/>
      <w:marLeft w:val="0"/>
      <w:marRight w:val="0"/>
      <w:marTop w:val="0"/>
      <w:marBottom w:val="0"/>
      <w:divBdr>
        <w:top w:val="none" w:sz="0" w:space="0" w:color="auto"/>
        <w:left w:val="none" w:sz="0" w:space="0" w:color="auto"/>
        <w:bottom w:val="none" w:sz="0" w:space="0" w:color="auto"/>
        <w:right w:val="none" w:sz="0" w:space="0" w:color="auto"/>
      </w:divBdr>
    </w:div>
    <w:div w:id="628635399">
      <w:bodyDiv w:val="1"/>
      <w:marLeft w:val="0"/>
      <w:marRight w:val="0"/>
      <w:marTop w:val="0"/>
      <w:marBottom w:val="0"/>
      <w:divBdr>
        <w:top w:val="none" w:sz="0" w:space="0" w:color="auto"/>
        <w:left w:val="none" w:sz="0" w:space="0" w:color="auto"/>
        <w:bottom w:val="none" w:sz="0" w:space="0" w:color="auto"/>
        <w:right w:val="none" w:sz="0" w:space="0" w:color="auto"/>
      </w:divBdr>
    </w:div>
    <w:div w:id="628784256">
      <w:bodyDiv w:val="1"/>
      <w:marLeft w:val="0"/>
      <w:marRight w:val="0"/>
      <w:marTop w:val="0"/>
      <w:marBottom w:val="0"/>
      <w:divBdr>
        <w:top w:val="none" w:sz="0" w:space="0" w:color="auto"/>
        <w:left w:val="none" w:sz="0" w:space="0" w:color="auto"/>
        <w:bottom w:val="none" w:sz="0" w:space="0" w:color="auto"/>
        <w:right w:val="none" w:sz="0" w:space="0" w:color="auto"/>
      </w:divBdr>
    </w:div>
    <w:div w:id="629478505">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752423">
      <w:bodyDiv w:val="1"/>
      <w:marLeft w:val="0"/>
      <w:marRight w:val="0"/>
      <w:marTop w:val="0"/>
      <w:marBottom w:val="0"/>
      <w:divBdr>
        <w:top w:val="none" w:sz="0" w:space="0" w:color="auto"/>
        <w:left w:val="none" w:sz="0" w:space="0" w:color="auto"/>
        <w:bottom w:val="none" w:sz="0" w:space="0" w:color="auto"/>
        <w:right w:val="none" w:sz="0" w:space="0" w:color="auto"/>
      </w:divBdr>
    </w:div>
    <w:div w:id="629868455">
      <w:bodyDiv w:val="1"/>
      <w:marLeft w:val="0"/>
      <w:marRight w:val="0"/>
      <w:marTop w:val="0"/>
      <w:marBottom w:val="0"/>
      <w:divBdr>
        <w:top w:val="none" w:sz="0" w:space="0" w:color="auto"/>
        <w:left w:val="none" w:sz="0" w:space="0" w:color="auto"/>
        <w:bottom w:val="none" w:sz="0" w:space="0" w:color="auto"/>
        <w:right w:val="none" w:sz="0" w:space="0" w:color="auto"/>
      </w:divBdr>
    </w:div>
    <w:div w:id="629870472">
      <w:bodyDiv w:val="1"/>
      <w:marLeft w:val="0"/>
      <w:marRight w:val="0"/>
      <w:marTop w:val="0"/>
      <w:marBottom w:val="0"/>
      <w:divBdr>
        <w:top w:val="none" w:sz="0" w:space="0" w:color="auto"/>
        <w:left w:val="none" w:sz="0" w:space="0" w:color="auto"/>
        <w:bottom w:val="none" w:sz="0" w:space="0" w:color="auto"/>
        <w:right w:val="none" w:sz="0" w:space="0" w:color="auto"/>
      </w:divBdr>
    </w:div>
    <w:div w:id="630087621">
      <w:bodyDiv w:val="1"/>
      <w:marLeft w:val="0"/>
      <w:marRight w:val="0"/>
      <w:marTop w:val="0"/>
      <w:marBottom w:val="0"/>
      <w:divBdr>
        <w:top w:val="none" w:sz="0" w:space="0" w:color="auto"/>
        <w:left w:val="none" w:sz="0" w:space="0" w:color="auto"/>
        <w:bottom w:val="none" w:sz="0" w:space="0" w:color="auto"/>
        <w:right w:val="none" w:sz="0" w:space="0" w:color="auto"/>
      </w:divBdr>
    </w:div>
    <w:div w:id="630211994">
      <w:bodyDiv w:val="1"/>
      <w:marLeft w:val="0"/>
      <w:marRight w:val="0"/>
      <w:marTop w:val="0"/>
      <w:marBottom w:val="0"/>
      <w:divBdr>
        <w:top w:val="none" w:sz="0" w:space="0" w:color="auto"/>
        <w:left w:val="none" w:sz="0" w:space="0" w:color="auto"/>
        <w:bottom w:val="none" w:sz="0" w:space="0" w:color="auto"/>
        <w:right w:val="none" w:sz="0" w:space="0" w:color="auto"/>
      </w:divBdr>
    </w:div>
    <w:div w:id="630330107">
      <w:bodyDiv w:val="1"/>
      <w:marLeft w:val="0"/>
      <w:marRight w:val="0"/>
      <w:marTop w:val="0"/>
      <w:marBottom w:val="0"/>
      <w:divBdr>
        <w:top w:val="none" w:sz="0" w:space="0" w:color="auto"/>
        <w:left w:val="none" w:sz="0" w:space="0" w:color="auto"/>
        <w:bottom w:val="none" w:sz="0" w:space="0" w:color="auto"/>
        <w:right w:val="none" w:sz="0" w:space="0" w:color="auto"/>
      </w:divBdr>
    </w:div>
    <w:div w:id="631255241">
      <w:bodyDiv w:val="1"/>
      <w:marLeft w:val="0"/>
      <w:marRight w:val="0"/>
      <w:marTop w:val="0"/>
      <w:marBottom w:val="0"/>
      <w:divBdr>
        <w:top w:val="none" w:sz="0" w:space="0" w:color="auto"/>
        <w:left w:val="none" w:sz="0" w:space="0" w:color="auto"/>
        <w:bottom w:val="none" w:sz="0" w:space="0" w:color="auto"/>
        <w:right w:val="none" w:sz="0" w:space="0" w:color="auto"/>
      </w:divBdr>
    </w:div>
    <w:div w:id="631860267">
      <w:bodyDiv w:val="1"/>
      <w:marLeft w:val="0"/>
      <w:marRight w:val="0"/>
      <w:marTop w:val="0"/>
      <w:marBottom w:val="0"/>
      <w:divBdr>
        <w:top w:val="none" w:sz="0" w:space="0" w:color="auto"/>
        <w:left w:val="none" w:sz="0" w:space="0" w:color="auto"/>
        <w:bottom w:val="none" w:sz="0" w:space="0" w:color="auto"/>
        <w:right w:val="none" w:sz="0" w:space="0" w:color="auto"/>
      </w:divBdr>
    </w:div>
    <w:div w:id="632488918">
      <w:bodyDiv w:val="1"/>
      <w:marLeft w:val="0"/>
      <w:marRight w:val="0"/>
      <w:marTop w:val="0"/>
      <w:marBottom w:val="0"/>
      <w:divBdr>
        <w:top w:val="none" w:sz="0" w:space="0" w:color="auto"/>
        <w:left w:val="none" w:sz="0" w:space="0" w:color="auto"/>
        <w:bottom w:val="none" w:sz="0" w:space="0" w:color="auto"/>
        <w:right w:val="none" w:sz="0" w:space="0" w:color="auto"/>
      </w:divBdr>
    </w:div>
    <w:div w:id="632518634">
      <w:bodyDiv w:val="1"/>
      <w:marLeft w:val="0"/>
      <w:marRight w:val="0"/>
      <w:marTop w:val="0"/>
      <w:marBottom w:val="0"/>
      <w:divBdr>
        <w:top w:val="none" w:sz="0" w:space="0" w:color="auto"/>
        <w:left w:val="none" w:sz="0" w:space="0" w:color="auto"/>
        <w:bottom w:val="none" w:sz="0" w:space="0" w:color="auto"/>
        <w:right w:val="none" w:sz="0" w:space="0" w:color="auto"/>
      </w:divBdr>
    </w:div>
    <w:div w:id="632833148">
      <w:bodyDiv w:val="1"/>
      <w:marLeft w:val="0"/>
      <w:marRight w:val="0"/>
      <w:marTop w:val="0"/>
      <w:marBottom w:val="0"/>
      <w:divBdr>
        <w:top w:val="none" w:sz="0" w:space="0" w:color="auto"/>
        <w:left w:val="none" w:sz="0" w:space="0" w:color="auto"/>
        <w:bottom w:val="none" w:sz="0" w:space="0" w:color="auto"/>
        <w:right w:val="none" w:sz="0" w:space="0" w:color="auto"/>
      </w:divBdr>
    </w:div>
    <w:div w:id="633371356">
      <w:bodyDiv w:val="1"/>
      <w:marLeft w:val="0"/>
      <w:marRight w:val="0"/>
      <w:marTop w:val="0"/>
      <w:marBottom w:val="0"/>
      <w:divBdr>
        <w:top w:val="none" w:sz="0" w:space="0" w:color="auto"/>
        <w:left w:val="none" w:sz="0" w:space="0" w:color="auto"/>
        <w:bottom w:val="none" w:sz="0" w:space="0" w:color="auto"/>
        <w:right w:val="none" w:sz="0" w:space="0" w:color="auto"/>
      </w:divBdr>
    </w:div>
    <w:div w:id="633482722">
      <w:bodyDiv w:val="1"/>
      <w:marLeft w:val="0"/>
      <w:marRight w:val="0"/>
      <w:marTop w:val="0"/>
      <w:marBottom w:val="0"/>
      <w:divBdr>
        <w:top w:val="none" w:sz="0" w:space="0" w:color="auto"/>
        <w:left w:val="none" w:sz="0" w:space="0" w:color="auto"/>
        <w:bottom w:val="none" w:sz="0" w:space="0" w:color="auto"/>
        <w:right w:val="none" w:sz="0" w:space="0" w:color="auto"/>
      </w:divBdr>
    </w:div>
    <w:div w:id="633557150">
      <w:bodyDiv w:val="1"/>
      <w:marLeft w:val="0"/>
      <w:marRight w:val="0"/>
      <w:marTop w:val="0"/>
      <w:marBottom w:val="0"/>
      <w:divBdr>
        <w:top w:val="none" w:sz="0" w:space="0" w:color="auto"/>
        <w:left w:val="none" w:sz="0" w:space="0" w:color="auto"/>
        <w:bottom w:val="none" w:sz="0" w:space="0" w:color="auto"/>
        <w:right w:val="none" w:sz="0" w:space="0" w:color="auto"/>
      </w:divBdr>
    </w:div>
    <w:div w:id="634408369">
      <w:bodyDiv w:val="1"/>
      <w:marLeft w:val="0"/>
      <w:marRight w:val="0"/>
      <w:marTop w:val="0"/>
      <w:marBottom w:val="0"/>
      <w:divBdr>
        <w:top w:val="none" w:sz="0" w:space="0" w:color="auto"/>
        <w:left w:val="none" w:sz="0" w:space="0" w:color="auto"/>
        <w:bottom w:val="none" w:sz="0" w:space="0" w:color="auto"/>
        <w:right w:val="none" w:sz="0" w:space="0" w:color="auto"/>
      </w:divBdr>
    </w:div>
    <w:div w:id="634415407">
      <w:bodyDiv w:val="1"/>
      <w:marLeft w:val="0"/>
      <w:marRight w:val="0"/>
      <w:marTop w:val="0"/>
      <w:marBottom w:val="0"/>
      <w:divBdr>
        <w:top w:val="none" w:sz="0" w:space="0" w:color="auto"/>
        <w:left w:val="none" w:sz="0" w:space="0" w:color="auto"/>
        <w:bottom w:val="none" w:sz="0" w:space="0" w:color="auto"/>
        <w:right w:val="none" w:sz="0" w:space="0" w:color="auto"/>
      </w:divBdr>
    </w:div>
    <w:div w:id="634482787">
      <w:bodyDiv w:val="1"/>
      <w:marLeft w:val="0"/>
      <w:marRight w:val="0"/>
      <w:marTop w:val="0"/>
      <w:marBottom w:val="0"/>
      <w:divBdr>
        <w:top w:val="none" w:sz="0" w:space="0" w:color="auto"/>
        <w:left w:val="none" w:sz="0" w:space="0" w:color="auto"/>
        <w:bottom w:val="none" w:sz="0" w:space="0" w:color="auto"/>
        <w:right w:val="none" w:sz="0" w:space="0" w:color="auto"/>
      </w:divBdr>
    </w:div>
    <w:div w:id="634793186">
      <w:bodyDiv w:val="1"/>
      <w:marLeft w:val="0"/>
      <w:marRight w:val="0"/>
      <w:marTop w:val="0"/>
      <w:marBottom w:val="0"/>
      <w:divBdr>
        <w:top w:val="none" w:sz="0" w:space="0" w:color="auto"/>
        <w:left w:val="none" w:sz="0" w:space="0" w:color="auto"/>
        <w:bottom w:val="none" w:sz="0" w:space="0" w:color="auto"/>
        <w:right w:val="none" w:sz="0" w:space="0" w:color="auto"/>
      </w:divBdr>
    </w:div>
    <w:div w:id="635569053">
      <w:bodyDiv w:val="1"/>
      <w:marLeft w:val="0"/>
      <w:marRight w:val="0"/>
      <w:marTop w:val="0"/>
      <w:marBottom w:val="0"/>
      <w:divBdr>
        <w:top w:val="none" w:sz="0" w:space="0" w:color="auto"/>
        <w:left w:val="none" w:sz="0" w:space="0" w:color="auto"/>
        <w:bottom w:val="none" w:sz="0" w:space="0" w:color="auto"/>
        <w:right w:val="none" w:sz="0" w:space="0" w:color="auto"/>
      </w:divBdr>
    </w:div>
    <w:div w:id="635573104">
      <w:bodyDiv w:val="1"/>
      <w:marLeft w:val="0"/>
      <w:marRight w:val="0"/>
      <w:marTop w:val="0"/>
      <w:marBottom w:val="0"/>
      <w:divBdr>
        <w:top w:val="none" w:sz="0" w:space="0" w:color="auto"/>
        <w:left w:val="none" w:sz="0" w:space="0" w:color="auto"/>
        <w:bottom w:val="none" w:sz="0" w:space="0" w:color="auto"/>
        <w:right w:val="none" w:sz="0" w:space="0" w:color="auto"/>
      </w:divBdr>
    </w:div>
    <w:div w:id="636302278">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37731976">
      <w:bodyDiv w:val="1"/>
      <w:marLeft w:val="0"/>
      <w:marRight w:val="0"/>
      <w:marTop w:val="0"/>
      <w:marBottom w:val="0"/>
      <w:divBdr>
        <w:top w:val="none" w:sz="0" w:space="0" w:color="auto"/>
        <w:left w:val="none" w:sz="0" w:space="0" w:color="auto"/>
        <w:bottom w:val="none" w:sz="0" w:space="0" w:color="auto"/>
        <w:right w:val="none" w:sz="0" w:space="0" w:color="auto"/>
      </w:divBdr>
    </w:div>
    <w:div w:id="637732021">
      <w:bodyDiv w:val="1"/>
      <w:marLeft w:val="0"/>
      <w:marRight w:val="0"/>
      <w:marTop w:val="0"/>
      <w:marBottom w:val="0"/>
      <w:divBdr>
        <w:top w:val="none" w:sz="0" w:space="0" w:color="auto"/>
        <w:left w:val="none" w:sz="0" w:space="0" w:color="auto"/>
        <w:bottom w:val="none" w:sz="0" w:space="0" w:color="auto"/>
        <w:right w:val="none" w:sz="0" w:space="0" w:color="auto"/>
      </w:divBdr>
    </w:div>
    <w:div w:id="638845300">
      <w:bodyDiv w:val="1"/>
      <w:marLeft w:val="0"/>
      <w:marRight w:val="0"/>
      <w:marTop w:val="0"/>
      <w:marBottom w:val="0"/>
      <w:divBdr>
        <w:top w:val="none" w:sz="0" w:space="0" w:color="auto"/>
        <w:left w:val="none" w:sz="0" w:space="0" w:color="auto"/>
        <w:bottom w:val="none" w:sz="0" w:space="0" w:color="auto"/>
        <w:right w:val="none" w:sz="0" w:space="0" w:color="auto"/>
      </w:divBdr>
    </w:div>
    <w:div w:id="639043628">
      <w:bodyDiv w:val="1"/>
      <w:marLeft w:val="0"/>
      <w:marRight w:val="0"/>
      <w:marTop w:val="0"/>
      <w:marBottom w:val="0"/>
      <w:divBdr>
        <w:top w:val="none" w:sz="0" w:space="0" w:color="auto"/>
        <w:left w:val="none" w:sz="0" w:space="0" w:color="auto"/>
        <w:bottom w:val="none" w:sz="0" w:space="0" w:color="auto"/>
        <w:right w:val="none" w:sz="0" w:space="0" w:color="auto"/>
      </w:divBdr>
    </w:div>
    <w:div w:id="639382274">
      <w:bodyDiv w:val="1"/>
      <w:marLeft w:val="0"/>
      <w:marRight w:val="0"/>
      <w:marTop w:val="0"/>
      <w:marBottom w:val="0"/>
      <w:divBdr>
        <w:top w:val="none" w:sz="0" w:space="0" w:color="auto"/>
        <w:left w:val="none" w:sz="0" w:space="0" w:color="auto"/>
        <w:bottom w:val="none" w:sz="0" w:space="0" w:color="auto"/>
        <w:right w:val="none" w:sz="0" w:space="0" w:color="auto"/>
      </w:divBdr>
    </w:div>
    <w:div w:id="640041844">
      <w:bodyDiv w:val="1"/>
      <w:marLeft w:val="0"/>
      <w:marRight w:val="0"/>
      <w:marTop w:val="0"/>
      <w:marBottom w:val="0"/>
      <w:divBdr>
        <w:top w:val="none" w:sz="0" w:space="0" w:color="auto"/>
        <w:left w:val="none" w:sz="0" w:space="0" w:color="auto"/>
        <w:bottom w:val="none" w:sz="0" w:space="0" w:color="auto"/>
        <w:right w:val="none" w:sz="0" w:space="0" w:color="auto"/>
      </w:divBdr>
    </w:div>
    <w:div w:id="640693183">
      <w:bodyDiv w:val="1"/>
      <w:marLeft w:val="0"/>
      <w:marRight w:val="0"/>
      <w:marTop w:val="0"/>
      <w:marBottom w:val="0"/>
      <w:divBdr>
        <w:top w:val="none" w:sz="0" w:space="0" w:color="auto"/>
        <w:left w:val="none" w:sz="0" w:space="0" w:color="auto"/>
        <w:bottom w:val="none" w:sz="0" w:space="0" w:color="auto"/>
        <w:right w:val="none" w:sz="0" w:space="0" w:color="auto"/>
      </w:divBdr>
    </w:div>
    <w:div w:id="641152275">
      <w:bodyDiv w:val="1"/>
      <w:marLeft w:val="0"/>
      <w:marRight w:val="0"/>
      <w:marTop w:val="0"/>
      <w:marBottom w:val="0"/>
      <w:divBdr>
        <w:top w:val="none" w:sz="0" w:space="0" w:color="auto"/>
        <w:left w:val="none" w:sz="0" w:space="0" w:color="auto"/>
        <w:bottom w:val="none" w:sz="0" w:space="0" w:color="auto"/>
        <w:right w:val="none" w:sz="0" w:space="0" w:color="auto"/>
      </w:divBdr>
    </w:div>
    <w:div w:id="641231182">
      <w:bodyDiv w:val="1"/>
      <w:marLeft w:val="0"/>
      <w:marRight w:val="0"/>
      <w:marTop w:val="0"/>
      <w:marBottom w:val="0"/>
      <w:divBdr>
        <w:top w:val="none" w:sz="0" w:space="0" w:color="auto"/>
        <w:left w:val="none" w:sz="0" w:space="0" w:color="auto"/>
        <w:bottom w:val="none" w:sz="0" w:space="0" w:color="auto"/>
        <w:right w:val="none" w:sz="0" w:space="0" w:color="auto"/>
      </w:divBdr>
    </w:div>
    <w:div w:id="641740391">
      <w:bodyDiv w:val="1"/>
      <w:marLeft w:val="0"/>
      <w:marRight w:val="0"/>
      <w:marTop w:val="0"/>
      <w:marBottom w:val="0"/>
      <w:divBdr>
        <w:top w:val="none" w:sz="0" w:space="0" w:color="auto"/>
        <w:left w:val="none" w:sz="0" w:space="0" w:color="auto"/>
        <w:bottom w:val="none" w:sz="0" w:space="0" w:color="auto"/>
        <w:right w:val="none" w:sz="0" w:space="0" w:color="auto"/>
      </w:divBdr>
    </w:div>
    <w:div w:id="642271934">
      <w:bodyDiv w:val="1"/>
      <w:marLeft w:val="0"/>
      <w:marRight w:val="0"/>
      <w:marTop w:val="0"/>
      <w:marBottom w:val="0"/>
      <w:divBdr>
        <w:top w:val="none" w:sz="0" w:space="0" w:color="auto"/>
        <w:left w:val="none" w:sz="0" w:space="0" w:color="auto"/>
        <w:bottom w:val="none" w:sz="0" w:space="0" w:color="auto"/>
        <w:right w:val="none" w:sz="0" w:space="0" w:color="auto"/>
      </w:divBdr>
    </w:div>
    <w:div w:id="642466312">
      <w:bodyDiv w:val="1"/>
      <w:marLeft w:val="0"/>
      <w:marRight w:val="0"/>
      <w:marTop w:val="0"/>
      <w:marBottom w:val="0"/>
      <w:divBdr>
        <w:top w:val="none" w:sz="0" w:space="0" w:color="auto"/>
        <w:left w:val="none" w:sz="0" w:space="0" w:color="auto"/>
        <w:bottom w:val="none" w:sz="0" w:space="0" w:color="auto"/>
        <w:right w:val="none" w:sz="0" w:space="0" w:color="auto"/>
      </w:divBdr>
    </w:div>
    <w:div w:id="642541744">
      <w:bodyDiv w:val="1"/>
      <w:marLeft w:val="0"/>
      <w:marRight w:val="0"/>
      <w:marTop w:val="0"/>
      <w:marBottom w:val="0"/>
      <w:divBdr>
        <w:top w:val="none" w:sz="0" w:space="0" w:color="auto"/>
        <w:left w:val="none" w:sz="0" w:space="0" w:color="auto"/>
        <w:bottom w:val="none" w:sz="0" w:space="0" w:color="auto"/>
        <w:right w:val="none" w:sz="0" w:space="0" w:color="auto"/>
      </w:divBdr>
    </w:div>
    <w:div w:id="642732670">
      <w:bodyDiv w:val="1"/>
      <w:marLeft w:val="0"/>
      <w:marRight w:val="0"/>
      <w:marTop w:val="0"/>
      <w:marBottom w:val="0"/>
      <w:divBdr>
        <w:top w:val="none" w:sz="0" w:space="0" w:color="auto"/>
        <w:left w:val="none" w:sz="0" w:space="0" w:color="auto"/>
        <w:bottom w:val="none" w:sz="0" w:space="0" w:color="auto"/>
        <w:right w:val="none" w:sz="0" w:space="0" w:color="auto"/>
      </w:divBdr>
    </w:div>
    <w:div w:id="642777287">
      <w:bodyDiv w:val="1"/>
      <w:marLeft w:val="0"/>
      <w:marRight w:val="0"/>
      <w:marTop w:val="0"/>
      <w:marBottom w:val="0"/>
      <w:divBdr>
        <w:top w:val="none" w:sz="0" w:space="0" w:color="auto"/>
        <w:left w:val="none" w:sz="0" w:space="0" w:color="auto"/>
        <w:bottom w:val="none" w:sz="0" w:space="0" w:color="auto"/>
        <w:right w:val="none" w:sz="0" w:space="0" w:color="auto"/>
      </w:divBdr>
    </w:div>
    <w:div w:id="643198099">
      <w:bodyDiv w:val="1"/>
      <w:marLeft w:val="0"/>
      <w:marRight w:val="0"/>
      <w:marTop w:val="0"/>
      <w:marBottom w:val="0"/>
      <w:divBdr>
        <w:top w:val="none" w:sz="0" w:space="0" w:color="auto"/>
        <w:left w:val="none" w:sz="0" w:space="0" w:color="auto"/>
        <w:bottom w:val="none" w:sz="0" w:space="0" w:color="auto"/>
        <w:right w:val="none" w:sz="0" w:space="0" w:color="auto"/>
      </w:divBdr>
    </w:div>
    <w:div w:id="643704970">
      <w:bodyDiv w:val="1"/>
      <w:marLeft w:val="0"/>
      <w:marRight w:val="0"/>
      <w:marTop w:val="0"/>
      <w:marBottom w:val="0"/>
      <w:divBdr>
        <w:top w:val="none" w:sz="0" w:space="0" w:color="auto"/>
        <w:left w:val="none" w:sz="0" w:space="0" w:color="auto"/>
        <w:bottom w:val="none" w:sz="0" w:space="0" w:color="auto"/>
        <w:right w:val="none" w:sz="0" w:space="0" w:color="auto"/>
      </w:divBdr>
    </w:div>
    <w:div w:id="644747434">
      <w:bodyDiv w:val="1"/>
      <w:marLeft w:val="0"/>
      <w:marRight w:val="0"/>
      <w:marTop w:val="0"/>
      <w:marBottom w:val="0"/>
      <w:divBdr>
        <w:top w:val="none" w:sz="0" w:space="0" w:color="auto"/>
        <w:left w:val="none" w:sz="0" w:space="0" w:color="auto"/>
        <w:bottom w:val="none" w:sz="0" w:space="0" w:color="auto"/>
        <w:right w:val="none" w:sz="0" w:space="0" w:color="auto"/>
      </w:divBdr>
    </w:div>
    <w:div w:id="644815489">
      <w:bodyDiv w:val="1"/>
      <w:marLeft w:val="0"/>
      <w:marRight w:val="0"/>
      <w:marTop w:val="0"/>
      <w:marBottom w:val="0"/>
      <w:divBdr>
        <w:top w:val="none" w:sz="0" w:space="0" w:color="auto"/>
        <w:left w:val="none" w:sz="0" w:space="0" w:color="auto"/>
        <w:bottom w:val="none" w:sz="0" w:space="0" w:color="auto"/>
        <w:right w:val="none" w:sz="0" w:space="0" w:color="auto"/>
      </w:divBdr>
    </w:div>
    <w:div w:id="644896494">
      <w:bodyDiv w:val="1"/>
      <w:marLeft w:val="0"/>
      <w:marRight w:val="0"/>
      <w:marTop w:val="0"/>
      <w:marBottom w:val="0"/>
      <w:divBdr>
        <w:top w:val="none" w:sz="0" w:space="0" w:color="auto"/>
        <w:left w:val="none" w:sz="0" w:space="0" w:color="auto"/>
        <w:bottom w:val="none" w:sz="0" w:space="0" w:color="auto"/>
        <w:right w:val="none" w:sz="0" w:space="0" w:color="auto"/>
      </w:divBdr>
    </w:div>
    <w:div w:id="645010003">
      <w:bodyDiv w:val="1"/>
      <w:marLeft w:val="0"/>
      <w:marRight w:val="0"/>
      <w:marTop w:val="0"/>
      <w:marBottom w:val="0"/>
      <w:divBdr>
        <w:top w:val="none" w:sz="0" w:space="0" w:color="auto"/>
        <w:left w:val="none" w:sz="0" w:space="0" w:color="auto"/>
        <w:bottom w:val="none" w:sz="0" w:space="0" w:color="auto"/>
        <w:right w:val="none" w:sz="0" w:space="0" w:color="auto"/>
      </w:divBdr>
    </w:div>
    <w:div w:id="645084927">
      <w:bodyDiv w:val="1"/>
      <w:marLeft w:val="0"/>
      <w:marRight w:val="0"/>
      <w:marTop w:val="0"/>
      <w:marBottom w:val="0"/>
      <w:divBdr>
        <w:top w:val="none" w:sz="0" w:space="0" w:color="auto"/>
        <w:left w:val="none" w:sz="0" w:space="0" w:color="auto"/>
        <w:bottom w:val="none" w:sz="0" w:space="0" w:color="auto"/>
        <w:right w:val="none" w:sz="0" w:space="0" w:color="auto"/>
      </w:divBdr>
    </w:div>
    <w:div w:id="645472764">
      <w:bodyDiv w:val="1"/>
      <w:marLeft w:val="0"/>
      <w:marRight w:val="0"/>
      <w:marTop w:val="0"/>
      <w:marBottom w:val="0"/>
      <w:divBdr>
        <w:top w:val="none" w:sz="0" w:space="0" w:color="auto"/>
        <w:left w:val="none" w:sz="0" w:space="0" w:color="auto"/>
        <w:bottom w:val="none" w:sz="0" w:space="0" w:color="auto"/>
        <w:right w:val="none" w:sz="0" w:space="0" w:color="auto"/>
      </w:divBdr>
    </w:div>
    <w:div w:id="646056471">
      <w:bodyDiv w:val="1"/>
      <w:marLeft w:val="0"/>
      <w:marRight w:val="0"/>
      <w:marTop w:val="0"/>
      <w:marBottom w:val="0"/>
      <w:divBdr>
        <w:top w:val="none" w:sz="0" w:space="0" w:color="auto"/>
        <w:left w:val="none" w:sz="0" w:space="0" w:color="auto"/>
        <w:bottom w:val="none" w:sz="0" w:space="0" w:color="auto"/>
        <w:right w:val="none" w:sz="0" w:space="0" w:color="auto"/>
      </w:divBdr>
    </w:div>
    <w:div w:id="646058415">
      <w:bodyDiv w:val="1"/>
      <w:marLeft w:val="0"/>
      <w:marRight w:val="0"/>
      <w:marTop w:val="0"/>
      <w:marBottom w:val="0"/>
      <w:divBdr>
        <w:top w:val="none" w:sz="0" w:space="0" w:color="auto"/>
        <w:left w:val="none" w:sz="0" w:space="0" w:color="auto"/>
        <w:bottom w:val="none" w:sz="0" w:space="0" w:color="auto"/>
        <w:right w:val="none" w:sz="0" w:space="0" w:color="auto"/>
      </w:divBdr>
    </w:div>
    <w:div w:id="646322552">
      <w:bodyDiv w:val="1"/>
      <w:marLeft w:val="0"/>
      <w:marRight w:val="0"/>
      <w:marTop w:val="0"/>
      <w:marBottom w:val="0"/>
      <w:divBdr>
        <w:top w:val="none" w:sz="0" w:space="0" w:color="auto"/>
        <w:left w:val="none" w:sz="0" w:space="0" w:color="auto"/>
        <w:bottom w:val="none" w:sz="0" w:space="0" w:color="auto"/>
        <w:right w:val="none" w:sz="0" w:space="0" w:color="auto"/>
      </w:divBdr>
    </w:div>
    <w:div w:id="646478304">
      <w:bodyDiv w:val="1"/>
      <w:marLeft w:val="0"/>
      <w:marRight w:val="0"/>
      <w:marTop w:val="0"/>
      <w:marBottom w:val="0"/>
      <w:divBdr>
        <w:top w:val="none" w:sz="0" w:space="0" w:color="auto"/>
        <w:left w:val="none" w:sz="0" w:space="0" w:color="auto"/>
        <w:bottom w:val="none" w:sz="0" w:space="0" w:color="auto"/>
        <w:right w:val="none" w:sz="0" w:space="0" w:color="auto"/>
      </w:divBdr>
    </w:div>
    <w:div w:id="646513172">
      <w:bodyDiv w:val="1"/>
      <w:marLeft w:val="0"/>
      <w:marRight w:val="0"/>
      <w:marTop w:val="0"/>
      <w:marBottom w:val="0"/>
      <w:divBdr>
        <w:top w:val="none" w:sz="0" w:space="0" w:color="auto"/>
        <w:left w:val="none" w:sz="0" w:space="0" w:color="auto"/>
        <w:bottom w:val="none" w:sz="0" w:space="0" w:color="auto"/>
        <w:right w:val="none" w:sz="0" w:space="0" w:color="auto"/>
      </w:divBdr>
    </w:div>
    <w:div w:id="646789814">
      <w:bodyDiv w:val="1"/>
      <w:marLeft w:val="0"/>
      <w:marRight w:val="0"/>
      <w:marTop w:val="0"/>
      <w:marBottom w:val="0"/>
      <w:divBdr>
        <w:top w:val="none" w:sz="0" w:space="0" w:color="auto"/>
        <w:left w:val="none" w:sz="0" w:space="0" w:color="auto"/>
        <w:bottom w:val="none" w:sz="0" w:space="0" w:color="auto"/>
        <w:right w:val="none" w:sz="0" w:space="0" w:color="auto"/>
      </w:divBdr>
    </w:div>
    <w:div w:id="646858515">
      <w:bodyDiv w:val="1"/>
      <w:marLeft w:val="0"/>
      <w:marRight w:val="0"/>
      <w:marTop w:val="0"/>
      <w:marBottom w:val="0"/>
      <w:divBdr>
        <w:top w:val="none" w:sz="0" w:space="0" w:color="auto"/>
        <w:left w:val="none" w:sz="0" w:space="0" w:color="auto"/>
        <w:bottom w:val="none" w:sz="0" w:space="0" w:color="auto"/>
        <w:right w:val="none" w:sz="0" w:space="0" w:color="auto"/>
      </w:divBdr>
    </w:div>
    <w:div w:id="647249740">
      <w:bodyDiv w:val="1"/>
      <w:marLeft w:val="0"/>
      <w:marRight w:val="0"/>
      <w:marTop w:val="0"/>
      <w:marBottom w:val="0"/>
      <w:divBdr>
        <w:top w:val="none" w:sz="0" w:space="0" w:color="auto"/>
        <w:left w:val="none" w:sz="0" w:space="0" w:color="auto"/>
        <w:bottom w:val="none" w:sz="0" w:space="0" w:color="auto"/>
        <w:right w:val="none" w:sz="0" w:space="0" w:color="auto"/>
      </w:divBdr>
    </w:div>
    <w:div w:id="647518049">
      <w:bodyDiv w:val="1"/>
      <w:marLeft w:val="0"/>
      <w:marRight w:val="0"/>
      <w:marTop w:val="0"/>
      <w:marBottom w:val="0"/>
      <w:divBdr>
        <w:top w:val="none" w:sz="0" w:space="0" w:color="auto"/>
        <w:left w:val="none" w:sz="0" w:space="0" w:color="auto"/>
        <w:bottom w:val="none" w:sz="0" w:space="0" w:color="auto"/>
        <w:right w:val="none" w:sz="0" w:space="0" w:color="auto"/>
      </w:divBdr>
    </w:div>
    <w:div w:id="647977765">
      <w:bodyDiv w:val="1"/>
      <w:marLeft w:val="0"/>
      <w:marRight w:val="0"/>
      <w:marTop w:val="0"/>
      <w:marBottom w:val="0"/>
      <w:divBdr>
        <w:top w:val="none" w:sz="0" w:space="0" w:color="auto"/>
        <w:left w:val="none" w:sz="0" w:space="0" w:color="auto"/>
        <w:bottom w:val="none" w:sz="0" w:space="0" w:color="auto"/>
        <w:right w:val="none" w:sz="0" w:space="0" w:color="auto"/>
      </w:divBdr>
    </w:div>
    <w:div w:id="648441425">
      <w:bodyDiv w:val="1"/>
      <w:marLeft w:val="0"/>
      <w:marRight w:val="0"/>
      <w:marTop w:val="0"/>
      <w:marBottom w:val="0"/>
      <w:divBdr>
        <w:top w:val="none" w:sz="0" w:space="0" w:color="auto"/>
        <w:left w:val="none" w:sz="0" w:space="0" w:color="auto"/>
        <w:bottom w:val="none" w:sz="0" w:space="0" w:color="auto"/>
        <w:right w:val="none" w:sz="0" w:space="0" w:color="auto"/>
      </w:divBdr>
    </w:div>
    <w:div w:id="648482713">
      <w:bodyDiv w:val="1"/>
      <w:marLeft w:val="0"/>
      <w:marRight w:val="0"/>
      <w:marTop w:val="0"/>
      <w:marBottom w:val="0"/>
      <w:divBdr>
        <w:top w:val="none" w:sz="0" w:space="0" w:color="auto"/>
        <w:left w:val="none" w:sz="0" w:space="0" w:color="auto"/>
        <w:bottom w:val="none" w:sz="0" w:space="0" w:color="auto"/>
        <w:right w:val="none" w:sz="0" w:space="0" w:color="auto"/>
      </w:divBdr>
    </w:div>
    <w:div w:id="648553271">
      <w:bodyDiv w:val="1"/>
      <w:marLeft w:val="0"/>
      <w:marRight w:val="0"/>
      <w:marTop w:val="0"/>
      <w:marBottom w:val="0"/>
      <w:divBdr>
        <w:top w:val="none" w:sz="0" w:space="0" w:color="auto"/>
        <w:left w:val="none" w:sz="0" w:space="0" w:color="auto"/>
        <w:bottom w:val="none" w:sz="0" w:space="0" w:color="auto"/>
        <w:right w:val="none" w:sz="0" w:space="0" w:color="auto"/>
      </w:divBdr>
    </w:div>
    <w:div w:id="648628988">
      <w:bodyDiv w:val="1"/>
      <w:marLeft w:val="0"/>
      <w:marRight w:val="0"/>
      <w:marTop w:val="0"/>
      <w:marBottom w:val="0"/>
      <w:divBdr>
        <w:top w:val="none" w:sz="0" w:space="0" w:color="auto"/>
        <w:left w:val="none" w:sz="0" w:space="0" w:color="auto"/>
        <w:bottom w:val="none" w:sz="0" w:space="0" w:color="auto"/>
        <w:right w:val="none" w:sz="0" w:space="0" w:color="auto"/>
      </w:divBdr>
    </w:div>
    <w:div w:id="648677182">
      <w:bodyDiv w:val="1"/>
      <w:marLeft w:val="0"/>
      <w:marRight w:val="0"/>
      <w:marTop w:val="0"/>
      <w:marBottom w:val="0"/>
      <w:divBdr>
        <w:top w:val="none" w:sz="0" w:space="0" w:color="auto"/>
        <w:left w:val="none" w:sz="0" w:space="0" w:color="auto"/>
        <w:bottom w:val="none" w:sz="0" w:space="0" w:color="auto"/>
        <w:right w:val="none" w:sz="0" w:space="0" w:color="auto"/>
      </w:divBdr>
    </w:div>
    <w:div w:id="649096044">
      <w:bodyDiv w:val="1"/>
      <w:marLeft w:val="0"/>
      <w:marRight w:val="0"/>
      <w:marTop w:val="0"/>
      <w:marBottom w:val="0"/>
      <w:divBdr>
        <w:top w:val="none" w:sz="0" w:space="0" w:color="auto"/>
        <w:left w:val="none" w:sz="0" w:space="0" w:color="auto"/>
        <w:bottom w:val="none" w:sz="0" w:space="0" w:color="auto"/>
        <w:right w:val="none" w:sz="0" w:space="0" w:color="auto"/>
      </w:divBdr>
    </w:div>
    <w:div w:id="649405165">
      <w:bodyDiv w:val="1"/>
      <w:marLeft w:val="0"/>
      <w:marRight w:val="0"/>
      <w:marTop w:val="0"/>
      <w:marBottom w:val="0"/>
      <w:divBdr>
        <w:top w:val="none" w:sz="0" w:space="0" w:color="auto"/>
        <w:left w:val="none" w:sz="0" w:space="0" w:color="auto"/>
        <w:bottom w:val="none" w:sz="0" w:space="0" w:color="auto"/>
        <w:right w:val="none" w:sz="0" w:space="0" w:color="auto"/>
      </w:divBdr>
    </w:div>
    <w:div w:id="649595949">
      <w:bodyDiv w:val="1"/>
      <w:marLeft w:val="0"/>
      <w:marRight w:val="0"/>
      <w:marTop w:val="0"/>
      <w:marBottom w:val="0"/>
      <w:divBdr>
        <w:top w:val="none" w:sz="0" w:space="0" w:color="auto"/>
        <w:left w:val="none" w:sz="0" w:space="0" w:color="auto"/>
        <w:bottom w:val="none" w:sz="0" w:space="0" w:color="auto"/>
        <w:right w:val="none" w:sz="0" w:space="0" w:color="auto"/>
      </w:divBdr>
    </w:div>
    <w:div w:id="649674465">
      <w:bodyDiv w:val="1"/>
      <w:marLeft w:val="0"/>
      <w:marRight w:val="0"/>
      <w:marTop w:val="0"/>
      <w:marBottom w:val="0"/>
      <w:divBdr>
        <w:top w:val="none" w:sz="0" w:space="0" w:color="auto"/>
        <w:left w:val="none" w:sz="0" w:space="0" w:color="auto"/>
        <w:bottom w:val="none" w:sz="0" w:space="0" w:color="auto"/>
        <w:right w:val="none" w:sz="0" w:space="0" w:color="auto"/>
      </w:divBdr>
    </w:div>
    <w:div w:id="649752573">
      <w:bodyDiv w:val="1"/>
      <w:marLeft w:val="0"/>
      <w:marRight w:val="0"/>
      <w:marTop w:val="0"/>
      <w:marBottom w:val="0"/>
      <w:divBdr>
        <w:top w:val="none" w:sz="0" w:space="0" w:color="auto"/>
        <w:left w:val="none" w:sz="0" w:space="0" w:color="auto"/>
        <w:bottom w:val="none" w:sz="0" w:space="0" w:color="auto"/>
        <w:right w:val="none" w:sz="0" w:space="0" w:color="auto"/>
      </w:divBdr>
    </w:div>
    <w:div w:id="649797207">
      <w:bodyDiv w:val="1"/>
      <w:marLeft w:val="0"/>
      <w:marRight w:val="0"/>
      <w:marTop w:val="0"/>
      <w:marBottom w:val="0"/>
      <w:divBdr>
        <w:top w:val="none" w:sz="0" w:space="0" w:color="auto"/>
        <w:left w:val="none" w:sz="0" w:space="0" w:color="auto"/>
        <w:bottom w:val="none" w:sz="0" w:space="0" w:color="auto"/>
        <w:right w:val="none" w:sz="0" w:space="0" w:color="auto"/>
      </w:divBdr>
    </w:div>
    <w:div w:id="649945290">
      <w:bodyDiv w:val="1"/>
      <w:marLeft w:val="0"/>
      <w:marRight w:val="0"/>
      <w:marTop w:val="0"/>
      <w:marBottom w:val="0"/>
      <w:divBdr>
        <w:top w:val="none" w:sz="0" w:space="0" w:color="auto"/>
        <w:left w:val="none" w:sz="0" w:space="0" w:color="auto"/>
        <w:bottom w:val="none" w:sz="0" w:space="0" w:color="auto"/>
        <w:right w:val="none" w:sz="0" w:space="0" w:color="auto"/>
      </w:divBdr>
    </w:div>
    <w:div w:id="650062701">
      <w:bodyDiv w:val="1"/>
      <w:marLeft w:val="0"/>
      <w:marRight w:val="0"/>
      <w:marTop w:val="0"/>
      <w:marBottom w:val="0"/>
      <w:divBdr>
        <w:top w:val="none" w:sz="0" w:space="0" w:color="auto"/>
        <w:left w:val="none" w:sz="0" w:space="0" w:color="auto"/>
        <w:bottom w:val="none" w:sz="0" w:space="0" w:color="auto"/>
        <w:right w:val="none" w:sz="0" w:space="0" w:color="auto"/>
      </w:divBdr>
    </w:div>
    <w:div w:id="650209744">
      <w:bodyDiv w:val="1"/>
      <w:marLeft w:val="0"/>
      <w:marRight w:val="0"/>
      <w:marTop w:val="0"/>
      <w:marBottom w:val="0"/>
      <w:divBdr>
        <w:top w:val="none" w:sz="0" w:space="0" w:color="auto"/>
        <w:left w:val="none" w:sz="0" w:space="0" w:color="auto"/>
        <w:bottom w:val="none" w:sz="0" w:space="0" w:color="auto"/>
        <w:right w:val="none" w:sz="0" w:space="0" w:color="auto"/>
      </w:divBdr>
    </w:div>
    <w:div w:id="650403463">
      <w:bodyDiv w:val="1"/>
      <w:marLeft w:val="0"/>
      <w:marRight w:val="0"/>
      <w:marTop w:val="0"/>
      <w:marBottom w:val="0"/>
      <w:divBdr>
        <w:top w:val="none" w:sz="0" w:space="0" w:color="auto"/>
        <w:left w:val="none" w:sz="0" w:space="0" w:color="auto"/>
        <w:bottom w:val="none" w:sz="0" w:space="0" w:color="auto"/>
        <w:right w:val="none" w:sz="0" w:space="0" w:color="auto"/>
      </w:divBdr>
    </w:div>
    <w:div w:id="650521395">
      <w:bodyDiv w:val="1"/>
      <w:marLeft w:val="0"/>
      <w:marRight w:val="0"/>
      <w:marTop w:val="0"/>
      <w:marBottom w:val="0"/>
      <w:divBdr>
        <w:top w:val="none" w:sz="0" w:space="0" w:color="auto"/>
        <w:left w:val="none" w:sz="0" w:space="0" w:color="auto"/>
        <w:bottom w:val="none" w:sz="0" w:space="0" w:color="auto"/>
        <w:right w:val="none" w:sz="0" w:space="0" w:color="auto"/>
      </w:divBdr>
    </w:div>
    <w:div w:id="650600754">
      <w:bodyDiv w:val="1"/>
      <w:marLeft w:val="0"/>
      <w:marRight w:val="0"/>
      <w:marTop w:val="0"/>
      <w:marBottom w:val="0"/>
      <w:divBdr>
        <w:top w:val="none" w:sz="0" w:space="0" w:color="auto"/>
        <w:left w:val="none" w:sz="0" w:space="0" w:color="auto"/>
        <w:bottom w:val="none" w:sz="0" w:space="0" w:color="auto"/>
        <w:right w:val="none" w:sz="0" w:space="0" w:color="auto"/>
      </w:divBdr>
    </w:div>
    <w:div w:id="650989210">
      <w:bodyDiv w:val="1"/>
      <w:marLeft w:val="0"/>
      <w:marRight w:val="0"/>
      <w:marTop w:val="0"/>
      <w:marBottom w:val="0"/>
      <w:divBdr>
        <w:top w:val="none" w:sz="0" w:space="0" w:color="auto"/>
        <w:left w:val="none" w:sz="0" w:space="0" w:color="auto"/>
        <w:bottom w:val="none" w:sz="0" w:space="0" w:color="auto"/>
        <w:right w:val="none" w:sz="0" w:space="0" w:color="auto"/>
      </w:divBdr>
    </w:div>
    <w:div w:id="651525053">
      <w:bodyDiv w:val="1"/>
      <w:marLeft w:val="0"/>
      <w:marRight w:val="0"/>
      <w:marTop w:val="0"/>
      <w:marBottom w:val="0"/>
      <w:divBdr>
        <w:top w:val="none" w:sz="0" w:space="0" w:color="auto"/>
        <w:left w:val="none" w:sz="0" w:space="0" w:color="auto"/>
        <w:bottom w:val="none" w:sz="0" w:space="0" w:color="auto"/>
        <w:right w:val="none" w:sz="0" w:space="0" w:color="auto"/>
      </w:divBdr>
    </w:div>
    <w:div w:id="651642870">
      <w:bodyDiv w:val="1"/>
      <w:marLeft w:val="0"/>
      <w:marRight w:val="0"/>
      <w:marTop w:val="0"/>
      <w:marBottom w:val="0"/>
      <w:divBdr>
        <w:top w:val="none" w:sz="0" w:space="0" w:color="auto"/>
        <w:left w:val="none" w:sz="0" w:space="0" w:color="auto"/>
        <w:bottom w:val="none" w:sz="0" w:space="0" w:color="auto"/>
        <w:right w:val="none" w:sz="0" w:space="0" w:color="auto"/>
      </w:divBdr>
    </w:div>
    <w:div w:id="651718305">
      <w:bodyDiv w:val="1"/>
      <w:marLeft w:val="0"/>
      <w:marRight w:val="0"/>
      <w:marTop w:val="0"/>
      <w:marBottom w:val="0"/>
      <w:divBdr>
        <w:top w:val="none" w:sz="0" w:space="0" w:color="auto"/>
        <w:left w:val="none" w:sz="0" w:space="0" w:color="auto"/>
        <w:bottom w:val="none" w:sz="0" w:space="0" w:color="auto"/>
        <w:right w:val="none" w:sz="0" w:space="0" w:color="auto"/>
      </w:divBdr>
    </w:div>
    <w:div w:id="652106222">
      <w:bodyDiv w:val="1"/>
      <w:marLeft w:val="0"/>
      <w:marRight w:val="0"/>
      <w:marTop w:val="0"/>
      <w:marBottom w:val="0"/>
      <w:divBdr>
        <w:top w:val="none" w:sz="0" w:space="0" w:color="auto"/>
        <w:left w:val="none" w:sz="0" w:space="0" w:color="auto"/>
        <w:bottom w:val="none" w:sz="0" w:space="0" w:color="auto"/>
        <w:right w:val="none" w:sz="0" w:space="0" w:color="auto"/>
      </w:divBdr>
    </w:div>
    <w:div w:id="652417327">
      <w:bodyDiv w:val="1"/>
      <w:marLeft w:val="0"/>
      <w:marRight w:val="0"/>
      <w:marTop w:val="0"/>
      <w:marBottom w:val="0"/>
      <w:divBdr>
        <w:top w:val="none" w:sz="0" w:space="0" w:color="auto"/>
        <w:left w:val="none" w:sz="0" w:space="0" w:color="auto"/>
        <w:bottom w:val="none" w:sz="0" w:space="0" w:color="auto"/>
        <w:right w:val="none" w:sz="0" w:space="0" w:color="auto"/>
      </w:divBdr>
    </w:div>
    <w:div w:id="652609442">
      <w:bodyDiv w:val="1"/>
      <w:marLeft w:val="0"/>
      <w:marRight w:val="0"/>
      <w:marTop w:val="0"/>
      <w:marBottom w:val="0"/>
      <w:divBdr>
        <w:top w:val="none" w:sz="0" w:space="0" w:color="auto"/>
        <w:left w:val="none" w:sz="0" w:space="0" w:color="auto"/>
        <w:bottom w:val="none" w:sz="0" w:space="0" w:color="auto"/>
        <w:right w:val="none" w:sz="0" w:space="0" w:color="auto"/>
      </w:divBdr>
    </w:div>
    <w:div w:id="653221362">
      <w:bodyDiv w:val="1"/>
      <w:marLeft w:val="0"/>
      <w:marRight w:val="0"/>
      <w:marTop w:val="0"/>
      <w:marBottom w:val="0"/>
      <w:divBdr>
        <w:top w:val="none" w:sz="0" w:space="0" w:color="auto"/>
        <w:left w:val="none" w:sz="0" w:space="0" w:color="auto"/>
        <w:bottom w:val="none" w:sz="0" w:space="0" w:color="auto"/>
        <w:right w:val="none" w:sz="0" w:space="0" w:color="auto"/>
      </w:divBdr>
    </w:div>
    <w:div w:id="653262945">
      <w:bodyDiv w:val="1"/>
      <w:marLeft w:val="0"/>
      <w:marRight w:val="0"/>
      <w:marTop w:val="0"/>
      <w:marBottom w:val="0"/>
      <w:divBdr>
        <w:top w:val="none" w:sz="0" w:space="0" w:color="auto"/>
        <w:left w:val="none" w:sz="0" w:space="0" w:color="auto"/>
        <w:bottom w:val="none" w:sz="0" w:space="0" w:color="auto"/>
        <w:right w:val="none" w:sz="0" w:space="0" w:color="auto"/>
      </w:divBdr>
    </w:div>
    <w:div w:id="653528180">
      <w:bodyDiv w:val="1"/>
      <w:marLeft w:val="0"/>
      <w:marRight w:val="0"/>
      <w:marTop w:val="0"/>
      <w:marBottom w:val="0"/>
      <w:divBdr>
        <w:top w:val="none" w:sz="0" w:space="0" w:color="auto"/>
        <w:left w:val="none" w:sz="0" w:space="0" w:color="auto"/>
        <w:bottom w:val="none" w:sz="0" w:space="0" w:color="auto"/>
        <w:right w:val="none" w:sz="0" w:space="0" w:color="auto"/>
      </w:divBdr>
    </w:div>
    <w:div w:id="654407876">
      <w:bodyDiv w:val="1"/>
      <w:marLeft w:val="0"/>
      <w:marRight w:val="0"/>
      <w:marTop w:val="0"/>
      <w:marBottom w:val="0"/>
      <w:divBdr>
        <w:top w:val="none" w:sz="0" w:space="0" w:color="auto"/>
        <w:left w:val="none" w:sz="0" w:space="0" w:color="auto"/>
        <w:bottom w:val="none" w:sz="0" w:space="0" w:color="auto"/>
        <w:right w:val="none" w:sz="0" w:space="0" w:color="auto"/>
      </w:divBdr>
    </w:div>
    <w:div w:id="654455551">
      <w:bodyDiv w:val="1"/>
      <w:marLeft w:val="0"/>
      <w:marRight w:val="0"/>
      <w:marTop w:val="0"/>
      <w:marBottom w:val="0"/>
      <w:divBdr>
        <w:top w:val="none" w:sz="0" w:space="0" w:color="auto"/>
        <w:left w:val="none" w:sz="0" w:space="0" w:color="auto"/>
        <w:bottom w:val="none" w:sz="0" w:space="0" w:color="auto"/>
        <w:right w:val="none" w:sz="0" w:space="0" w:color="auto"/>
      </w:divBdr>
    </w:div>
    <w:div w:id="655258774">
      <w:bodyDiv w:val="1"/>
      <w:marLeft w:val="0"/>
      <w:marRight w:val="0"/>
      <w:marTop w:val="0"/>
      <w:marBottom w:val="0"/>
      <w:divBdr>
        <w:top w:val="none" w:sz="0" w:space="0" w:color="auto"/>
        <w:left w:val="none" w:sz="0" w:space="0" w:color="auto"/>
        <w:bottom w:val="none" w:sz="0" w:space="0" w:color="auto"/>
        <w:right w:val="none" w:sz="0" w:space="0" w:color="auto"/>
      </w:divBdr>
    </w:div>
    <w:div w:id="655568427">
      <w:bodyDiv w:val="1"/>
      <w:marLeft w:val="0"/>
      <w:marRight w:val="0"/>
      <w:marTop w:val="0"/>
      <w:marBottom w:val="0"/>
      <w:divBdr>
        <w:top w:val="none" w:sz="0" w:space="0" w:color="auto"/>
        <w:left w:val="none" w:sz="0" w:space="0" w:color="auto"/>
        <w:bottom w:val="none" w:sz="0" w:space="0" w:color="auto"/>
        <w:right w:val="none" w:sz="0" w:space="0" w:color="auto"/>
      </w:divBdr>
    </w:div>
    <w:div w:id="655569603">
      <w:bodyDiv w:val="1"/>
      <w:marLeft w:val="0"/>
      <w:marRight w:val="0"/>
      <w:marTop w:val="0"/>
      <w:marBottom w:val="0"/>
      <w:divBdr>
        <w:top w:val="none" w:sz="0" w:space="0" w:color="auto"/>
        <w:left w:val="none" w:sz="0" w:space="0" w:color="auto"/>
        <w:bottom w:val="none" w:sz="0" w:space="0" w:color="auto"/>
        <w:right w:val="none" w:sz="0" w:space="0" w:color="auto"/>
      </w:divBdr>
    </w:div>
    <w:div w:id="656498056">
      <w:bodyDiv w:val="1"/>
      <w:marLeft w:val="0"/>
      <w:marRight w:val="0"/>
      <w:marTop w:val="0"/>
      <w:marBottom w:val="0"/>
      <w:divBdr>
        <w:top w:val="none" w:sz="0" w:space="0" w:color="auto"/>
        <w:left w:val="none" w:sz="0" w:space="0" w:color="auto"/>
        <w:bottom w:val="none" w:sz="0" w:space="0" w:color="auto"/>
        <w:right w:val="none" w:sz="0" w:space="0" w:color="auto"/>
      </w:divBdr>
    </w:div>
    <w:div w:id="656761302">
      <w:bodyDiv w:val="1"/>
      <w:marLeft w:val="0"/>
      <w:marRight w:val="0"/>
      <w:marTop w:val="0"/>
      <w:marBottom w:val="0"/>
      <w:divBdr>
        <w:top w:val="none" w:sz="0" w:space="0" w:color="auto"/>
        <w:left w:val="none" w:sz="0" w:space="0" w:color="auto"/>
        <w:bottom w:val="none" w:sz="0" w:space="0" w:color="auto"/>
        <w:right w:val="none" w:sz="0" w:space="0" w:color="auto"/>
      </w:divBdr>
    </w:div>
    <w:div w:id="656881080">
      <w:bodyDiv w:val="1"/>
      <w:marLeft w:val="0"/>
      <w:marRight w:val="0"/>
      <w:marTop w:val="0"/>
      <w:marBottom w:val="0"/>
      <w:divBdr>
        <w:top w:val="none" w:sz="0" w:space="0" w:color="auto"/>
        <w:left w:val="none" w:sz="0" w:space="0" w:color="auto"/>
        <w:bottom w:val="none" w:sz="0" w:space="0" w:color="auto"/>
        <w:right w:val="none" w:sz="0" w:space="0" w:color="auto"/>
      </w:divBdr>
    </w:div>
    <w:div w:id="657609281">
      <w:bodyDiv w:val="1"/>
      <w:marLeft w:val="0"/>
      <w:marRight w:val="0"/>
      <w:marTop w:val="0"/>
      <w:marBottom w:val="0"/>
      <w:divBdr>
        <w:top w:val="none" w:sz="0" w:space="0" w:color="auto"/>
        <w:left w:val="none" w:sz="0" w:space="0" w:color="auto"/>
        <w:bottom w:val="none" w:sz="0" w:space="0" w:color="auto"/>
        <w:right w:val="none" w:sz="0" w:space="0" w:color="auto"/>
      </w:divBdr>
    </w:div>
    <w:div w:id="657852464">
      <w:bodyDiv w:val="1"/>
      <w:marLeft w:val="0"/>
      <w:marRight w:val="0"/>
      <w:marTop w:val="0"/>
      <w:marBottom w:val="0"/>
      <w:divBdr>
        <w:top w:val="none" w:sz="0" w:space="0" w:color="auto"/>
        <w:left w:val="none" w:sz="0" w:space="0" w:color="auto"/>
        <w:bottom w:val="none" w:sz="0" w:space="0" w:color="auto"/>
        <w:right w:val="none" w:sz="0" w:space="0" w:color="auto"/>
      </w:divBdr>
    </w:div>
    <w:div w:id="658073713">
      <w:bodyDiv w:val="1"/>
      <w:marLeft w:val="0"/>
      <w:marRight w:val="0"/>
      <w:marTop w:val="0"/>
      <w:marBottom w:val="0"/>
      <w:divBdr>
        <w:top w:val="none" w:sz="0" w:space="0" w:color="auto"/>
        <w:left w:val="none" w:sz="0" w:space="0" w:color="auto"/>
        <w:bottom w:val="none" w:sz="0" w:space="0" w:color="auto"/>
        <w:right w:val="none" w:sz="0" w:space="0" w:color="auto"/>
      </w:divBdr>
    </w:div>
    <w:div w:id="658310588">
      <w:bodyDiv w:val="1"/>
      <w:marLeft w:val="0"/>
      <w:marRight w:val="0"/>
      <w:marTop w:val="0"/>
      <w:marBottom w:val="0"/>
      <w:divBdr>
        <w:top w:val="none" w:sz="0" w:space="0" w:color="auto"/>
        <w:left w:val="none" w:sz="0" w:space="0" w:color="auto"/>
        <w:bottom w:val="none" w:sz="0" w:space="0" w:color="auto"/>
        <w:right w:val="none" w:sz="0" w:space="0" w:color="auto"/>
      </w:divBdr>
    </w:div>
    <w:div w:id="658651166">
      <w:bodyDiv w:val="1"/>
      <w:marLeft w:val="0"/>
      <w:marRight w:val="0"/>
      <w:marTop w:val="0"/>
      <w:marBottom w:val="0"/>
      <w:divBdr>
        <w:top w:val="none" w:sz="0" w:space="0" w:color="auto"/>
        <w:left w:val="none" w:sz="0" w:space="0" w:color="auto"/>
        <w:bottom w:val="none" w:sz="0" w:space="0" w:color="auto"/>
        <w:right w:val="none" w:sz="0" w:space="0" w:color="auto"/>
      </w:divBdr>
    </w:div>
    <w:div w:id="658659512">
      <w:bodyDiv w:val="1"/>
      <w:marLeft w:val="0"/>
      <w:marRight w:val="0"/>
      <w:marTop w:val="0"/>
      <w:marBottom w:val="0"/>
      <w:divBdr>
        <w:top w:val="none" w:sz="0" w:space="0" w:color="auto"/>
        <w:left w:val="none" w:sz="0" w:space="0" w:color="auto"/>
        <w:bottom w:val="none" w:sz="0" w:space="0" w:color="auto"/>
        <w:right w:val="none" w:sz="0" w:space="0" w:color="auto"/>
      </w:divBdr>
    </w:div>
    <w:div w:id="658726389">
      <w:bodyDiv w:val="1"/>
      <w:marLeft w:val="0"/>
      <w:marRight w:val="0"/>
      <w:marTop w:val="0"/>
      <w:marBottom w:val="0"/>
      <w:divBdr>
        <w:top w:val="none" w:sz="0" w:space="0" w:color="auto"/>
        <w:left w:val="none" w:sz="0" w:space="0" w:color="auto"/>
        <w:bottom w:val="none" w:sz="0" w:space="0" w:color="auto"/>
        <w:right w:val="none" w:sz="0" w:space="0" w:color="auto"/>
      </w:divBdr>
    </w:div>
    <w:div w:id="658849757">
      <w:bodyDiv w:val="1"/>
      <w:marLeft w:val="0"/>
      <w:marRight w:val="0"/>
      <w:marTop w:val="0"/>
      <w:marBottom w:val="0"/>
      <w:divBdr>
        <w:top w:val="none" w:sz="0" w:space="0" w:color="auto"/>
        <w:left w:val="none" w:sz="0" w:space="0" w:color="auto"/>
        <w:bottom w:val="none" w:sz="0" w:space="0" w:color="auto"/>
        <w:right w:val="none" w:sz="0" w:space="0" w:color="auto"/>
      </w:divBdr>
    </w:div>
    <w:div w:id="658851195">
      <w:bodyDiv w:val="1"/>
      <w:marLeft w:val="0"/>
      <w:marRight w:val="0"/>
      <w:marTop w:val="0"/>
      <w:marBottom w:val="0"/>
      <w:divBdr>
        <w:top w:val="none" w:sz="0" w:space="0" w:color="auto"/>
        <w:left w:val="none" w:sz="0" w:space="0" w:color="auto"/>
        <w:bottom w:val="none" w:sz="0" w:space="0" w:color="auto"/>
        <w:right w:val="none" w:sz="0" w:space="0" w:color="auto"/>
      </w:divBdr>
    </w:div>
    <w:div w:id="659042146">
      <w:bodyDiv w:val="1"/>
      <w:marLeft w:val="0"/>
      <w:marRight w:val="0"/>
      <w:marTop w:val="0"/>
      <w:marBottom w:val="0"/>
      <w:divBdr>
        <w:top w:val="none" w:sz="0" w:space="0" w:color="auto"/>
        <w:left w:val="none" w:sz="0" w:space="0" w:color="auto"/>
        <w:bottom w:val="none" w:sz="0" w:space="0" w:color="auto"/>
        <w:right w:val="none" w:sz="0" w:space="0" w:color="auto"/>
      </w:divBdr>
    </w:div>
    <w:div w:id="659432929">
      <w:bodyDiv w:val="1"/>
      <w:marLeft w:val="0"/>
      <w:marRight w:val="0"/>
      <w:marTop w:val="0"/>
      <w:marBottom w:val="0"/>
      <w:divBdr>
        <w:top w:val="none" w:sz="0" w:space="0" w:color="auto"/>
        <w:left w:val="none" w:sz="0" w:space="0" w:color="auto"/>
        <w:bottom w:val="none" w:sz="0" w:space="0" w:color="auto"/>
        <w:right w:val="none" w:sz="0" w:space="0" w:color="auto"/>
      </w:divBdr>
    </w:div>
    <w:div w:id="659818997">
      <w:bodyDiv w:val="1"/>
      <w:marLeft w:val="0"/>
      <w:marRight w:val="0"/>
      <w:marTop w:val="0"/>
      <w:marBottom w:val="0"/>
      <w:divBdr>
        <w:top w:val="none" w:sz="0" w:space="0" w:color="auto"/>
        <w:left w:val="none" w:sz="0" w:space="0" w:color="auto"/>
        <w:bottom w:val="none" w:sz="0" w:space="0" w:color="auto"/>
        <w:right w:val="none" w:sz="0" w:space="0" w:color="auto"/>
      </w:divBdr>
    </w:div>
    <w:div w:id="660238806">
      <w:bodyDiv w:val="1"/>
      <w:marLeft w:val="0"/>
      <w:marRight w:val="0"/>
      <w:marTop w:val="0"/>
      <w:marBottom w:val="0"/>
      <w:divBdr>
        <w:top w:val="none" w:sz="0" w:space="0" w:color="auto"/>
        <w:left w:val="none" w:sz="0" w:space="0" w:color="auto"/>
        <w:bottom w:val="none" w:sz="0" w:space="0" w:color="auto"/>
        <w:right w:val="none" w:sz="0" w:space="0" w:color="auto"/>
      </w:divBdr>
    </w:div>
    <w:div w:id="660698881">
      <w:bodyDiv w:val="1"/>
      <w:marLeft w:val="0"/>
      <w:marRight w:val="0"/>
      <w:marTop w:val="0"/>
      <w:marBottom w:val="0"/>
      <w:divBdr>
        <w:top w:val="none" w:sz="0" w:space="0" w:color="auto"/>
        <w:left w:val="none" w:sz="0" w:space="0" w:color="auto"/>
        <w:bottom w:val="none" w:sz="0" w:space="0" w:color="auto"/>
        <w:right w:val="none" w:sz="0" w:space="0" w:color="auto"/>
      </w:divBdr>
    </w:div>
    <w:div w:id="660735363">
      <w:bodyDiv w:val="1"/>
      <w:marLeft w:val="0"/>
      <w:marRight w:val="0"/>
      <w:marTop w:val="0"/>
      <w:marBottom w:val="0"/>
      <w:divBdr>
        <w:top w:val="none" w:sz="0" w:space="0" w:color="auto"/>
        <w:left w:val="none" w:sz="0" w:space="0" w:color="auto"/>
        <w:bottom w:val="none" w:sz="0" w:space="0" w:color="auto"/>
        <w:right w:val="none" w:sz="0" w:space="0" w:color="auto"/>
      </w:divBdr>
    </w:div>
    <w:div w:id="661203417">
      <w:bodyDiv w:val="1"/>
      <w:marLeft w:val="0"/>
      <w:marRight w:val="0"/>
      <w:marTop w:val="0"/>
      <w:marBottom w:val="0"/>
      <w:divBdr>
        <w:top w:val="none" w:sz="0" w:space="0" w:color="auto"/>
        <w:left w:val="none" w:sz="0" w:space="0" w:color="auto"/>
        <w:bottom w:val="none" w:sz="0" w:space="0" w:color="auto"/>
        <w:right w:val="none" w:sz="0" w:space="0" w:color="auto"/>
      </w:divBdr>
    </w:div>
    <w:div w:id="662394374">
      <w:bodyDiv w:val="1"/>
      <w:marLeft w:val="0"/>
      <w:marRight w:val="0"/>
      <w:marTop w:val="0"/>
      <w:marBottom w:val="0"/>
      <w:divBdr>
        <w:top w:val="none" w:sz="0" w:space="0" w:color="auto"/>
        <w:left w:val="none" w:sz="0" w:space="0" w:color="auto"/>
        <w:bottom w:val="none" w:sz="0" w:space="0" w:color="auto"/>
        <w:right w:val="none" w:sz="0" w:space="0" w:color="auto"/>
      </w:divBdr>
    </w:div>
    <w:div w:id="663365010">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4168220">
      <w:bodyDiv w:val="1"/>
      <w:marLeft w:val="0"/>
      <w:marRight w:val="0"/>
      <w:marTop w:val="0"/>
      <w:marBottom w:val="0"/>
      <w:divBdr>
        <w:top w:val="none" w:sz="0" w:space="0" w:color="auto"/>
        <w:left w:val="none" w:sz="0" w:space="0" w:color="auto"/>
        <w:bottom w:val="none" w:sz="0" w:space="0" w:color="auto"/>
        <w:right w:val="none" w:sz="0" w:space="0" w:color="auto"/>
      </w:divBdr>
    </w:div>
    <w:div w:id="664288536">
      <w:bodyDiv w:val="1"/>
      <w:marLeft w:val="0"/>
      <w:marRight w:val="0"/>
      <w:marTop w:val="0"/>
      <w:marBottom w:val="0"/>
      <w:divBdr>
        <w:top w:val="none" w:sz="0" w:space="0" w:color="auto"/>
        <w:left w:val="none" w:sz="0" w:space="0" w:color="auto"/>
        <w:bottom w:val="none" w:sz="0" w:space="0" w:color="auto"/>
        <w:right w:val="none" w:sz="0" w:space="0" w:color="auto"/>
      </w:divBdr>
    </w:div>
    <w:div w:id="664674754">
      <w:bodyDiv w:val="1"/>
      <w:marLeft w:val="0"/>
      <w:marRight w:val="0"/>
      <w:marTop w:val="0"/>
      <w:marBottom w:val="0"/>
      <w:divBdr>
        <w:top w:val="none" w:sz="0" w:space="0" w:color="auto"/>
        <w:left w:val="none" w:sz="0" w:space="0" w:color="auto"/>
        <w:bottom w:val="none" w:sz="0" w:space="0" w:color="auto"/>
        <w:right w:val="none" w:sz="0" w:space="0" w:color="auto"/>
      </w:divBdr>
    </w:div>
    <w:div w:id="664863587">
      <w:bodyDiv w:val="1"/>
      <w:marLeft w:val="0"/>
      <w:marRight w:val="0"/>
      <w:marTop w:val="0"/>
      <w:marBottom w:val="0"/>
      <w:divBdr>
        <w:top w:val="none" w:sz="0" w:space="0" w:color="auto"/>
        <w:left w:val="none" w:sz="0" w:space="0" w:color="auto"/>
        <w:bottom w:val="none" w:sz="0" w:space="0" w:color="auto"/>
        <w:right w:val="none" w:sz="0" w:space="0" w:color="auto"/>
      </w:divBdr>
    </w:div>
    <w:div w:id="664863688">
      <w:bodyDiv w:val="1"/>
      <w:marLeft w:val="0"/>
      <w:marRight w:val="0"/>
      <w:marTop w:val="0"/>
      <w:marBottom w:val="0"/>
      <w:divBdr>
        <w:top w:val="none" w:sz="0" w:space="0" w:color="auto"/>
        <w:left w:val="none" w:sz="0" w:space="0" w:color="auto"/>
        <w:bottom w:val="none" w:sz="0" w:space="0" w:color="auto"/>
        <w:right w:val="none" w:sz="0" w:space="0" w:color="auto"/>
      </w:divBdr>
    </w:div>
    <w:div w:id="665789189">
      <w:bodyDiv w:val="1"/>
      <w:marLeft w:val="0"/>
      <w:marRight w:val="0"/>
      <w:marTop w:val="0"/>
      <w:marBottom w:val="0"/>
      <w:divBdr>
        <w:top w:val="none" w:sz="0" w:space="0" w:color="auto"/>
        <w:left w:val="none" w:sz="0" w:space="0" w:color="auto"/>
        <w:bottom w:val="none" w:sz="0" w:space="0" w:color="auto"/>
        <w:right w:val="none" w:sz="0" w:space="0" w:color="auto"/>
      </w:divBdr>
    </w:div>
    <w:div w:id="666371955">
      <w:bodyDiv w:val="1"/>
      <w:marLeft w:val="0"/>
      <w:marRight w:val="0"/>
      <w:marTop w:val="0"/>
      <w:marBottom w:val="0"/>
      <w:divBdr>
        <w:top w:val="none" w:sz="0" w:space="0" w:color="auto"/>
        <w:left w:val="none" w:sz="0" w:space="0" w:color="auto"/>
        <w:bottom w:val="none" w:sz="0" w:space="0" w:color="auto"/>
        <w:right w:val="none" w:sz="0" w:space="0" w:color="auto"/>
      </w:divBdr>
    </w:div>
    <w:div w:id="666596852">
      <w:bodyDiv w:val="1"/>
      <w:marLeft w:val="0"/>
      <w:marRight w:val="0"/>
      <w:marTop w:val="0"/>
      <w:marBottom w:val="0"/>
      <w:divBdr>
        <w:top w:val="none" w:sz="0" w:space="0" w:color="auto"/>
        <w:left w:val="none" w:sz="0" w:space="0" w:color="auto"/>
        <w:bottom w:val="none" w:sz="0" w:space="0" w:color="auto"/>
        <w:right w:val="none" w:sz="0" w:space="0" w:color="auto"/>
      </w:divBdr>
    </w:div>
    <w:div w:id="666714182">
      <w:bodyDiv w:val="1"/>
      <w:marLeft w:val="0"/>
      <w:marRight w:val="0"/>
      <w:marTop w:val="0"/>
      <w:marBottom w:val="0"/>
      <w:divBdr>
        <w:top w:val="none" w:sz="0" w:space="0" w:color="auto"/>
        <w:left w:val="none" w:sz="0" w:space="0" w:color="auto"/>
        <w:bottom w:val="none" w:sz="0" w:space="0" w:color="auto"/>
        <w:right w:val="none" w:sz="0" w:space="0" w:color="auto"/>
      </w:divBdr>
    </w:div>
    <w:div w:id="667363930">
      <w:bodyDiv w:val="1"/>
      <w:marLeft w:val="0"/>
      <w:marRight w:val="0"/>
      <w:marTop w:val="0"/>
      <w:marBottom w:val="0"/>
      <w:divBdr>
        <w:top w:val="none" w:sz="0" w:space="0" w:color="auto"/>
        <w:left w:val="none" w:sz="0" w:space="0" w:color="auto"/>
        <w:bottom w:val="none" w:sz="0" w:space="0" w:color="auto"/>
        <w:right w:val="none" w:sz="0" w:space="0" w:color="auto"/>
      </w:divBdr>
    </w:div>
    <w:div w:id="667558148">
      <w:bodyDiv w:val="1"/>
      <w:marLeft w:val="0"/>
      <w:marRight w:val="0"/>
      <w:marTop w:val="0"/>
      <w:marBottom w:val="0"/>
      <w:divBdr>
        <w:top w:val="none" w:sz="0" w:space="0" w:color="auto"/>
        <w:left w:val="none" w:sz="0" w:space="0" w:color="auto"/>
        <w:bottom w:val="none" w:sz="0" w:space="0" w:color="auto"/>
        <w:right w:val="none" w:sz="0" w:space="0" w:color="auto"/>
      </w:divBdr>
    </w:div>
    <w:div w:id="667563421">
      <w:bodyDiv w:val="1"/>
      <w:marLeft w:val="0"/>
      <w:marRight w:val="0"/>
      <w:marTop w:val="0"/>
      <w:marBottom w:val="0"/>
      <w:divBdr>
        <w:top w:val="none" w:sz="0" w:space="0" w:color="auto"/>
        <w:left w:val="none" w:sz="0" w:space="0" w:color="auto"/>
        <w:bottom w:val="none" w:sz="0" w:space="0" w:color="auto"/>
        <w:right w:val="none" w:sz="0" w:space="0" w:color="auto"/>
      </w:divBdr>
    </w:div>
    <w:div w:id="667707409">
      <w:bodyDiv w:val="1"/>
      <w:marLeft w:val="0"/>
      <w:marRight w:val="0"/>
      <w:marTop w:val="0"/>
      <w:marBottom w:val="0"/>
      <w:divBdr>
        <w:top w:val="none" w:sz="0" w:space="0" w:color="auto"/>
        <w:left w:val="none" w:sz="0" w:space="0" w:color="auto"/>
        <w:bottom w:val="none" w:sz="0" w:space="0" w:color="auto"/>
        <w:right w:val="none" w:sz="0" w:space="0" w:color="auto"/>
      </w:divBdr>
    </w:div>
    <w:div w:id="667831625">
      <w:bodyDiv w:val="1"/>
      <w:marLeft w:val="0"/>
      <w:marRight w:val="0"/>
      <w:marTop w:val="0"/>
      <w:marBottom w:val="0"/>
      <w:divBdr>
        <w:top w:val="none" w:sz="0" w:space="0" w:color="auto"/>
        <w:left w:val="none" w:sz="0" w:space="0" w:color="auto"/>
        <w:bottom w:val="none" w:sz="0" w:space="0" w:color="auto"/>
        <w:right w:val="none" w:sz="0" w:space="0" w:color="auto"/>
      </w:divBdr>
    </w:div>
    <w:div w:id="668027151">
      <w:bodyDiv w:val="1"/>
      <w:marLeft w:val="0"/>
      <w:marRight w:val="0"/>
      <w:marTop w:val="0"/>
      <w:marBottom w:val="0"/>
      <w:divBdr>
        <w:top w:val="none" w:sz="0" w:space="0" w:color="auto"/>
        <w:left w:val="none" w:sz="0" w:space="0" w:color="auto"/>
        <w:bottom w:val="none" w:sz="0" w:space="0" w:color="auto"/>
        <w:right w:val="none" w:sz="0" w:space="0" w:color="auto"/>
      </w:divBdr>
    </w:div>
    <w:div w:id="668949406">
      <w:bodyDiv w:val="1"/>
      <w:marLeft w:val="0"/>
      <w:marRight w:val="0"/>
      <w:marTop w:val="0"/>
      <w:marBottom w:val="0"/>
      <w:divBdr>
        <w:top w:val="none" w:sz="0" w:space="0" w:color="auto"/>
        <w:left w:val="none" w:sz="0" w:space="0" w:color="auto"/>
        <w:bottom w:val="none" w:sz="0" w:space="0" w:color="auto"/>
        <w:right w:val="none" w:sz="0" w:space="0" w:color="auto"/>
      </w:divBdr>
    </w:div>
    <w:div w:id="669529067">
      <w:bodyDiv w:val="1"/>
      <w:marLeft w:val="0"/>
      <w:marRight w:val="0"/>
      <w:marTop w:val="0"/>
      <w:marBottom w:val="0"/>
      <w:divBdr>
        <w:top w:val="none" w:sz="0" w:space="0" w:color="auto"/>
        <w:left w:val="none" w:sz="0" w:space="0" w:color="auto"/>
        <w:bottom w:val="none" w:sz="0" w:space="0" w:color="auto"/>
        <w:right w:val="none" w:sz="0" w:space="0" w:color="auto"/>
      </w:divBdr>
    </w:div>
    <w:div w:id="669677034">
      <w:bodyDiv w:val="1"/>
      <w:marLeft w:val="0"/>
      <w:marRight w:val="0"/>
      <w:marTop w:val="0"/>
      <w:marBottom w:val="0"/>
      <w:divBdr>
        <w:top w:val="none" w:sz="0" w:space="0" w:color="auto"/>
        <w:left w:val="none" w:sz="0" w:space="0" w:color="auto"/>
        <w:bottom w:val="none" w:sz="0" w:space="0" w:color="auto"/>
        <w:right w:val="none" w:sz="0" w:space="0" w:color="auto"/>
      </w:divBdr>
    </w:div>
    <w:div w:id="669989596">
      <w:bodyDiv w:val="1"/>
      <w:marLeft w:val="0"/>
      <w:marRight w:val="0"/>
      <w:marTop w:val="0"/>
      <w:marBottom w:val="0"/>
      <w:divBdr>
        <w:top w:val="none" w:sz="0" w:space="0" w:color="auto"/>
        <w:left w:val="none" w:sz="0" w:space="0" w:color="auto"/>
        <w:bottom w:val="none" w:sz="0" w:space="0" w:color="auto"/>
        <w:right w:val="none" w:sz="0" w:space="0" w:color="auto"/>
      </w:divBdr>
    </w:div>
    <w:div w:id="670302846">
      <w:bodyDiv w:val="1"/>
      <w:marLeft w:val="0"/>
      <w:marRight w:val="0"/>
      <w:marTop w:val="0"/>
      <w:marBottom w:val="0"/>
      <w:divBdr>
        <w:top w:val="none" w:sz="0" w:space="0" w:color="auto"/>
        <w:left w:val="none" w:sz="0" w:space="0" w:color="auto"/>
        <w:bottom w:val="none" w:sz="0" w:space="0" w:color="auto"/>
        <w:right w:val="none" w:sz="0" w:space="0" w:color="auto"/>
      </w:divBdr>
    </w:div>
    <w:div w:id="670641691">
      <w:bodyDiv w:val="1"/>
      <w:marLeft w:val="0"/>
      <w:marRight w:val="0"/>
      <w:marTop w:val="0"/>
      <w:marBottom w:val="0"/>
      <w:divBdr>
        <w:top w:val="none" w:sz="0" w:space="0" w:color="auto"/>
        <w:left w:val="none" w:sz="0" w:space="0" w:color="auto"/>
        <w:bottom w:val="none" w:sz="0" w:space="0" w:color="auto"/>
        <w:right w:val="none" w:sz="0" w:space="0" w:color="auto"/>
      </w:divBdr>
    </w:div>
    <w:div w:id="670721859">
      <w:bodyDiv w:val="1"/>
      <w:marLeft w:val="0"/>
      <w:marRight w:val="0"/>
      <w:marTop w:val="0"/>
      <w:marBottom w:val="0"/>
      <w:divBdr>
        <w:top w:val="none" w:sz="0" w:space="0" w:color="auto"/>
        <w:left w:val="none" w:sz="0" w:space="0" w:color="auto"/>
        <w:bottom w:val="none" w:sz="0" w:space="0" w:color="auto"/>
        <w:right w:val="none" w:sz="0" w:space="0" w:color="auto"/>
      </w:divBdr>
    </w:div>
    <w:div w:id="670907994">
      <w:bodyDiv w:val="1"/>
      <w:marLeft w:val="0"/>
      <w:marRight w:val="0"/>
      <w:marTop w:val="0"/>
      <w:marBottom w:val="0"/>
      <w:divBdr>
        <w:top w:val="none" w:sz="0" w:space="0" w:color="auto"/>
        <w:left w:val="none" w:sz="0" w:space="0" w:color="auto"/>
        <w:bottom w:val="none" w:sz="0" w:space="0" w:color="auto"/>
        <w:right w:val="none" w:sz="0" w:space="0" w:color="auto"/>
      </w:divBdr>
    </w:div>
    <w:div w:id="670911592">
      <w:bodyDiv w:val="1"/>
      <w:marLeft w:val="0"/>
      <w:marRight w:val="0"/>
      <w:marTop w:val="0"/>
      <w:marBottom w:val="0"/>
      <w:divBdr>
        <w:top w:val="none" w:sz="0" w:space="0" w:color="auto"/>
        <w:left w:val="none" w:sz="0" w:space="0" w:color="auto"/>
        <w:bottom w:val="none" w:sz="0" w:space="0" w:color="auto"/>
        <w:right w:val="none" w:sz="0" w:space="0" w:color="auto"/>
      </w:divBdr>
    </w:div>
    <w:div w:id="671109587">
      <w:bodyDiv w:val="1"/>
      <w:marLeft w:val="0"/>
      <w:marRight w:val="0"/>
      <w:marTop w:val="0"/>
      <w:marBottom w:val="0"/>
      <w:divBdr>
        <w:top w:val="none" w:sz="0" w:space="0" w:color="auto"/>
        <w:left w:val="none" w:sz="0" w:space="0" w:color="auto"/>
        <w:bottom w:val="none" w:sz="0" w:space="0" w:color="auto"/>
        <w:right w:val="none" w:sz="0" w:space="0" w:color="auto"/>
      </w:divBdr>
    </w:div>
    <w:div w:id="671179762">
      <w:bodyDiv w:val="1"/>
      <w:marLeft w:val="0"/>
      <w:marRight w:val="0"/>
      <w:marTop w:val="0"/>
      <w:marBottom w:val="0"/>
      <w:divBdr>
        <w:top w:val="none" w:sz="0" w:space="0" w:color="auto"/>
        <w:left w:val="none" w:sz="0" w:space="0" w:color="auto"/>
        <w:bottom w:val="none" w:sz="0" w:space="0" w:color="auto"/>
        <w:right w:val="none" w:sz="0" w:space="0" w:color="auto"/>
      </w:divBdr>
    </w:div>
    <w:div w:id="671223451">
      <w:bodyDiv w:val="1"/>
      <w:marLeft w:val="0"/>
      <w:marRight w:val="0"/>
      <w:marTop w:val="0"/>
      <w:marBottom w:val="0"/>
      <w:divBdr>
        <w:top w:val="none" w:sz="0" w:space="0" w:color="auto"/>
        <w:left w:val="none" w:sz="0" w:space="0" w:color="auto"/>
        <w:bottom w:val="none" w:sz="0" w:space="0" w:color="auto"/>
        <w:right w:val="none" w:sz="0" w:space="0" w:color="auto"/>
      </w:divBdr>
    </w:div>
    <w:div w:id="672100742">
      <w:bodyDiv w:val="1"/>
      <w:marLeft w:val="0"/>
      <w:marRight w:val="0"/>
      <w:marTop w:val="0"/>
      <w:marBottom w:val="0"/>
      <w:divBdr>
        <w:top w:val="none" w:sz="0" w:space="0" w:color="auto"/>
        <w:left w:val="none" w:sz="0" w:space="0" w:color="auto"/>
        <w:bottom w:val="none" w:sz="0" w:space="0" w:color="auto"/>
        <w:right w:val="none" w:sz="0" w:space="0" w:color="auto"/>
      </w:divBdr>
    </w:div>
    <w:div w:id="672881891">
      <w:bodyDiv w:val="1"/>
      <w:marLeft w:val="0"/>
      <w:marRight w:val="0"/>
      <w:marTop w:val="0"/>
      <w:marBottom w:val="0"/>
      <w:divBdr>
        <w:top w:val="none" w:sz="0" w:space="0" w:color="auto"/>
        <w:left w:val="none" w:sz="0" w:space="0" w:color="auto"/>
        <w:bottom w:val="none" w:sz="0" w:space="0" w:color="auto"/>
        <w:right w:val="none" w:sz="0" w:space="0" w:color="auto"/>
      </w:divBdr>
    </w:div>
    <w:div w:id="673146545">
      <w:bodyDiv w:val="1"/>
      <w:marLeft w:val="0"/>
      <w:marRight w:val="0"/>
      <w:marTop w:val="0"/>
      <w:marBottom w:val="0"/>
      <w:divBdr>
        <w:top w:val="none" w:sz="0" w:space="0" w:color="auto"/>
        <w:left w:val="none" w:sz="0" w:space="0" w:color="auto"/>
        <w:bottom w:val="none" w:sz="0" w:space="0" w:color="auto"/>
        <w:right w:val="none" w:sz="0" w:space="0" w:color="auto"/>
      </w:divBdr>
    </w:div>
    <w:div w:id="673459042">
      <w:bodyDiv w:val="1"/>
      <w:marLeft w:val="0"/>
      <w:marRight w:val="0"/>
      <w:marTop w:val="0"/>
      <w:marBottom w:val="0"/>
      <w:divBdr>
        <w:top w:val="none" w:sz="0" w:space="0" w:color="auto"/>
        <w:left w:val="none" w:sz="0" w:space="0" w:color="auto"/>
        <w:bottom w:val="none" w:sz="0" w:space="0" w:color="auto"/>
        <w:right w:val="none" w:sz="0" w:space="0" w:color="auto"/>
      </w:divBdr>
    </w:div>
    <w:div w:id="673996932">
      <w:bodyDiv w:val="1"/>
      <w:marLeft w:val="0"/>
      <w:marRight w:val="0"/>
      <w:marTop w:val="0"/>
      <w:marBottom w:val="0"/>
      <w:divBdr>
        <w:top w:val="none" w:sz="0" w:space="0" w:color="auto"/>
        <w:left w:val="none" w:sz="0" w:space="0" w:color="auto"/>
        <w:bottom w:val="none" w:sz="0" w:space="0" w:color="auto"/>
        <w:right w:val="none" w:sz="0" w:space="0" w:color="auto"/>
      </w:divBdr>
    </w:div>
    <w:div w:id="674302361">
      <w:bodyDiv w:val="1"/>
      <w:marLeft w:val="0"/>
      <w:marRight w:val="0"/>
      <w:marTop w:val="0"/>
      <w:marBottom w:val="0"/>
      <w:divBdr>
        <w:top w:val="none" w:sz="0" w:space="0" w:color="auto"/>
        <w:left w:val="none" w:sz="0" w:space="0" w:color="auto"/>
        <w:bottom w:val="none" w:sz="0" w:space="0" w:color="auto"/>
        <w:right w:val="none" w:sz="0" w:space="0" w:color="auto"/>
      </w:divBdr>
    </w:div>
    <w:div w:id="674306768">
      <w:bodyDiv w:val="1"/>
      <w:marLeft w:val="0"/>
      <w:marRight w:val="0"/>
      <w:marTop w:val="0"/>
      <w:marBottom w:val="0"/>
      <w:divBdr>
        <w:top w:val="none" w:sz="0" w:space="0" w:color="auto"/>
        <w:left w:val="none" w:sz="0" w:space="0" w:color="auto"/>
        <w:bottom w:val="none" w:sz="0" w:space="0" w:color="auto"/>
        <w:right w:val="none" w:sz="0" w:space="0" w:color="auto"/>
      </w:divBdr>
    </w:div>
    <w:div w:id="674309293">
      <w:bodyDiv w:val="1"/>
      <w:marLeft w:val="0"/>
      <w:marRight w:val="0"/>
      <w:marTop w:val="0"/>
      <w:marBottom w:val="0"/>
      <w:divBdr>
        <w:top w:val="none" w:sz="0" w:space="0" w:color="auto"/>
        <w:left w:val="none" w:sz="0" w:space="0" w:color="auto"/>
        <w:bottom w:val="none" w:sz="0" w:space="0" w:color="auto"/>
        <w:right w:val="none" w:sz="0" w:space="0" w:color="auto"/>
      </w:divBdr>
    </w:div>
    <w:div w:id="674310627">
      <w:bodyDiv w:val="1"/>
      <w:marLeft w:val="0"/>
      <w:marRight w:val="0"/>
      <w:marTop w:val="0"/>
      <w:marBottom w:val="0"/>
      <w:divBdr>
        <w:top w:val="none" w:sz="0" w:space="0" w:color="auto"/>
        <w:left w:val="none" w:sz="0" w:space="0" w:color="auto"/>
        <w:bottom w:val="none" w:sz="0" w:space="0" w:color="auto"/>
        <w:right w:val="none" w:sz="0" w:space="0" w:color="auto"/>
      </w:divBdr>
    </w:div>
    <w:div w:id="674890966">
      <w:bodyDiv w:val="1"/>
      <w:marLeft w:val="0"/>
      <w:marRight w:val="0"/>
      <w:marTop w:val="0"/>
      <w:marBottom w:val="0"/>
      <w:divBdr>
        <w:top w:val="none" w:sz="0" w:space="0" w:color="auto"/>
        <w:left w:val="none" w:sz="0" w:space="0" w:color="auto"/>
        <w:bottom w:val="none" w:sz="0" w:space="0" w:color="auto"/>
        <w:right w:val="none" w:sz="0" w:space="0" w:color="auto"/>
      </w:divBdr>
    </w:div>
    <w:div w:id="675615220">
      <w:bodyDiv w:val="1"/>
      <w:marLeft w:val="0"/>
      <w:marRight w:val="0"/>
      <w:marTop w:val="0"/>
      <w:marBottom w:val="0"/>
      <w:divBdr>
        <w:top w:val="none" w:sz="0" w:space="0" w:color="auto"/>
        <w:left w:val="none" w:sz="0" w:space="0" w:color="auto"/>
        <w:bottom w:val="none" w:sz="0" w:space="0" w:color="auto"/>
        <w:right w:val="none" w:sz="0" w:space="0" w:color="auto"/>
      </w:divBdr>
    </w:div>
    <w:div w:id="675620826">
      <w:bodyDiv w:val="1"/>
      <w:marLeft w:val="0"/>
      <w:marRight w:val="0"/>
      <w:marTop w:val="0"/>
      <w:marBottom w:val="0"/>
      <w:divBdr>
        <w:top w:val="none" w:sz="0" w:space="0" w:color="auto"/>
        <w:left w:val="none" w:sz="0" w:space="0" w:color="auto"/>
        <w:bottom w:val="none" w:sz="0" w:space="0" w:color="auto"/>
        <w:right w:val="none" w:sz="0" w:space="0" w:color="auto"/>
      </w:divBdr>
    </w:div>
    <w:div w:id="675807870">
      <w:bodyDiv w:val="1"/>
      <w:marLeft w:val="0"/>
      <w:marRight w:val="0"/>
      <w:marTop w:val="0"/>
      <w:marBottom w:val="0"/>
      <w:divBdr>
        <w:top w:val="none" w:sz="0" w:space="0" w:color="auto"/>
        <w:left w:val="none" w:sz="0" w:space="0" w:color="auto"/>
        <w:bottom w:val="none" w:sz="0" w:space="0" w:color="auto"/>
        <w:right w:val="none" w:sz="0" w:space="0" w:color="auto"/>
      </w:divBdr>
    </w:div>
    <w:div w:id="676272755">
      <w:bodyDiv w:val="1"/>
      <w:marLeft w:val="0"/>
      <w:marRight w:val="0"/>
      <w:marTop w:val="0"/>
      <w:marBottom w:val="0"/>
      <w:divBdr>
        <w:top w:val="none" w:sz="0" w:space="0" w:color="auto"/>
        <w:left w:val="none" w:sz="0" w:space="0" w:color="auto"/>
        <w:bottom w:val="none" w:sz="0" w:space="0" w:color="auto"/>
        <w:right w:val="none" w:sz="0" w:space="0" w:color="auto"/>
      </w:divBdr>
    </w:div>
    <w:div w:id="676276197">
      <w:bodyDiv w:val="1"/>
      <w:marLeft w:val="0"/>
      <w:marRight w:val="0"/>
      <w:marTop w:val="0"/>
      <w:marBottom w:val="0"/>
      <w:divBdr>
        <w:top w:val="none" w:sz="0" w:space="0" w:color="auto"/>
        <w:left w:val="none" w:sz="0" w:space="0" w:color="auto"/>
        <w:bottom w:val="none" w:sz="0" w:space="0" w:color="auto"/>
        <w:right w:val="none" w:sz="0" w:space="0" w:color="auto"/>
      </w:divBdr>
    </w:div>
    <w:div w:id="676618722">
      <w:bodyDiv w:val="1"/>
      <w:marLeft w:val="0"/>
      <w:marRight w:val="0"/>
      <w:marTop w:val="0"/>
      <w:marBottom w:val="0"/>
      <w:divBdr>
        <w:top w:val="none" w:sz="0" w:space="0" w:color="auto"/>
        <w:left w:val="none" w:sz="0" w:space="0" w:color="auto"/>
        <w:bottom w:val="none" w:sz="0" w:space="0" w:color="auto"/>
        <w:right w:val="none" w:sz="0" w:space="0" w:color="auto"/>
      </w:divBdr>
    </w:div>
    <w:div w:id="676998805">
      <w:bodyDiv w:val="1"/>
      <w:marLeft w:val="0"/>
      <w:marRight w:val="0"/>
      <w:marTop w:val="0"/>
      <w:marBottom w:val="0"/>
      <w:divBdr>
        <w:top w:val="none" w:sz="0" w:space="0" w:color="auto"/>
        <w:left w:val="none" w:sz="0" w:space="0" w:color="auto"/>
        <w:bottom w:val="none" w:sz="0" w:space="0" w:color="auto"/>
        <w:right w:val="none" w:sz="0" w:space="0" w:color="auto"/>
      </w:divBdr>
    </w:div>
    <w:div w:id="677121466">
      <w:bodyDiv w:val="1"/>
      <w:marLeft w:val="0"/>
      <w:marRight w:val="0"/>
      <w:marTop w:val="0"/>
      <w:marBottom w:val="0"/>
      <w:divBdr>
        <w:top w:val="none" w:sz="0" w:space="0" w:color="auto"/>
        <w:left w:val="none" w:sz="0" w:space="0" w:color="auto"/>
        <w:bottom w:val="none" w:sz="0" w:space="0" w:color="auto"/>
        <w:right w:val="none" w:sz="0" w:space="0" w:color="auto"/>
      </w:divBdr>
    </w:div>
    <w:div w:id="677268549">
      <w:bodyDiv w:val="1"/>
      <w:marLeft w:val="0"/>
      <w:marRight w:val="0"/>
      <w:marTop w:val="0"/>
      <w:marBottom w:val="0"/>
      <w:divBdr>
        <w:top w:val="none" w:sz="0" w:space="0" w:color="auto"/>
        <w:left w:val="none" w:sz="0" w:space="0" w:color="auto"/>
        <w:bottom w:val="none" w:sz="0" w:space="0" w:color="auto"/>
        <w:right w:val="none" w:sz="0" w:space="0" w:color="auto"/>
      </w:divBdr>
    </w:div>
    <w:div w:id="677387374">
      <w:bodyDiv w:val="1"/>
      <w:marLeft w:val="0"/>
      <w:marRight w:val="0"/>
      <w:marTop w:val="0"/>
      <w:marBottom w:val="0"/>
      <w:divBdr>
        <w:top w:val="none" w:sz="0" w:space="0" w:color="auto"/>
        <w:left w:val="none" w:sz="0" w:space="0" w:color="auto"/>
        <w:bottom w:val="none" w:sz="0" w:space="0" w:color="auto"/>
        <w:right w:val="none" w:sz="0" w:space="0" w:color="auto"/>
      </w:divBdr>
    </w:div>
    <w:div w:id="677468266">
      <w:bodyDiv w:val="1"/>
      <w:marLeft w:val="0"/>
      <w:marRight w:val="0"/>
      <w:marTop w:val="0"/>
      <w:marBottom w:val="0"/>
      <w:divBdr>
        <w:top w:val="none" w:sz="0" w:space="0" w:color="auto"/>
        <w:left w:val="none" w:sz="0" w:space="0" w:color="auto"/>
        <w:bottom w:val="none" w:sz="0" w:space="0" w:color="auto"/>
        <w:right w:val="none" w:sz="0" w:space="0" w:color="auto"/>
      </w:divBdr>
    </w:div>
    <w:div w:id="678772771">
      <w:bodyDiv w:val="1"/>
      <w:marLeft w:val="0"/>
      <w:marRight w:val="0"/>
      <w:marTop w:val="0"/>
      <w:marBottom w:val="0"/>
      <w:divBdr>
        <w:top w:val="none" w:sz="0" w:space="0" w:color="auto"/>
        <w:left w:val="none" w:sz="0" w:space="0" w:color="auto"/>
        <w:bottom w:val="none" w:sz="0" w:space="0" w:color="auto"/>
        <w:right w:val="none" w:sz="0" w:space="0" w:color="auto"/>
      </w:divBdr>
    </w:div>
    <w:div w:id="678774566">
      <w:bodyDiv w:val="1"/>
      <w:marLeft w:val="0"/>
      <w:marRight w:val="0"/>
      <w:marTop w:val="0"/>
      <w:marBottom w:val="0"/>
      <w:divBdr>
        <w:top w:val="none" w:sz="0" w:space="0" w:color="auto"/>
        <w:left w:val="none" w:sz="0" w:space="0" w:color="auto"/>
        <w:bottom w:val="none" w:sz="0" w:space="0" w:color="auto"/>
        <w:right w:val="none" w:sz="0" w:space="0" w:color="auto"/>
      </w:divBdr>
    </w:div>
    <w:div w:id="679233176">
      <w:bodyDiv w:val="1"/>
      <w:marLeft w:val="0"/>
      <w:marRight w:val="0"/>
      <w:marTop w:val="0"/>
      <w:marBottom w:val="0"/>
      <w:divBdr>
        <w:top w:val="none" w:sz="0" w:space="0" w:color="auto"/>
        <w:left w:val="none" w:sz="0" w:space="0" w:color="auto"/>
        <w:bottom w:val="none" w:sz="0" w:space="0" w:color="auto"/>
        <w:right w:val="none" w:sz="0" w:space="0" w:color="auto"/>
      </w:divBdr>
    </w:div>
    <w:div w:id="679703054">
      <w:bodyDiv w:val="1"/>
      <w:marLeft w:val="0"/>
      <w:marRight w:val="0"/>
      <w:marTop w:val="0"/>
      <w:marBottom w:val="0"/>
      <w:divBdr>
        <w:top w:val="none" w:sz="0" w:space="0" w:color="auto"/>
        <w:left w:val="none" w:sz="0" w:space="0" w:color="auto"/>
        <w:bottom w:val="none" w:sz="0" w:space="0" w:color="auto"/>
        <w:right w:val="none" w:sz="0" w:space="0" w:color="auto"/>
      </w:divBdr>
    </w:div>
    <w:div w:id="680085445">
      <w:bodyDiv w:val="1"/>
      <w:marLeft w:val="0"/>
      <w:marRight w:val="0"/>
      <w:marTop w:val="0"/>
      <w:marBottom w:val="0"/>
      <w:divBdr>
        <w:top w:val="none" w:sz="0" w:space="0" w:color="auto"/>
        <w:left w:val="none" w:sz="0" w:space="0" w:color="auto"/>
        <w:bottom w:val="none" w:sz="0" w:space="0" w:color="auto"/>
        <w:right w:val="none" w:sz="0" w:space="0" w:color="auto"/>
      </w:divBdr>
    </w:div>
    <w:div w:id="680280827">
      <w:bodyDiv w:val="1"/>
      <w:marLeft w:val="0"/>
      <w:marRight w:val="0"/>
      <w:marTop w:val="0"/>
      <w:marBottom w:val="0"/>
      <w:divBdr>
        <w:top w:val="none" w:sz="0" w:space="0" w:color="auto"/>
        <w:left w:val="none" w:sz="0" w:space="0" w:color="auto"/>
        <w:bottom w:val="none" w:sz="0" w:space="0" w:color="auto"/>
        <w:right w:val="none" w:sz="0" w:space="0" w:color="auto"/>
      </w:divBdr>
    </w:div>
    <w:div w:id="680395569">
      <w:bodyDiv w:val="1"/>
      <w:marLeft w:val="0"/>
      <w:marRight w:val="0"/>
      <w:marTop w:val="0"/>
      <w:marBottom w:val="0"/>
      <w:divBdr>
        <w:top w:val="none" w:sz="0" w:space="0" w:color="auto"/>
        <w:left w:val="none" w:sz="0" w:space="0" w:color="auto"/>
        <w:bottom w:val="none" w:sz="0" w:space="0" w:color="auto"/>
        <w:right w:val="none" w:sz="0" w:space="0" w:color="auto"/>
      </w:divBdr>
    </w:div>
    <w:div w:id="680665748">
      <w:bodyDiv w:val="1"/>
      <w:marLeft w:val="0"/>
      <w:marRight w:val="0"/>
      <w:marTop w:val="0"/>
      <w:marBottom w:val="0"/>
      <w:divBdr>
        <w:top w:val="none" w:sz="0" w:space="0" w:color="auto"/>
        <w:left w:val="none" w:sz="0" w:space="0" w:color="auto"/>
        <w:bottom w:val="none" w:sz="0" w:space="0" w:color="auto"/>
        <w:right w:val="none" w:sz="0" w:space="0" w:color="auto"/>
      </w:divBdr>
    </w:div>
    <w:div w:id="680861813">
      <w:bodyDiv w:val="1"/>
      <w:marLeft w:val="0"/>
      <w:marRight w:val="0"/>
      <w:marTop w:val="0"/>
      <w:marBottom w:val="0"/>
      <w:divBdr>
        <w:top w:val="none" w:sz="0" w:space="0" w:color="auto"/>
        <w:left w:val="none" w:sz="0" w:space="0" w:color="auto"/>
        <w:bottom w:val="none" w:sz="0" w:space="0" w:color="auto"/>
        <w:right w:val="none" w:sz="0" w:space="0" w:color="auto"/>
      </w:divBdr>
    </w:div>
    <w:div w:id="681204804">
      <w:bodyDiv w:val="1"/>
      <w:marLeft w:val="0"/>
      <w:marRight w:val="0"/>
      <w:marTop w:val="0"/>
      <w:marBottom w:val="0"/>
      <w:divBdr>
        <w:top w:val="none" w:sz="0" w:space="0" w:color="auto"/>
        <w:left w:val="none" w:sz="0" w:space="0" w:color="auto"/>
        <w:bottom w:val="none" w:sz="0" w:space="0" w:color="auto"/>
        <w:right w:val="none" w:sz="0" w:space="0" w:color="auto"/>
      </w:divBdr>
    </w:div>
    <w:div w:id="681319512">
      <w:bodyDiv w:val="1"/>
      <w:marLeft w:val="0"/>
      <w:marRight w:val="0"/>
      <w:marTop w:val="0"/>
      <w:marBottom w:val="0"/>
      <w:divBdr>
        <w:top w:val="none" w:sz="0" w:space="0" w:color="auto"/>
        <w:left w:val="none" w:sz="0" w:space="0" w:color="auto"/>
        <w:bottom w:val="none" w:sz="0" w:space="0" w:color="auto"/>
        <w:right w:val="none" w:sz="0" w:space="0" w:color="auto"/>
      </w:divBdr>
    </w:div>
    <w:div w:id="681475843">
      <w:bodyDiv w:val="1"/>
      <w:marLeft w:val="0"/>
      <w:marRight w:val="0"/>
      <w:marTop w:val="0"/>
      <w:marBottom w:val="0"/>
      <w:divBdr>
        <w:top w:val="none" w:sz="0" w:space="0" w:color="auto"/>
        <w:left w:val="none" w:sz="0" w:space="0" w:color="auto"/>
        <w:bottom w:val="none" w:sz="0" w:space="0" w:color="auto"/>
        <w:right w:val="none" w:sz="0" w:space="0" w:color="auto"/>
      </w:divBdr>
    </w:div>
    <w:div w:id="681903403">
      <w:bodyDiv w:val="1"/>
      <w:marLeft w:val="0"/>
      <w:marRight w:val="0"/>
      <w:marTop w:val="0"/>
      <w:marBottom w:val="0"/>
      <w:divBdr>
        <w:top w:val="none" w:sz="0" w:space="0" w:color="auto"/>
        <w:left w:val="none" w:sz="0" w:space="0" w:color="auto"/>
        <w:bottom w:val="none" w:sz="0" w:space="0" w:color="auto"/>
        <w:right w:val="none" w:sz="0" w:space="0" w:color="auto"/>
      </w:divBdr>
    </w:div>
    <w:div w:id="681975686">
      <w:bodyDiv w:val="1"/>
      <w:marLeft w:val="0"/>
      <w:marRight w:val="0"/>
      <w:marTop w:val="0"/>
      <w:marBottom w:val="0"/>
      <w:divBdr>
        <w:top w:val="none" w:sz="0" w:space="0" w:color="auto"/>
        <w:left w:val="none" w:sz="0" w:space="0" w:color="auto"/>
        <w:bottom w:val="none" w:sz="0" w:space="0" w:color="auto"/>
        <w:right w:val="none" w:sz="0" w:space="0" w:color="auto"/>
      </w:divBdr>
    </w:div>
    <w:div w:id="682174087">
      <w:bodyDiv w:val="1"/>
      <w:marLeft w:val="0"/>
      <w:marRight w:val="0"/>
      <w:marTop w:val="0"/>
      <w:marBottom w:val="0"/>
      <w:divBdr>
        <w:top w:val="none" w:sz="0" w:space="0" w:color="auto"/>
        <w:left w:val="none" w:sz="0" w:space="0" w:color="auto"/>
        <w:bottom w:val="none" w:sz="0" w:space="0" w:color="auto"/>
        <w:right w:val="none" w:sz="0" w:space="0" w:color="auto"/>
      </w:divBdr>
    </w:div>
    <w:div w:id="682247799">
      <w:bodyDiv w:val="1"/>
      <w:marLeft w:val="0"/>
      <w:marRight w:val="0"/>
      <w:marTop w:val="0"/>
      <w:marBottom w:val="0"/>
      <w:divBdr>
        <w:top w:val="none" w:sz="0" w:space="0" w:color="auto"/>
        <w:left w:val="none" w:sz="0" w:space="0" w:color="auto"/>
        <w:bottom w:val="none" w:sz="0" w:space="0" w:color="auto"/>
        <w:right w:val="none" w:sz="0" w:space="0" w:color="auto"/>
      </w:divBdr>
    </w:div>
    <w:div w:id="682514470">
      <w:bodyDiv w:val="1"/>
      <w:marLeft w:val="0"/>
      <w:marRight w:val="0"/>
      <w:marTop w:val="0"/>
      <w:marBottom w:val="0"/>
      <w:divBdr>
        <w:top w:val="none" w:sz="0" w:space="0" w:color="auto"/>
        <w:left w:val="none" w:sz="0" w:space="0" w:color="auto"/>
        <w:bottom w:val="none" w:sz="0" w:space="0" w:color="auto"/>
        <w:right w:val="none" w:sz="0" w:space="0" w:color="auto"/>
      </w:divBdr>
    </w:div>
    <w:div w:id="682516263">
      <w:bodyDiv w:val="1"/>
      <w:marLeft w:val="0"/>
      <w:marRight w:val="0"/>
      <w:marTop w:val="0"/>
      <w:marBottom w:val="0"/>
      <w:divBdr>
        <w:top w:val="none" w:sz="0" w:space="0" w:color="auto"/>
        <w:left w:val="none" w:sz="0" w:space="0" w:color="auto"/>
        <w:bottom w:val="none" w:sz="0" w:space="0" w:color="auto"/>
        <w:right w:val="none" w:sz="0" w:space="0" w:color="auto"/>
      </w:divBdr>
    </w:div>
    <w:div w:id="682588386">
      <w:bodyDiv w:val="1"/>
      <w:marLeft w:val="0"/>
      <w:marRight w:val="0"/>
      <w:marTop w:val="0"/>
      <w:marBottom w:val="0"/>
      <w:divBdr>
        <w:top w:val="none" w:sz="0" w:space="0" w:color="auto"/>
        <w:left w:val="none" w:sz="0" w:space="0" w:color="auto"/>
        <w:bottom w:val="none" w:sz="0" w:space="0" w:color="auto"/>
        <w:right w:val="none" w:sz="0" w:space="0" w:color="auto"/>
      </w:divBdr>
    </w:div>
    <w:div w:id="682707249">
      <w:bodyDiv w:val="1"/>
      <w:marLeft w:val="0"/>
      <w:marRight w:val="0"/>
      <w:marTop w:val="0"/>
      <w:marBottom w:val="0"/>
      <w:divBdr>
        <w:top w:val="none" w:sz="0" w:space="0" w:color="auto"/>
        <w:left w:val="none" w:sz="0" w:space="0" w:color="auto"/>
        <w:bottom w:val="none" w:sz="0" w:space="0" w:color="auto"/>
        <w:right w:val="none" w:sz="0" w:space="0" w:color="auto"/>
      </w:divBdr>
    </w:div>
    <w:div w:id="683240328">
      <w:bodyDiv w:val="1"/>
      <w:marLeft w:val="0"/>
      <w:marRight w:val="0"/>
      <w:marTop w:val="0"/>
      <w:marBottom w:val="0"/>
      <w:divBdr>
        <w:top w:val="none" w:sz="0" w:space="0" w:color="auto"/>
        <w:left w:val="none" w:sz="0" w:space="0" w:color="auto"/>
        <w:bottom w:val="none" w:sz="0" w:space="0" w:color="auto"/>
        <w:right w:val="none" w:sz="0" w:space="0" w:color="auto"/>
      </w:divBdr>
    </w:div>
    <w:div w:id="683753357">
      <w:bodyDiv w:val="1"/>
      <w:marLeft w:val="0"/>
      <w:marRight w:val="0"/>
      <w:marTop w:val="0"/>
      <w:marBottom w:val="0"/>
      <w:divBdr>
        <w:top w:val="none" w:sz="0" w:space="0" w:color="auto"/>
        <w:left w:val="none" w:sz="0" w:space="0" w:color="auto"/>
        <w:bottom w:val="none" w:sz="0" w:space="0" w:color="auto"/>
        <w:right w:val="none" w:sz="0" w:space="0" w:color="auto"/>
      </w:divBdr>
    </w:div>
    <w:div w:id="683943036">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551176">
      <w:bodyDiv w:val="1"/>
      <w:marLeft w:val="0"/>
      <w:marRight w:val="0"/>
      <w:marTop w:val="0"/>
      <w:marBottom w:val="0"/>
      <w:divBdr>
        <w:top w:val="none" w:sz="0" w:space="0" w:color="auto"/>
        <w:left w:val="none" w:sz="0" w:space="0" w:color="auto"/>
        <w:bottom w:val="none" w:sz="0" w:space="0" w:color="auto"/>
        <w:right w:val="none" w:sz="0" w:space="0" w:color="auto"/>
      </w:divBdr>
    </w:div>
    <w:div w:id="684866735">
      <w:bodyDiv w:val="1"/>
      <w:marLeft w:val="0"/>
      <w:marRight w:val="0"/>
      <w:marTop w:val="0"/>
      <w:marBottom w:val="0"/>
      <w:divBdr>
        <w:top w:val="none" w:sz="0" w:space="0" w:color="auto"/>
        <w:left w:val="none" w:sz="0" w:space="0" w:color="auto"/>
        <w:bottom w:val="none" w:sz="0" w:space="0" w:color="auto"/>
        <w:right w:val="none" w:sz="0" w:space="0" w:color="auto"/>
      </w:divBdr>
    </w:div>
    <w:div w:id="684942399">
      <w:bodyDiv w:val="1"/>
      <w:marLeft w:val="0"/>
      <w:marRight w:val="0"/>
      <w:marTop w:val="0"/>
      <w:marBottom w:val="0"/>
      <w:divBdr>
        <w:top w:val="none" w:sz="0" w:space="0" w:color="auto"/>
        <w:left w:val="none" w:sz="0" w:space="0" w:color="auto"/>
        <w:bottom w:val="none" w:sz="0" w:space="0" w:color="auto"/>
        <w:right w:val="none" w:sz="0" w:space="0" w:color="auto"/>
      </w:divBdr>
    </w:div>
    <w:div w:id="685137794">
      <w:bodyDiv w:val="1"/>
      <w:marLeft w:val="0"/>
      <w:marRight w:val="0"/>
      <w:marTop w:val="0"/>
      <w:marBottom w:val="0"/>
      <w:divBdr>
        <w:top w:val="none" w:sz="0" w:space="0" w:color="auto"/>
        <w:left w:val="none" w:sz="0" w:space="0" w:color="auto"/>
        <w:bottom w:val="none" w:sz="0" w:space="0" w:color="auto"/>
        <w:right w:val="none" w:sz="0" w:space="0" w:color="auto"/>
      </w:divBdr>
    </w:div>
    <w:div w:id="686369329">
      <w:bodyDiv w:val="1"/>
      <w:marLeft w:val="0"/>
      <w:marRight w:val="0"/>
      <w:marTop w:val="0"/>
      <w:marBottom w:val="0"/>
      <w:divBdr>
        <w:top w:val="none" w:sz="0" w:space="0" w:color="auto"/>
        <w:left w:val="none" w:sz="0" w:space="0" w:color="auto"/>
        <w:bottom w:val="none" w:sz="0" w:space="0" w:color="auto"/>
        <w:right w:val="none" w:sz="0" w:space="0" w:color="auto"/>
      </w:divBdr>
    </w:div>
    <w:div w:id="686445489">
      <w:bodyDiv w:val="1"/>
      <w:marLeft w:val="0"/>
      <w:marRight w:val="0"/>
      <w:marTop w:val="0"/>
      <w:marBottom w:val="0"/>
      <w:divBdr>
        <w:top w:val="none" w:sz="0" w:space="0" w:color="auto"/>
        <w:left w:val="none" w:sz="0" w:space="0" w:color="auto"/>
        <w:bottom w:val="none" w:sz="0" w:space="0" w:color="auto"/>
        <w:right w:val="none" w:sz="0" w:space="0" w:color="auto"/>
      </w:divBdr>
    </w:div>
    <w:div w:id="686446468">
      <w:bodyDiv w:val="1"/>
      <w:marLeft w:val="0"/>
      <w:marRight w:val="0"/>
      <w:marTop w:val="0"/>
      <w:marBottom w:val="0"/>
      <w:divBdr>
        <w:top w:val="none" w:sz="0" w:space="0" w:color="auto"/>
        <w:left w:val="none" w:sz="0" w:space="0" w:color="auto"/>
        <w:bottom w:val="none" w:sz="0" w:space="0" w:color="auto"/>
        <w:right w:val="none" w:sz="0" w:space="0" w:color="auto"/>
      </w:divBdr>
    </w:div>
    <w:div w:id="686904132">
      <w:bodyDiv w:val="1"/>
      <w:marLeft w:val="0"/>
      <w:marRight w:val="0"/>
      <w:marTop w:val="0"/>
      <w:marBottom w:val="0"/>
      <w:divBdr>
        <w:top w:val="none" w:sz="0" w:space="0" w:color="auto"/>
        <w:left w:val="none" w:sz="0" w:space="0" w:color="auto"/>
        <w:bottom w:val="none" w:sz="0" w:space="0" w:color="auto"/>
        <w:right w:val="none" w:sz="0" w:space="0" w:color="auto"/>
      </w:divBdr>
    </w:div>
    <w:div w:id="687029418">
      <w:bodyDiv w:val="1"/>
      <w:marLeft w:val="0"/>
      <w:marRight w:val="0"/>
      <w:marTop w:val="0"/>
      <w:marBottom w:val="0"/>
      <w:divBdr>
        <w:top w:val="none" w:sz="0" w:space="0" w:color="auto"/>
        <w:left w:val="none" w:sz="0" w:space="0" w:color="auto"/>
        <w:bottom w:val="none" w:sz="0" w:space="0" w:color="auto"/>
        <w:right w:val="none" w:sz="0" w:space="0" w:color="auto"/>
      </w:divBdr>
    </w:div>
    <w:div w:id="687563755">
      <w:bodyDiv w:val="1"/>
      <w:marLeft w:val="0"/>
      <w:marRight w:val="0"/>
      <w:marTop w:val="0"/>
      <w:marBottom w:val="0"/>
      <w:divBdr>
        <w:top w:val="none" w:sz="0" w:space="0" w:color="auto"/>
        <w:left w:val="none" w:sz="0" w:space="0" w:color="auto"/>
        <w:bottom w:val="none" w:sz="0" w:space="0" w:color="auto"/>
        <w:right w:val="none" w:sz="0" w:space="0" w:color="auto"/>
      </w:divBdr>
    </w:div>
    <w:div w:id="687606284">
      <w:bodyDiv w:val="1"/>
      <w:marLeft w:val="0"/>
      <w:marRight w:val="0"/>
      <w:marTop w:val="0"/>
      <w:marBottom w:val="0"/>
      <w:divBdr>
        <w:top w:val="none" w:sz="0" w:space="0" w:color="auto"/>
        <w:left w:val="none" w:sz="0" w:space="0" w:color="auto"/>
        <w:bottom w:val="none" w:sz="0" w:space="0" w:color="auto"/>
        <w:right w:val="none" w:sz="0" w:space="0" w:color="auto"/>
      </w:divBdr>
    </w:div>
    <w:div w:id="687874918">
      <w:bodyDiv w:val="1"/>
      <w:marLeft w:val="0"/>
      <w:marRight w:val="0"/>
      <w:marTop w:val="0"/>
      <w:marBottom w:val="0"/>
      <w:divBdr>
        <w:top w:val="none" w:sz="0" w:space="0" w:color="auto"/>
        <w:left w:val="none" w:sz="0" w:space="0" w:color="auto"/>
        <w:bottom w:val="none" w:sz="0" w:space="0" w:color="auto"/>
        <w:right w:val="none" w:sz="0" w:space="0" w:color="auto"/>
      </w:divBdr>
    </w:div>
    <w:div w:id="688065081">
      <w:bodyDiv w:val="1"/>
      <w:marLeft w:val="0"/>
      <w:marRight w:val="0"/>
      <w:marTop w:val="0"/>
      <w:marBottom w:val="0"/>
      <w:divBdr>
        <w:top w:val="none" w:sz="0" w:space="0" w:color="auto"/>
        <w:left w:val="none" w:sz="0" w:space="0" w:color="auto"/>
        <w:bottom w:val="none" w:sz="0" w:space="0" w:color="auto"/>
        <w:right w:val="none" w:sz="0" w:space="0" w:color="auto"/>
      </w:divBdr>
    </w:div>
    <w:div w:id="688530101">
      <w:bodyDiv w:val="1"/>
      <w:marLeft w:val="0"/>
      <w:marRight w:val="0"/>
      <w:marTop w:val="0"/>
      <w:marBottom w:val="0"/>
      <w:divBdr>
        <w:top w:val="none" w:sz="0" w:space="0" w:color="auto"/>
        <w:left w:val="none" w:sz="0" w:space="0" w:color="auto"/>
        <w:bottom w:val="none" w:sz="0" w:space="0" w:color="auto"/>
        <w:right w:val="none" w:sz="0" w:space="0" w:color="auto"/>
      </w:divBdr>
    </w:div>
    <w:div w:id="689065372">
      <w:bodyDiv w:val="1"/>
      <w:marLeft w:val="0"/>
      <w:marRight w:val="0"/>
      <w:marTop w:val="0"/>
      <w:marBottom w:val="0"/>
      <w:divBdr>
        <w:top w:val="none" w:sz="0" w:space="0" w:color="auto"/>
        <w:left w:val="none" w:sz="0" w:space="0" w:color="auto"/>
        <w:bottom w:val="none" w:sz="0" w:space="0" w:color="auto"/>
        <w:right w:val="none" w:sz="0" w:space="0" w:color="auto"/>
      </w:divBdr>
    </w:div>
    <w:div w:id="689259337">
      <w:bodyDiv w:val="1"/>
      <w:marLeft w:val="0"/>
      <w:marRight w:val="0"/>
      <w:marTop w:val="0"/>
      <w:marBottom w:val="0"/>
      <w:divBdr>
        <w:top w:val="none" w:sz="0" w:space="0" w:color="auto"/>
        <w:left w:val="none" w:sz="0" w:space="0" w:color="auto"/>
        <w:bottom w:val="none" w:sz="0" w:space="0" w:color="auto"/>
        <w:right w:val="none" w:sz="0" w:space="0" w:color="auto"/>
      </w:divBdr>
    </w:div>
    <w:div w:id="689450460">
      <w:bodyDiv w:val="1"/>
      <w:marLeft w:val="0"/>
      <w:marRight w:val="0"/>
      <w:marTop w:val="0"/>
      <w:marBottom w:val="0"/>
      <w:divBdr>
        <w:top w:val="none" w:sz="0" w:space="0" w:color="auto"/>
        <w:left w:val="none" w:sz="0" w:space="0" w:color="auto"/>
        <w:bottom w:val="none" w:sz="0" w:space="0" w:color="auto"/>
        <w:right w:val="none" w:sz="0" w:space="0" w:color="auto"/>
      </w:divBdr>
    </w:div>
    <w:div w:id="689721310">
      <w:bodyDiv w:val="1"/>
      <w:marLeft w:val="0"/>
      <w:marRight w:val="0"/>
      <w:marTop w:val="0"/>
      <w:marBottom w:val="0"/>
      <w:divBdr>
        <w:top w:val="none" w:sz="0" w:space="0" w:color="auto"/>
        <w:left w:val="none" w:sz="0" w:space="0" w:color="auto"/>
        <w:bottom w:val="none" w:sz="0" w:space="0" w:color="auto"/>
        <w:right w:val="none" w:sz="0" w:space="0" w:color="auto"/>
      </w:divBdr>
    </w:div>
    <w:div w:id="689839345">
      <w:bodyDiv w:val="1"/>
      <w:marLeft w:val="0"/>
      <w:marRight w:val="0"/>
      <w:marTop w:val="0"/>
      <w:marBottom w:val="0"/>
      <w:divBdr>
        <w:top w:val="none" w:sz="0" w:space="0" w:color="auto"/>
        <w:left w:val="none" w:sz="0" w:space="0" w:color="auto"/>
        <w:bottom w:val="none" w:sz="0" w:space="0" w:color="auto"/>
        <w:right w:val="none" w:sz="0" w:space="0" w:color="auto"/>
      </w:divBdr>
    </w:div>
    <w:div w:id="689914806">
      <w:bodyDiv w:val="1"/>
      <w:marLeft w:val="0"/>
      <w:marRight w:val="0"/>
      <w:marTop w:val="0"/>
      <w:marBottom w:val="0"/>
      <w:divBdr>
        <w:top w:val="none" w:sz="0" w:space="0" w:color="auto"/>
        <w:left w:val="none" w:sz="0" w:space="0" w:color="auto"/>
        <w:bottom w:val="none" w:sz="0" w:space="0" w:color="auto"/>
        <w:right w:val="none" w:sz="0" w:space="0" w:color="auto"/>
      </w:divBdr>
    </w:div>
    <w:div w:id="690105152">
      <w:bodyDiv w:val="1"/>
      <w:marLeft w:val="0"/>
      <w:marRight w:val="0"/>
      <w:marTop w:val="0"/>
      <w:marBottom w:val="0"/>
      <w:divBdr>
        <w:top w:val="none" w:sz="0" w:space="0" w:color="auto"/>
        <w:left w:val="none" w:sz="0" w:space="0" w:color="auto"/>
        <w:bottom w:val="none" w:sz="0" w:space="0" w:color="auto"/>
        <w:right w:val="none" w:sz="0" w:space="0" w:color="auto"/>
      </w:divBdr>
    </w:div>
    <w:div w:id="690642221">
      <w:bodyDiv w:val="1"/>
      <w:marLeft w:val="0"/>
      <w:marRight w:val="0"/>
      <w:marTop w:val="0"/>
      <w:marBottom w:val="0"/>
      <w:divBdr>
        <w:top w:val="none" w:sz="0" w:space="0" w:color="auto"/>
        <w:left w:val="none" w:sz="0" w:space="0" w:color="auto"/>
        <w:bottom w:val="none" w:sz="0" w:space="0" w:color="auto"/>
        <w:right w:val="none" w:sz="0" w:space="0" w:color="auto"/>
      </w:divBdr>
    </w:div>
    <w:div w:id="690765810">
      <w:bodyDiv w:val="1"/>
      <w:marLeft w:val="0"/>
      <w:marRight w:val="0"/>
      <w:marTop w:val="0"/>
      <w:marBottom w:val="0"/>
      <w:divBdr>
        <w:top w:val="none" w:sz="0" w:space="0" w:color="auto"/>
        <w:left w:val="none" w:sz="0" w:space="0" w:color="auto"/>
        <w:bottom w:val="none" w:sz="0" w:space="0" w:color="auto"/>
        <w:right w:val="none" w:sz="0" w:space="0" w:color="auto"/>
      </w:divBdr>
    </w:div>
    <w:div w:id="691224054">
      <w:bodyDiv w:val="1"/>
      <w:marLeft w:val="0"/>
      <w:marRight w:val="0"/>
      <w:marTop w:val="0"/>
      <w:marBottom w:val="0"/>
      <w:divBdr>
        <w:top w:val="none" w:sz="0" w:space="0" w:color="auto"/>
        <w:left w:val="none" w:sz="0" w:space="0" w:color="auto"/>
        <w:bottom w:val="none" w:sz="0" w:space="0" w:color="auto"/>
        <w:right w:val="none" w:sz="0" w:space="0" w:color="auto"/>
      </w:divBdr>
    </w:div>
    <w:div w:id="691610949">
      <w:bodyDiv w:val="1"/>
      <w:marLeft w:val="0"/>
      <w:marRight w:val="0"/>
      <w:marTop w:val="0"/>
      <w:marBottom w:val="0"/>
      <w:divBdr>
        <w:top w:val="none" w:sz="0" w:space="0" w:color="auto"/>
        <w:left w:val="none" w:sz="0" w:space="0" w:color="auto"/>
        <w:bottom w:val="none" w:sz="0" w:space="0" w:color="auto"/>
        <w:right w:val="none" w:sz="0" w:space="0" w:color="auto"/>
      </w:divBdr>
    </w:div>
    <w:div w:id="691684041">
      <w:bodyDiv w:val="1"/>
      <w:marLeft w:val="0"/>
      <w:marRight w:val="0"/>
      <w:marTop w:val="0"/>
      <w:marBottom w:val="0"/>
      <w:divBdr>
        <w:top w:val="none" w:sz="0" w:space="0" w:color="auto"/>
        <w:left w:val="none" w:sz="0" w:space="0" w:color="auto"/>
        <w:bottom w:val="none" w:sz="0" w:space="0" w:color="auto"/>
        <w:right w:val="none" w:sz="0" w:space="0" w:color="auto"/>
      </w:divBdr>
    </w:div>
    <w:div w:id="691764880">
      <w:bodyDiv w:val="1"/>
      <w:marLeft w:val="0"/>
      <w:marRight w:val="0"/>
      <w:marTop w:val="0"/>
      <w:marBottom w:val="0"/>
      <w:divBdr>
        <w:top w:val="none" w:sz="0" w:space="0" w:color="auto"/>
        <w:left w:val="none" w:sz="0" w:space="0" w:color="auto"/>
        <w:bottom w:val="none" w:sz="0" w:space="0" w:color="auto"/>
        <w:right w:val="none" w:sz="0" w:space="0" w:color="auto"/>
      </w:divBdr>
    </w:div>
    <w:div w:id="692003182">
      <w:bodyDiv w:val="1"/>
      <w:marLeft w:val="0"/>
      <w:marRight w:val="0"/>
      <w:marTop w:val="0"/>
      <w:marBottom w:val="0"/>
      <w:divBdr>
        <w:top w:val="none" w:sz="0" w:space="0" w:color="auto"/>
        <w:left w:val="none" w:sz="0" w:space="0" w:color="auto"/>
        <w:bottom w:val="none" w:sz="0" w:space="0" w:color="auto"/>
        <w:right w:val="none" w:sz="0" w:space="0" w:color="auto"/>
      </w:divBdr>
    </w:div>
    <w:div w:id="692076753">
      <w:bodyDiv w:val="1"/>
      <w:marLeft w:val="0"/>
      <w:marRight w:val="0"/>
      <w:marTop w:val="0"/>
      <w:marBottom w:val="0"/>
      <w:divBdr>
        <w:top w:val="none" w:sz="0" w:space="0" w:color="auto"/>
        <w:left w:val="none" w:sz="0" w:space="0" w:color="auto"/>
        <w:bottom w:val="none" w:sz="0" w:space="0" w:color="auto"/>
        <w:right w:val="none" w:sz="0" w:space="0" w:color="auto"/>
      </w:divBdr>
    </w:div>
    <w:div w:id="692338856">
      <w:bodyDiv w:val="1"/>
      <w:marLeft w:val="0"/>
      <w:marRight w:val="0"/>
      <w:marTop w:val="0"/>
      <w:marBottom w:val="0"/>
      <w:divBdr>
        <w:top w:val="none" w:sz="0" w:space="0" w:color="auto"/>
        <w:left w:val="none" w:sz="0" w:space="0" w:color="auto"/>
        <w:bottom w:val="none" w:sz="0" w:space="0" w:color="auto"/>
        <w:right w:val="none" w:sz="0" w:space="0" w:color="auto"/>
      </w:divBdr>
    </w:div>
    <w:div w:id="692652389">
      <w:bodyDiv w:val="1"/>
      <w:marLeft w:val="0"/>
      <w:marRight w:val="0"/>
      <w:marTop w:val="0"/>
      <w:marBottom w:val="0"/>
      <w:divBdr>
        <w:top w:val="none" w:sz="0" w:space="0" w:color="auto"/>
        <w:left w:val="none" w:sz="0" w:space="0" w:color="auto"/>
        <w:bottom w:val="none" w:sz="0" w:space="0" w:color="auto"/>
        <w:right w:val="none" w:sz="0" w:space="0" w:color="auto"/>
      </w:divBdr>
    </w:div>
    <w:div w:id="692848301">
      <w:bodyDiv w:val="1"/>
      <w:marLeft w:val="0"/>
      <w:marRight w:val="0"/>
      <w:marTop w:val="0"/>
      <w:marBottom w:val="0"/>
      <w:divBdr>
        <w:top w:val="none" w:sz="0" w:space="0" w:color="auto"/>
        <w:left w:val="none" w:sz="0" w:space="0" w:color="auto"/>
        <w:bottom w:val="none" w:sz="0" w:space="0" w:color="auto"/>
        <w:right w:val="none" w:sz="0" w:space="0" w:color="auto"/>
      </w:divBdr>
    </w:div>
    <w:div w:id="693002154">
      <w:bodyDiv w:val="1"/>
      <w:marLeft w:val="0"/>
      <w:marRight w:val="0"/>
      <w:marTop w:val="0"/>
      <w:marBottom w:val="0"/>
      <w:divBdr>
        <w:top w:val="none" w:sz="0" w:space="0" w:color="auto"/>
        <w:left w:val="none" w:sz="0" w:space="0" w:color="auto"/>
        <w:bottom w:val="none" w:sz="0" w:space="0" w:color="auto"/>
        <w:right w:val="none" w:sz="0" w:space="0" w:color="auto"/>
      </w:divBdr>
    </w:div>
    <w:div w:id="693115416">
      <w:bodyDiv w:val="1"/>
      <w:marLeft w:val="0"/>
      <w:marRight w:val="0"/>
      <w:marTop w:val="0"/>
      <w:marBottom w:val="0"/>
      <w:divBdr>
        <w:top w:val="none" w:sz="0" w:space="0" w:color="auto"/>
        <w:left w:val="none" w:sz="0" w:space="0" w:color="auto"/>
        <w:bottom w:val="none" w:sz="0" w:space="0" w:color="auto"/>
        <w:right w:val="none" w:sz="0" w:space="0" w:color="auto"/>
      </w:divBdr>
    </w:div>
    <w:div w:id="693120002">
      <w:bodyDiv w:val="1"/>
      <w:marLeft w:val="0"/>
      <w:marRight w:val="0"/>
      <w:marTop w:val="0"/>
      <w:marBottom w:val="0"/>
      <w:divBdr>
        <w:top w:val="none" w:sz="0" w:space="0" w:color="auto"/>
        <w:left w:val="none" w:sz="0" w:space="0" w:color="auto"/>
        <w:bottom w:val="none" w:sz="0" w:space="0" w:color="auto"/>
        <w:right w:val="none" w:sz="0" w:space="0" w:color="auto"/>
      </w:divBdr>
    </w:div>
    <w:div w:id="693120649">
      <w:bodyDiv w:val="1"/>
      <w:marLeft w:val="0"/>
      <w:marRight w:val="0"/>
      <w:marTop w:val="0"/>
      <w:marBottom w:val="0"/>
      <w:divBdr>
        <w:top w:val="none" w:sz="0" w:space="0" w:color="auto"/>
        <w:left w:val="none" w:sz="0" w:space="0" w:color="auto"/>
        <w:bottom w:val="none" w:sz="0" w:space="0" w:color="auto"/>
        <w:right w:val="none" w:sz="0" w:space="0" w:color="auto"/>
      </w:divBdr>
    </w:div>
    <w:div w:id="693192923">
      <w:bodyDiv w:val="1"/>
      <w:marLeft w:val="0"/>
      <w:marRight w:val="0"/>
      <w:marTop w:val="0"/>
      <w:marBottom w:val="0"/>
      <w:divBdr>
        <w:top w:val="none" w:sz="0" w:space="0" w:color="auto"/>
        <w:left w:val="none" w:sz="0" w:space="0" w:color="auto"/>
        <w:bottom w:val="none" w:sz="0" w:space="0" w:color="auto"/>
        <w:right w:val="none" w:sz="0" w:space="0" w:color="auto"/>
      </w:divBdr>
    </w:div>
    <w:div w:id="693724409">
      <w:bodyDiv w:val="1"/>
      <w:marLeft w:val="0"/>
      <w:marRight w:val="0"/>
      <w:marTop w:val="0"/>
      <w:marBottom w:val="0"/>
      <w:divBdr>
        <w:top w:val="none" w:sz="0" w:space="0" w:color="auto"/>
        <w:left w:val="none" w:sz="0" w:space="0" w:color="auto"/>
        <w:bottom w:val="none" w:sz="0" w:space="0" w:color="auto"/>
        <w:right w:val="none" w:sz="0" w:space="0" w:color="auto"/>
      </w:divBdr>
    </w:div>
    <w:div w:id="693918789">
      <w:bodyDiv w:val="1"/>
      <w:marLeft w:val="0"/>
      <w:marRight w:val="0"/>
      <w:marTop w:val="0"/>
      <w:marBottom w:val="0"/>
      <w:divBdr>
        <w:top w:val="none" w:sz="0" w:space="0" w:color="auto"/>
        <w:left w:val="none" w:sz="0" w:space="0" w:color="auto"/>
        <w:bottom w:val="none" w:sz="0" w:space="0" w:color="auto"/>
        <w:right w:val="none" w:sz="0" w:space="0" w:color="auto"/>
      </w:divBdr>
    </w:div>
    <w:div w:id="694188392">
      <w:bodyDiv w:val="1"/>
      <w:marLeft w:val="0"/>
      <w:marRight w:val="0"/>
      <w:marTop w:val="0"/>
      <w:marBottom w:val="0"/>
      <w:divBdr>
        <w:top w:val="none" w:sz="0" w:space="0" w:color="auto"/>
        <w:left w:val="none" w:sz="0" w:space="0" w:color="auto"/>
        <w:bottom w:val="none" w:sz="0" w:space="0" w:color="auto"/>
        <w:right w:val="none" w:sz="0" w:space="0" w:color="auto"/>
      </w:divBdr>
    </w:div>
    <w:div w:id="694306769">
      <w:bodyDiv w:val="1"/>
      <w:marLeft w:val="0"/>
      <w:marRight w:val="0"/>
      <w:marTop w:val="0"/>
      <w:marBottom w:val="0"/>
      <w:divBdr>
        <w:top w:val="none" w:sz="0" w:space="0" w:color="auto"/>
        <w:left w:val="none" w:sz="0" w:space="0" w:color="auto"/>
        <w:bottom w:val="none" w:sz="0" w:space="0" w:color="auto"/>
        <w:right w:val="none" w:sz="0" w:space="0" w:color="auto"/>
      </w:divBdr>
    </w:div>
    <w:div w:id="694381373">
      <w:bodyDiv w:val="1"/>
      <w:marLeft w:val="0"/>
      <w:marRight w:val="0"/>
      <w:marTop w:val="0"/>
      <w:marBottom w:val="0"/>
      <w:divBdr>
        <w:top w:val="none" w:sz="0" w:space="0" w:color="auto"/>
        <w:left w:val="none" w:sz="0" w:space="0" w:color="auto"/>
        <w:bottom w:val="none" w:sz="0" w:space="0" w:color="auto"/>
        <w:right w:val="none" w:sz="0" w:space="0" w:color="auto"/>
      </w:divBdr>
    </w:div>
    <w:div w:id="694576176">
      <w:bodyDiv w:val="1"/>
      <w:marLeft w:val="0"/>
      <w:marRight w:val="0"/>
      <w:marTop w:val="0"/>
      <w:marBottom w:val="0"/>
      <w:divBdr>
        <w:top w:val="none" w:sz="0" w:space="0" w:color="auto"/>
        <w:left w:val="none" w:sz="0" w:space="0" w:color="auto"/>
        <w:bottom w:val="none" w:sz="0" w:space="0" w:color="auto"/>
        <w:right w:val="none" w:sz="0" w:space="0" w:color="auto"/>
      </w:divBdr>
    </w:div>
    <w:div w:id="694622925">
      <w:bodyDiv w:val="1"/>
      <w:marLeft w:val="0"/>
      <w:marRight w:val="0"/>
      <w:marTop w:val="0"/>
      <w:marBottom w:val="0"/>
      <w:divBdr>
        <w:top w:val="none" w:sz="0" w:space="0" w:color="auto"/>
        <w:left w:val="none" w:sz="0" w:space="0" w:color="auto"/>
        <w:bottom w:val="none" w:sz="0" w:space="0" w:color="auto"/>
        <w:right w:val="none" w:sz="0" w:space="0" w:color="auto"/>
      </w:divBdr>
    </w:div>
    <w:div w:id="695036305">
      <w:bodyDiv w:val="1"/>
      <w:marLeft w:val="0"/>
      <w:marRight w:val="0"/>
      <w:marTop w:val="0"/>
      <w:marBottom w:val="0"/>
      <w:divBdr>
        <w:top w:val="none" w:sz="0" w:space="0" w:color="auto"/>
        <w:left w:val="none" w:sz="0" w:space="0" w:color="auto"/>
        <w:bottom w:val="none" w:sz="0" w:space="0" w:color="auto"/>
        <w:right w:val="none" w:sz="0" w:space="0" w:color="auto"/>
      </w:divBdr>
    </w:div>
    <w:div w:id="695079364">
      <w:bodyDiv w:val="1"/>
      <w:marLeft w:val="0"/>
      <w:marRight w:val="0"/>
      <w:marTop w:val="0"/>
      <w:marBottom w:val="0"/>
      <w:divBdr>
        <w:top w:val="none" w:sz="0" w:space="0" w:color="auto"/>
        <w:left w:val="none" w:sz="0" w:space="0" w:color="auto"/>
        <w:bottom w:val="none" w:sz="0" w:space="0" w:color="auto"/>
        <w:right w:val="none" w:sz="0" w:space="0" w:color="auto"/>
      </w:divBdr>
    </w:div>
    <w:div w:id="695236788">
      <w:bodyDiv w:val="1"/>
      <w:marLeft w:val="0"/>
      <w:marRight w:val="0"/>
      <w:marTop w:val="0"/>
      <w:marBottom w:val="0"/>
      <w:divBdr>
        <w:top w:val="none" w:sz="0" w:space="0" w:color="auto"/>
        <w:left w:val="none" w:sz="0" w:space="0" w:color="auto"/>
        <w:bottom w:val="none" w:sz="0" w:space="0" w:color="auto"/>
        <w:right w:val="none" w:sz="0" w:space="0" w:color="auto"/>
      </w:divBdr>
    </w:div>
    <w:div w:id="695424289">
      <w:bodyDiv w:val="1"/>
      <w:marLeft w:val="0"/>
      <w:marRight w:val="0"/>
      <w:marTop w:val="0"/>
      <w:marBottom w:val="0"/>
      <w:divBdr>
        <w:top w:val="none" w:sz="0" w:space="0" w:color="auto"/>
        <w:left w:val="none" w:sz="0" w:space="0" w:color="auto"/>
        <w:bottom w:val="none" w:sz="0" w:space="0" w:color="auto"/>
        <w:right w:val="none" w:sz="0" w:space="0" w:color="auto"/>
      </w:divBdr>
    </w:div>
    <w:div w:id="695473221">
      <w:bodyDiv w:val="1"/>
      <w:marLeft w:val="0"/>
      <w:marRight w:val="0"/>
      <w:marTop w:val="0"/>
      <w:marBottom w:val="0"/>
      <w:divBdr>
        <w:top w:val="none" w:sz="0" w:space="0" w:color="auto"/>
        <w:left w:val="none" w:sz="0" w:space="0" w:color="auto"/>
        <w:bottom w:val="none" w:sz="0" w:space="0" w:color="auto"/>
        <w:right w:val="none" w:sz="0" w:space="0" w:color="auto"/>
      </w:divBdr>
    </w:div>
    <w:div w:id="695542857">
      <w:bodyDiv w:val="1"/>
      <w:marLeft w:val="0"/>
      <w:marRight w:val="0"/>
      <w:marTop w:val="0"/>
      <w:marBottom w:val="0"/>
      <w:divBdr>
        <w:top w:val="none" w:sz="0" w:space="0" w:color="auto"/>
        <w:left w:val="none" w:sz="0" w:space="0" w:color="auto"/>
        <w:bottom w:val="none" w:sz="0" w:space="0" w:color="auto"/>
        <w:right w:val="none" w:sz="0" w:space="0" w:color="auto"/>
      </w:divBdr>
    </w:div>
    <w:div w:id="695739565">
      <w:bodyDiv w:val="1"/>
      <w:marLeft w:val="0"/>
      <w:marRight w:val="0"/>
      <w:marTop w:val="0"/>
      <w:marBottom w:val="0"/>
      <w:divBdr>
        <w:top w:val="none" w:sz="0" w:space="0" w:color="auto"/>
        <w:left w:val="none" w:sz="0" w:space="0" w:color="auto"/>
        <w:bottom w:val="none" w:sz="0" w:space="0" w:color="auto"/>
        <w:right w:val="none" w:sz="0" w:space="0" w:color="auto"/>
      </w:divBdr>
    </w:div>
    <w:div w:id="695891360">
      <w:bodyDiv w:val="1"/>
      <w:marLeft w:val="0"/>
      <w:marRight w:val="0"/>
      <w:marTop w:val="0"/>
      <w:marBottom w:val="0"/>
      <w:divBdr>
        <w:top w:val="none" w:sz="0" w:space="0" w:color="auto"/>
        <w:left w:val="none" w:sz="0" w:space="0" w:color="auto"/>
        <w:bottom w:val="none" w:sz="0" w:space="0" w:color="auto"/>
        <w:right w:val="none" w:sz="0" w:space="0" w:color="auto"/>
      </w:divBdr>
    </w:div>
    <w:div w:id="696076387">
      <w:bodyDiv w:val="1"/>
      <w:marLeft w:val="0"/>
      <w:marRight w:val="0"/>
      <w:marTop w:val="0"/>
      <w:marBottom w:val="0"/>
      <w:divBdr>
        <w:top w:val="none" w:sz="0" w:space="0" w:color="auto"/>
        <w:left w:val="none" w:sz="0" w:space="0" w:color="auto"/>
        <w:bottom w:val="none" w:sz="0" w:space="0" w:color="auto"/>
        <w:right w:val="none" w:sz="0" w:space="0" w:color="auto"/>
      </w:divBdr>
    </w:div>
    <w:div w:id="697317279">
      <w:bodyDiv w:val="1"/>
      <w:marLeft w:val="0"/>
      <w:marRight w:val="0"/>
      <w:marTop w:val="0"/>
      <w:marBottom w:val="0"/>
      <w:divBdr>
        <w:top w:val="none" w:sz="0" w:space="0" w:color="auto"/>
        <w:left w:val="none" w:sz="0" w:space="0" w:color="auto"/>
        <w:bottom w:val="none" w:sz="0" w:space="0" w:color="auto"/>
        <w:right w:val="none" w:sz="0" w:space="0" w:color="auto"/>
      </w:divBdr>
    </w:div>
    <w:div w:id="697699383">
      <w:bodyDiv w:val="1"/>
      <w:marLeft w:val="0"/>
      <w:marRight w:val="0"/>
      <w:marTop w:val="0"/>
      <w:marBottom w:val="0"/>
      <w:divBdr>
        <w:top w:val="none" w:sz="0" w:space="0" w:color="auto"/>
        <w:left w:val="none" w:sz="0" w:space="0" w:color="auto"/>
        <w:bottom w:val="none" w:sz="0" w:space="0" w:color="auto"/>
        <w:right w:val="none" w:sz="0" w:space="0" w:color="auto"/>
      </w:divBdr>
    </w:div>
    <w:div w:id="697896027">
      <w:bodyDiv w:val="1"/>
      <w:marLeft w:val="0"/>
      <w:marRight w:val="0"/>
      <w:marTop w:val="0"/>
      <w:marBottom w:val="0"/>
      <w:divBdr>
        <w:top w:val="none" w:sz="0" w:space="0" w:color="auto"/>
        <w:left w:val="none" w:sz="0" w:space="0" w:color="auto"/>
        <w:bottom w:val="none" w:sz="0" w:space="0" w:color="auto"/>
        <w:right w:val="none" w:sz="0" w:space="0" w:color="auto"/>
      </w:divBdr>
    </w:div>
    <w:div w:id="697971275">
      <w:bodyDiv w:val="1"/>
      <w:marLeft w:val="0"/>
      <w:marRight w:val="0"/>
      <w:marTop w:val="0"/>
      <w:marBottom w:val="0"/>
      <w:divBdr>
        <w:top w:val="none" w:sz="0" w:space="0" w:color="auto"/>
        <w:left w:val="none" w:sz="0" w:space="0" w:color="auto"/>
        <w:bottom w:val="none" w:sz="0" w:space="0" w:color="auto"/>
        <w:right w:val="none" w:sz="0" w:space="0" w:color="auto"/>
      </w:divBdr>
    </w:div>
    <w:div w:id="698820611">
      <w:bodyDiv w:val="1"/>
      <w:marLeft w:val="0"/>
      <w:marRight w:val="0"/>
      <w:marTop w:val="0"/>
      <w:marBottom w:val="0"/>
      <w:divBdr>
        <w:top w:val="none" w:sz="0" w:space="0" w:color="auto"/>
        <w:left w:val="none" w:sz="0" w:space="0" w:color="auto"/>
        <w:bottom w:val="none" w:sz="0" w:space="0" w:color="auto"/>
        <w:right w:val="none" w:sz="0" w:space="0" w:color="auto"/>
      </w:divBdr>
    </w:div>
    <w:div w:id="699205728">
      <w:bodyDiv w:val="1"/>
      <w:marLeft w:val="0"/>
      <w:marRight w:val="0"/>
      <w:marTop w:val="0"/>
      <w:marBottom w:val="0"/>
      <w:divBdr>
        <w:top w:val="none" w:sz="0" w:space="0" w:color="auto"/>
        <w:left w:val="none" w:sz="0" w:space="0" w:color="auto"/>
        <w:bottom w:val="none" w:sz="0" w:space="0" w:color="auto"/>
        <w:right w:val="none" w:sz="0" w:space="0" w:color="auto"/>
      </w:divBdr>
    </w:div>
    <w:div w:id="699206755">
      <w:bodyDiv w:val="1"/>
      <w:marLeft w:val="0"/>
      <w:marRight w:val="0"/>
      <w:marTop w:val="0"/>
      <w:marBottom w:val="0"/>
      <w:divBdr>
        <w:top w:val="none" w:sz="0" w:space="0" w:color="auto"/>
        <w:left w:val="none" w:sz="0" w:space="0" w:color="auto"/>
        <w:bottom w:val="none" w:sz="0" w:space="0" w:color="auto"/>
        <w:right w:val="none" w:sz="0" w:space="0" w:color="auto"/>
      </w:divBdr>
    </w:div>
    <w:div w:id="699283764">
      <w:bodyDiv w:val="1"/>
      <w:marLeft w:val="0"/>
      <w:marRight w:val="0"/>
      <w:marTop w:val="0"/>
      <w:marBottom w:val="0"/>
      <w:divBdr>
        <w:top w:val="none" w:sz="0" w:space="0" w:color="auto"/>
        <w:left w:val="none" w:sz="0" w:space="0" w:color="auto"/>
        <w:bottom w:val="none" w:sz="0" w:space="0" w:color="auto"/>
        <w:right w:val="none" w:sz="0" w:space="0" w:color="auto"/>
      </w:divBdr>
    </w:div>
    <w:div w:id="699552412">
      <w:bodyDiv w:val="1"/>
      <w:marLeft w:val="0"/>
      <w:marRight w:val="0"/>
      <w:marTop w:val="0"/>
      <w:marBottom w:val="0"/>
      <w:divBdr>
        <w:top w:val="none" w:sz="0" w:space="0" w:color="auto"/>
        <w:left w:val="none" w:sz="0" w:space="0" w:color="auto"/>
        <w:bottom w:val="none" w:sz="0" w:space="0" w:color="auto"/>
        <w:right w:val="none" w:sz="0" w:space="0" w:color="auto"/>
      </w:divBdr>
    </w:div>
    <w:div w:id="700592552">
      <w:bodyDiv w:val="1"/>
      <w:marLeft w:val="0"/>
      <w:marRight w:val="0"/>
      <w:marTop w:val="0"/>
      <w:marBottom w:val="0"/>
      <w:divBdr>
        <w:top w:val="none" w:sz="0" w:space="0" w:color="auto"/>
        <w:left w:val="none" w:sz="0" w:space="0" w:color="auto"/>
        <w:bottom w:val="none" w:sz="0" w:space="0" w:color="auto"/>
        <w:right w:val="none" w:sz="0" w:space="0" w:color="auto"/>
      </w:divBdr>
    </w:div>
    <w:div w:id="701052947">
      <w:bodyDiv w:val="1"/>
      <w:marLeft w:val="0"/>
      <w:marRight w:val="0"/>
      <w:marTop w:val="0"/>
      <w:marBottom w:val="0"/>
      <w:divBdr>
        <w:top w:val="none" w:sz="0" w:space="0" w:color="auto"/>
        <w:left w:val="none" w:sz="0" w:space="0" w:color="auto"/>
        <w:bottom w:val="none" w:sz="0" w:space="0" w:color="auto"/>
        <w:right w:val="none" w:sz="0" w:space="0" w:color="auto"/>
      </w:divBdr>
    </w:div>
    <w:div w:id="701630777">
      <w:bodyDiv w:val="1"/>
      <w:marLeft w:val="0"/>
      <w:marRight w:val="0"/>
      <w:marTop w:val="0"/>
      <w:marBottom w:val="0"/>
      <w:divBdr>
        <w:top w:val="none" w:sz="0" w:space="0" w:color="auto"/>
        <w:left w:val="none" w:sz="0" w:space="0" w:color="auto"/>
        <w:bottom w:val="none" w:sz="0" w:space="0" w:color="auto"/>
        <w:right w:val="none" w:sz="0" w:space="0" w:color="auto"/>
      </w:divBdr>
    </w:div>
    <w:div w:id="701829367">
      <w:bodyDiv w:val="1"/>
      <w:marLeft w:val="0"/>
      <w:marRight w:val="0"/>
      <w:marTop w:val="0"/>
      <w:marBottom w:val="0"/>
      <w:divBdr>
        <w:top w:val="none" w:sz="0" w:space="0" w:color="auto"/>
        <w:left w:val="none" w:sz="0" w:space="0" w:color="auto"/>
        <w:bottom w:val="none" w:sz="0" w:space="0" w:color="auto"/>
        <w:right w:val="none" w:sz="0" w:space="0" w:color="auto"/>
      </w:divBdr>
    </w:div>
    <w:div w:id="701979535">
      <w:bodyDiv w:val="1"/>
      <w:marLeft w:val="0"/>
      <w:marRight w:val="0"/>
      <w:marTop w:val="0"/>
      <w:marBottom w:val="0"/>
      <w:divBdr>
        <w:top w:val="none" w:sz="0" w:space="0" w:color="auto"/>
        <w:left w:val="none" w:sz="0" w:space="0" w:color="auto"/>
        <w:bottom w:val="none" w:sz="0" w:space="0" w:color="auto"/>
        <w:right w:val="none" w:sz="0" w:space="0" w:color="auto"/>
      </w:divBdr>
    </w:div>
    <w:div w:id="702170037">
      <w:bodyDiv w:val="1"/>
      <w:marLeft w:val="0"/>
      <w:marRight w:val="0"/>
      <w:marTop w:val="0"/>
      <w:marBottom w:val="0"/>
      <w:divBdr>
        <w:top w:val="none" w:sz="0" w:space="0" w:color="auto"/>
        <w:left w:val="none" w:sz="0" w:space="0" w:color="auto"/>
        <w:bottom w:val="none" w:sz="0" w:space="0" w:color="auto"/>
        <w:right w:val="none" w:sz="0" w:space="0" w:color="auto"/>
      </w:divBdr>
    </w:div>
    <w:div w:id="702632309">
      <w:bodyDiv w:val="1"/>
      <w:marLeft w:val="0"/>
      <w:marRight w:val="0"/>
      <w:marTop w:val="0"/>
      <w:marBottom w:val="0"/>
      <w:divBdr>
        <w:top w:val="none" w:sz="0" w:space="0" w:color="auto"/>
        <w:left w:val="none" w:sz="0" w:space="0" w:color="auto"/>
        <w:bottom w:val="none" w:sz="0" w:space="0" w:color="auto"/>
        <w:right w:val="none" w:sz="0" w:space="0" w:color="auto"/>
      </w:divBdr>
    </w:div>
    <w:div w:id="702677164">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
    <w:div w:id="703211210">
      <w:bodyDiv w:val="1"/>
      <w:marLeft w:val="0"/>
      <w:marRight w:val="0"/>
      <w:marTop w:val="0"/>
      <w:marBottom w:val="0"/>
      <w:divBdr>
        <w:top w:val="none" w:sz="0" w:space="0" w:color="auto"/>
        <w:left w:val="none" w:sz="0" w:space="0" w:color="auto"/>
        <w:bottom w:val="none" w:sz="0" w:space="0" w:color="auto"/>
        <w:right w:val="none" w:sz="0" w:space="0" w:color="auto"/>
      </w:divBdr>
    </w:div>
    <w:div w:id="703211730">
      <w:bodyDiv w:val="1"/>
      <w:marLeft w:val="0"/>
      <w:marRight w:val="0"/>
      <w:marTop w:val="0"/>
      <w:marBottom w:val="0"/>
      <w:divBdr>
        <w:top w:val="none" w:sz="0" w:space="0" w:color="auto"/>
        <w:left w:val="none" w:sz="0" w:space="0" w:color="auto"/>
        <w:bottom w:val="none" w:sz="0" w:space="0" w:color="auto"/>
        <w:right w:val="none" w:sz="0" w:space="0" w:color="auto"/>
      </w:divBdr>
    </w:div>
    <w:div w:id="704135769">
      <w:bodyDiv w:val="1"/>
      <w:marLeft w:val="0"/>
      <w:marRight w:val="0"/>
      <w:marTop w:val="0"/>
      <w:marBottom w:val="0"/>
      <w:divBdr>
        <w:top w:val="none" w:sz="0" w:space="0" w:color="auto"/>
        <w:left w:val="none" w:sz="0" w:space="0" w:color="auto"/>
        <w:bottom w:val="none" w:sz="0" w:space="0" w:color="auto"/>
        <w:right w:val="none" w:sz="0" w:space="0" w:color="auto"/>
      </w:divBdr>
    </w:div>
    <w:div w:id="704519529">
      <w:bodyDiv w:val="1"/>
      <w:marLeft w:val="0"/>
      <w:marRight w:val="0"/>
      <w:marTop w:val="0"/>
      <w:marBottom w:val="0"/>
      <w:divBdr>
        <w:top w:val="none" w:sz="0" w:space="0" w:color="auto"/>
        <w:left w:val="none" w:sz="0" w:space="0" w:color="auto"/>
        <w:bottom w:val="none" w:sz="0" w:space="0" w:color="auto"/>
        <w:right w:val="none" w:sz="0" w:space="0" w:color="auto"/>
      </w:divBdr>
    </w:div>
    <w:div w:id="704521453">
      <w:bodyDiv w:val="1"/>
      <w:marLeft w:val="0"/>
      <w:marRight w:val="0"/>
      <w:marTop w:val="0"/>
      <w:marBottom w:val="0"/>
      <w:divBdr>
        <w:top w:val="none" w:sz="0" w:space="0" w:color="auto"/>
        <w:left w:val="none" w:sz="0" w:space="0" w:color="auto"/>
        <w:bottom w:val="none" w:sz="0" w:space="0" w:color="auto"/>
        <w:right w:val="none" w:sz="0" w:space="0" w:color="auto"/>
      </w:divBdr>
    </w:div>
    <w:div w:id="704522439">
      <w:bodyDiv w:val="1"/>
      <w:marLeft w:val="0"/>
      <w:marRight w:val="0"/>
      <w:marTop w:val="0"/>
      <w:marBottom w:val="0"/>
      <w:divBdr>
        <w:top w:val="none" w:sz="0" w:space="0" w:color="auto"/>
        <w:left w:val="none" w:sz="0" w:space="0" w:color="auto"/>
        <w:bottom w:val="none" w:sz="0" w:space="0" w:color="auto"/>
        <w:right w:val="none" w:sz="0" w:space="0" w:color="auto"/>
      </w:divBdr>
    </w:div>
    <w:div w:id="704646996">
      <w:bodyDiv w:val="1"/>
      <w:marLeft w:val="0"/>
      <w:marRight w:val="0"/>
      <w:marTop w:val="0"/>
      <w:marBottom w:val="0"/>
      <w:divBdr>
        <w:top w:val="none" w:sz="0" w:space="0" w:color="auto"/>
        <w:left w:val="none" w:sz="0" w:space="0" w:color="auto"/>
        <w:bottom w:val="none" w:sz="0" w:space="0" w:color="auto"/>
        <w:right w:val="none" w:sz="0" w:space="0" w:color="auto"/>
      </w:divBdr>
    </w:div>
    <w:div w:id="704788489">
      <w:bodyDiv w:val="1"/>
      <w:marLeft w:val="0"/>
      <w:marRight w:val="0"/>
      <w:marTop w:val="0"/>
      <w:marBottom w:val="0"/>
      <w:divBdr>
        <w:top w:val="none" w:sz="0" w:space="0" w:color="auto"/>
        <w:left w:val="none" w:sz="0" w:space="0" w:color="auto"/>
        <w:bottom w:val="none" w:sz="0" w:space="0" w:color="auto"/>
        <w:right w:val="none" w:sz="0" w:space="0" w:color="auto"/>
      </w:divBdr>
    </w:div>
    <w:div w:id="705177810">
      <w:bodyDiv w:val="1"/>
      <w:marLeft w:val="0"/>
      <w:marRight w:val="0"/>
      <w:marTop w:val="0"/>
      <w:marBottom w:val="0"/>
      <w:divBdr>
        <w:top w:val="none" w:sz="0" w:space="0" w:color="auto"/>
        <w:left w:val="none" w:sz="0" w:space="0" w:color="auto"/>
        <w:bottom w:val="none" w:sz="0" w:space="0" w:color="auto"/>
        <w:right w:val="none" w:sz="0" w:space="0" w:color="auto"/>
      </w:divBdr>
    </w:div>
    <w:div w:id="705254069">
      <w:bodyDiv w:val="1"/>
      <w:marLeft w:val="0"/>
      <w:marRight w:val="0"/>
      <w:marTop w:val="0"/>
      <w:marBottom w:val="0"/>
      <w:divBdr>
        <w:top w:val="none" w:sz="0" w:space="0" w:color="auto"/>
        <w:left w:val="none" w:sz="0" w:space="0" w:color="auto"/>
        <w:bottom w:val="none" w:sz="0" w:space="0" w:color="auto"/>
        <w:right w:val="none" w:sz="0" w:space="0" w:color="auto"/>
      </w:divBdr>
    </w:div>
    <w:div w:id="705637321">
      <w:bodyDiv w:val="1"/>
      <w:marLeft w:val="0"/>
      <w:marRight w:val="0"/>
      <w:marTop w:val="0"/>
      <w:marBottom w:val="0"/>
      <w:divBdr>
        <w:top w:val="none" w:sz="0" w:space="0" w:color="auto"/>
        <w:left w:val="none" w:sz="0" w:space="0" w:color="auto"/>
        <w:bottom w:val="none" w:sz="0" w:space="0" w:color="auto"/>
        <w:right w:val="none" w:sz="0" w:space="0" w:color="auto"/>
      </w:divBdr>
    </w:div>
    <w:div w:id="706564729">
      <w:bodyDiv w:val="1"/>
      <w:marLeft w:val="0"/>
      <w:marRight w:val="0"/>
      <w:marTop w:val="0"/>
      <w:marBottom w:val="0"/>
      <w:divBdr>
        <w:top w:val="none" w:sz="0" w:space="0" w:color="auto"/>
        <w:left w:val="none" w:sz="0" w:space="0" w:color="auto"/>
        <w:bottom w:val="none" w:sz="0" w:space="0" w:color="auto"/>
        <w:right w:val="none" w:sz="0" w:space="0" w:color="auto"/>
      </w:divBdr>
    </w:div>
    <w:div w:id="707146137">
      <w:bodyDiv w:val="1"/>
      <w:marLeft w:val="0"/>
      <w:marRight w:val="0"/>
      <w:marTop w:val="0"/>
      <w:marBottom w:val="0"/>
      <w:divBdr>
        <w:top w:val="none" w:sz="0" w:space="0" w:color="auto"/>
        <w:left w:val="none" w:sz="0" w:space="0" w:color="auto"/>
        <w:bottom w:val="none" w:sz="0" w:space="0" w:color="auto"/>
        <w:right w:val="none" w:sz="0" w:space="0" w:color="auto"/>
      </w:divBdr>
    </w:div>
    <w:div w:id="707218254">
      <w:bodyDiv w:val="1"/>
      <w:marLeft w:val="0"/>
      <w:marRight w:val="0"/>
      <w:marTop w:val="0"/>
      <w:marBottom w:val="0"/>
      <w:divBdr>
        <w:top w:val="none" w:sz="0" w:space="0" w:color="auto"/>
        <w:left w:val="none" w:sz="0" w:space="0" w:color="auto"/>
        <w:bottom w:val="none" w:sz="0" w:space="0" w:color="auto"/>
        <w:right w:val="none" w:sz="0" w:space="0" w:color="auto"/>
      </w:divBdr>
    </w:div>
    <w:div w:id="707604286">
      <w:bodyDiv w:val="1"/>
      <w:marLeft w:val="0"/>
      <w:marRight w:val="0"/>
      <w:marTop w:val="0"/>
      <w:marBottom w:val="0"/>
      <w:divBdr>
        <w:top w:val="none" w:sz="0" w:space="0" w:color="auto"/>
        <w:left w:val="none" w:sz="0" w:space="0" w:color="auto"/>
        <w:bottom w:val="none" w:sz="0" w:space="0" w:color="auto"/>
        <w:right w:val="none" w:sz="0" w:space="0" w:color="auto"/>
      </w:divBdr>
    </w:div>
    <w:div w:id="707680738">
      <w:bodyDiv w:val="1"/>
      <w:marLeft w:val="0"/>
      <w:marRight w:val="0"/>
      <w:marTop w:val="0"/>
      <w:marBottom w:val="0"/>
      <w:divBdr>
        <w:top w:val="none" w:sz="0" w:space="0" w:color="auto"/>
        <w:left w:val="none" w:sz="0" w:space="0" w:color="auto"/>
        <w:bottom w:val="none" w:sz="0" w:space="0" w:color="auto"/>
        <w:right w:val="none" w:sz="0" w:space="0" w:color="auto"/>
      </w:divBdr>
    </w:div>
    <w:div w:id="708336732">
      <w:bodyDiv w:val="1"/>
      <w:marLeft w:val="0"/>
      <w:marRight w:val="0"/>
      <w:marTop w:val="0"/>
      <w:marBottom w:val="0"/>
      <w:divBdr>
        <w:top w:val="none" w:sz="0" w:space="0" w:color="auto"/>
        <w:left w:val="none" w:sz="0" w:space="0" w:color="auto"/>
        <w:bottom w:val="none" w:sz="0" w:space="0" w:color="auto"/>
        <w:right w:val="none" w:sz="0" w:space="0" w:color="auto"/>
      </w:divBdr>
    </w:div>
    <w:div w:id="708455699">
      <w:bodyDiv w:val="1"/>
      <w:marLeft w:val="0"/>
      <w:marRight w:val="0"/>
      <w:marTop w:val="0"/>
      <w:marBottom w:val="0"/>
      <w:divBdr>
        <w:top w:val="none" w:sz="0" w:space="0" w:color="auto"/>
        <w:left w:val="none" w:sz="0" w:space="0" w:color="auto"/>
        <w:bottom w:val="none" w:sz="0" w:space="0" w:color="auto"/>
        <w:right w:val="none" w:sz="0" w:space="0" w:color="auto"/>
      </w:divBdr>
    </w:div>
    <w:div w:id="708651347">
      <w:bodyDiv w:val="1"/>
      <w:marLeft w:val="0"/>
      <w:marRight w:val="0"/>
      <w:marTop w:val="0"/>
      <w:marBottom w:val="0"/>
      <w:divBdr>
        <w:top w:val="none" w:sz="0" w:space="0" w:color="auto"/>
        <w:left w:val="none" w:sz="0" w:space="0" w:color="auto"/>
        <w:bottom w:val="none" w:sz="0" w:space="0" w:color="auto"/>
        <w:right w:val="none" w:sz="0" w:space="0" w:color="auto"/>
      </w:divBdr>
    </w:div>
    <w:div w:id="709038057">
      <w:bodyDiv w:val="1"/>
      <w:marLeft w:val="0"/>
      <w:marRight w:val="0"/>
      <w:marTop w:val="0"/>
      <w:marBottom w:val="0"/>
      <w:divBdr>
        <w:top w:val="none" w:sz="0" w:space="0" w:color="auto"/>
        <w:left w:val="none" w:sz="0" w:space="0" w:color="auto"/>
        <w:bottom w:val="none" w:sz="0" w:space="0" w:color="auto"/>
        <w:right w:val="none" w:sz="0" w:space="0" w:color="auto"/>
      </w:divBdr>
    </w:div>
    <w:div w:id="709185950">
      <w:bodyDiv w:val="1"/>
      <w:marLeft w:val="0"/>
      <w:marRight w:val="0"/>
      <w:marTop w:val="0"/>
      <w:marBottom w:val="0"/>
      <w:divBdr>
        <w:top w:val="none" w:sz="0" w:space="0" w:color="auto"/>
        <w:left w:val="none" w:sz="0" w:space="0" w:color="auto"/>
        <w:bottom w:val="none" w:sz="0" w:space="0" w:color="auto"/>
        <w:right w:val="none" w:sz="0" w:space="0" w:color="auto"/>
      </w:divBdr>
    </w:div>
    <w:div w:id="709308488">
      <w:bodyDiv w:val="1"/>
      <w:marLeft w:val="0"/>
      <w:marRight w:val="0"/>
      <w:marTop w:val="0"/>
      <w:marBottom w:val="0"/>
      <w:divBdr>
        <w:top w:val="none" w:sz="0" w:space="0" w:color="auto"/>
        <w:left w:val="none" w:sz="0" w:space="0" w:color="auto"/>
        <w:bottom w:val="none" w:sz="0" w:space="0" w:color="auto"/>
        <w:right w:val="none" w:sz="0" w:space="0" w:color="auto"/>
      </w:divBdr>
    </w:div>
    <w:div w:id="709375233">
      <w:bodyDiv w:val="1"/>
      <w:marLeft w:val="0"/>
      <w:marRight w:val="0"/>
      <w:marTop w:val="0"/>
      <w:marBottom w:val="0"/>
      <w:divBdr>
        <w:top w:val="none" w:sz="0" w:space="0" w:color="auto"/>
        <w:left w:val="none" w:sz="0" w:space="0" w:color="auto"/>
        <w:bottom w:val="none" w:sz="0" w:space="0" w:color="auto"/>
        <w:right w:val="none" w:sz="0" w:space="0" w:color="auto"/>
      </w:divBdr>
    </w:div>
    <w:div w:id="709577472">
      <w:bodyDiv w:val="1"/>
      <w:marLeft w:val="0"/>
      <w:marRight w:val="0"/>
      <w:marTop w:val="0"/>
      <w:marBottom w:val="0"/>
      <w:divBdr>
        <w:top w:val="none" w:sz="0" w:space="0" w:color="auto"/>
        <w:left w:val="none" w:sz="0" w:space="0" w:color="auto"/>
        <w:bottom w:val="none" w:sz="0" w:space="0" w:color="auto"/>
        <w:right w:val="none" w:sz="0" w:space="0" w:color="auto"/>
      </w:divBdr>
    </w:div>
    <w:div w:id="709719225">
      <w:bodyDiv w:val="1"/>
      <w:marLeft w:val="0"/>
      <w:marRight w:val="0"/>
      <w:marTop w:val="0"/>
      <w:marBottom w:val="0"/>
      <w:divBdr>
        <w:top w:val="none" w:sz="0" w:space="0" w:color="auto"/>
        <w:left w:val="none" w:sz="0" w:space="0" w:color="auto"/>
        <w:bottom w:val="none" w:sz="0" w:space="0" w:color="auto"/>
        <w:right w:val="none" w:sz="0" w:space="0" w:color="auto"/>
      </w:divBdr>
    </w:div>
    <w:div w:id="710112078">
      <w:bodyDiv w:val="1"/>
      <w:marLeft w:val="0"/>
      <w:marRight w:val="0"/>
      <w:marTop w:val="0"/>
      <w:marBottom w:val="0"/>
      <w:divBdr>
        <w:top w:val="none" w:sz="0" w:space="0" w:color="auto"/>
        <w:left w:val="none" w:sz="0" w:space="0" w:color="auto"/>
        <w:bottom w:val="none" w:sz="0" w:space="0" w:color="auto"/>
        <w:right w:val="none" w:sz="0" w:space="0" w:color="auto"/>
      </w:divBdr>
    </w:div>
    <w:div w:id="710224256">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1656044">
      <w:bodyDiv w:val="1"/>
      <w:marLeft w:val="0"/>
      <w:marRight w:val="0"/>
      <w:marTop w:val="0"/>
      <w:marBottom w:val="0"/>
      <w:divBdr>
        <w:top w:val="none" w:sz="0" w:space="0" w:color="auto"/>
        <w:left w:val="none" w:sz="0" w:space="0" w:color="auto"/>
        <w:bottom w:val="none" w:sz="0" w:space="0" w:color="auto"/>
        <w:right w:val="none" w:sz="0" w:space="0" w:color="auto"/>
      </w:divBdr>
    </w:div>
    <w:div w:id="711803820">
      <w:bodyDiv w:val="1"/>
      <w:marLeft w:val="0"/>
      <w:marRight w:val="0"/>
      <w:marTop w:val="0"/>
      <w:marBottom w:val="0"/>
      <w:divBdr>
        <w:top w:val="none" w:sz="0" w:space="0" w:color="auto"/>
        <w:left w:val="none" w:sz="0" w:space="0" w:color="auto"/>
        <w:bottom w:val="none" w:sz="0" w:space="0" w:color="auto"/>
        <w:right w:val="none" w:sz="0" w:space="0" w:color="auto"/>
      </w:divBdr>
    </w:div>
    <w:div w:id="711852207">
      <w:bodyDiv w:val="1"/>
      <w:marLeft w:val="0"/>
      <w:marRight w:val="0"/>
      <w:marTop w:val="0"/>
      <w:marBottom w:val="0"/>
      <w:divBdr>
        <w:top w:val="none" w:sz="0" w:space="0" w:color="auto"/>
        <w:left w:val="none" w:sz="0" w:space="0" w:color="auto"/>
        <w:bottom w:val="none" w:sz="0" w:space="0" w:color="auto"/>
        <w:right w:val="none" w:sz="0" w:space="0" w:color="auto"/>
      </w:divBdr>
    </w:div>
    <w:div w:id="712386123">
      <w:bodyDiv w:val="1"/>
      <w:marLeft w:val="0"/>
      <w:marRight w:val="0"/>
      <w:marTop w:val="0"/>
      <w:marBottom w:val="0"/>
      <w:divBdr>
        <w:top w:val="none" w:sz="0" w:space="0" w:color="auto"/>
        <w:left w:val="none" w:sz="0" w:space="0" w:color="auto"/>
        <w:bottom w:val="none" w:sz="0" w:space="0" w:color="auto"/>
        <w:right w:val="none" w:sz="0" w:space="0" w:color="auto"/>
      </w:divBdr>
    </w:div>
    <w:div w:id="712581247">
      <w:bodyDiv w:val="1"/>
      <w:marLeft w:val="0"/>
      <w:marRight w:val="0"/>
      <w:marTop w:val="0"/>
      <w:marBottom w:val="0"/>
      <w:divBdr>
        <w:top w:val="none" w:sz="0" w:space="0" w:color="auto"/>
        <w:left w:val="none" w:sz="0" w:space="0" w:color="auto"/>
        <w:bottom w:val="none" w:sz="0" w:space="0" w:color="auto"/>
        <w:right w:val="none" w:sz="0" w:space="0" w:color="auto"/>
      </w:divBdr>
    </w:div>
    <w:div w:id="712653673">
      <w:bodyDiv w:val="1"/>
      <w:marLeft w:val="0"/>
      <w:marRight w:val="0"/>
      <w:marTop w:val="0"/>
      <w:marBottom w:val="0"/>
      <w:divBdr>
        <w:top w:val="none" w:sz="0" w:space="0" w:color="auto"/>
        <w:left w:val="none" w:sz="0" w:space="0" w:color="auto"/>
        <w:bottom w:val="none" w:sz="0" w:space="0" w:color="auto"/>
        <w:right w:val="none" w:sz="0" w:space="0" w:color="auto"/>
      </w:divBdr>
    </w:div>
    <w:div w:id="713040378">
      <w:bodyDiv w:val="1"/>
      <w:marLeft w:val="0"/>
      <w:marRight w:val="0"/>
      <w:marTop w:val="0"/>
      <w:marBottom w:val="0"/>
      <w:divBdr>
        <w:top w:val="none" w:sz="0" w:space="0" w:color="auto"/>
        <w:left w:val="none" w:sz="0" w:space="0" w:color="auto"/>
        <w:bottom w:val="none" w:sz="0" w:space="0" w:color="auto"/>
        <w:right w:val="none" w:sz="0" w:space="0" w:color="auto"/>
      </w:divBdr>
    </w:div>
    <w:div w:id="713391465">
      <w:bodyDiv w:val="1"/>
      <w:marLeft w:val="0"/>
      <w:marRight w:val="0"/>
      <w:marTop w:val="0"/>
      <w:marBottom w:val="0"/>
      <w:divBdr>
        <w:top w:val="none" w:sz="0" w:space="0" w:color="auto"/>
        <w:left w:val="none" w:sz="0" w:space="0" w:color="auto"/>
        <w:bottom w:val="none" w:sz="0" w:space="0" w:color="auto"/>
        <w:right w:val="none" w:sz="0" w:space="0" w:color="auto"/>
      </w:divBdr>
    </w:div>
    <w:div w:id="713652884">
      <w:bodyDiv w:val="1"/>
      <w:marLeft w:val="0"/>
      <w:marRight w:val="0"/>
      <w:marTop w:val="0"/>
      <w:marBottom w:val="0"/>
      <w:divBdr>
        <w:top w:val="none" w:sz="0" w:space="0" w:color="auto"/>
        <w:left w:val="none" w:sz="0" w:space="0" w:color="auto"/>
        <w:bottom w:val="none" w:sz="0" w:space="0" w:color="auto"/>
        <w:right w:val="none" w:sz="0" w:space="0" w:color="auto"/>
      </w:divBdr>
    </w:div>
    <w:div w:id="713894744">
      <w:bodyDiv w:val="1"/>
      <w:marLeft w:val="0"/>
      <w:marRight w:val="0"/>
      <w:marTop w:val="0"/>
      <w:marBottom w:val="0"/>
      <w:divBdr>
        <w:top w:val="none" w:sz="0" w:space="0" w:color="auto"/>
        <w:left w:val="none" w:sz="0" w:space="0" w:color="auto"/>
        <w:bottom w:val="none" w:sz="0" w:space="0" w:color="auto"/>
        <w:right w:val="none" w:sz="0" w:space="0" w:color="auto"/>
      </w:divBdr>
    </w:div>
    <w:div w:id="714239721">
      <w:bodyDiv w:val="1"/>
      <w:marLeft w:val="0"/>
      <w:marRight w:val="0"/>
      <w:marTop w:val="0"/>
      <w:marBottom w:val="0"/>
      <w:divBdr>
        <w:top w:val="none" w:sz="0" w:space="0" w:color="auto"/>
        <w:left w:val="none" w:sz="0" w:space="0" w:color="auto"/>
        <w:bottom w:val="none" w:sz="0" w:space="0" w:color="auto"/>
        <w:right w:val="none" w:sz="0" w:space="0" w:color="auto"/>
      </w:divBdr>
    </w:div>
    <w:div w:id="715079709">
      <w:bodyDiv w:val="1"/>
      <w:marLeft w:val="0"/>
      <w:marRight w:val="0"/>
      <w:marTop w:val="0"/>
      <w:marBottom w:val="0"/>
      <w:divBdr>
        <w:top w:val="none" w:sz="0" w:space="0" w:color="auto"/>
        <w:left w:val="none" w:sz="0" w:space="0" w:color="auto"/>
        <w:bottom w:val="none" w:sz="0" w:space="0" w:color="auto"/>
        <w:right w:val="none" w:sz="0" w:space="0" w:color="auto"/>
      </w:divBdr>
    </w:div>
    <w:div w:id="715275071">
      <w:bodyDiv w:val="1"/>
      <w:marLeft w:val="0"/>
      <w:marRight w:val="0"/>
      <w:marTop w:val="0"/>
      <w:marBottom w:val="0"/>
      <w:divBdr>
        <w:top w:val="none" w:sz="0" w:space="0" w:color="auto"/>
        <w:left w:val="none" w:sz="0" w:space="0" w:color="auto"/>
        <w:bottom w:val="none" w:sz="0" w:space="0" w:color="auto"/>
        <w:right w:val="none" w:sz="0" w:space="0" w:color="auto"/>
      </w:divBdr>
    </w:div>
    <w:div w:id="715356352">
      <w:bodyDiv w:val="1"/>
      <w:marLeft w:val="0"/>
      <w:marRight w:val="0"/>
      <w:marTop w:val="0"/>
      <w:marBottom w:val="0"/>
      <w:divBdr>
        <w:top w:val="none" w:sz="0" w:space="0" w:color="auto"/>
        <w:left w:val="none" w:sz="0" w:space="0" w:color="auto"/>
        <w:bottom w:val="none" w:sz="0" w:space="0" w:color="auto"/>
        <w:right w:val="none" w:sz="0" w:space="0" w:color="auto"/>
      </w:divBdr>
    </w:div>
    <w:div w:id="715465940">
      <w:bodyDiv w:val="1"/>
      <w:marLeft w:val="0"/>
      <w:marRight w:val="0"/>
      <w:marTop w:val="0"/>
      <w:marBottom w:val="0"/>
      <w:divBdr>
        <w:top w:val="none" w:sz="0" w:space="0" w:color="auto"/>
        <w:left w:val="none" w:sz="0" w:space="0" w:color="auto"/>
        <w:bottom w:val="none" w:sz="0" w:space="0" w:color="auto"/>
        <w:right w:val="none" w:sz="0" w:space="0" w:color="auto"/>
      </w:divBdr>
    </w:div>
    <w:div w:id="716007882">
      <w:bodyDiv w:val="1"/>
      <w:marLeft w:val="0"/>
      <w:marRight w:val="0"/>
      <w:marTop w:val="0"/>
      <w:marBottom w:val="0"/>
      <w:divBdr>
        <w:top w:val="none" w:sz="0" w:space="0" w:color="auto"/>
        <w:left w:val="none" w:sz="0" w:space="0" w:color="auto"/>
        <w:bottom w:val="none" w:sz="0" w:space="0" w:color="auto"/>
        <w:right w:val="none" w:sz="0" w:space="0" w:color="auto"/>
      </w:divBdr>
    </w:div>
    <w:div w:id="716047920">
      <w:bodyDiv w:val="1"/>
      <w:marLeft w:val="0"/>
      <w:marRight w:val="0"/>
      <w:marTop w:val="0"/>
      <w:marBottom w:val="0"/>
      <w:divBdr>
        <w:top w:val="none" w:sz="0" w:space="0" w:color="auto"/>
        <w:left w:val="none" w:sz="0" w:space="0" w:color="auto"/>
        <w:bottom w:val="none" w:sz="0" w:space="0" w:color="auto"/>
        <w:right w:val="none" w:sz="0" w:space="0" w:color="auto"/>
      </w:divBdr>
    </w:div>
    <w:div w:id="716389706">
      <w:bodyDiv w:val="1"/>
      <w:marLeft w:val="0"/>
      <w:marRight w:val="0"/>
      <w:marTop w:val="0"/>
      <w:marBottom w:val="0"/>
      <w:divBdr>
        <w:top w:val="none" w:sz="0" w:space="0" w:color="auto"/>
        <w:left w:val="none" w:sz="0" w:space="0" w:color="auto"/>
        <w:bottom w:val="none" w:sz="0" w:space="0" w:color="auto"/>
        <w:right w:val="none" w:sz="0" w:space="0" w:color="auto"/>
      </w:divBdr>
    </w:div>
    <w:div w:id="716587009">
      <w:bodyDiv w:val="1"/>
      <w:marLeft w:val="0"/>
      <w:marRight w:val="0"/>
      <w:marTop w:val="0"/>
      <w:marBottom w:val="0"/>
      <w:divBdr>
        <w:top w:val="none" w:sz="0" w:space="0" w:color="auto"/>
        <w:left w:val="none" w:sz="0" w:space="0" w:color="auto"/>
        <w:bottom w:val="none" w:sz="0" w:space="0" w:color="auto"/>
        <w:right w:val="none" w:sz="0" w:space="0" w:color="auto"/>
      </w:divBdr>
    </w:div>
    <w:div w:id="716970930">
      <w:bodyDiv w:val="1"/>
      <w:marLeft w:val="0"/>
      <w:marRight w:val="0"/>
      <w:marTop w:val="0"/>
      <w:marBottom w:val="0"/>
      <w:divBdr>
        <w:top w:val="none" w:sz="0" w:space="0" w:color="auto"/>
        <w:left w:val="none" w:sz="0" w:space="0" w:color="auto"/>
        <w:bottom w:val="none" w:sz="0" w:space="0" w:color="auto"/>
        <w:right w:val="none" w:sz="0" w:space="0" w:color="auto"/>
      </w:divBdr>
    </w:div>
    <w:div w:id="716979220">
      <w:bodyDiv w:val="1"/>
      <w:marLeft w:val="0"/>
      <w:marRight w:val="0"/>
      <w:marTop w:val="0"/>
      <w:marBottom w:val="0"/>
      <w:divBdr>
        <w:top w:val="none" w:sz="0" w:space="0" w:color="auto"/>
        <w:left w:val="none" w:sz="0" w:space="0" w:color="auto"/>
        <w:bottom w:val="none" w:sz="0" w:space="0" w:color="auto"/>
        <w:right w:val="none" w:sz="0" w:space="0" w:color="auto"/>
      </w:divBdr>
    </w:div>
    <w:div w:id="717555158">
      <w:bodyDiv w:val="1"/>
      <w:marLeft w:val="0"/>
      <w:marRight w:val="0"/>
      <w:marTop w:val="0"/>
      <w:marBottom w:val="0"/>
      <w:divBdr>
        <w:top w:val="none" w:sz="0" w:space="0" w:color="auto"/>
        <w:left w:val="none" w:sz="0" w:space="0" w:color="auto"/>
        <w:bottom w:val="none" w:sz="0" w:space="0" w:color="auto"/>
        <w:right w:val="none" w:sz="0" w:space="0" w:color="auto"/>
      </w:divBdr>
    </w:div>
    <w:div w:id="717777163">
      <w:bodyDiv w:val="1"/>
      <w:marLeft w:val="0"/>
      <w:marRight w:val="0"/>
      <w:marTop w:val="0"/>
      <w:marBottom w:val="0"/>
      <w:divBdr>
        <w:top w:val="none" w:sz="0" w:space="0" w:color="auto"/>
        <w:left w:val="none" w:sz="0" w:space="0" w:color="auto"/>
        <w:bottom w:val="none" w:sz="0" w:space="0" w:color="auto"/>
        <w:right w:val="none" w:sz="0" w:space="0" w:color="auto"/>
      </w:divBdr>
    </w:div>
    <w:div w:id="717821821">
      <w:bodyDiv w:val="1"/>
      <w:marLeft w:val="0"/>
      <w:marRight w:val="0"/>
      <w:marTop w:val="0"/>
      <w:marBottom w:val="0"/>
      <w:divBdr>
        <w:top w:val="none" w:sz="0" w:space="0" w:color="auto"/>
        <w:left w:val="none" w:sz="0" w:space="0" w:color="auto"/>
        <w:bottom w:val="none" w:sz="0" w:space="0" w:color="auto"/>
        <w:right w:val="none" w:sz="0" w:space="0" w:color="auto"/>
      </w:divBdr>
    </w:div>
    <w:div w:id="718474331">
      <w:bodyDiv w:val="1"/>
      <w:marLeft w:val="0"/>
      <w:marRight w:val="0"/>
      <w:marTop w:val="0"/>
      <w:marBottom w:val="0"/>
      <w:divBdr>
        <w:top w:val="none" w:sz="0" w:space="0" w:color="auto"/>
        <w:left w:val="none" w:sz="0" w:space="0" w:color="auto"/>
        <w:bottom w:val="none" w:sz="0" w:space="0" w:color="auto"/>
        <w:right w:val="none" w:sz="0" w:space="0" w:color="auto"/>
      </w:divBdr>
    </w:div>
    <w:div w:id="718629212">
      <w:bodyDiv w:val="1"/>
      <w:marLeft w:val="0"/>
      <w:marRight w:val="0"/>
      <w:marTop w:val="0"/>
      <w:marBottom w:val="0"/>
      <w:divBdr>
        <w:top w:val="none" w:sz="0" w:space="0" w:color="auto"/>
        <w:left w:val="none" w:sz="0" w:space="0" w:color="auto"/>
        <w:bottom w:val="none" w:sz="0" w:space="0" w:color="auto"/>
        <w:right w:val="none" w:sz="0" w:space="0" w:color="auto"/>
      </w:divBdr>
    </w:div>
    <w:div w:id="718939387">
      <w:bodyDiv w:val="1"/>
      <w:marLeft w:val="0"/>
      <w:marRight w:val="0"/>
      <w:marTop w:val="0"/>
      <w:marBottom w:val="0"/>
      <w:divBdr>
        <w:top w:val="none" w:sz="0" w:space="0" w:color="auto"/>
        <w:left w:val="none" w:sz="0" w:space="0" w:color="auto"/>
        <w:bottom w:val="none" w:sz="0" w:space="0" w:color="auto"/>
        <w:right w:val="none" w:sz="0" w:space="0" w:color="auto"/>
      </w:divBdr>
    </w:div>
    <w:div w:id="718943438">
      <w:bodyDiv w:val="1"/>
      <w:marLeft w:val="0"/>
      <w:marRight w:val="0"/>
      <w:marTop w:val="0"/>
      <w:marBottom w:val="0"/>
      <w:divBdr>
        <w:top w:val="none" w:sz="0" w:space="0" w:color="auto"/>
        <w:left w:val="none" w:sz="0" w:space="0" w:color="auto"/>
        <w:bottom w:val="none" w:sz="0" w:space="0" w:color="auto"/>
        <w:right w:val="none" w:sz="0" w:space="0" w:color="auto"/>
      </w:divBdr>
    </w:div>
    <w:div w:id="719325530">
      <w:bodyDiv w:val="1"/>
      <w:marLeft w:val="0"/>
      <w:marRight w:val="0"/>
      <w:marTop w:val="0"/>
      <w:marBottom w:val="0"/>
      <w:divBdr>
        <w:top w:val="none" w:sz="0" w:space="0" w:color="auto"/>
        <w:left w:val="none" w:sz="0" w:space="0" w:color="auto"/>
        <w:bottom w:val="none" w:sz="0" w:space="0" w:color="auto"/>
        <w:right w:val="none" w:sz="0" w:space="0" w:color="auto"/>
      </w:divBdr>
    </w:div>
    <w:div w:id="719326183">
      <w:bodyDiv w:val="1"/>
      <w:marLeft w:val="0"/>
      <w:marRight w:val="0"/>
      <w:marTop w:val="0"/>
      <w:marBottom w:val="0"/>
      <w:divBdr>
        <w:top w:val="none" w:sz="0" w:space="0" w:color="auto"/>
        <w:left w:val="none" w:sz="0" w:space="0" w:color="auto"/>
        <w:bottom w:val="none" w:sz="0" w:space="0" w:color="auto"/>
        <w:right w:val="none" w:sz="0" w:space="0" w:color="auto"/>
      </w:divBdr>
    </w:div>
    <w:div w:id="719481686">
      <w:bodyDiv w:val="1"/>
      <w:marLeft w:val="0"/>
      <w:marRight w:val="0"/>
      <w:marTop w:val="0"/>
      <w:marBottom w:val="0"/>
      <w:divBdr>
        <w:top w:val="none" w:sz="0" w:space="0" w:color="auto"/>
        <w:left w:val="none" w:sz="0" w:space="0" w:color="auto"/>
        <w:bottom w:val="none" w:sz="0" w:space="0" w:color="auto"/>
        <w:right w:val="none" w:sz="0" w:space="0" w:color="auto"/>
      </w:divBdr>
    </w:div>
    <w:div w:id="720176574">
      <w:bodyDiv w:val="1"/>
      <w:marLeft w:val="0"/>
      <w:marRight w:val="0"/>
      <w:marTop w:val="0"/>
      <w:marBottom w:val="0"/>
      <w:divBdr>
        <w:top w:val="none" w:sz="0" w:space="0" w:color="auto"/>
        <w:left w:val="none" w:sz="0" w:space="0" w:color="auto"/>
        <w:bottom w:val="none" w:sz="0" w:space="0" w:color="auto"/>
        <w:right w:val="none" w:sz="0" w:space="0" w:color="auto"/>
      </w:divBdr>
    </w:div>
    <w:div w:id="720178336">
      <w:bodyDiv w:val="1"/>
      <w:marLeft w:val="0"/>
      <w:marRight w:val="0"/>
      <w:marTop w:val="0"/>
      <w:marBottom w:val="0"/>
      <w:divBdr>
        <w:top w:val="none" w:sz="0" w:space="0" w:color="auto"/>
        <w:left w:val="none" w:sz="0" w:space="0" w:color="auto"/>
        <w:bottom w:val="none" w:sz="0" w:space="0" w:color="auto"/>
        <w:right w:val="none" w:sz="0" w:space="0" w:color="auto"/>
      </w:divBdr>
    </w:div>
    <w:div w:id="720254053">
      <w:bodyDiv w:val="1"/>
      <w:marLeft w:val="0"/>
      <w:marRight w:val="0"/>
      <w:marTop w:val="0"/>
      <w:marBottom w:val="0"/>
      <w:divBdr>
        <w:top w:val="none" w:sz="0" w:space="0" w:color="auto"/>
        <w:left w:val="none" w:sz="0" w:space="0" w:color="auto"/>
        <w:bottom w:val="none" w:sz="0" w:space="0" w:color="auto"/>
        <w:right w:val="none" w:sz="0" w:space="0" w:color="auto"/>
      </w:divBdr>
    </w:div>
    <w:div w:id="720322041">
      <w:bodyDiv w:val="1"/>
      <w:marLeft w:val="0"/>
      <w:marRight w:val="0"/>
      <w:marTop w:val="0"/>
      <w:marBottom w:val="0"/>
      <w:divBdr>
        <w:top w:val="none" w:sz="0" w:space="0" w:color="auto"/>
        <w:left w:val="none" w:sz="0" w:space="0" w:color="auto"/>
        <w:bottom w:val="none" w:sz="0" w:space="0" w:color="auto"/>
        <w:right w:val="none" w:sz="0" w:space="0" w:color="auto"/>
      </w:divBdr>
    </w:div>
    <w:div w:id="720399765">
      <w:bodyDiv w:val="1"/>
      <w:marLeft w:val="0"/>
      <w:marRight w:val="0"/>
      <w:marTop w:val="0"/>
      <w:marBottom w:val="0"/>
      <w:divBdr>
        <w:top w:val="none" w:sz="0" w:space="0" w:color="auto"/>
        <w:left w:val="none" w:sz="0" w:space="0" w:color="auto"/>
        <w:bottom w:val="none" w:sz="0" w:space="0" w:color="auto"/>
        <w:right w:val="none" w:sz="0" w:space="0" w:color="auto"/>
      </w:divBdr>
    </w:div>
    <w:div w:id="720401159">
      <w:bodyDiv w:val="1"/>
      <w:marLeft w:val="0"/>
      <w:marRight w:val="0"/>
      <w:marTop w:val="0"/>
      <w:marBottom w:val="0"/>
      <w:divBdr>
        <w:top w:val="none" w:sz="0" w:space="0" w:color="auto"/>
        <w:left w:val="none" w:sz="0" w:space="0" w:color="auto"/>
        <w:bottom w:val="none" w:sz="0" w:space="0" w:color="auto"/>
        <w:right w:val="none" w:sz="0" w:space="0" w:color="auto"/>
      </w:divBdr>
    </w:div>
    <w:div w:id="720835335">
      <w:bodyDiv w:val="1"/>
      <w:marLeft w:val="0"/>
      <w:marRight w:val="0"/>
      <w:marTop w:val="0"/>
      <w:marBottom w:val="0"/>
      <w:divBdr>
        <w:top w:val="none" w:sz="0" w:space="0" w:color="auto"/>
        <w:left w:val="none" w:sz="0" w:space="0" w:color="auto"/>
        <w:bottom w:val="none" w:sz="0" w:space="0" w:color="auto"/>
        <w:right w:val="none" w:sz="0" w:space="0" w:color="auto"/>
      </w:divBdr>
    </w:div>
    <w:div w:id="721171798">
      <w:bodyDiv w:val="1"/>
      <w:marLeft w:val="0"/>
      <w:marRight w:val="0"/>
      <w:marTop w:val="0"/>
      <w:marBottom w:val="0"/>
      <w:divBdr>
        <w:top w:val="none" w:sz="0" w:space="0" w:color="auto"/>
        <w:left w:val="none" w:sz="0" w:space="0" w:color="auto"/>
        <w:bottom w:val="none" w:sz="0" w:space="0" w:color="auto"/>
        <w:right w:val="none" w:sz="0" w:space="0" w:color="auto"/>
      </w:divBdr>
    </w:div>
    <w:div w:id="721976535">
      <w:bodyDiv w:val="1"/>
      <w:marLeft w:val="0"/>
      <w:marRight w:val="0"/>
      <w:marTop w:val="0"/>
      <w:marBottom w:val="0"/>
      <w:divBdr>
        <w:top w:val="none" w:sz="0" w:space="0" w:color="auto"/>
        <w:left w:val="none" w:sz="0" w:space="0" w:color="auto"/>
        <w:bottom w:val="none" w:sz="0" w:space="0" w:color="auto"/>
        <w:right w:val="none" w:sz="0" w:space="0" w:color="auto"/>
      </w:divBdr>
    </w:div>
    <w:div w:id="722756198">
      <w:bodyDiv w:val="1"/>
      <w:marLeft w:val="0"/>
      <w:marRight w:val="0"/>
      <w:marTop w:val="0"/>
      <w:marBottom w:val="0"/>
      <w:divBdr>
        <w:top w:val="none" w:sz="0" w:space="0" w:color="auto"/>
        <w:left w:val="none" w:sz="0" w:space="0" w:color="auto"/>
        <w:bottom w:val="none" w:sz="0" w:space="0" w:color="auto"/>
        <w:right w:val="none" w:sz="0" w:space="0" w:color="auto"/>
      </w:divBdr>
    </w:div>
    <w:div w:id="722946799">
      <w:bodyDiv w:val="1"/>
      <w:marLeft w:val="0"/>
      <w:marRight w:val="0"/>
      <w:marTop w:val="0"/>
      <w:marBottom w:val="0"/>
      <w:divBdr>
        <w:top w:val="none" w:sz="0" w:space="0" w:color="auto"/>
        <w:left w:val="none" w:sz="0" w:space="0" w:color="auto"/>
        <w:bottom w:val="none" w:sz="0" w:space="0" w:color="auto"/>
        <w:right w:val="none" w:sz="0" w:space="0" w:color="auto"/>
      </w:divBdr>
    </w:div>
    <w:div w:id="723063643">
      <w:bodyDiv w:val="1"/>
      <w:marLeft w:val="0"/>
      <w:marRight w:val="0"/>
      <w:marTop w:val="0"/>
      <w:marBottom w:val="0"/>
      <w:divBdr>
        <w:top w:val="none" w:sz="0" w:space="0" w:color="auto"/>
        <w:left w:val="none" w:sz="0" w:space="0" w:color="auto"/>
        <w:bottom w:val="none" w:sz="0" w:space="0" w:color="auto"/>
        <w:right w:val="none" w:sz="0" w:space="0" w:color="auto"/>
      </w:divBdr>
    </w:div>
    <w:div w:id="723216815">
      <w:bodyDiv w:val="1"/>
      <w:marLeft w:val="0"/>
      <w:marRight w:val="0"/>
      <w:marTop w:val="0"/>
      <w:marBottom w:val="0"/>
      <w:divBdr>
        <w:top w:val="none" w:sz="0" w:space="0" w:color="auto"/>
        <w:left w:val="none" w:sz="0" w:space="0" w:color="auto"/>
        <w:bottom w:val="none" w:sz="0" w:space="0" w:color="auto"/>
        <w:right w:val="none" w:sz="0" w:space="0" w:color="auto"/>
      </w:divBdr>
    </w:div>
    <w:div w:id="723287356">
      <w:bodyDiv w:val="1"/>
      <w:marLeft w:val="0"/>
      <w:marRight w:val="0"/>
      <w:marTop w:val="0"/>
      <w:marBottom w:val="0"/>
      <w:divBdr>
        <w:top w:val="none" w:sz="0" w:space="0" w:color="auto"/>
        <w:left w:val="none" w:sz="0" w:space="0" w:color="auto"/>
        <w:bottom w:val="none" w:sz="0" w:space="0" w:color="auto"/>
        <w:right w:val="none" w:sz="0" w:space="0" w:color="auto"/>
      </w:divBdr>
    </w:div>
    <w:div w:id="723866899">
      <w:bodyDiv w:val="1"/>
      <w:marLeft w:val="0"/>
      <w:marRight w:val="0"/>
      <w:marTop w:val="0"/>
      <w:marBottom w:val="0"/>
      <w:divBdr>
        <w:top w:val="none" w:sz="0" w:space="0" w:color="auto"/>
        <w:left w:val="none" w:sz="0" w:space="0" w:color="auto"/>
        <w:bottom w:val="none" w:sz="0" w:space="0" w:color="auto"/>
        <w:right w:val="none" w:sz="0" w:space="0" w:color="auto"/>
      </w:divBdr>
    </w:div>
    <w:div w:id="724331488">
      <w:bodyDiv w:val="1"/>
      <w:marLeft w:val="0"/>
      <w:marRight w:val="0"/>
      <w:marTop w:val="0"/>
      <w:marBottom w:val="0"/>
      <w:divBdr>
        <w:top w:val="none" w:sz="0" w:space="0" w:color="auto"/>
        <w:left w:val="none" w:sz="0" w:space="0" w:color="auto"/>
        <w:bottom w:val="none" w:sz="0" w:space="0" w:color="auto"/>
        <w:right w:val="none" w:sz="0" w:space="0" w:color="auto"/>
      </w:divBdr>
    </w:div>
    <w:div w:id="724374423">
      <w:bodyDiv w:val="1"/>
      <w:marLeft w:val="0"/>
      <w:marRight w:val="0"/>
      <w:marTop w:val="0"/>
      <w:marBottom w:val="0"/>
      <w:divBdr>
        <w:top w:val="none" w:sz="0" w:space="0" w:color="auto"/>
        <w:left w:val="none" w:sz="0" w:space="0" w:color="auto"/>
        <w:bottom w:val="none" w:sz="0" w:space="0" w:color="auto"/>
        <w:right w:val="none" w:sz="0" w:space="0" w:color="auto"/>
      </w:divBdr>
    </w:div>
    <w:div w:id="724451350">
      <w:bodyDiv w:val="1"/>
      <w:marLeft w:val="0"/>
      <w:marRight w:val="0"/>
      <w:marTop w:val="0"/>
      <w:marBottom w:val="0"/>
      <w:divBdr>
        <w:top w:val="none" w:sz="0" w:space="0" w:color="auto"/>
        <w:left w:val="none" w:sz="0" w:space="0" w:color="auto"/>
        <w:bottom w:val="none" w:sz="0" w:space="0" w:color="auto"/>
        <w:right w:val="none" w:sz="0" w:space="0" w:color="auto"/>
      </w:divBdr>
    </w:div>
    <w:div w:id="725107795">
      <w:bodyDiv w:val="1"/>
      <w:marLeft w:val="0"/>
      <w:marRight w:val="0"/>
      <w:marTop w:val="0"/>
      <w:marBottom w:val="0"/>
      <w:divBdr>
        <w:top w:val="none" w:sz="0" w:space="0" w:color="auto"/>
        <w:left w:val="none" w:sz="0" w:space="0" w:color="auto"/>
        <w:bottom w:val="none" w:sz="0" w:space="0" w:color="auto"/>
        <w:right w:val="none" w:sz="0" w:space="0" w:color="auto"/>
      </w:divBdr>
    </w:div>
    <w:div w:id="725445951">
      <w:bodyDiv w:val="1"/>
      <w:marLeft w:val="0"/>
      <w:marRight w:val="0"/>
      <w:marTop w:val="0"/>
      <w:marBottom w:val="0"/>
      <w:divBdr>
        <w:top w:val="none" w:sz="0" w:space="0" w:color="auto"/>
        <w:left w:val="none" w:sz="0" w:space="0" w:color="auto"/>
        <w:bottom w:val="none" w:sz="0" w:space="0" w:color="auto"/>
        <w:right w:val="none" w:sz="0" w:space="0" w:color="auto"/>
      </w:divBdr>
    </w:div>
    <w:div w:id="725569085">
      <w:bodyDiv w:val="1"/>
      <w:marLeft w:val="0"/>
      <w:marRight w:val="0"/>
      <w:marTop w:val="0"/>
      <w:marBottom w:val="0"/>
      <w:divBdr>
        <w:top w:val="none" w:sz="0" w:space="0" w:color="auto"/>
        <w:left w:val="none" w:sz="0" w:space="0" w:color="auto"/>
        <w:bottom w:val="none" w:sz="0" w:space="0" w:color="auto"/>
        <w:right w:val="none" w:sz="0" w:space="0" w:color="auto"/>
      </w:divBdr>
    </w:div>
    <w:div w:id="725879880">
      <w:bodyDiv w:val="1"/>
      <w:marLeft w:val="0"/>
      <w:marRight w:val="0"/>
      <w:marTop w:val="0"/>
      <w:marBottom w:val="0"/>
      <w:divBdr>
        <w:top w:val="none" w:sz="0" w:space="0" w:color="auto"/>
        <w:left w:val="none" w:sz="0" w:space="0" w:color="auto"/>
        <w:bottom w:val="none" w:sz="0" w:space="0" w:color="auto"/>
        <w:right w:val="none" w:sz="0" w:space="0" w:color="auto"/>
      </w:divBdr>
    </w:div>
    <w:div w:id="726146947">
      <w:bodyDiv w:val="1"/>
      <w:marLeft w:val="0"/>
      <w:marRight w:val="0"/>
      <w:marTop w:val="0"/>
      <w:marBottom w:val="0"/>
      <w:divBdr>
        <w:top w:val="none" w:sz="0" w:space="0" w:color="auto"/>
        <w:left w:val="none" w:sz="0" w:space="0" w:color="auto"/>
        <w:bottom w:val="none" w:sz="0" w:space="0" w:color="auto"/>
        <w:right w:val="none" w:sz="0" w:space="0" w:color="auto"/>
      </w:divBdr>
    </w:div>
    <w:div w:id="726299461">
      <w:bodyDiv w:val="1"/>
      <w:marLeft w:val="0"/>
      <w:marRight w:val="0"/>
      <w:marTop w:val="0"/>
      <w:marBottom w:val="0"/>
      <w:divBdr>
        <w:top w:val="none" w:sz="0" w:space="0" w:color="auto"/>
        <w:left w:val="none" w:sz="0" w:space="0" w:color="auto"/>
        <w:bottom w:val="none" w:sz="0" w:space="0" w:color="auto"/>
        <w:right w:val="none" w:sz="0" w:space="0" w:color="auto"/>
      </w:divBdr>
    </w:div>
    <w:div w:id="726798884">
      <w:bodyDiv w:val="1"/>
      <w:marLeft w:val="0"/>
      <w:marRight w:val="0"/>
      <w:marTop w:val="0"/>
      <w:marBottom w:val="0"/>
      <w:divBdr>
        <w:top w:val="none" w:sz="0" w:space="0" w:color="auto"/>
        <w:left w:val="none" w:sz="0" w:space="0" w:color="auto"/>
        <w:bottom w:val="none" w:sz="0" w:space="0" w:color="auto"/>
        <w:right w:val="none" w:sz="0" w:space="0" w:color="auto"/>
      </w:divBdr>
    </w:div>
    <w:div w:id="726803710">
      <w:bodyDiv w:val="1"/>
      <w:marLeft w:val="0"/>
      <w:marRight w:val="0"/>
      <w:marTop w:val="0"/>
      <w:marBottom w:val="0"/>
      <w:divBdr>
        <w:top w:val="none" w:sz="0" w:space="0" w:color="auto"/>
        <w:left w:val="none" w:sz="0" w:space="0" w:color="auto"/>
        <w:bottom w:val="none" w:sz="0" w:space="0" w:color="auto"/>
        <w:right w:val="none" w:sz="0" w:space="0" w:color="auto"/>
      </w:divBdr>
    </w:div>
    <w:div w:id="726952296">
      <w:bodyDiv w:val="1"/>
      <w:marLeft w:val="0"/>
      <w:marRight w:val="0"/>
      <w:marTop w:val="0"/>
      <w:marBottom w:val="0"/>
      <w:divBdr>
        <w:top w:val="none" w:sz="0" w:space="0" w:color="auto"/>
        <w:left w:val="none" w:sz="0" w:space="0" w:color="auto"/>
        <w:bottom w:val="none" w:sz="0" w:space="0" w:color="auto"/>
        <w:right w:val="none" w:sz="0" w:space="0" w:color="auto"/>
      </w:divBdr>
    </w:div>
    <w:div w:id="727149955">
      <w:bodyDiv w:val="1"/>
      <w:marLeft w:val="0"/>
      <w:marRight w:val="0"/>
      <w:marTop w:val="0"/>
      <w:marBottom w:val="0"/>
      <w:divBdr>
        <w:top w:val="none" w:sz="0" w:space="0" w:color="auto"/>
        <w:left w:val="none" w:sz="0" w:space="0" w:color="auto"/>
        <w:bottom w:val="none" w:sz="0" w:space="0" w:color="auto"/>
        <w:right w:val="none" w:sz="0" w:space="0" w:color="auto"/>
      </w:divBdr>
    </w:div>
    <w:div w:id="727918686">
      <w:bodyDiv w:val="1"/>
      <w:marLeft w:val="0"/>
      <w:marRight w:val="0"/>
      <w:marTop w:val="0"/>
      <w:marBottom w:val="0"/>
      <w:divBdr>
        <w:top w:val="none" w:sz="0" w:space="0" w:color="auto"/>
        <w:left w:val="none" w:sz="0" w:space="0" w:color="auto"/>
        <w:bottom w:val="none" w:sz="0" w:space="0" w:color="auto"/>
        <w:right w:val="none" w:sz="0" w:space="0" w:color="auto"/>
      </w:divBdr>
    </w:div>
    <w:div w:id="728069351">
      <w:bodyDiv w:val="1"/>
      <w:marLeft w:val="0"/>
      <w:marRight w:val="0"/>
      <w:marTop w:val="0"/>
      <w:marBottom w:val="0"/>
      <w:divBdr>
        <w:top w:val="none" w:sz="0" w:space="0" w:color="auto"/>
        <w:left w:val="none" w:sz="0" w:space="0" w:color="auto"/>
        <w:bottom w:val="none" w:sz="0" w:space="0" w:color="auto"/>
        <w:right w:val="none" w:sz="0" w:space="0" w:color="auto"/>
      </w:divBdr>
    </w:div>
    <w:div w:id="728380881">
      <w:bodyDiv w:val="1"/>
      <w:marLeft w:val="0"/>
      <w:marRight w:val="0"/>
      <w:marTop w:val="0"/>
      <w:marBottom w:val="0"/>
      <w:divBdr>
        <w:top w:val="none" w:sz="0" w:space="0" w:color="auto"/>
        <w:left w:val="none" w:sz="0" w:space="0" w:color="auto"/>
        <w:bottom w:val="none" w:sz="0" w:space="0" w:color="auto"/>
        <w:right w:val="none" w:sz="0" w:space="0" w:color="auto"/>
      </w:divBdr>
    </w:div>
    <w:div w:id="728653456">
      <w:bodyDiv w:val="1"/>
      <w:marLeft w:val="0"/>
      <w:marRight w:val="0"/>
      <w:marTop w:val="0"/>
      <w:marBottom w:val="0"/>
      <w:divBdr>
        <w:top w:val="none" w:sz="0" w:space="0" w:color="auto"/>
        <w:left w:val="none" w:sz="0" w:space="0" w:color="auto"/>
        <w:bottom w:val="none" w:sz="0" w:space="0" w:color="auto"/>
        <w:right w:val="none" w:sz="0" w:space="0" w:color="auto"/>
      </w:divBdr>
    </w:div>
    <w:div w:id="728764622">
      <w:bodyDiv w:val="1"/>
      <w:marLeft w:val="0"/>
      <w:marRight w:val="0"/>
      <w:marTop w:val="0"/>
      <w:marBottom w:val="0"/>
      <w:divBdr>
        <w:top w:val="none" w:sz="0" w:space="0" w:color="auto"/>
        <w:left w:val="none" w:sz="0" w:space="0" w:color="auto"/>
        <w:bottom w:val="none" w:sz="0" w:space="0" w:color="auto"/>
        <w:right w:val="none" w:sz="0" w:space="0" w:color="auto"/>
      </w:divBdr>
    </w:div>
    <w:div w:id="729035930">
      <w:bodyDiv w:val="1"/>
      <w:marLeft w:val="0"/>
      <w:marRight w:val="0"/>
      <w:marTop w:val="0"/>
      <w:marBottom w:val="0"/>
      <w:divBdr>
        <w:top w:val="none" w:sz="0" w:space="0" w:color="auto"/>
        <w:left w:val="none" w:sz="0" w:space="0" w:color="auto"/>
        <w:bottom w:val="none" w:sz="0" w:space="0" w:color="auto"/>
        <w:right w:val="none" w:sz="0" w:space="0" w:color="auto"/>
      </w:divBdr>
    </w:div>
    <w:div w:id="729421179">
      <w:bodyDiv w:val="1"/>
      <w:marLeft w:val="0"/>
      <w:marRight w:val="0"/>
      <w:marTop w:val="0"/>
      <w:marBottom w:val="0"/>
      <w:divBdr>
        <w:top w:val="none" w:sz="0" w:space="0" w:color="auto"/>
        <w:left w:val="none" w:sz="0" w:space="0" w:color="auto"/>
        <w:bottom w:val="none" w:sz="0" w:space="0" w:color="auto"/>
        <w:right w:val="none" w:sz="0" w:space="0" w:color="auto"/>
      </w:divBdr>
    </w:div>
    <w:div w:id="729502601">
      <w:bodyDiv w:val="1"/>
      <w:marLeft w:val="0"/>
      <w:marRight w:val="0"/>
      <w:marTop w:val="0"/>
      <w:marBottom w:val="0"/>
      <w:divBdr>
        <w:top w:val="none" w:sz="0" w:space="0" w:color="auto"/>
        <w:left w:val="none" w:sz="0" w:space="0" w:color="auto"/>
        <w:bottom w:val="none" w:sz="0" w:space="0" w:color="auto"/>
        <w:right w:val="none" w:sz="0" w:space="0" w:color="auto"/>
      </w:divBdr>
    </w:div>
    <w:div w:id="729571200">
      <w:bodyDiv w:val="1"/>
      <w:marLeft w:val="0"/>
      <w:marRight w:val="0"/>
      <w:marTop w:val="0"/>
      <w:marBottom w:val="0"/>
      <w:divBdr>
        <w:top w:val="none" w:sz="0" w:space="0" w:color="auto"/>
        <w:left w:val="none" w:sz="0" w:space="0" w:color="auto"/>
        <w:bottom w:val="none" w:sz="0" w:space="0" w:color="auto"/>
        <w:right w:val="none" w:sz="0" w:space="0" w:color="auto"/>
      </w:divBdr>
    </w:div>
    <w:div w:id="729696912">
      <w:bodyDiv w:val="1"/>
      <w:marLeft w:val="0"/>
      <w:marRight w:val="0"/>
      <w:marTop w:val="0"/>
      <w:marBottom w:val="0"/>
      <w:divBdr>
        <w:top w:val="none" w:sz="0" w:space="0" w:color="auto"/>
        <w:left w:val="none" w:sz="0" w:space="0" w:color="auto"/>
        <w:bottom w:val="none" w:sz="0" w:space="0" w:color="auto"/>
        <w:right w:val="none" w:sz="0" w:space="0" w:color="auto"/>
      </w:divBdr>
    </w:div>
    <w:div w:id="730157478">
      <w:bodyDiv w:val="1"/>
      <w:marLeft w:val="0"/>
      <w:marRight w:val="0"/>
      <w:marTop w:val="0"/>
      <w:marBottom w:val="0"/>
      <w:divBdr>
        <w:top w:val="none" w:sz="0" w:space="0" w:color="auto"/>
        <w:left w:val="none" w:sz="0" w:space="0" w:color="auto"/>
        <w:bottom w:val="none" w:sz="0" w:space="0" w:color="auto"/>
        <w:right w:val="none" w:sz="0" w:space="0" w:color="auto"/>
      </w:divBdr>
    </w:div>
    <w:div w:id="730494854">
      <w:bodyDiv w:val="1"/>
      <w:marLeft w:val="0"/>
      <w:marRight w:val="0"/>
      <w:marTop w:val="0"/>
      <w:marBottom w:val="0"/>
      <w:divBdr>
        <w:top w:val="none" w:sz="0" w:space="0" w:color="auto"/>
        <w:left w:val="none" w:sz="0" w:space="0" w:color="auto"/>
        <w:bottom w:val="none" w:sz="0" w:space="0" w:color="auto"/>
        <w:right w:val="none" w:sz="0" w:space="0" w:color="auto"/>
      </w:divBdr>
    </w:div>
    <w:div w:id="730688132">
      <w:bodyDiv w:val="1"/>
      <w:marLeft w:val="0"/>
      <w:marRight w:val="0"/>
      <w:marTop w:val="0"/>
      <w:marBottom w:val="0"/>
      <w:divBdr>
        <w:top w:val="none" w:sz="0" w:space="0" w:color="auto"/>
        <w:left w:val="none" w:sz="0" w:space="0" w:color="auto"/>
        <w:bottom w:val="none" w:sz="0" w:space="0" w:color="auto"/>
        <w:right w:val="none" w:sz="0" w:space="0" w:color="auto"/>
      </w:divBdr>
    </w:div>
    <w:div w:id="731124981">
      <w:bodyDiv w:val="1"/>
      <w:marLeft w:val="0"/>
      <w:marRight w:val="0"/>
      <w:marTop w:val="0"/>
      <w:marBottom w:val="0"/>
      <w:divBdr>
        <w:top w:val="none" w:sz="0" w:space="0" w:color="auto"/>
        <w:left w:val="none" w:sz="0" w:space="0" w:color="auto"/>
        <w:bottom w:val="none" w:sz="0" w:space="0" w:color="auto"/>
        <w:right w:val="none" w:sz="0" w:space="0" w:color="auto"/>
      </w:divBdr>
    </w:div>
    <w:div w:id="731347515">
      <w:bodyDiv w:val="1"/>
      <w:marLeft w:val="0"/>
      <w:marRight w:val="0"/>
      <w:marTop w:val="0"/>
      <w:marBottom w:val="0"/>
      <w:divBdr>
        <w:top w:val="none" w:sz="0" w:space="0" w:color="auto"/>
        <w:left w:val="none" w:sz="0" w:space="0" w:color="auto"/>
        <w:bottom w:val="none" w:sz="0" w:space="0" w:color="auto"/>
        <w:right w:val="none" w:sz="0" w:space="0" w:color="auto"/>
      </w:divBdr>
    </w:div>
    <w:div w:id="731545488">
      <w:bodyDiv w:val="1"/>
      <w:marLeft w:val="0"/>
      <w:marRight w:val="0"/>
      <w:marTop w:val="0"/>
      <w:marBottom w:val="0"/>
      <w:divBdr>
        <w:top w:val="none" w:sz="0" w:space="0" w:color="auto"/>
        <w:left w:val="none" w:sz="0" w:space="0" w:color="auto"/>
        <w:bottom w:val="none" w:sz="0" w:space="0" w:color="auto"/>
        <w:right w:val="none" w:sz="0" w:space="0" w:color="auto"/>
      </w:divBdr>
    </w:div>
    <w:div w:id="731778083">
      <w:bodyDiv w:val="1"/>
      <w:marLeft w:val="0"/>
      <w:marRight w:val="0"/>
      <w:marTop w:val="0"/>
      <w:marBottom w:val="0"/>
      <w:divBdr>
        <w:top w:val="none" w:sz="0" w:space="0" w:color="auto"/>
        <w:left w:val="none" w:sz="0" w:space="0" w:color="auto"/>
        <w:bottom w:val="none" w:sz="0" w:space="0" w:color="auto"/>
        <w:right w:val="none" w:sz="0" w:space="0" w:color="auto"/>
      </w:divBdr>
    </w:div>
    <w:div w:id="732193149">
      <w:bodyDiv w:val="1"/>
      <w:marLeft w:val="0"/>
      <w:marRight w:val="0"/>
      <w:marTop w:val="0"/>
      <w:marBottom w:val="0"/>
      <w:divBdr>
        <w:top w:val="none" w:sz="0" w:space="0" w:color="auto"/>
        <w:left w:val="none" w:sz="0" w:space="0" w:color="auto"/>
        <w:bottom w:val="none" w:sz="0" w:space="0" w:color="auto"/>
        <w:right w:val="none" w:sz="0" w:space="0" w:color="auto"/>
      </w:divBdr>
    </w:div>
    <w:div w:id="732847525">
      <w:bodyDiv w:val="1"/>
      <w:marLeft w:val="0"/>
      <w:marRight w:val="0"/>
      <w:marTop w:val="0"/>
      <w:marBottom w:val="0"/>
      <w:divBdr>
        <w:top w:val="none" w:sz="0" w:space="0" w:color="auto"/>
        <w:left w:val="none" w:sz="0" w:space="0" w:color="auto"/>
        <w:bottom w:val="none" w:sz="0" w:space="0" w:color="auto"/>
        <w:right w:val="none" w:sz="0" w:space="0" w:color="auto"/>
      </w:divBdr>
    </w:div>
    <w:div w:id="732891243">
      <w:bodyDiv w:val="1"/>
      <w:marLeft w:val="0"/>
      <w:marRight w:val="0"/>
      <w:marTop w:val="0"/>
      <w:marBottom w:val="0"/>
      <w:divBdr>
        <w:top w:val="none" w:sz="0" w:space="0" w:color="auto"/>
        <w:left w:val="none" w:sz="0" w:space="0" w:color="auto"/>
        <w:bottom w:val="none" w:sz="0" w:space="0" w:color="auto"/>
        <w:right w:val="none" w:sz="0" w:space="0" w:color="auto"/>
      </w:divBdr>
    </w:div>
    <w:div w:id="733159554">
      <w:bodyDiv w:val="1"/>
      <w:marLeft w:val="0"/>
      <w:marRight w:val="0"/>
      <w:marTop w:val="0"/>
      <w:marBottom w:val="0"/>
      <w:divBdr>
        <w:top w:val="none" w:sz="0" w:space="0" w:color="auto"/>
        <w:left w:val="none" w:sz="0" w:space="0" w:color="auto"/>
        <w:bottom w:val="none" w:sz="0" w:space="0" w:color="auto"/>
        <w:right w:val="none" w:sz="0" w:space="0" w:color="auto"/>
      </w:divBdr>
    </w:div>
    <w:div w:id="733354731">
      <w:bodyDiv w:val="1"/>
      <w:marLeft w:val="0"/>
      <w:marRight w:val="0"/>
      <w:marTop w:val="0"/>
      <w:marBottom w:val="0"/>
      <w:divBdr>
        <w:top w:val="none" w:sz="0" w:space="0" w:color="auto"/>
        <w:left w:val="none" w:sz="0" w:space="0" w:color="auto"/>
        <w:bottom w:val="none" w:sz="0" w:space="0" w:color="auto"/>
        <w:right w:val="none" w:sz="0" w:space="0" w:color="auto"/>
      </w:divBdr>
    </w:div>
    <w:div w:id="733551250">
      <w:bodyDiv w:val="1"/>
      <w:marLeft w:val="0"/>
      <w:marRight w:val="0"/>
      <w:marTop w:val="0"/>
      <w:marBottom w:val="0"/>
      <w:divBdr>
        <w:top w:val="none" w:sz="0" w:space="0" w:color="auto"/>
        <w:left w:val="none" w:sz="0" w:space="0" w:color="auto"/>
        <w:bottom w:val="none" w:sz="0" w:space="0" w:color="auto"/>
        <w:right w:val="none" w:sz="0" w:space="0" w:color="auto"/>
      </w:divBdr>
    </w:div>
    <w:div w:id="734008132">
      <w:bodyDiv w:val="1"/>
      <w:marLeft w:val="0"/>
      <w:marRight w:val="0"/>
      <w:marTop w:val="0"/>
      <w:marBottom w:val="0"/>
      <w:divBdr>
        <w:top w:val="none" w:sz="0" w:space="0" w:color="auto"/>
        <w:left w:val="none" w:sz="0" w:space="0" w:color="auto"/>
        <w:bottom w:val="none" w:sz="0" w:space="0" w:color="auto"/>
        <w:right w:val="none" w:sz="0" w:space="0" w:color="auto"/>
      </w:divBdr>
    </w:div>
    <w:div w:id="734551855">
      <w:bodyDiv w:val="1"/>
      <w:marLeft w:val="0"/>
      <w:marRight w:val="0"/>
      <w:marTop w:val="0"/>
      <w:marBottom w:val="0"/>
      <w:divBdr>
        <w:top w:val="none" w:sz="0" w:space="0" w:color="auto"/>
        <w:left w:val="none" w:sz="0" w:space="0" w:color="auto"/>
        <w:bottom w:val="none" w:sz="0" w:space="0" w:color="auto"/>
        <w:right w:val="none" w:sz="0" w:space="0" w:color="auto"/>
      </w:divBdr>
    </w:div>
    <w:div w:id="734739382">
      <w:bodyDiv w:val="1"/>
      <w:marLeft w:val="0"/>
      <w:marRight w:val="0"/>
      <w:marTop w:val="0"/>
      <w:marBottom w:val="0"/>
      <w:divBdr>
        <w:top w:val="none" w:sz="0" w:space="0" w:color="auto"/>
        <w:left w:val="none" w:sz="0" w:space="0" w:color="auto"/>
        <w:bottom w:val="none" w:sz="0" w:space="0" w:color="auto"/>
        <w:right w:val="none" w:sz="0" w:space="0" w:color="auto"/>
      </w:divBdr>
    </w:div>
    <w:div w:id="734742014">
      <w:bodyDiv w:val="1"/>
      <w:marLeft w:val="0"/>
      <w:marRight w:val="0"/>
      <w:marTop w:val="0"/>
      <w:marBottom w:val="0"/>
      <w:divBdr>
        <w:top w:val="none" w:sz="0" w:space="0" w:color="auto"/>
        <w:left w:val="none" w:sz="0" w:space="0" w:color="auto"/>
        <w:bottom w:val="none" w:sz="0" w:space="0" w:color="auto"/>
        <w:right w:val="none" w:sz="0" w:space="0" w:color="auto"/>
      </w:divBdr>
    </w:div>
    <w:div w:id="736711783">
      <w:bodyDiv w:val="1"/>
      <w:marLeft w:val="0"/>
      <w:marRight w:val="0"/>
      <w:marTop w:val="0"/>
      <w:marBottom w:val="0"/>
      <w:divBdr>
        <w:top w:val="none" w:sz="0" w:space="0" w:color="auto"/>
        <w:left w:val="none" w:sz="0" w:space="0" w:color="auto"/>
        <w:bottom w:val="none" w:sz="0" w:space="0" w:color="auto"/>
        <w:right w:val="none" w:sz="0" w:space="0" w:color="auto"/>
      </w:divBdr>
    </w:div>
    <w:div w:id="737089848">
      <w:bodyDiv w:val="1"/>
      <w:marLeft w:val="0"/>
      <w:marRight w:val="0"/>
      <w:marTop w:val="0"/>
      <w:marBottom w:val="0"/>
      <w:divBdr>
        <w:top w:val="none" w:sz="0" w:space="0" w:color="auto"/>
        <w:left w:val="none" w:sz="0" w:space="0" w:color="auto"/>
        <w:bottom w:val="none" w:sz="0" w:space="0" w:color="auto"/>
        <w:right w:val="none" w:sz="0" w:space="0" w:color="auto"/>
      </w:divBdr>
    </w:div>
    <w:div w:id="737244084">
      <w:bodyDiv w:val="1"/>
      <w:marLeft w:val="0"/>
      <w:marRight w:val="0"/>
      <w:marTop w:val="0"/>
      <w:marBottom w:val="0"/>
      <w:divBdr>
        <w:top w:val="none" w:sz="0" w:space="0" w:color="auto"/>
        <w:left w:val="none" w:sz="0" w:space="0" w:color="auto"/>
        <w:bottom w:val="none" w:sz="0" w:space="0" w:color="auto"/>
        <w:right w:val="none" w:sz="0" w:space="0" w:color="auto"/>
      </w:divBdr>
    </w:div>
    <w:div w:id="737438663">
      <w:bodyDiv w:val="1"/>
      <w:marLeft w:val="0"/>
      <w:marRight w:val="0"/>
      <w:marTop w:val="0"/>
      <w:marBottom w:val="0"/>
      <w:divBdr>
        <w:top w:val="none" w:sz="0" w:space="0" w:color="auto"/>
        <w:left w:val="none" w:sz="0" w:space="0" w:color="auto"/>
        <w:bottom w:val="none" w:sz="0" w:space="0" w:color="auto"/>
        <w:right w:val="none" w:sz="0" w:space="0" w:color="auto"/>
      </w:divBdr>
    </w:div>
    <w:div w:id="737702493">
      <w:bodyDiv w:val="1"/>
      <w:marLeft w:val="0"/>
      <w:marRight w:val="0"/>
      <w:marTop w:val="0"/>
      <w:marBottom w:val="0"/>
      <w:divBdr>
        <w:top w:val="none" w:sz="0" w:space="0" w:color="auto"/>
        <w:left w:val="none" w:sz="0" w:space="0" w:color="auto"/>
        <w:bottom w:val="none" w:sz="0" w:space="0" w:color="auto"/>
        <w:right w:val="none" w:sz="0" w:space="0" w:color="auto"/>
      </w:divBdr>
    </w:div>
    <w:div w:id="737829593">
      <w:bodyDiv w:val="1"/>
      <w:marLeft w:val="0"/>
      <w:marRight w:val="0"/>
      <w:marTop w:val="0"/>
      <w:marBottom w:val="0"/>
      <w:divBdr>
        <w:top w:val="none" w:sz="0" w:space="0" w:color="auto"/>
        <w:left w:val="none" w:sz="0" w:space="0" w:color="auto"/>
        <w:bottom w:val="none" w:sz="0" w:space="0" w:color="auto"/>
        <w:right w:val="none" w:sz="0" w:space="0" w:color="auto"/>
      </w:divBdr>
    </w:div>
    <w:div w:id="738208340">
      <w:bodyDiv w:val="1"/>
      <w:marLeft w:val="0"/>
      <w:marRight w:val="0"/>
      <w:marTop w:val="0"/>
      <w:marBottom w:val="0"/>
      <w:divBdr>
        <w:top w:val="none" w:sz="0" w:space="0" w:color="auto"/>
        <w:left w:val="none" w:sz="0" w:space="0" w:color="auto"/>
        <w:bottom w:val="none" w:sz="0" w:space="0" w:color="auto"/>
        <w:right w:val="none" w:sz="0" w:space="0" w:color="auto"/>
      </w:divBdr>
    </w:div>
    <w:div w:id="739016538">
      <w:bodyDiv w:val="1"/>
      <w:marLeft w:val="0"/>
      <w:marRight w:val="0"/>
      <w:marTop w:val="0"/>
      <w:marBottom w:val="0"/>
      <w:divBdr>
        <w:top w:val="none" w:sz="0" w:space="0" w:color="auto"/>
        <w:left w:val="none" w:sz="0" w:space="0" w:color="auto"/>
        <w:bottom w:val="none" w:sz="0" w:space="0" w:color="auto"/>
        <w:right w:val="none" w:sz="0" w:space="0" w:color="auto"/>
      </w:divBdr>
    </w:div>
    <w:div w:id="739250447">
      <w:bodyDiv w:val="1"/>
      <w:marLeft w:val="0"/>
      <w:marRight w:val="0"/>
      <w:marTop w:val="0"/>
      <w:marBottom w:val="0"/>
      <w:divBdr>
        <w:top w:val="none" w:sz="0" w:space="0" w:color="auto"/>
        <w:left w:val="none" w:sz="0" w:space="0" w:color="auto"/>
        <w:bottom w:val="none" w:sz="0" w:space="0" w:color="auto"/>
        <w:right w:val="none" w:sz="0" w:space="0" w:color="auto"/>
      </w:divBdr>
    </w:div>
    <w:div w:id="739525074">
      <w:bodyDiv w:val="1"/>
      <w:marLeft w:val="0"/>
      <w:marRight w:val="0"/>
      <w:marTop w:val="0"/>
      <w:marBottom w:val="0"/>
      <w:divBdr>
        <w:top w:val="none" w:sz="0" w:space="0" w:color="auto"/>
        <w:left w:val="none" w:sz="0" w:space="0" w:color="auto"/>
        <w:bottom w:val="none" w:sz="0" w:space="0" w:color="auto"/>
        <w:right w:val="none" w:sz="0" w:space="0" w:color="auto"/>
      </w:divBdr>
    </w:div>
    <w:div w:id="739596741">
      <w:bodyDiv w:val="1"/>
      <w:marLeft w:val="0"/>
      <w:marRight w:val="0"/>
      <w:marTop w:val="0"/>
      <w:marBottom w:val="0"/>
      <w:divBdr>
        <w:top w:val="none" w:sz="0" w:space="0" w:color="auto"/>
        <w:left w:val="none" w:sz="0" w:space="0" w:color="auto"/>
        <w:bottom w:val="none" w:sz="0" w:space="0" w:color="auto"/>
        <w:right w:val="none" w:sz="0" w:space="0" w:color="auto"/>
      </w:divBdr>
    </w:div>
    <w:div w:id="739669503">
      <w:bodyDiv w:val="1"/>
      <w:marLeft w:val="0"/>
      <w:marRight w:val="0"/>
      <w:marTop w:val="0"/>
      <w:marBottom w:val="0"/>
      <w:divBdr>
        <w:top w:val="none" w:sz="0" w:space="0" w:color="auto"/>
        <w:left w:val="none" w:sz="0" w:space="0" w:color="auto"/>
        <w:bottom w:val="none" w:sz="0" w:space="0" w:color="auto"/>
        <w:right w:val="none" w:sz="0" w:space="0" w:color="auto"/>
      </w:divBdr>
    </w:div>
    <w:div w:id="739794913">
      <w:bodyDiv w:val="1"/>
      <w:marLeft w:val="0"/>
      <w:marRight w:val="0"/>
      <w:marTop w:val="0"/>
      <w:marBottom w:val="0"/>
      <w:divBdr>
        <w:top w:val="none" w:sz="0" w:space="0" w:color="auto"/>
        <w:left w:val="none" w:sz="0" w:space="0" w:color="auto"/>
        <w:bottom w:val="none" w:sz="0" w:space="0" w:color="auto"/>
        <w:right w:val="none" w:sz="0" w:space="0" w:color="auto"/>
      </w:divBdr>
    </w:div>
    <w:div w:id="739909293">
      <w:bodyDiv w:val="1"/>
      <w:marLeft w:val="0"/>
      <w:marRight w:val="0"/>
      <w:marTop w:val="0"/>
      <w:marBottom w:val="0"/>
      <w:divBdr>
        <w:top w:val="none" w:sz="0" w:space="0" w:color="auto"/>
        <w:left w:val="none" w:sz="0" w:space="0" w:color="auto"/>
        <w:bottom w:val="none" w:sz="0" w:space="0" w:color="auto"/>
        <w:right w:val="none" w:sz="0" w:space="0" w:color="auto"/>
      </w:divBdr>
    </w:div>
    <w:div w:id="740523424">
      <w:bodyDiv w:val="1"/>
      <w:marLeft w:val="0"/>
      <w:marRight w:val="0"/>
      <w:marTop w:val="0"/>
      <w:marBottom w:val="0"/>
      <w:divBdr>
        <w:top w:val="none" w:sz="0" w:space="0" w:color="auto"/>
        <w:left w:val="none" w:sz="0" w:space="0" w:color="auto"/>
        <w:bottom w:val="none" w:sz="0" w:space="0" w:color="auto"/>
        <w:right w:val="none" w:sz="0" w:space="0" w:color="auto"/>
      </w:divBdr>
    </w:div>
    <w:div w:id="740639505">
      <w:bodyDiv w:val="1"/>
      <w:marLeft w:val="0"/>
      <w:marRight w:val="0"/>
      <w:marTop w:val="0"/>
      <w:marBottom w:val="0"/>
      <w:divBdr>
        <w:top w:val="none" w:sz="0" w:space="0" w:color="auto"/>
        <w:left w:val="none" w:sz="0" w:space="0" w:color="auto"/>
        <w:bottom w:val="none" w:sz="0" w:space="0" w:color="auto"/>
        <w:right w:val="none" w:sz="0" w:space="0" w:color="auto"/>
      </w:divBdr>
    </w:div>
    <w:div w:id="740643105">
      <w:bodyDiv w:val="1"/>
      <w:marLeft w:val="0"/>
      <w:marRight w:val="0"/>
      <w:marTop w:val="0"/>
      <w:marBottom w:val="0"/>
      <w:divBdr>
        <w:top w:val="none" w:sz="0" w:space="0" w:color="auto"/>
        <w:left w:val="none" w:sz="0" w:space="0" w:color="auto"/>
        <w:bottom w:val="none" w:sz="0" w:space="0" w:color="auto"/>
        <w:right w:val="none" w:sz="0" w:space="0" w:color="auto"/>
      </w:divBdr>
    </w:div>
    <w:div w:id="741217903">
      <w:bodyDiv w:val="1"/>
      <w:marLeft w:val="0"/>
      <w:marRight w:val="0"/>
      <w:marTop w:val="0"/>
      <w:marBottom w:val="0"/>
      <w:divBdr>
        <w:top w:val="none" w:sz="0" w:space="0" w:color="auto"/>
        <w:left w:val="none" w:sz="0" w:space="0" w:color="auto"/>
        <w:bottom w:val="none" w:sz="0" w:space="0" w:color="auto"/>
        <w:right w:val="none" w:sz="0" w:space="0" w:color="auto"/>
      </w:divBdr>
    </w:div>
    <w:div w:id="741488175">
      <w:bodyDiv w:val="1"/>
      <w:marLeft w:val="0"/>
      <w:marRight w:val="0"/>
      <w:marTop w:val="0"/>
      <w:marBottom w:val="0"/>
      <w:divBdr>
        <w:top w:val="none" w:sz="0" w:space="0" w:color="auto"/>
        <w:left w:val="none" w:sz="0" w:space="0" w:color="auto"/>
        <w:bottom w:val="none" w:sz="0" w:space="0" w:color="auto"/>
        <w:right w:val="none" w:sz="0" w:space="0" w:color="auto"/>
      </w:divBdr>
    </w:div>
    <w:div w:id="741606585">
      <w:bodyDiv w:val="1"/>
      <w:marLeft w:val="0"/>
      <w:marRight w:val="0"/>
      <w:marTop w:val="0"/>
      <w:marBottom w:val="0"/>
      <w:divBdr>
        <w:top w:val="none" w:sz="0" w:space="0" w:color="auto"/>
        <w:left w:val="none" w:sz="0" w:space="0" w:color="auto"/>
        <w:bottom w:val="none" w:sz="0" w:space="0" w:color="auto"/>
        <w:right w:val="none" w:sz="0" w:space="0" w:color="auto"/>
      </w:divBdr>
    </w:div>
    <w:div w:id="741872879">
      <w:bodyDiv w:val="1"/>
      <w:marLeft w:val="0"/>
      <w:marRight w:val="0"/>
      <w:marTop w:val="0"/>
      <w:marBottom w:val="0"/>
      <w:divBdr>
        <w:top w:val="none" w:sz="0" w:space="0" w:color="auto"/>
        <w:left w:val="none" w:sz="0" w:space="0" w:color="auto"/>
        <w:bottom w:val="none" w:sz="0" w:space="0" w:color="auto"/>
        <w:right w:val="none" w:sz="0" w:space="0" w:color="auto"/>
      </w:divBdr>
    </w:div>
    <w:div w:id="742222029">
      <w:bodyDiv w:val="1"/>
      <w:marLeft w:val="0"/>
      <w:marRight w:val="0"/>
      <w:marTop w:val="0"/>
      <w:marBottom w:val="0"/>
      <w:divBdr>
        <w:top w:val="none" w:sz="0" w:space="0" w:color="auto"/>
        <w:left w:val="none" w:sz="0" w:space="0" w:color="auto"/>
        <w:bottom w:val="none" w:sz="0" w:space="0" w:color="auto"/>
        <w:right w:val="none" w:sz="0" w:space="0" w:color="auto"/>
      </w:divBdr>
    </w:div>
    <w:div w:id="742262189">
      <w:bodyDiv w:val="1"/>
      <w:marLeft w:val="0"/>
      <w:marRight w:val="0"/>
      <w:marTop w:val="0"/>
      <w:marBottom w:val="0"/>
      <w:divBdr>
        <w:top w:val="none" w:sz="0" w:space="0" w:color="auto"/>
        <w:left w:val="none" w:sz="0" w:space="0" w:color="auto"/>
        <w:bottom w:val="none" w:sz="0" w:space="0" w:color="auto"/>
        <w:right w:val="none" w:sz="0" w:space="0" w:color="auto"/>
      </w:divBdr>
    </w:div>
    <w:div w:id="742415764">
      <w:bodyDiv w:val="1"/>
      <w:marLeft w:val="0"/>
      <w:marRight w:val="0"/>
      <w:marTop w:val="0"/>
      <w:marBottom w:val="0"/>
      <w:divBdr>
        <w:top w:val="none" w:sz="0" w:space="0" w:color="auto"/>
        <w:left w:val="none" w:sz="0" w:space="0" w:color="auto"/>
        <w:bottom w:val="none" w:sz="0" w:space="0" w:color="auto"/>
        <w:right w:val="none" w:sz="0" w:space="0" w:color="auto"/>
      </w:divBdr>
    </w:div>
    <w:div w:id="742720306">
      <w:bodyDiv w:val="1"/>
      <w:marLeft w:val="0"/>
      <w:marRight w:val="0"/>
      <w:marTop w:val="0"/>
      <w:marBottom w:val="0"/>
      <w:divBdr>
        <w:top w:val="none" w:sz="0" w:space="0" w:color="auto"/>
        <w:left w:val="none" w:sz="0" w:space="0" w:color="auto"/>
        <w:bottom w:val="none" w:sz="0" w:space="0" w:color="auto"/>
        <w:right w:val="none" w:sz="0" w:space="0" w:color="auto"/>
      </w:divBdr>
    </w:div>
    <w:div w:id="744381208">
      <w:bodyDiv w:val="1"/>
      <w:marLeft w:val="0"/>
      <w:marRight w:val="0"/>
      <w:marTop w:val="0"/>
      <w:marBottom w:val="0"/>
      <w:divBdr>
        <w:top w:val="none" w:sz="0" w:space="0" w:color="auto"/>
        <w:left w:val="none" w:sz="0" w:space="0" w:color="auto"/>
        <w:bottom w:val="none" w:sz="0" w:space="0" w:color="auto"/>
        <w:right w:val="none" w:sz="0" w:space="0" w:color="auto"/>
      </w:divBdr>
    </w:div>
    <w:div w:id="744764072">
      <w:bodyDiv w:val="1"/>
      <w:marLeft w:val="0"/>
      <w:marRight w:val="0"/>
      <w:marTop w:val="0"/>
      <w:marBottom w:val="0"/>
      <w:divBdr>
        <w:top w:val="none" w:sz="0" w:space="0" w:color="auto"/>
        <w:left w:val="none" w:sz="0" w:space="0" w:color="auto"/>
        <w:bottom w:val="none" w:sz="0" w:space="0" w:color="auto"/>
        <w:right w:val="none" w:sz="0" w:space="0" w:color="auto"/>
      </w:divBdr>
    </w:div>
    <w:div w:id="745348580">
      <w:bodyDiv w:val="1"/>
      <w:marLeft w:val="0"/>
      <w:marRight w:val="0"/>
      <w:marTop w:val="0"/>
      <w:marBottom w:val="0"/>
      <w:divBdr>
        <w:top w:val="none" w:sz="0" w:space="0" w:color="auto"/>
        <w:left w:val="none" w:sz="0" w:space="0" w:color="auto"/>
        <w:bottom w:val="none" w:sz="0" w:space="0" w:color="auto"/>
        <w:right w:val="none" w:sz="0" w:space="0" w:color="auto"/>
      </w:divBdr>
    </w:div>
    <w:div w:id="745764320">
      <w:bodyDiv w:val="1"/>
      <w:marLeft w:val="0"/>
      <w:marRight w:val="0"/>
      <w:marTop w:val="0"/>
      <w:marBottom w:val="0"/>
      <w:divBdr>
        <w:top w:val="none" w:sz="0" w:space="0" w:color="auto"/>
        <w:left w:val="none" w:sz="0" w:space="0" w:color="auto"/>
        <w:bottom w:val="none" w:sz="0" w:space="0" w:color="auto"/>
        <w:right w:val="none" w:sz="0" w:space="0" w:color="auto"/>
      </w:divBdr>
    </w:div>
    <w:div w:id="746027466">
      <w:bodyDiv w:val="1"/>
      <w:marLeft w:val="0"/>
      <w:marRight w:val="0"/>
      <w:marTop w:val="0"/>
      <w:marBottom w:val="0"/>
      <w:divBdr>
        <w:top w:val="none" w:sz="0" w:space="0" w:color="auto"/>
        <w:left w:val="none" w:sz="0" w:space="0" w:color="auto"/>
        <w:bottom w:val="none" w:sz="0" w:space="0" w:color="auto"/>
        <w:right w:val="none" w:sz="0" w:space="0" w:color="auto"/>
      </w:divBdr>
    </w:div>
    <w:div w:id="746074396">
      <w:bodyDiv w:val="1"/>
      <w:marLeft w:val="0"/>
      <w:marRight w:val="0"/>
      <w:marTop w:val="0"/>
      <w:marBottom w:val="0"/>
      <w:divBdr>
        <w:top w:val="none" w:sz="0" w:space="0" w:color="auto"/>
        <w:left w:val="none" w:sz="0" w:space="0" w:color="auto"/>
        <w:bottom w:val="none" w:sz="0" w:space="0" w:color="auto"/>
        <w:right w:val="none" w:sz="0" w:space="0" w:color="auto"/>
      </w:divBdr>
    </w:div>
    <w:div w:id="746146725">
      <w:bodyDiv w:val="1"/>
      <w:marLeft w:val="0"/>
      <w:marRight w:val="0"/>
      <w:marTop w:val="0"/>
      <w:marBottom w:val="0"/>
      <w:divBdr>
        <w:top w:val="none" w:sz="0" w:space="0" w:color="auto"/>
        <w:left w:val="none" w:sz="0" w:space="0" w:color="auto"/>
        <w:bottom w:val="none" w:sz="0" w:space="0" w:color="auto"/>
        <w:right w:val="none" w:sz="0" w:space="0" w:color="auto"/>
      </w:divBdr>
    </w:div>
    <w:div w:id="746152824">
      <w:bodyDiv w:val="1"/>
      <w:marLeft w:val="0"/>
      <w:marRight w:val="0"/>
      <w:marTop w:val="0"/>
      <w:marBottom w:val="0"/>
      <w:divBdr>
        <w:top w:val="none" w:sz="0" w:space="0" w:color="auto"/>
        <w:left w:val="none" w:sz="0" w:space="0" w:color="auto"/>
        <w:bottom w:val="none" w:sz="0" w:space="0" w:color="auto"/>
        <w:right w:val="none" w:sz="0" w:space="0" w:color="auto"/>
      </w:divBdr>
    </w:div>
    <w:div w:id="746456807">
      <w:bodyDiv w:val="1"/>
      <w:marLeft w:val="0"/>
      <w:marRight w:val="0"/>
      <w:marTop w:val="0"/>
      <w:marBottom w:val="0"/>
      <w:divBdr>
        <w:top w:val="none" w:sz="0" w:space="0" w:color="auto"/>
        <w:left w:val="none" w:sz="0" w:space="0" w:color="auto"/>
        <w:bottom w:val="none" w:sz="0" w:space="0" w:color="auto"/>
        <w:right w:val="none" w:sz="0" w:space="0" w:color="auto"/>
      </w:divBdr>
    </w:div>
    <w:div w:id="746535157">
      <w:bodyDiv w:val="1"/>
      <w:marLeft w:val="0"/>
      <w:marRight w:val="0"/>
      <w:marTop w:val="0"/>
      <w:marBottom w:val="0"/>
      <w:divBdr>
        <w:top w:val="none" w:sz="0" w:space="0" w:color="auto"/>
        <w:left w:val="none" w:sz="0" w:space="0" w:color="auto"/>
        <w:bottom w:val="none" w:sz="0" w:space="0" w:color="auto"/>
        <w:right w:val="none" w:sz="0" w:space="0" w:color="auto"/>
      </w:divBdr>
    </w:div>
    <w:div w:id="747196926">
      <w:bodyDiv w:val="1"/>
      <w:marLeft w:val="0"/>
      <w:marRight w:val="0"/>
      <w:marTop w:val="0"/>
      <w:marBottom w:val="0"/>
      <w:divBdr>
        <w:top w:val="none" w:sz="0" w:space="0" w:color="auto"/>
        <w:left w:val="none" w:sz="0" w:space="0" w:color="auto"/>
        <w:bottom w:val="none" w:sz="0" w:space="0" w:color="auto"/>
        <w:right w:val="none" w:sz="0" w:space="0" w:color="auto"/>
      </w:divBdr>
    </w:div>
    <w:div w:id="747266271">
      <w:bodyDiv w:val="1"/>
      <w:marLeft w:val="0"/>
      <w:marRight w:val="0"/>
      <w:marTop w:val="0"/>
      <w:marBottom w:val="0"/>
      <w:divBdr>
        <w:top w:val="none" w:sz="0" w:space="0" w:color="auto"/>
        <w:left w:val="none" w:sz="0" w:space="0" w:color="auto"/>
        <w:bottom w:val="none" w:sz="0" w:space="0" w:color="auto"/>
        <w:right w:val="none" w:sz="0" w:space="0" w:color="auto"/>
      </w:divBdr>
    </w:div>
    <w:div w:id="747385466">
      <w:bodyDiv w:val="1"/>
      <w:marLeft w:val="0"/>
      <w:marRight w:val="0"/>
      <w:marTop w:val="0"/>
      <w:marBottom w:val="0"/>
      <w:divBdr>
        <w:top w:val="none" w:sz="0" w:space="0" w:color="auto"/>
        <w:left w:val="none" w:sz="0" w:space="0" w:color="auto"/>
        <w:bottom w:val="none" w:sz="0" w:space="0" w:color="auto"/>
        <w:right w:val="none" w:sz="0" w:space="0" w:color="auto"/>
      </w:divBdr>
    </w:div>
    <w:div w:id="748311847">
      <w:bodyDiv w:val="1"/>
      <w:marLeft w:val="0"/>
      <w:marRight w:val="0"/>
      <w:marTop w:val="0"/>
      <w:marBottom w:val="0"/>
      <w:divBdr>
        <w:top w:val="none" w:sz="0" w:space="0" w:color="auto"/>
        <w:left w:val="none" w:sz="0" w:space="0" w:color="auto"/>
        <w:bottom w:val="none" w:sz="0" w:space="0" w:color="auto"/>
        <w:right w:val="none" w:sz="0" w:space="0" w:color="auto"/>
      </w:divBdr>
    </w:div>
    <w:div w:id="748313582">
      <w:bodyDiv w:val="1"/>
      <w:marLeft w:val="0"/>
      <w:marRight w:val="0"/>
      <w:marTop w:val="0"/>
      <w:marBottom w:val="0"/>
      <w:divBdr>
        <w:top w:val="none" w:sz="0" w:space="0" w:color="auto"/>
        <w:left w:val="none" w:sz="0" w:space="0" w:color="auto"/>
        <w:bottom w:val="none" w:sz="0" w:space="0" w:color="auto"/>
        <w:right w:val="none" w:sz="0" w:space="0" w:color="auto"/>
      </w:divBdr>
    </w:div>
    <w:div w:id="748624102">
      <w:bodyDiv w:val="1"/>
      <w:marLeft w:val="0"/>
      <w:marRight w:val="0"/>
      <w:marTop w:val="0"/>
      <w:marBottom w:val="0"/>
      <w:divBdr>
        <w:top w:val="none" w:sz="0" w:space="0" w:color="auto"/>
        <w:left w:val="none" w:sz="0" w:space="0" w:color="auto"/>
        <w:bottom w:val="none" w:sz="0" w:space="0" w:color="auto"/>
        <w:right w:val="none" w:sz="0" w:space="0" w:color="auto"/>
      </w:divBdr>
    </w:div>
    <w:div w:id="748964567">
      <w:bodyDiv w:val="1"/>
      <w:marLeft w:val="0"/>
      <w:marRight w:val="0"/>
      <w:marTop w:val="0"/>
      <w:marBottom w:val="0"/>
      <w:divBdr>
        <w:top w:val="none" w:sz="0" w:space="0" w:color="auto"/>
        <w:left w:val="none" w:sz="0" w:space="0" w:color="auto"/>
        <w:bottom w:val="none" w:sz="0" w:space="0" w:color="auto"/>
        <w:right w:val="none" w:sz="0" w:space="0" w:color="auto"/>
      </w:divBdr>
    </w:div>
    <w:div w:id="749041629">
      <w:bodyDiv w:val="1"/>
      <w:marLeft w:val="0"/>
      <w:marRight w:val="0"/>
      <w:marTop w:val="0"/>
      <w:marBottom w:val="0"/>
      <w:divBdr>
        <w:top w:val="none" w:sz="0" w:space="0" w:color="auto"/>
        <w:left w:val="none" w:sz="0" w:space="0" w:color="auto"/>
        <w:bottom w:val="none" w:sz="0" w:space="0" w:color="auto"/>
        <w:right w:val="none" w:sz="0" w:space="0" w:color="auto"/>
      </w:divBdr>
    </w:div>
    <w:div w:id="749234208">
      <w:bodyDiv w:val="1"/>
      <w:marLeft w:val="0"/>
      <w:marRight w:val="0"/>
      <w:marTop w:val="0"/>
      <w:marBottom w:val="0"/>
      <w:divBdr>
        <w:top w:val="none" w:sz="0" w:space="0" w:color="auto"/>
        <w:left w:val="none" w:sz="0" w:space="0" w:color="auto"/>
        <w:bottom w:val="none" w:sz="0" w:space="0" w:color="auto"/>
        <w:right w:val="none" w:sz="0" w:space="0" w:color="auto"/>
      </w:divBdr>
    </w:div>
    <w:div w:id="749470977">
      <w:bodyDiv w:val="1"/>
      <w:marLeft w:val="0"/>
      <w:marRight w:val="0"/>
      <w:marTop w:val="0"/>
      <w:marBottom w:val="0"/>
      <w:divBdr>
        <w:top w:val="none" w:sz="0" w:space="0" w:color="auto"/>
        <w:left w:val="none" w:sz="0" w:space="0" w:color="auto"/>
        <w:bottom w:val="none" w:sz="0" w:space="0" w:color="auto"/>
        <w:right w:val="none" w:sz="0" w:space="0" w:color="auto"/>
      </w:divBdr>
    </w:div>
    <w:div w:id="749620741">
      <w:bodyDiv w:val="1"/>
      <w:marLeft w:val="0"/>
      <w:marRight w:val="0"/>
      <w:marTop w:val="0"/>
      <w:marBottom w:val="0"/>
      <w:divBdr>
        <w:top w:val="none" w:sz="0" w:space="0" w:color="auto"/>
        <w:left w:val="none" w:sz="0" w:space="0" w:color="auto"/>
        <w:bottom w:val="none" w:sz="0" w:space="0" w:color="auto"/>
        <w:right w:val="none" w:sz="0" w:space="0" w:color="auto"/>
      </w:divBdr>
    </w:div>
    <w:div w:id="750278822">
      <w:bodyDiv w:val="1"/>
      <w:marLeft w:val="0"/>
      <w:marRight w:val="0"/>
      <w:marTop w:val="0"/>
      <w:marBottom w:val="0"/>
      <w:divBdr>
        <w:top w:val="none" w:sz="0" w:space="0" w:color="auto"/>
        <w:left w:val="none" w:sz="0" w:space="0" w:color="auto"/>
        <w:bottom w:val="none" w:sz="0" w:space="0" w:color="auto"/>
        <w:right w:val="none" w:sz="0" w:space="0" w:color="auto"/>
      </w:divBdr>
    </w:div>
    <w:div w:id="751126424">
      <w:bodyDiv w:val="1"/>
      <w:marLeft w:val="0"/>
      <w:marRight w:val="0"/>
      <w:marTop w:val="0"/>
      <w:marBottom w:val="0"/>
      <w:divBdr>
        <w:top w:val="none" w:sz="0" w:space="0" w:color="auto"/>
        <w:left w:val="none" w:sz="0" w:space="0" w:color="auto"/>
        <w:bottom w:val="none" w:sz="0" w:space="0" w:color="auto"/>
        <w:right w:val="none" w:sz="0" w:space="0" w:color="auto"/>
      </w:divBdr>
    </w:div>
    <w:div w:id="751896965">
      <w:bodyDiv w:val="1"/>
      <w:marLeft w:val="0"/>
      <w:marRight w:val="0"/>
      <w:marTop w:val="0"/>
      <w:marBottom w:val="0"/>
      <w:divBdr>
        <w:top w:val="none" w:sz="0" w:space="0" w:color="auto"/>
        <w:left w:val="none" w:sz="0" w:space="0" w:color="auto"/>
        <w:bottom w:val="none" w:sz="0" w:space="0" w:color="auto"/>
        <w:right w:val="none" w:sz="0" w:space="0" w:color="auto"/>
      </w:divBdr>
    </w:div>
    <w:div w:id="751899191">
      <w:bodyDiv w:val="1"/>
      <w:marLeft w:val="0"/>
      <w:marRight w:val="0"/>
      <w:marTop w:val="0"/>
      <w:marBottom w:val="0"/>
      <w:divBdr>
        <w:top w:val="none" w:sz="0" w:space="0" w:color="auto"/>
        <w:left w:val="none" w:sz="0" w:space="0" w:color="auto"/>
        <w:bottom w:val="none" w:sz="0" w:space="0" w:color="auto"/>
        <w:right w:val="none" w:sz="0" w:space="0" w:color="auto"/>
      </w:divBdr>
    </w:div>
    <w:div w:id="752118779">
      <w:bodyDiv w:val="1"/>
      <w:marLeft w:val="0"/>
      <w:marRight w:val="0"/>
      <w:marTop w:val="0"/>
      <w:marBottom w:val="0"/>
      <w:divBdr>
        <w:top w:val="none" w:sz="0" w:space="0" w:color="auto"/>
        <w:left w:val="none" w:sz="0" w:space="0" w:color="auto"/>
        <w:bottom w:val="none" w:sz="0" w:space="0" w:color="auto"/>
        <w:right w:val="none" w:sz="0" w:space="0" w:color="auto"/>
      </w:divBdr>
    </w:div>
    <w:div w:id="752241789">
      <w:bodyDiv w:val="1"/>
      <w:marLeft w:val="0"/>
      <w:marRight w:val="0"/>
      <w:marTop w:val="0"/>
      <w:marBottom w:val="0"/>
      <w:divBdr>
        <w:top w:val="none" w:sz="0" w:space="0" w:color="auto"/>
        <w:left w:val="none" w:sz="0" w:space="0" w:color="auto"/>
        <w:bottom w:val="none" w:sz="0" w:space="0" w:color="auto"/>
        <w:right w:val="none" w:sz="0" w:space="0" w:color="auto"/>
      </w:divBdr>
    </w:div>
    <w:div w:id="752509068">
      <w:bodyDiv w:val="1"/>
      <w:marLeft w:val="0"/>
      <w:marRight w:val="0"/>
      <w:marTop w:val="0"/>
      <w:marBottom w:val="0"/>
      <w:divBdr>
        <w:top w:val="none" w:sz="0" w:space="0" w:color="auto"/>
        <w:left w:val="none" w:sz="0" w:space="0" w:color="auto"/>
        <w:bottom w:val="none" w:sz="0" w:space="0" w:color="auto"/>
        <w:right w:val="none" w:sz="0" w:space="0" w:color="auto"/>
      </w:divBdr>
    </w:div>
    <w:div w:id="752552258">
      <w:bodyDiv w:val="1"/>
      <w:marLeft w:val="0"/>
      <w:marRight w:val="0"/>
      <w:marTop w:val="0"/>
      <w:marBottom w:val="0"/>
      <w:divBdr>
        <w:top w:val="none" w:sz="0" w:space="0" w:color="auto"/>
        <w:left w:val="none" w:sz="0" w:space="0" w:color="auto"/>
        <w:bottom w:val="none" w:sz="0" w:space="0" w:color="auto"/>
        <w:right w:val="none" w:sz="0" w:space="0" w:color="auto"/>
      </w:divBdr>
    </w:div>
    <w:div w:id="753011331">
      <w:bodyDiv w:val="1"/>
      <w:marLeft w:val="0"/>
      <w:marRight w:val="0"/>
      <w:marTop w:val="0"/>
      <w:marBottom w:val="0"/>
      <w:divBdr>
        <w:top w:val="none" w:sz="0" w:space="0" w:color="auto"/>
        <w:left w:val="none" w:sz="0" w:space="0" w:color="auto"/>
        <w:bottom w:val="none" w:sz="0" w:space="0" w:color="auto"/>
        <w:right w:val="none" w:sz="0" w:space="0" w:color="auto"/>
      </w:divBdr>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53480283">
      <w:bodyDiv w:val="1"/>
      <w:marLeft w:val="0"/>
      <w:marRight w:val="0"/>
      <w:marTop w:val="0"/>
      <w:marBottom w:val="0"/>
      <w:divBdr>
        <w:top w:val="none" w:sz="0" w:space="0" w:color="auto"/>
        <w:left w:val="none" w:sz="0" w:space="0" w:color="auto"/>
        <w:bottom w:val="none" w:sz="0" w:space="0" w:color="auto"/>
        <w:right w:val="none" w:sz="0" w:space="0" w:color="auto"/>
      </w:divBdr>
    </w:div>
    <w:div w:id="754059561">
      <w:bodyDiv w:val="1"/>
      <w:marLeft w:val="0"/>
      <w:marRight w:val="0"/>
      <w:marTop w:val="0"/>
      <w:marBottom w:val="0"/>
      <w:divBdr>
        <w:top w:val="none" w:sz="0" w:space="0" w:color="auto"/>
        <w:left w:val="none" w:sz="0" w:space="0" w:color="auto"/>
        <w:bottom w:val="none" w:sz="0" w:space="0" w:color="auto"/>
        <w:right w:val="none" w:sz="0" w:space="0" w:color="auto"/>
      </w:divBdr>
    </w:div>
    <w:div w:id="754136269">
      <w:bodyDiv w:val="1"/>
      <w:marLeft w:val="0"/>
      <w:marRight w:val="0"/>
      <w:marTop w:val="0"/>
      <w:marBottom w:val="0"/>
      <w:divBdr>
        <w:top w:val="none" w:sz="0" w:space="0" w:color="auto"/>
        <w:left w:val="none" w:sz="0" w:space="0" w:color="auto"/>
        <w:bottom w:val="none" w:sz="0" w:space="0" w:color="auto"/>
        <w:right w:val="none" w:sz="0" w:space="0" w:color="auto"/>
      </w:divBdr>
    </w:div>
    <w:div w:id="754857364">
      <w:bodyDiv w:val="1"/>
      <w:marLeft w:val="0"/>
      <w:marRight w:val="0"/>
      <w:marTop w:val="0"/>
      <w:marBottom w:val="0"/>
      <w:divBdr>
        <w:top w:val="none" w:sz="0" w:space="0" w:color="auto"/>
        <w:left w:val="none" w:sz="0" w:space="0" w:color="auto"/>
        <w:bottom w:val="none" w:sz="0" w:space="0" w:color="auto"/>
        <w:right w:val="none" w:sz="0" w:space="0" w:color="auto"/>
      </w:divBdr>
    </w:div>
    <w:div w:id="755201547">
      <w:bodyDiv w:val="1"/>
      <w:marLeft w:val="0"/>
      <w:marRight w:val="0"/>
      <w:marTop w:val="0"/>
      <w:marBottom w:val="0"/>
      <w:divBdr>
        <w:top w:val="none" w:sz="0" w:space="0" w:color="auto"/>
        <w:left w:val="none" w:sz="0" w:space="0" w:color="auto"/>
        <w:bottom w:val="none" w:sz="0" w:space="0" w:color="auto"/>
        <w:right w:val="none" w:sz="0" w:space="0" w:color="auto"/>
      </w:divBdr>
    </w:div>
    <w:div w:id="756095951">
      <w:bodyDiv w:val="1"/>
      <w:marLeft w:val="0"/>
      <w:marRight w:val="0"/>
      <w:marTop w:val="0"/>
      <w:marBottom w:val="0"/>
      <w:divBdr>
        <w:top w:val="none" w:sz="0" w:space="0" w:color="auto"/>
        <w:left w:val="none" w:sz="0" w:space="0" w:color="auto"/>
        <w:bottom w:val="none" w:sz="0" w:space="0" w:color="auto"/>
        <w:right w:val="none" w:sz="0" w:space="0" w:color="auto"/>
      </w:divBdr>
    </w:div>
    <w:div w:id="756099280">
      <w:bodyDiv w:val="1"/>
      <w:marLeft w:val="0"/>
      <w:marRight w:val="0"/>
      <w:marTop w:val="0"/>
      <w:marBottom w:val="0"/>
      <w:divBdr>
        <w:top w:val="none" w:sz="0" w:space="0" w:color="auto"/>
        <w:left w:val="none" w:sz="0" w:space="0" w:color="auto"/>
        <w:bottom w:val="none" w:sz="0" w:space="0" w:color="auto"/>
        <w:right w:val="none" w:sz="0" w:space="0" w:color="auto"/>
      </w:divBdr>
    </w:div>
    <w:div w:id="756289442">
      <w:bodyDiv w:val="1"/>
      <w:marLeft w:val="0"/>
      <w:marRight w:val="0"/>
      <w:marTop w:val="0"/>
      <w:marBottom w:val="0"/>
      <w:divBdr>
        <w:top w:val="none" w:sz="0" w:space="0" w:color="auto"/>
        <w:left w:val="none" w:sz="0" w:space="0" w:color="auto"/>
        <w:bottom w:val="none" w:sz="0" w:space="0" w:color="auto"/>
        <w:right w:val="none" w:sz="0" w:space="0" w:color="auto"/>
      </w:divBdr>
    </w:div>
    <w:div w:id="756436384">
      <w:bodyDiv w:val="1"/>
      <w:marLeft w:val="0"/>
      <w:marRight w:val="0"/>
      <w:marTop w:val="0"/>
      <w:marBottom w:val="0"/>
      <w:divBdr>
        <w:top w:val="none" w:sz="0" w:space="0" w:color="auto"/>
        <w:left w:val="none" w:sz="0" w:space="0" w:color="auto"/>
        <w:bottom w:val="none" w:sz="0" w:space="0" w:color="auto"/>
        <w:right w:val="none" w:sz="0" w:space="0" w:color="auto"/>
      </w:divBdr>
    </w:div>
    <w:div w:id="756678992">
      <w:bodyDiv w:val="1"/>
      <w:marLeft w:val="0"/>
      <w:marRight w:val="0"/>
      <w:marTop w:val="0"/>
      <w:marBottom w:val="0"/>
      <w:divBdr>
        <w:top w:val="none" w:sz="0" w:space="0" w:color="auto"/>
        <w:left w:val="none" w:sz="0" w:space="0" w:color="auto"/>
        <w:bottom w:val="none" w:sz="0" w:space="0" w:color="auto"/>
        <w:right w:val="none" w:sz="0" w:space="0" w:color="auto"/>
      </w:divBdr>
    </w:div>
    <w:div w:id="756754843">
      <w:bodyDiv w:val="1"/>
      <w:marLeft w:val="0"/>
      <w:marRight w:val="0"/>
      <w:marTop w:val="0"/>
      <w:marBottom w:val="0"/>
      <w:divBdr>
        <w:top w:val="none" w:sz="0" w:space="0" w:color="auto"/>
        <w:left w:val="none" w:sz="0" w:space="0" w:color="auto"/>
        <w:bottom w:val="none" w:sz="0" w:space="0" w:color="auto"/>
        <w:right w:val="none" w:sz="0" w:space="0" w:color="auto"/>
      </w:divBdr>
    </w:div>
    <w:div w:id="756756725">
      <w:bodyDiv w:val="1"/>
      <w:marLeft w:val="0"/>
      <w:marRight w:val="0"/>
      <w:marTop w:val="0"/>
      <w:marBottom w:val="0"/>
      <w:divBdr>
        <w:top w:val="none" w:sz="0" w:space="0" w:color="auto"/>
        <w:left w:val="none" w:sz="0" w:space="0" w:color="auto"/>
        <w:bottom w:val="none" w:sz="0" w:space="0" w:color="auto"/>
        <w:right w:val="none" w:sz="0" w:space="0" w:color="auto"/>
      </w:divBdr>
    </w:div>
    <w:div w:id="756949750">
      <w:bodyDiv w:val="1"/>
      <w:marLeft w:val="0"/>
      <w:marRight w:val="0"/>
      <w:marTop w:val="0"/>
      <w:marBottom w:val="0"/>
      <w:divBdr>
        <w:top w:val="none" w:sz="0" w:space="0" w:color="auto"/>
        <w:left w:val="none" w:sz="0" w:space="0" w:color="auto"/>
        <w:bottom w:val="none" w:sz="0" w:space="0" w:color="auto"/>
        <w:right w:val="none" w:sz="0" w:space="0" w:color="auto"/>
      </w:divBdr>
    </w:div>
    <w:div w:id="757211753">
      <w:bodyDiv w:val="1"/>
      <w:marLeft w:val="0"/>
      <w:marRight w:val="0"/>
      <w:marTop w:val="0"/>
      <w:marBottom w:val="0"/>
      <w:divBdr>
        <w:top w:val="none" w:sz="0" w:space="0" w:color="auto"/>
        <w:left w:val="none" w:sz="0" w:space="0" w:color="auto"/>
        <w:bottom w:val="none" w:sz="0" w:space="0" w:color="auto"/>
        <w:right w:val="none" w:sz="0" w:space="0" w:color="auto"/>
      </w:divBdr>
    </w:div>
    <w:div w:id="757557253">
      <w:bodyDiv w:val="1"/>
      <w:marLeft w:val="0"/>
      <w:marRight w:val="0"/>
      <w:marTop w:val="0"/>
      <w:marBottom w:val="0"/>
      <w:divBdr>
        <w:top w:val="none" w:sz="0" w:space="0" w:color="auto"/>
        <w:left w:val="none" w:sz="0" w:space="0" w:color="auto"/>
        <w:bottom w:val="none" w:sz="0" w:space="0" w:color="auto"/>
        <w:right w:val="none" w:sz="0" w:space="0" w:color="auto"/>
      </w:divBdr>
    </w:div>
    <w:div w:id="757675239">
      <w:bodyDiv w:val="1"/>
      <w:marLeft w:val="0"/>
      <w:marRight w:val="0"/>
      <w:marTop w:val="0"/>
      <w:marBottom w:val="0"/>
      <w:divBdr>
        <w:top w:val="none" w:sz="0" w:space="0" w:color="auto"/>
        <w:left w:val="none" w:sz="0" w:space="0" w:color="auto"/>
        <w:bottom w:val="none" w:sz="0" w:space="0" w:color="auto"/>
        <w:right w:val="none" w:sz="0" w:space="0" w:color="auto"/>
      </w:divBdr>
    </w:div>
    <w:div w:id="757825449">
      <w:bodyDiv w:val="1"/>
      <w:marLeft w:val="0"/>
      <w:marRight w:val="0"/>
      <w:marTop w:val="0"/>
      <w:marBottom w:val="0"/>
      <w:divBdr>
        <w:top w:val="none" w:sz="0" w:space="0" w:color="auto"/>
        <w:left w:val="none" w:sz="0" w:space="0" w:color="auto"/>
        <w:bottom w:val="none" w:sz="0" w:space="0" w:color="auto"/>
        <w:right w:val="none" w:sz="0" w:space="0" w:color="auto"/>
      </w:divBdr>
    </w:div>
    <w:div w:id="758982257">
      <w:bodyDiv w:val="1"/>
      <w:marLeft w:val="0"/>
      <w:marRight w:val="0"/>
      <w:marTop w:val="0"/>
      <w:marBottom w:val="0"/>
      <w:divBdr>
        <w:top w:val="none" w:sz="0" w:space="0" w:color="auto"/>
        <w:left w:val="none" w:sz="0" w:space="0" w:color="auto"/>
        <w:bottom w:val="none" w:sz="0" w:space="0" w:color="auto"/>
        <w:right w:val="none" w:sz="0" w:space="0" w:color="auto"/>
      </w:divBdr>
    </w:div>
    <w:div w:id="758983403">
      <w:bodyDiv w:val="1"/>
      <w:marLeft w:val="0"/>
      <w:marRight w:val="0"/>
      <w:marTop w:val="0"/>
      <w:marBottom w:val="0"/>
      <w:divBdr>
        <w:top w:val="none" w:sz="0" w:space="0" w:color="auto"/>
        <w:left w:val="none" w:sz="0" w:space="0" w:color="auto"/>
        <w:bottom w:val="none" w:sz="0" w:space="0" w:color="auto"/>
        <w:right w:val="none" w:sz="0" w:space="0" w:color="auto"/>
      </w:divBdr>
    </w:div>
    <w:div w:id="759255184">
      <w:bodyDiv w:val="1"/>
      <w:marLeft w:val="0"/>
      <w:marRight w:val="0"/>
      <w:marTop w:val="0"/>
      <w:marBottom w:val="0"/>
      <w:divBdr>
        <w:top w:val="none" w:sz="0" w:space="0" w:color="auto"/>
        <w:left w:val="none" w:sz="0" w:space="0" w:color="auto"/>
        <w:bottom w:val="none" w:sz="0" w:space="0" w:color="auto"/>
        <w:right w:val="none" w:sz="0" w:space="0" w:color="auto"/>
      </w:divBdr>
    </w:div>
    <w:div w:id="760568451">
      <w:bodyDiv w:val="1"/>
      <w:marLeft w:val="0"/>
      <w:marRight w:val="0"/>
      <w:marTop w:val="0"/>
      <w:marBottom w:val="0"/>
      <w:divBdr>
        <w:top w:val="none" w:sz="0" w:space="0" w:color="auto"/>
        <w:left w:val="none" w:sz="0" w:space="0" w:color="auto"/>
        <w:bottom w:val="none" w:sz="0" w:space="0" w:color="auto"/>
        <w:right w:val="none" w:sz="0" w:space="0" w:color="auto"/>
      </w:divBdr>
    </w:div>
    <w:div w:id="760955487">
      <w:bodyDiv w:val="1"/>
      <w:marLeft w:val="0"/>
      <w:marRight w:val="0"/>
      <w:marTop w:val="0"/>
      <w:marBottom w:val="0"/>
      <w:divBdr>
        <w:top w:val="none" w:sz="0" w:space="0" w:color="auto"/>
        <w:left w:val="none" w:sz="0" w:space="0" w:color="auto"/>
        <w:bottom w:val="none" w:sz="0" w:space="0" w:color="auto"/>
        <w:right w:val="none" w:sz="0" w:space="0" w:color="auto"/>
      </w:divBdr>
    </w:div>
    <w:div w:id="761099655">
      <w:bodyDiv w:val="1"/>
      <w:marLeft w:val="0"/>
      <w:marRight w:val="0"/>
      <w:marTop w:val="0"/>
      <w:marBottom w:val="0"/>
      <w:divBdr>
        <w:top w:val="none" w:sz="0" w:space="0" w:color="auto"/>
        <w:left w:val="none" w:sz="0" w:space="0" w:color="auto"/>
        <w:bottom w:val="none" w:sz="0" w:space="0" w:color="auto"/>
        <w:right w:val="none" w:sz="0" w:space="0" w:color="auto"/>
      </w:divBdr>
    </w:div>
    <w:div w:id="761335137">
      <w:bodyDiv w:val="1"/>
      <w:marLeft w:val="0"/>
      <w:marRight w:val="0"/>
      <w:marTop w:val="0"/>
      <w:marBottom w:val="0"/>
      <w:divBdr>
        <w:top w:val="none" w:sz="0" w:space="0" w:color="auto"/>
        <w:left w:val="none" w:sz="0" w:space="0" w:color="auto"/>
        <w:bottom w:val="none" w:sz="0" w:space="0" w:color="auto"/>
        <w:right w:val="none" w:sz="0" w:space="0" w:color="auto"/>
      </w:divBdr>
    </w:div>
    <w:div w:id="761873455">
      <w:bodyDiv w:val="1"/>
      <w:marLeft w:val="0"/>
      <w:marRight w:val="0"/>
      <w:marTop w:val="0"/>
      <w:marBottom w:val="0"/>
      <w:divBdr>
        <w:top w:val="none" w:sz="0" w:space="0" w:color="auto"/>
        <w:left w:val="none" w:sz="0" w:space="0" w:color="auto"/>
        <w:bottom w:val="none" w:sz="0" w:space="0" w:color="auto"/>
        <w:right w:val="none" w:sz="0" w:space="0" w:color="auto"/>
      </w:divBdr>
    </w:div>
    <w:div w:id="762335049">
      <w:bodyDiv w:val="1"/>
      <w:marLeft w:val="0"/>
      <w:marRight w:val="0"/>
      <w:marTop w:val="0"/>
      <w:marBottom w:val="0"/>
      <w:divBdr>
        <w:top w:val="none" w:sz="0" w:space="0" w:color="auto"/>
        <w:left w:val="none" w:sz="0" w:space="0" w:color="auto"/>
        <w:bottom w:val="none" w:sz="0" w:space="0" w:color="auto"/>
        <w:right w:val="none" w:sz="0" w:space="0" w:color="auto"/>
      </w:divBdr>
    </w:div>
    <w:div w:id="762455016">
      <w:bodyDiv w:val="1"/>
      <w:marLeft w:val="0"/>
      <w:marRight w:val="0"/>
      <w:marTop w:val="0"/>
      <w:marBottom w:val="0"/>
      <w:divBdr>
        <w:top w:val="none" w:sz="0" w:space="0" w:color="auto"/>
        <w:left w:val="none" w:sz="0" w:space="0" w:color="auto"/>
        <w:bottom w:val="none" w:sz="0" w:space="0" w:color="auto"/>
        <w:right w:val="none" w:sz="0" w:space="0" w:color="auto"/>
      </w:divBdr>
    </w:div>
    <w:div w:id="762532147">
      <w:bodyDiv w:val="1"/>
      <w:marLeft w:val="0"/>
      <w:marRight w:val="0"/>
      <w:marTop w:val="0"/>
      <w:marBottom w:val="0"/>
      <w:divBdr>
        <w:top w:val="none" w:sz="0" w:space="0" w:color="auto"/>
        <w:left w:val="none" w:sz="0" w:space="0" w:color="auto"/>
        <w:bottom w:val="none" w:sz="0" w:space="0" w:color="auto"/>
        <w:right w:val="none" w:sz="0" w:space="0" w:color="auto"/>
      </w:divBdr>
    </w:div>
    <w:div w:id="762606360">
      <w:bodyDiv w:val="1"/>
      <w:marLeft w:val="0"/>
      <w:marRight w:val="0"/>
      <w:marTop w:val="0"/>
      <w:marBottom w:val="0"/>
      <w:divBdr>
        <w:top w:val="none" w:sz="0" w:space="0" w:color="auto"/>
        <w:left w:val="none" w:sz="0" w:space="0" w:color="auto"/>
        <w:bottom w:val="none" w:sz="0" w:space="0" w:color="auto"/>
        <w:right w:val="none" w:sz="0" w:space="0" w:color="auto"/>
      </w:divBdr>
    </w:div>
    <w:div w:id="762801270">
      <w:bodyDiv w:val="1"/>
      <w:marLeft w:val="0"/>
      <w:marRight w:val="0"/>
      <w:marTop w:val="0"/>
      <w:marBottom w:val="0"/>
      <w:divBdr>
        <w:top w:val="none" w:sz="0" w:space="0" w:color="auto"/>
        <w:left w:val="none" w:sz="0" w:space="0" w:color="auto"/>
        <w:bottom w:val="none" w:sz="0" w:space="0" w:color="auto"/>
        <w:right w:val="none" w:sz="0" w:space="0" w:color="auto"/>
      </w:divBdr>
    </w:div>
    <w:div w:id="762916182">
      <w:bodyDiv w:val="1"/>
      <w:marLeft w:val="0"/>
      <w:marRight w:val="0"/>
      <w:marTop w:val="0"/>
      <w:marBottom w:val="0"/>
      <w:divBdr>
        <w:top w:val="none" w:sz="0" w:space="0" w:color="auto"/>
        <w:left w:val="none" w:sz="0" w:space="0" w:color="auto"/>
        <w:bottom w:val="none" w:sz="0" w:space="0" w:color="auto"/>
        <w:right w:val="none" w:sz="0" w:space="0" w:color="auto"/>
      </w:divBdr>
    </w:div>
    <w:div w:id="763036217">
      <w:bodyDiv w:val="1"/>
      <w:marLeft w:val="0"/>
      <w:marRight w:val="0"/>
      <w:marTop w:val="0"/>
      <w:marBottom w:val="0"/>
      <w:divBdr>
        <w:top w:val="none" w:sz="0" w:space="0" w:color="auto"/>
        <w:left w:val="none" w:sz="0" w:space="0" w:color="auto"/>
        <w:bottom w:val="none" w:sz="0" w:space="0" w:color="auto"/>
        <w:right w:val="none" w:sz="0" w:space="0" w:color="auto"/>
      </w:divBdr>
    </w:div>
    <w:div w:id="763109715">
      <w:bodyDiv w:val="1"/>
      <w:marLeft w:val="0"/>
      <w:marRight w:val="0"/>
      <w:marTop w:val="0"/>
      <w:marBottom w:val="0"/>
      <w:divBdr>
        <w:top w:val="none" w:sz="0" w:space="0" w:color="auto"/>
        <w:left w:val="none" w:sz="0" w:space="0" w:color="auto"/>
        <w:bottom w:val="none" w:sz="0" w:space="0" w:color="auto"/>
        <w:right w:val="none" w:sz="0" w:space="0" w:color="auto"/>
      </w:divBdr>
    </w:div>
    <w:div w:id="763185657">
      <w:bodyDiv w:val="1"/>
      <w:marLeft w:val="0"/>
      <w:marRight w:val="0"/>
      <w:marTop w:val="0"/>
      <w:marBottom w:val="0"/>
      <w:divBdr>
        <w:top w:val="none" w:sz="0" w:space="0" w:color="auto"/>
        <w:left w:val="none" w:sz="0" w:space="0" w:color="auto"/>
        <w:bottom w:val="none" w:sz="0" w:space="0" w:color="auto"/>
        <w:right w:val="none" w:sz="0" w:space="0" w:color="auto"/>
      </w:divBdr>
    </w:div>
    <w:div w:id="763578703">
      <w:bodyDiv w:val="1"/>
      <w:marLeft w:val="0"/>
      <w:marRight w:val="0"/>
      <w:marTop w:val="0"/>
      <w:marBottom w:val="0"/>
      <w:divBdr>
        <w:top w:val="none" w:sz="0" w:space="0" w:color="auto"/>
        <w:left w:val="none" w:sz="0" w:space="0" w:color="auto"/>
        <w:bottom w:val="none" w:sz="0" w:space="0" w:color="auto"/>
        <w:right w:val="none" w:sz="0" w:space="0" w:color="auto"/>
      </w:divBdr>
    </w:div>
    <w:div w:id="763763451">
      <w:bodyDiv w:val="1"/>
      <w:marLeft w:val="0"/>
      <w:marRight w:val="0"/>
      <w:marTop w:val="0"/>
      <w:marBottom w:val="0"/>
      <w:divBdr>
        <w:top w:val="none" w:sz="0" w:space="0" w:color="auto"/>
        <w:left w:val="none" w:sz="0" w:space="0" w:color="auto"/>
        <w:bottom w:val="none" w:sz="0" w:space="0" w:color="auto"/>
        <w:right w:val="none" w:sz="0" w:space="0" w:color="auto"/>
      </w:divBdr>
    </w:div>
    <w:div w:id="763840061">
      <w:bodyDiv w:val="1"/>
      <w:marLeft w:val="0"/>
      <w:marRight w:val="0"/>
      <w:marTop w:val="0"/>
      <w:marBottom w:val="0"/>
      <w:divBdr>
        <w:top w:val="none" w:sz="0" w:space="0" w:color="auto"/>
        <w:left w:val="none" w:sz="0" w:space="0" w:color="auto"/>
        <w:bottom w:val="none" w:sz="0" w:space="0" w:color="auto"/>
        <w:right w:val="none" w:sz="0" w:space="0" w:color="auto"/>
      </w:divBdr>
    </w:div>
    <w:div w:id="764111781">
      <w:bodyDiv w:val="1"/>
      <w:marLeft w:val="0"/>
      <w:marRight w:val="0"/>
      <w:marTop w:val="0"/>
      <w:marBottom w:val="0"/>
      <w:divBdr>
        <w:top w:val="none" w:sz="0" w:space="0" w:color="auto"/>
        <w:left w:val="none" w:sz="0" w:space="0" w:color="auto"/>
        <w:bottom w:val="none" w:sz="0" w:space="0" w:color="auto"/>
        <w:right w:val="none" w:sz="0" w:space="0" w:color="auto"/>
      </w:divBdr>
    </w:div>
    <w:div w:id="764571100">
      <w:bodyDiv w:val="1"/>
      <w:marLeft w:val="0"/>
      <w:marRight w:val="0"/>
      <w:marTop w:val="0"/>
      <w:marBottom w:val="0"/>
      <w:divBdr>
        <w:top w:val="none" w:sz="0" w:space="0" w:color="auto"/>
        <w:left w:val="none" w:sz="0" w:space="0" w:color="auto"/>
        <w:bottom w:val="none" w:sz="0" w:space="0" w:color="auto"/>
        <w:right w:val="none" w:sz="0" w:space="0" w:color="auto"/>
      </w:divBdr>
    </w:div>
    <w:div w:id="765420189">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6316990">
      <w:bodyDiv w:val="1"/>
      <w:marLeft w:val="0"/>
      <w:marRight w:val="0"/>
      <w:marTop w:val="0"/>
      <w:marBottom w:val="0"/>
      <w:divBdr>
        <w:top w:val="none" w:sz="0" w:space="0" w:color="auto"/>
        <w:left w:val="none" w:sz="0" w:space="0" w:color="auto"/>
        <w:bottom w:val="none" w:sz="0" w:space="0" w:color="auto"/>
        <w:right w:val="none" w:sz="0" w:space="0" w:color="auto"/>
      </w:divBdr>
    </w:div>
    <w:div w:id="766853650">
      <w:bodyDiv w:val="1"/>
      <w:marLeft w:val="0"/>
      <w:marRight w:val="0"/>
      <w:marTop w:val="0"/>
      <w:marBottom w:val="0"/>
      <w:divBdr>
        <w:top w:val="none" w:sz="0" w:space="0" w:color="auto"/>
        <w:left w:val="none" w:sz="0" w:space="0" w:color="auto"/>
        <w:bottom w:val="none" w:sz="0" w:space="0" w:color="auto"/>
        <w:right w:val="none" w:sz="0" w:space="0" w:color="auto"/>
      </w:divBdr>
    </w:div>
    <w:div w:id="767121351">
      <w:bodyDiv w:val="1"/>
      <w:marLeft w:val="0"/>
      <w:marRight w:val="0"/>
      <w:marTop w:val="0"/>
      <w:marBottom w:val="0"/>
      <w:divBdr>
        <w:top w:val="none" w:sz="0" w:space="0" w:color="auto"/>
        <w:left w:val="none" w:sz="0" w:space="0" w:color="auto"/>
        <w:bottom w:val="none" w:sz="0" w:space="0" w:color="auto"/>
        <w:right w:val="none" w:sz="0" w:space="0" w:color="auto"/>
      </w:divBdr>
    </w:div>
    <w:div w:id="767233679">
      <w:bodyDiv w:val="1"/>
      <w:marLeft w:val="0"/>
      <w:marRight w:val="0"/>
      <w:marTop w:val="0"/>
      <w:marBottom w:val="0"/>
      <w:divBdr>
        <w:top w:val="none" w:sz="0" w:space="0" w:color="auto"/>
        <w:left w:val="none" w:sz="0" w:space="0" w:color="auto"/>
        <w:bottom w:val="none" w:sz="0" w:space="0" w:color="auto"/>
        <w:right w:val="none" w:sz="0" w:space="0" w:color="auto"/>
      </w:divBdr>
    </w:div>
    <w:div w:id="767234035">
      <w:bodyDiv w:val="1"/>
      <w:marLeft w:val="0"/>
      <w:marRight w:val="0"/>
      <w:marTop w:val="0"/>
      <w:marBottom w:val="0"/>
      <w:divBdr>
        <w:top w:val="none" w:sz="0" w:space="0" w:color="auto"/>
        <w:left w:val="none" w:sz="0" w:space="0" w:color="auto"/>
        <w:bottom w:val="none" w:sz="0" w:space="0" w:color="auto"/>
        <w:right w:val="none" w:sz="0" w:space="0" w:color="auto"/>
      </w:divBdr>
    </w:div>
    <w:div w:id="767386701">
      <w:bodyDiv w:val="1"/>
      <w:marLeft w:val="0"/>
      <w:marRight w:val="0"/>
      <w:marTop w:val="0"/>
      <w:marBottom w:val="0"/>
      <w:divBdr>
        <w:top w:val="none" w:sz="0" w:space="0" w:color="auto"/>
        <w:left w:val="none" w:sz="0" w:space="0" w:color="auto"/>
        <w:bottom w:val="none" w:sz="0" w:space="0" w:color="auto"/>
        <w:right w:val="none" w:sz="0" w:space="0" w:color="auto"/>
      </w:divBdr>
    </w:div>
    <w:div w:id="767506508">
      <w:bodyDiv w:val="1"/>
      <w:marLeft w:val="0"/>
      <w:marRight w:val="0"/>
      <w:marTop w:val="0"/>
      <w:marBottom w:val="0"/>
      <w:divBdr>
        <w:top w:val="none" w:sz="0" w:space="0" w:color="auto"/>
        <w:left w:val="none" w:sz="0" w:space="0" w:color="auto"/>
        <w:bottom w:val="none" w:sz="0" w:space="0" w:color="auto"/>
        <w:right w:val="none" w:sz="0" w:space="0" w:color="auto"/>
      </w:divBdr>
    </w:div>
    <w:div w:id="767693909">
      <w:bodyDiv w:val="1"/>
      <w:marLeft w:val="0"/>
      <w:marRight w:val="0"/>
      <w:marTop w:val="0"/>
      <w:marBottom w:val="0"/>
      <w:divBdr>
        <w:top w:val="none" w:sz="0" w:space="0" w:color="auto"/>
        <w:left w:val="none" w:sz="0" w:space="0" w:color="auto"/>
        <w:bottom w:val="none" w:sz="0" w:space="0" w:color="auto"/>
        <w:right w:val="none" w:sz="0" w:space="0" w:color="auto"/>
      </w:divBdr>
    </w:div>
    <w:div w:id="767889312">
      <w:bodyDiv w:val="1"/>
      <w:marLeft w:val="0"/>
      <w:marRight w:val="0"/>
      <w:marTop w:val="0"/>
      <w:marBottom w:val="0"/>
      <w:divBdr>
        <w:top w:val="none" w:sz="0" w:space="0" w:color="auto"/>
        <w:left w:val="none" w:sz="0" w:space="0" w:color="auto"/>
        <w:bottom w:val="none" w:sz="0" w:space="0" w:color="auto"/>
        <w:right w:val="none" w:sz="0" w:space="0" w:color="auto"/>
      </w:divBdr>
    </w:div>
    <w:div w:id="768507466">
      <w:bodyDiv w:val="1"/>
      <w:marLeft w:val="0"/>
      <w:marRight w:val="0"/>
      <w:marTop w:val="0"/>
      <w:marBottom w:val="0"/>
      <w:divBdr>
        <w:top w:val="none" w:sz="0" w:space="0" w:color="auto"/>
        <w:left w:val="none" w:sz="0" w:space="0" w:color="auto"/>
        <w:bottom w:val="none" w:sz="0" w:space="0" w:color="auto"/>
        <w:right w:val="none" w:sz="0" w:space="0" w:color="auto"/>
      </w:divBdr>
    </w:div>
    <w:div w:id="768619862">
      <w:bodyDiv w:val="1"/>
      <w:marLeft w:val="0"/>
      <w:marRight w:val="0"/>
      <w:marTop w:val="0"/>
      <w:marBottom w:val="0"/>
      <w:divBdr>
        <w:top w:val="none" w:sz="0" w:space="0" w:color="auto"/>
        <w:left w:val="none" w:sz="0" w:space="0" w:color="auto"/>
        <w:bottom w:val="none" w:sz="0" w:space="0" w:color="auto"/>
        <w:right w:val="none" w:sz="0" w:space="0" w:color="auto"/>
      </w:divBdr>
    </w:div>
    <w:div w:id="768963876">
      <w:bodyDiv w:val="1"/>
      <w:marLeft w:val="0"/>
      <w:marRight w:val="0"/>
      <w:marTop w:val="0"/>
      <w:marBottom w:val="0"/>
      <w:divBdr>
        <w:top w:val="none" w:sz="0" w:space="0" w:color="auto"/>
        <w:left w:val="none" w:sz="0" w:space="0" w:color="auto"/>
        <w:bottom w:val="none" w:sz="0" w:space="0" w:color="auto"/>
        <w:right w:val="none" w:sz="0" w:space="0" w:color="auto"/>
      </w:divBdr>
    </w:div>
    <w:div w:id="769163084">
      <w:bodyDiv w:val="1"/>
      <w:marLeft w:val="0"/>
      <w:marRight w:val="0"/>
      <w:marTop w:val="0"/>
      <w:marBottom w:val="0"/>
      <w:divBdr>
        <w:top w:val="none" w:sz="0" w:space="0" w:color="auto"/>
        <w:left w:val="none" w:sz="0" w:space="0" w:color="auto"/>
        <w:bottom w:val="none" w:sz="0" w:space="0" w:color="auto"/>
        <w:right w:val="none" w:sz="0" w:space="0" w:color="auto"/>
      </w:divBdr>
    </w:div>
    <w:div w:id="769664244">
      <w:bodyDiv w:val="1"/>
      <w:marLeft w:val="0"/>
      <w:marRight w:val="0"/>
      <w:marTop w:val="0"/>
      <w:marBottom w:val="0"/>
      <w:divBdr>
        <w:top w:val="none" w:sz="0" w:space="0" w:color="auto"/>
        <w:left w:val="none" w:sz="0" w:space="0" w:color="auto"/>
        <w:bottom w:val="none" w:sz="0" w:space="0" w:color="auto"/>
        <w:right w:val="none" w:sz="0" w:space="0" w:color="auto"/>
      </w:divBdr>
    </w:div>
    <w:div w:id="770469273">
      <w:bodyDiv w:val="1"/>
      <w:marLeft w:val="0"/>
      <w:marRight w:val="0"/>
      <w:marTop w:val="0"/>
      <w:marBottom w:val="0"/>
      <w:divBdr>
        <w:top w:val="none" w:sz="0" w:space="0" w:color="auto"/>
        <w:left w:val="none" w:sz="0" w:space="0" w:color="auto"/>
        <w:bottom w:val="none" w:sz="0" w:space="0" w:color="auto"/>
        <w:right w:val="none" w:sz="0" w:space="0" w:color="auto"/>
      </w:divBdr>
    </w:div>
    <w:div w:id="770588220">
      <w:bodyDiv w:val="1"/>
      <w:marLeft w:val="0"/>
      <w:marRight w:val="0"/>
      <w:marTop w:val="0"/>
      <w:marBottom w:val="0"/>
      <w:divBdr>
        <w:top w:val="none" w:sz="0" w:space="0" w:color="auto"/>
        <w:left w:val="none" w:sz="0" w:space="0" w:color="auto"/>
        <w:bottom w:val="none" w:sz="0" w:space="0" w:color="auto"/>
        <w:right w:val="none" w:sz="0" w:space="0" w:color="auto"/>
      </w:divBdr>
    </w:div>
    <w:div w:id="770590576">
      <w:bodyDiv w:val="1"/>
      <w:marLeft w:val="0"/>
      <w:marRight w:val="0"/>
      <w:marTop w:val="0"/>
      <w:marBottom w:val="0"/>
      <w:divBdr>
        <w:top w:val="none" w:sz="0" w:space="0" w:color="auto"/>
        <w:left w:val="none" w:sz="0" w:space="0" w:color="auto"/>
        <w:bottom w:val="none" w:sz="0" w:space="0" w:color="auto"/>
        <w:right w:val="none" w:sz="0" w:space="0" w:color="auto"/>
      </w:divBdr>
    </w:div>
    <w:div w:id="771050404">
      <w:bodyDiv w:val="1"/>
      <w:marLeft w:val="0"/>
      <w:marRight w:val="0"/>
      <w:marTop w:val="0"/>
      <w:marBottom w:val="0"/>
      <w:divBdr>
        <w:top w:val="none" w:sz="0" w:space="0" w:color="auto"/>
        <w:left w:val="none" w:sz="0" w:space="0" w:color="auto"/>
        <w:bottom w:val="none" w:sz="0" w:space="0" w:color="auto"/>
        <w:right w:val="none" w:sz="0" w:space="0" w:color="auto"/>
      </w:divBdr>
    </w:div>
    <w:div w:id="771903421">
      <w:bodyDiv w:val="1"/>
      <w:marLeft w:val="0"/>
      <w:marRight w:val="0"/>
      <w:marTop w:val="0"/>
      <w:marBottom w:val="0"/>
      <w:divBdr>
        <w:top w:val="none" w:sz="0" w:space="0" w:color="auto"/>
        <w:left w:val="none" w:sz="0" w:space="0" w:color="auto"/>
        <w:bottom w:val="none" w:sz="0" w:space="0" w:color="auto"/>
        <w:right w:val="none" w:sz="0" w:space="0" w:color="auto"/>
      </w:divBdr>
    </w:div>
    <w:div w:id="771979328">
      <w:bodyDiv w:val="1"/>
      <w:marLeft w:val="0"/>
      <w:marRight w:val="0"/>
      <w:marTop w:val="0"/>
      <w:marBottom w:val="0"/>
      <w:divBdr>
        <w:top w:val="none" w:sz="0" w:space="0" w:color="auto"/>
        <w:left w:val="none" w:sz="0" w:space="0" w:color="auto"/>
        <w:bottom w:val="none" w:sz="0" w:space="0" w:color="auto"/>
        <w:right w:val="none" w:sz="0" w:space="0" w:color="auto"/>
      </w:divBdr>
    </w:div>
    <w:div w:id="772214673">
      <w:bodyDiv w:val="1"/>
      <w:marLeft w:val="0"/>
      <w:marRight w:val="0"/>
      <w:marTop w:val="0"/>
      <w:marBottom w:val="0"/>
      <w:divBdr>
        <w:top w:val="none" w:sz="0" w:space="0" w:color="auto"/>
        <w:left w:val="none" w:sz="0" w:space="0" w:color="auto"/>
        <w:bottom w:val="none" w:sz="0" w:space="0" w:color="auto"/>
        <w:right w:val="none" w:sz="0" w:space="0" w:color="auto"/>
      </w:divBdr>
    </w:div>
    <w:div w:id="772290378">
      <w:bodyDiv w:val="1"/>
      <w:marLeft w:val="0"/>
      <w:marRight w:val="0"/>
      <w:marTop w:val="0"/>
      <w:marBottom w:val="0"/>
      <w:divBdr>
        <w:top w:val="none" w:sz="0" w:space="0" w:color="auto"/>
        <w:left w:val="none" w:sz="0" w:space="0" w:color="auto"/>
        <w:bottom w:val="none" w:sz="0" w:space="0" w:color="auto"/>
        <w:right w:val="none" w:sz="0" w:space="0" w:color="auto"/>
      </w:divBdr>
    </w:div>
    <w:div w:id="772483723">
      <w:bodyDiv w:val="1"/>
      <w:marLeft w:val="0"/>
      <w:marRight w:val="0"/>
      <w:marTop w:val="0"/>
      <w:marBottom w:val="0"/>
      <w:divBdr>
        <w:top w:val="none" w:sz="0" w:space="0" w:color="auto"/>
        <w:left w:val="none" w:sz="0" w:space="0" w:color="auto"/>
        <w:bottom w:val="none" w:sz="0" w:space="0" w:color="auto"/>
        <w:right w:val="none" w:sz="0" w:space="0" w:color="auto"/>
      </w:divBdr>
    </w:div>
    <w:div w:id="772750967">
      <w:bodyDiv w:val="1"/>
      <w:marLeft w:val="0"/>
      <w:marRight w:val="0"/>
      <w:marTop w:val="0"/>
      <w:marBottom w:val="0"/>
      <w:divBdr>
        <w:top w:val="none" w:sz="0" w:space="0" w:color="auto"/>
        <w:left w:val="none" w:sz="0" w:space="0" w:color="auto"/>
        <w:bottom w:val="none" w:sz="0" w:space="0" w:color="auto"/>
        <w:right w:val="none" w:sz="0" w:space="0" w:color="auto"/>
      </w:divBdr>
    </w:div>
    <w:div w:id="773087940">
      <w:bodyDiv w:val="1"/>
      <w:marLeft w:val="0"/>
      <w:marRight w:val="0"/>
      <w:marTop w:val="0"/>
      <w:marBottom w:val="0"/>
      <w:divBdr>
        <w:top w:val="none" w:sz="0" w:space="0" w:color="auto"/>
        <w:left w:val="none" w:sz="0" w:space="0" w:color="auto"/>
        <w:bottom w:val="none" w:sz="0" w:space="0" w:color="auto"/>
        <w:right w:val="none" w:sz="0" w:space="0" w:color="auto"/>
      </w:divBdr>
    </w:div>
    <w:div w:id="773398521">
      <w:bodyDiv w:val="1"/>
      <w:marLeft w:val="0"/>
      <w:marRight w:val="0"/>
      <w:marTop w:val="0"/>
      <w:marBottom w:val="0"/>
      <w:divBdr>
        <w:top w:val="none" w:sz="0" w:space="0" w:color="auto"/>
        <w:left w:val="none" w:sz="0" w:space="0" w:color="auto"/>
        <w:bottom w:val="none" w:sz="0" w:space="0" w:color="auto"/>
        <w:right w:val="none" w:sz="0" w:space="0" w:color="auto"/>
      </w:divBdr>
    </w:div>
    <w:div w:id="773405223">
      <w:bodyDiv w:val="1"/>
      <w:marLeft w:val="0"/>
      <w:marRight w:val="0"/>
      <w:marTop w:val="0"/>
      <w:marBottom w:val="0"/>
      <w:divBdr>
        <w:top w:val="none" w:sz="0" w:space="0" w:color="auto"/>
        <w:left w:val="none" w:sz="0" w:space="0" w:color="auto"/>
        <w:bottom w:val="none" w:sz="0" w:space="0" w:color="auto"/>
        <w:right w:val="none" w:sz="0" w:space="0" w:color="auto"/>
      </w:divBdr>
    </w:div>
    <w:div w:id="773600749">
      <w:bodyDiv w:val="1"/>
      <w:marLeft w:val="0"/>
      <w:marRight w:val="0"/>
      <w:marTop w:val="0"/>
      <w:marBottom w:val="0"/>
      <w:divBdr>
        <w:top w:val="none" w:sz="0" w:space="0" w:color="auto"/>
        <w:left w:val="none" w:sz="0" w:space="0" w:color="auto"/>
        <w:bottom w:val="none" w:sz="0" w:space="0" w:color="auto"/>
        <w:right w:val="none" w:sz="0" w:space="0" w:color="auto"/>
      </w:divBdr>
    </w:div>
    <w:div w:id="773936054">
      <w:bodyDiv w:val="1"/>
      <w:marLeft w:val="0"/>
      <w:marRight w:val="0"/>
      <w:marTop w:val="0"/>
      <w:marBottom w:val="0"/>
      <w:divBdr>
        <w:top w:val="none" w:sz="0" w:space="0" w:color="auto"/>
        <w:left w:val="none" w:sz="0" w:space="0" w:color="auto"/>
        <w:bottom w:val="none" w:sz="0" w:space="0" w:color="auto"/>
        <w:right w:val="none" w:sz="0" w:space="0" w:color="auto"/>
      </w:divBdr>
    </w:div>
    <w:div w:id="774249372">
      <w:bodyDiv w:val="1"/>
      <w:marLeft w:val="0"/>
      <w:marRight w:val="0"/>
      <w:marTop w:val="0"/>
      <w:marBottom w:val="0"/>
      <w:divBdr>
        <w:top w:val="none" w:sz="0" w:space="0" w:color="auto"/>
        <w:left w:val="none" w:sz="0" w:space="0" w:color="auto"/>
        <w:bottom w:val="none" w:sz="0" w:space="0" w:color="auto"/>
        <w:right w:val="none" w:sz="0" w:space="0" w:color="auto"/>
      </w:divBdr>
    </w:div>
    <w:div w:id="774253489">
      <w:bodyDiv w:val="1"/>
      <w:marLeft w:val="0"/>
      <w:marRight w:val="0"/>
      <w:marTop w:val="0"/>
      <w:marBottom w:val="0"/>
      <w:divBdr>
        <w:top w:val="none" w:sz="0" w:space="0" w:color="auto"/>
        <w:left w:val="none" w:sz="0" w:space="0" w:color="auto"/>
        <w:bottom w:val="none" w:sz="0" w:space="0" w:color="auto"/>
        <w:right w:val="none" w:sz="0" w:space="0" w:color="auto"/>
      </w:divBdr>
    </w:div>
    <w:div w:id="774785572">
      <w:bodyDiv w:val="1"/>
      <w:marLeft w:val="0"/>
      <w:marRight w:val="0"/>
      <w:marTop w:val="0"/>
      <w:marBottom w:val="0"/>
      <w:divBdr>
        <w:top w:val="none" w:sz="0" w:space="0" w:color="auto"/>
        <w:left w:val="none" w:sz="0" w:space="0" w:color="auto"/>
        <w:bottom w:val="none" w:sz="0" w:space="0" w:color="auto"/>
        <w:right w:val="none" w:sz="0" w:space="0" w:color="auto"/>
      </w:divBdr>
    </w:div>
    <w:div w:id="775171945">
      <w:bodyDiv w:val="1"/>
      <w:marLeft w:val="0"/>
      <w:marRight w:val="0"/>
      <w:marTop w:val="0"/>
      <w:marBottom w:val="0"/>
      <w:divBdr>
        <w:top w:val="none" w:sz="0" w:space="0" w:color="auto"/>
        <w:left w:val="none" w:sz="0" w:space="0" w:color="auto"/>
        <w:bottom w:val="none" w:sz="0" w:space="0" w:color="auto"/>
        <w:right w:val="none" w:sz="0" w:space="0" w:color="auto"/>
      </w:divBdr>
    </w:div>
    <w:div w:id="775172538">
      <w:bodyDiv w:val="1"/>
      <w:marLeft w:val="0"/>
      <w:marRight w:val="0"/>
      <w:marTop w:val="0"/>
      <w:marBottom w:val="0"/>
      <w:divBdr>
        <w:top w:val="none" w:sz="0" w:space="0" w:color="auto"/>
        <w:left w:val="none" w:sz="0" w:space="0" w:color="auto"/>
        <w:bottom w:val="none" w:sz="0" w:space="0" w:color="auto"/>
        <w:right w:val="none" w:sz="0" w:space="0" w:color="auto"/>
      </w:divBdr>
    </w:div>
    <w:div w:id="775368716">
      <w:bodyDiv w:val="1"/>
      <w:marLeft w:val="0"/>
      <w:marRight w:val="0"/>
      <w:marTop w:val="0"/>
      <w:marBottom w:val="0"/>
      <w:divBdr>
        <w:top w:val="none" w:sz="0" w:space="0" w:color="auto"/>
        <w:left w:val="none" w:sz="0" w:space="0" w:color="auto"/>
        <w:bottom w:val="none" w:sz="0" w:space="0" w:color="auto"/>
        <w:right w:val="none" w:sz="0" w:space="0" w:color="auto"/>
      </w:divBdr>
    </w:div>
    <w:div w:id="775490601">
      <w:bodyDiv w:val="1"/>
      <w:marLeft w:val="0"/>
      <w:marRight w:val="0"/>
      <w:marTop w:val="0"/>
      <w:marBottom w:val="0"/>
      <w:divBdr>
        <w:top w:val="none" w:sz="0" w:space="0" w:color="auto"/>
        <w:left w:val="none" w:sz="0" w:space="0" w:color="auto"/>
        <w:bottom w:val="none" w:sz="0" w:space="0" w:color="auto"/>
        <w:right w:val="none" w:sz="0" w:space="0" w:color="auto"/>
      </w:divBdr>
    </w:div>
    <w:div w:id="775561373">
      <w:bodyDiv w:val="1"/>
      <w:marLeft w:val="0"/>
      <w:marRight w:val="0"/>
      <w:marTop w:val="0"/>
      <w:marBottom w:val="0"/>
      <w:divBdr>
        <w:top w:val="none" w:sz="0" w:space="0" w:color="auto"/>
        <w:left w:val="none" w:sz="0" w:space="0" w:color="auto"/>
        <w:bottom w:val="none" w:sz="0" w:space="0" w:color="auto"/>
        <w:right w:val="none" w:sz="0" w:space="0" w:color="auto"/>
      </w:divBdr>
    </w:div>
    <w:div w:id="775564747">
      <w:bodyDiv w:val="1"/>
      <w:marLeft w:val="0"/>
      <w:marRight w:val="0"/>
      <w:marTop w:val="0"/>
      <w:marBottom w:val="0"/>
      <w:divBdr>
        <w:top w:val="none" w:sz="0" w:space="0" w:color="auto"/>
        <w:left w:val="none" w:sz="0" w:space="0" w:color="auto"/>
        <w:bottom w:val="none" w:sz="0" w:space="0" w:color="auto"/>
        <w:right w:val="none" w:sz="0" w:space="0" w:color="auto"/>
      </w:divBdr>
    </w:div>
    <w:div w:id="775902499">
      <w:bodyDiv w:val="1"/>
      <w:marLeft w:val="0"/>
      <w:marRight w:val="0"/>
      <w:marTop w:val="0"/>
      <w:marBottom w:val="0"/>
      <w:divBdr>
        <w:top w:val="none" w:sz="0" w:space="0" w:color="auto"/>
        <w:left w:val="none" w:sz="0" w:space="0" w:color="auto"/>
        <w:bottom w:val="none" w:sz="0" w:space="0" w:color="auto"/>
        <w:right w:val="none" w:sz="0" w:space="0" w:color="auto"/>
      </w:divBdr>
    </w:div>
    <w:div w:id="776028805">
      <w:bodyDiv w:val="1"/>
      <w:marLeft w:val="0"/>
      <w:marRight w:val="0"/>
      <w:marTop w:val="0"/>
      <w:marBottom w:val="0"/>
      <w:divBdr>
        <w:top w:val="none" w:sz="0" w:space="0" w:color="auto"/>
        <w:left w:val="none" w:sz="0" w:space="0" w:color="auto"/>
        <w:bottom w:val="none" w:sz="0" w:space="0" w:color="auto"/>
        <w:right w:val="none" w:sz="0" w:space="0" w:color="auto"/>
      </w:divBdr>
    </w:div>
    <w:div w:id="776563231">
      <w:bodyDiv w:val="1"/>
      <w:marLeft w:val="0"/>
      <w:marRight w:val="0"/>
      <w:marTop w:val="0"/>
      <w:marBottom w:val="0"/>
      <w:divBdr>
        <w:top w:val="none" w:sz="0" w:space="0" w:color="auto"/>
        <w:left w:val="none" w:sz="0" w:space="0" w:color="auto"/>
        <w:bottom w:val="none" w:sz="0" w:space="0" w:color="auto"/>
        <w:right w:val="none" w:sz="0" w:space="0" w:color="auto"/>
      </w:divBdr>
    </w:div>
    <w:div w:id="776602288">
      <w:bodyDiv w:val="1"/>
      <w:marLeft w:val="0"/>
      <w:marRight w:val="0"/>
      <w:marTop w:val="0"/>
      <w:marBottom w:val="0"/>
      <w:divBdr>
        <w:top w:val="none" w:sz="0" w:space="0" w:color="auto"/>
        <w:left w:val="none" w:sz="0" w:space="0" w:color="auto"/>
        <w:bottom w:val="none" w:sz="0" w:space="0" w:color="auto"/>
        <w:right w:val="none" w:sz="0" w:space="0" w:color="auto"/>
      </w:divBdr>
    </w:div>
    <w:div w:id="776829641">
      <w:bodyDiv w:val="1"/>
      <w:marLeft w:val="0"/>
      <w:marRight w:val="0"/>
      <w:marTop w:val="0"/>
      <w:marBottom w:val="0"/>
      <w:divBdr>
        <w:top w:val="none" w:sz="0" w:space="0" w:color="auto"/>
        <w:left w:val="none" w:sz="0" w:space="0" w:color="auto"/>
        <w:bottom w:val="none" w:sz="0" w:space="0" w:color="auto"/>
        <w:right w:val="none" w:sz="0" w:space="0" w:color="auto"/>
      </w:divBdr>
    </w:div>
    <w:div w:id="776946883">
      <w:bodyDiv w:val="1"/>
      <w:marLeft w:val="0"/>
      <w:marRight w:val="0"/>
      <w:marTop w:val="0"/>
      <w:marBottom w:val="0"/>
      <w:divBdr>
        <w:top w:val="none" w:sz="0" w:space="0" w:color="auto"/>
        <w:left w:val="none" w:sz="0" w:space="0" w:color="auto"/>
        <w:bottom w:val="none" w:sz="0" w:space="0" w:color="auto"/>
        <w:right w:val="none" w:sz="0" w:space="0" w:color="auto"/>
      </w:divBdr>
    </w:div>
    <w:div w:id="777065019">
      <w:bodyDiv w:val="1"/>
      <w:marLeft w:val="0"/>
      <w:marRight w:val="0"/>
      <w:marTop w:val="0"/>
      <w:marBottom w:val="0"/>
      <w:divBdr>
        <w:top w:val="none" w:sz="0" w:space="0" w:color="auto"/>
        <w:left w:val="none" w:sz="0" w:space="0" w:color="auto"/>
        <w:bottom w:val="none" w:sz="0" w:space="0" w:color="auto"/>
        <w:right w:val="none" w:sz="0" w:space="0" w:color="auto"/>
      </w:divBdr>
    </w:div>
    <w:div w:id="777409280">
      <w:bodyDiv w:val="1"/>
      <w:marLeft w:val="0"/>
      <w:marRight w:val="0"/>
      <w:marTop w:val="0"/>
      <w:marBottom w:val="0"/>
      <w:divBdr>
        <w:top w:val="none" w:sz="0" w:space="0" w:color="auto"/>
        <w:left w:val="none" w:sz="0" w:space="0" w:color="auto"/>
        <w:bottom w:val="none" w:sz="0" w:space="0" w:color="auto"/>
        <w:right w:val="none" w:sz="0" w:space="0" w:color="auto"/>
      </w:divBdr>
    </w:div>
    <w:div w:id="777793347">
      <w:bodyDiv w:val="1"/>
      <w:marLeft w:val="0"/>
      <w:marRight w:val="0"/>
      <w:marTop w:val="0"/>
      <w:marBottom w:val="0"/>
      <w:divBdr>
        <w:top w:val="none" w:sz="0" w:space="0" w:color="auto"/>
        <w:left w:val="none" w:sz="0" w:space="0" w:color="auto"/>
        <w:bottom w:val="none" w:sz="0" w:space="0" w:color="auto"/>
        <w:right w:val="none" w:sz="0" w:space="0" w:color="auto"/>
      </w:divBdr>
    </w:div>
    <w:div w:id="778062014">
      <w:bodyDiv w:val="1"/>
      <w:marLeft w:val="0"/>
      <w:marRight w:val="0"/>
      <w:marTop w:val="0"/>
      <w:marBottom w:val="0"/>
      <w:divBdr>
        <w:top w:val="none" w:sz="0" w:space="0" w:color="auto"/>
        <w:left w:val="none" w:sz="0" w:space="0" w:color="auto"/>
        <w:bottom w:val="none" w:sz="0" w:space="0" w:color="auto"/>
        <w:right w:val="none" w:sz="0" w:space="0" w:color="auto"/>
      </w:divBdr>
    </w:div>
    <w:div w:id="778136628">
      <w:bodyDiv w:val="1"/>
      <w:marLeft w:val="0"/>
      <w:marRight w:val="0"/>
      <w:marTop w:val="0"/>
      <w:marBottom w:val="0"/>
      <w:divBdr>
        <w:top w:val="none" w:sz="0" w:space="0" w:color="auto"/>
        <w:left w:val="none" w:sz="0" w:space="0" w:color="auto"/>
        <w:bottom w:val="none" w:sz="0" w:space="0" w:color="auto"/>
        <w:right w:val="none" w:sz="0" w:space="0" w:color="auto"/>
      </w:divBdr>
    </w:div>
    <w:div w:id="778332573">
      <w:bodyDiv w:val="1"/>
      <w:marLeft w:val="0"/>
      <w:marRight w:val="0"/>
      <w:marTop w:val="0"/>
      <w:marBottom w:val="0"/>
      <w:divBdr>
        <w:top w:val="none" w:sz="0" w:space="0" w:color="auto"/>
        <w:left w:val="none" w:sz="0" w:space="0" w:color="auto"/>
        <w:bottom w:val="none" w:sz="0" w:space="0" w:color="auto"/>
        <w:right w:val="none" w:sz="0" w:space="0" w:color="auto"/>
      </w:divBdr>
    </w:div>
    <w:div w:id="778767116">
      <w:bodyDiv w:val="1"/>
      <w:marLeft w:val="0"/>
      <w:marRight w:val="0"/>
      <w:marTop w:val="0"/>
      <w:marBottom w:val="0"/>
      <w:divBdr>
        <w:top w:val="none" w:sz="0" w:space="0" w:color="auto"/>
        <w:left w:val="none" w:sz="0" w:space="0" w:color="auto"/>
        <w:bottom w:val="none" w:sz="0" w:space="0" w:color="auto"/>
        <w:right w:val="none" w:sz="0" w:space="0" w:color="auto"/>
      </w:divBdr>
    </w:div>
    <w:div w:id="778836196">
      <w:bodyDiv w:val="1"/>
      <w:marLeft w:val="0"/>
      <w:marRight w:val="0"/>
      <w:marTop w:val="0"/>
      <w:marBottom w:val="0"/>
      <w:divBdr>
        <w:top w:val="none" w:sz="0" w:space="0" w:color="auto"/>
        <w:left w:val="none" w:sz="0" w:space="0" w:color="auto"/>
        <w:bottom w:val="none" w:sz="0" w:space="0" w:color="auto"/>
        <w:right w:val="none" w:sz="0" w:space="0" w:color="auto"/>
      </w:divBdr>
    </w:div>
    <w:div w:id="779107402">
      <w:bodyDiv w:val="1"/>
      <w:marLeft w:val="0"/>
      <w:marRight w:val="0"/>
      <w:marTop w:val="0"/>
      <w:marBottom w:val="0"/>
      <w:divBdr>
        <w:top w:val="none" w:sz="0" w:space="0" w:color="auto"/>
        <w:left w:val="none" w:sz="0" w:space="0" w:color="auto"/>
        <w:bottom w:val="none" w:sz="0" w:space="0" w:color="auto"/>
        <w:right w:val="none" w:sz="0" w:space="0" w:color="auto"/>
      </w:divBdr>
    </w:div>
    <w:div w:id="779639518">
      <w:bodyDiv w:val="1"/>
      <w:marLeft w:val="0"/>
      <w:marRight w:val="0"/>
      <w:marTop w:val="0"/>
      <w:marBottom w:val="0"/>
      <w:divBdr>
        <w:top w:val="none" w:sz="0" w:space="0" w:color="auto"/>
        <w:left w:val="none" w:sz="0" w:space="0" w:color="auto"/>
        <w:bottom w:val="none" w:sz="0" w:space="0" w:color="auto"/>
        <w:right w:val="none" w:sz="0" w:space="0" w:color="auto"/>
      </w:divBdr>
    </w:div>
    <w:div w:id="780759238">
      <w:bodyDiv w:val="1"/>
      <w:marLeft w:val="0"/>
      <w:marRight w:val="0"/>
      <w:marTop w:val="0"/>
      <w:marBottom w:val="0"/>
      <w:divBdr>
        <w:top w:val="none" w:sz="0" w:space="0" w:color="auto"/>
        <w:left w:val="none" w:sz="0" w:space="0" w:color="auto"/>
        <w:bottom w:val="none" w:sz="0" w:space="0" w:color="auto"/>
        <w:right w:val="none" w:sz="0" w:space="0" w:color="auto"/>
      </w:divBdr>
    </w:div>
    <w:div w:id="780763026">
      <w:bodyDiv w:val="1"/>
      <w:marLeft w:val="0"/>
      <w:marRight w:val="0"/>
      <w:marTop w:val="0"/>
      <w:marBottom w:val="0"/>
      <w:divBdr>
        <w:top w:val="none" w:sz="0" w:space="0" w:color="auto"/>
        <w:left w:val="none" w:sz="0" w:space="0" w:color="auto"/>
        <w:bottom w:val="none" w:sz="0" w:space="0" w:color="auto"/>
        <w:right w:val="none" w:sz="0" w:space="0" w:color="auto"/>
      </w:divBdr>
    </w:div>
    <w:div w:id="781073713">
      <w:bodyDiv w:val="1"/>
      <w:marLeft w:val="0"/>
      <w:marRight w:val="0"/>
      <w:marTop w:val="0"/>
      <w:marBottom w:val="0"/>
      <w:divBdr>
        <w:top w:val="none" w:sz="0" w:space="0" w:color="auto"/>
        <w:left w:val="none" w:sz="0" w:space="0" w:color="auto"/>
        <w:bottom w:val="none" w:sz="0" w:space="0" w:color="auto"/>
        <w:right w:val="none" w:sz="0" w:space="0" w:color="auto"/>
      </w:divBdr>
    </w:div>
    <w:div w:id="782073437">
      <w:bodyDiv w:val="1"/>
      <w:marLeft w:val="0"/>
      <w:marRight w:val="0"/>
      <w:marTop w:val="0"/>
      <w:marBottom w:val="0"/>
      <w:divBdr>
        <w:top w:val="none" w:sz="0" w:space="0" w:color="auto"/>
        <w:left w:val="none" w:sz="0" w:space="0" w:color="auto"/>
        <w:bottom w:val="none" w:sz="0" w:space="0" w:color="auto"/>
        <w:right w:val="none" w:sz="0" w:space="0" w:color="auto"/>
      </w:divBdr>
    </w:div>
    <w:div w:id="782265451">
      <w:bodyDiv w:val="1"/>
      <w:marLeft w:val="0"/>
      <w:marRight w:val="0"/>
      <w:marTop w:val="0"/>
      <w:marBottom w:val="0"/>
      <w:divBdr>
        <w:top w:val="none" w:sz="0" w:space="0" w:color="auto"/>
        <w:left w:val="none" w:sz="0" w:space="0" w:color="auto"/>
        <w:bottom w:val="none" w:sz="0" w:space="0" w:color="auto"/>
        <w:right w:val="none" w:sz="0" w:space="0" w:color="auto"/>
      </w:divBdr>
    </w:div>
    <w:div w:id="782457244">
      <w:bodyDiv w:val="1"/>
      <w:marLeft w:val="0"/>
      <w:marRight w:val="0"/>
      <w:marTop w:val="0"/>
      <w:marBottom w:val="0"/>
      <w:divBdr>
        <w:top w:val="none" w:sz="0" w:space="0" w:color="auto"/>
        <w:left w:val="none" w:sz="0" w:space="0" w:color="auto"/>
        <w:bottom w:val="none" w:sz="0" w:space="0" w:color="auto"/>
        <w:right w:val="none" w:sz="0" w:space="0" w:color="auto"/>
      </w:divBdr>
    </w:div>
    <w:div w:id="783382355">
      <w:bodyDiv w:val="1"/>
      <w:marLeft w:val="0"/>
      <w:marRight w:val="0"/>
      <w:marTop w:val="0"/>
      <w:marBottom w:val="0"/>
      <w:divBdr>
        <w:top w:val="none" w:sz="0" w:space="0" w:color="auto"/>
        <w:left w:val="none" w:sz="0" w:space="0" w:color="auto"/>
        <w:bottom w:val="none" w:sz="0" w:space="0" w:color="auto"/>
        <w:right w:val="none" w:sz="0" w:space="0" w:color="auto"/>
      </w:divBdr>
    </w:div>
    <w:div w:id="783497593">
      <w:bodyDiv w:val="1"/>
      <w:marLeft w:val="0"/>
      <w:marRight w:val="0"/>
      <w:marTop w:val="0"/>
      <w:marBottom w:val="0"/>
      <w:divBdr>
        <w:top w:val="none" w:sz="0" w:space="0" w:color="auto"/>
        <w:left w:val="none" w:sz="0" w:space="0" w:color="auto"/>
        <w:bottom w:val="none" w:sz="0" w:space="0" w:color="auto"/>
        <w:right w:val="none" w:sz="0" w:space="0" w:color="auto"/>
      </w:divBdr>
    </w:div>
    <w:div w:id="783621086">
      <w:bodyDiv w:val="1"/>
      <w:marLeft w:val="0"/>
      <w:marRight w:val="0"/>
      <w:marTop w:val="0"/>
      <w:marBottom w:val="0"/>
      <w:divBdr>
        <w:top w:val="none" w:sz="0" w:space="0" w:color="auto"/>
        <w:left w:val="none" w:sz="0" w:space="0" w:color="auto"/>
        <w:bottom w:val="none" w:sz="0" w:space="0" w:color="auto"/>
        <w:right w:val="none" w:sz="0" w:space="0" w:color="auto"/>
      </w:divBdr>
    </w:div>
    <w:div w:id="784230561">
      <w:bodyDiv w:val="1"/>
      <w:marLeft w:val="0"/>
      <w:marRight w:val="0"/>
      <w:marTop w:val="0"/>
      <w:marBottom w:val="0"/>
      <w:divBdr>
        <w:top w:val="none" w:sz="0" w:space="0" w:color="auto"/>
        <w:left w:val="none" w:sz="0" w:space="0" w:color="auto"/>
        <w:bottom w:val="none" w:sz="0" w:space="0" w:color="auto"/>
        <w:right w:val="none" w:sz="0" w:space="0" w:color="auto"/>
      </w:divBdr>
    </w:div>
    <w:div w:id="784233600">
      <w:bodyDiv w:val="1"/>
      <w:marLeft w:val="0"/>
      <w:marRight w:val="0"/>
      <w:marTop w:val="0"/>
      <w:marBottom w:val="0"/>
      <w:divBdr>
        <w:top w:val="none" w:sz="0" w:space="0" w:color="auto"/>
        <w:left w:val="none" w:sz="0" w:space="0" w:color="auto"/>
        <w:bottom w:val="none" w:sz="0" w:space="0" w:color="auto"/>
        <w:right w:val="none" w:sz="0" w:space="0" w:color="auto"/>
      </w:divBdr>
    </w:div>
    <w:div w:id="784421697">
      <w:bodyDiv w:val="1"/>
      <w:marLeft w:val="0"/>
      <w:marRight w:val="0"/>
      <w:marTop w:val="0"/>
      <w:marBottom w:val="0"/>
      <w:divBdr>
        <w:top w:val="none" w:sz="0" w:space="0" w:color="auto"/>
        <w:left w:val="none" w:sz="0" w:space="0" w:color="auto"/>
        <w:bottom w:val="none" w:sz="0" w:space="0" w:color="auto"/>
        <w:right w:val="none" w:sz="0" w:space="0" w:color="auto"/>
      </w:divBdr>
    </w:div>
    <w:div w:id="784546353">
      <w:bodyDiv w:val="1"/>
      <w:marLeft w:val="0"/>
      <w:marRight w:val="0"/>
      <w:marTop w:val="0"/>
      <w:marBottom w:val="0"/>
      <w:divBdr>
        <w:top w:val="none" w:sz="0" w:space="0" w:color="auto"/>
        <w:left w:val="none" w:sz="0" w:space="0" w:color="auto"/>
        <w:bottom w:val="none" w:sz="0" w:space="0" w:color="auto"/>
        <w:right w:val="none" w:sz="0" w:space="0" w:color="auto"/>
      </w:divBdr>
    </w:div>
    <w:div w:id="784618695">
      <w:bodyDiv w:val="1"/>
      <w:marLeft w:val="0"/>
      <w:marRight w:val="0"/>
      <w:marTop w:val="0"/>
      <w:marBottom w:val="0"/>
      <w:divBdr>
        <w:top w:val="none" w:sz="0" w:space="0" w:color="auto"/>
        <w:left w:val="none" w:sz="0" w:space="0" w:color="auto"/>
        <w:bottom w:val="none" w:sz="0" w:space="0" w:color="auto"/>
        <w:right w:val="none" w:sz="0" w:space="0" w:color="auto"/>
      </w:divBdr>
    </w:div>
    <w:div w:id="784662768">
      <w:bodyDiv w:val="1"/>
      <w:marLeft w:val="0"/>
      <w:marRight w:val="0"/>
      <w:marTop w:val="0"/>
      <w:marBottom w:val="0"/>
      <w:divBdr>
        <w:top w:val="none" w:sz="0" w:space="0" w:color="auto"/>
        <w:left w:val="none" w:sz="0" w:space="0" w:color="auto"/>
        <w:bottom w:val="none" w:sz="0" w:space="0" w:color="auto"/>
        <w:right w:val="none" w:sz="0" w:space="0" w:color="auto"/>
      </w:divBdr>
    </w:div>
    <w:div w:id="784663282">
      <w:bodyDiv w:val="1"/>
      <w:marLeft w:val="0"/>
      <w:marRight w:val="0"/>
      <w:marTop w:val="0"/>
      <w:marBottom w:val="0"/>
      <w:divBdr>
        <w:top w:val="none" w:sz="0" w:space="0" w:color="auto"/>
        <w:left w:val="none" w:sz="0" w:space="0" w:color="auto"/>
        <w:bottom w:val="none" w:sz="0" w:space="0" w:color="auto"/>
        <w:right w:val="none" w:sz="0" w:space="0" w:color="auto"/>
      </w:divBdr>
    </w:div>
    <w:div w:id="784810960">
      <w:bodyDiv w:val="1"/>
      <w:marLeft w:val="0"/>
      <w:marRight w:val="0"/>
      <w:marTop w:val="0"/>
      <w:marBottom w:val="0"/>
      <w:divBdr>
        <w:top w:val="none" w:sz="0" w:space="0" w:color="auto"/>
        <w:left w:val="none" w:sz="0" w:space="0" w:color="auto"/>
        <w:bottom w:val="none" w:sz="0" w:space="0" w:color="auto"/>
        <w:right w:val="none" w:sz="0" w:space="0" w:color="auto"/>
      </w:divBdr>
    </w:div>
    <w:div w:id="785272899">
      <w:bodyDiv w:val="1"/>
      <w:marLeft w:val="0"/>
      <w:marRight w:val="0"/>
      <w:marTop w:val="0"/>
      <w:marBottom w:val="0"/>
      <w:divBdr>
        <w:top w:val="none" w:sz="0" w:space="0" w:color="auto"/>
        <w:left w:val="none" w:sz="0" w:space="0" w:color="auto"/>
        <w:bottom w:val="none" w:sz="0" w:space="0" w:color="auto"/>
        <w:right w:val="none" w:sz="0" w:space="0" w:color="auto"/>
      </w:divBdr>
    </w:div>
    <w:div w:id="785461852">
      <w:bodyDiv w:val="1"/>
      <w:marLeft w:val="0"/>
      <w:marRight w:val="0"/>
      <w:marTop w:val="0"/>
      <w:marBottom w:val="0"/>
      <w:divBdr>
        <w:top w:val="none" w:sz="0" w:space="0" w:color="auto"/>
        <w:left w:val="none" w:sz="0" w:space="0" w:color="auto"/>
        <w:bottom w:val="none" w:sz="0" w:space="0" w:color="auto"/>
        <w:right w:val="none" w:sz="0" w:space="0" w:color="auto"/>
      </w:divBdr>
    </w:div>
    <w:div w:id="785927102">
      <w:bodyDiv w:val="1"/>
      <w:marLeft w:val="0"/>
      <w:marRight w:val="0"/>
      <w:marTop w:val="0"/>
      <w:marBottom w:val="0"/>
      <w:divBdr>
        <w:top w:val="none" w:sz="0" w:space="0" w:color="auto"/>
        <w:left w:val="none" w:sz="0" w:space="0" w:color="auto"/>
        <w:bottom w:val="none" w:sz="0" w:space="0" w:color="auto"/>
        <w:right w:val="none" w:sz="0" w:space="0" w:color="auto"/>
      </w:divBdr>
    </w:div>
    <w:div w:id="785928953">
      <w:bodyDiv w:val="1"/>
      <w:marLeft w:val="0"/>
      <w:marRight w:val="0"/>
      <w:marTop w:val="0"/>
      <w:marBottom w:val="0"/>
      <w:divBdr>
        <w:top w:val="none" w:sz="0" w:space="0" w:color="auto"/>
        <w:left w:val="none" w:sz="0" w:space="0" w:color="auto"/>
        <w:bottom w:val="none" w:sz="0" w:space="0" w:color="auto"/>
        <w:right w:val="none" w:sz="0" w:space="0" w:color="auto"/>
      </w:divBdr>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86697222">
      <w:bodyDiv w:val="1"/>
      <w:marLeft w:val="0"/>
      <w:marRight w:val="0"/>
      <w:marTop w:val="0"/>
      <w:marBottom w:val="0"/>
      <w:divBdr>
        <w:top w:val="none" w:sz="0" w:space="0" w:color="auto"/>
        <w:left w:val="none" w:sz="0" w:space="0" w:color="auto"/>
        <w:bottom w:val="none" w:sz="0" w:space="0" w:color="auto"/>
        <w:right w:val="none" w:sz="0" w:space="0" w:color="auto"/>
      </w:divBdr>
    </w:div>
    <w:div w:id="787163726">
      <w:bodyDiv w:val="1"/>
      <w:marLeft w:val="0"/>
      <w:marRight w:val="0"/>
      <w:marTop w:val="0"/>
      <w:marBottom w:val="0"/>
      <w:divBdr>
        <w:top w:val="none" w:sz="0" w:space="0" w:color="auto"/>
        <w:left w:val="none" w:sz="0" w:space="0" w:color="auto"/>
        <w:bottom w:val="none" w:sz="0" w:space="0" w:color="auto"/>
        <w:right w:val="none" w:sz="0" w:space="0" w:color="auto"/>
      </w:divBdr>
    </w:div>
    <w:div w:id="787705610">
      <w:bodyDiv w:val="1"/>
      <w:marLeft w:val="0"/>
      <w:marRight w:val="0"/>
      <w:marTop w:val="0"/>
      <w:marBottom w:val="0"/>
      <w:divBdr>
        <w:top w:val="none" w:sz="0" w:space="0" w:color="auto"/>
        <w:left w:val="none" w:sz="0" w:space="0" w:color="auto"/>
        <w:bottom w:val="none" w:sz="0" w:space="0" w:color="auto"/>
        <w:right w:val="none" w:sz="0" w:space="0" w:color="auto"/>
      </w:divBdr>
    </w:div>
    <w:div w:id="788009352">
      <w:bodyDiv w:val="1"/>
      <w:marLeft w:val="0"/>
      <w:marRight w:val="0"/>
      <w:marTop w:val="0"/>
      <w:marBottom w:val="0"/>
      <w:divBdr>
        <w:top w:val="none" w:sz="0" w:space="0" w:color="auto"/>
        <w:left w:val="none" w:sz="0" w:space="0" w:color="auto"/>
        <w:bottom w:val="none" w:sz="0" w:space="0" w:color="auto"/>
        <w:right w:val="none" w:sz="0" w:space="0" w:color="auto"/>
      </w:divBdr>
    </w:div>
    <w:div w:id="788158266">
      <w:bodyDiv w:val="1"/>
      <w:marLeft w:val="0"/>
      <w:marRight w:val="0"/>
      <w:marTop w:val="0"/>
      <w:marBottom w:val="0"/>
      <w:divBdr>
        <w:top w:val="none" w:sz="0" w:space="0" w:color="auto"/>
        <w:left w:val="none" w:sz="0" w:space="0" w:color="auto"/>
        <w:bottom w:val="none" w:sz="0" w:space="0" w:color="auto"/>
        <w:right w:val="none" w:sz="0" w:space="0" w:color="auto"/>
      </w:divBdr>
    </w:div>
    <w:div w:id="788163618">
      <w:bodyDiv w:val="1"/>
      <w:marLeft w:val="0"/>
      <w:marRight w:val="0"/>
      <w:marTop w:val="0"/>
      <w:marBottom w:val="0"/>
      <w:divBdr>
        <w:top w:val="none" w:sz="0" w:space="0" w:color="auto"/>
        <w:left w:val="none" w:sz="0" w:space="0" w:color="auto"/>
        <w:bottom w:val="none" w:sz="0" w:space="0" w:color="auto"/>
        <w:right w:val="none" w:sz="0" w:space="0" w:color="auto"/>
      </w:divBdr>
    </w:div>
    <w:div w:id="788207745">
      <w:bodyDiv w:val="1"/>
      <w:marLeft w:val="0"/>
      <w:marRight w:val="0"/>
      <w:marTop w:val="0"/>
      <w:marBottom w:val="0"/>
      <w:divBdr>
        <w:top w:val="none" w:sz="0" w:space="0" w:color="auto"/>
        <w:left w:val="none" w:sz="0" w:space="0" w:color="auto"/>
        <w:bottom w:val="none" w:sz="0" w:space="0" w:color="auto"/>
        <w:right w:val="none" w:sz="0" w:space="0" w:color="auto"/>
      </w:divBdr>
    </w:div>
    <w:div w:id="788285694">
      <w:bodyDiv w:val="1"/>
      <w:marLeft w:val="0"/>
      <w:marRight w:val="0"/>
      <w:marTop w:val="0"/>
      <w:marBottom w:val="0"/>
      <w:divBdr>
        <w:top w:val="none" w:sz="0" w:space="0" w:color="auto"/>
        <w:left w:val="none" w:sz="0" w:space="0" w:color="auto"/>
        <w:bottom w:val="none" w:sz="0" w:space="0" w:color="auto"/>
        <w:right w:val="none" w:sz="0" w:space="0" w:color="auto"/>
      </w:divBdr>
    </w:div>
    <w:div w:id="788351410">
      <w:bodyDiv w:val="1"/>
      <w:marLeft w:val="0"/>
      <w:marRight w:val="0"/>
      <w:marTop w:val="0"/>
      <w:marBottom w:val="0"/>
      <w:divBdr>
        <w:top w:val="none" w:sz="0" w:space="0" w:color="auto"/>
        <w:left w:val="none" w:sz="0" w:space="0" w:color="auto"/>
        <w:bottom w:val="none" w:sz="0" w:space="0" w:color="auto"/>
        <w:right w:val="none" w:sz="0" w:space="0" w:color="auto"/>
      </w:divBdr>
    </w:div>
    <w:div w:id="788473796">
      <w:bodyDiv w:val="1"/>
      <w:marLeft w:val="0"/>
      <w:marRight w:val="0"/>
      <w:marTop w:val="0"/>
      <w:marBottom w:val="0"/>
      <w:divBdr>
        <w:top w:val="none" w:sz="0" w:space="0" w:color="auto"/>
        <w:left w:val="none" w:sz="0" w:space="0" w:color="auto"/>
        <w:bottom w:val="none" w:sz="0" w:space="0" w:color="auto"/>
        <w:right w:val="none" w:sz="0" w:space="0" w:color="auto"/>
      </w:divBdr>
    </w:div>
    <w:div w:id="788738376">
      <w:bodyDiv w:val="1"/>
      <w:marLeft w:val="0"/>
      <w:marRight w:val="0"/>
      <w:marTop w:val="0"/>
      <w:marBottom w:val="0"/>
      <w:divBdr>
        <w:top w:val="none" w:sz="0" w:space="0" w:color="auto"/>
        <w:left w:val="none" w:sz="0" w:space="0" w:color="auto"/>
        <w:bottom w:val="none" w:sz="0" w:space="0" w:color="auto"/>
        <w:right w:val="none" w:sz="0" w:space="0" w:color="auto"/>
      </w:divBdr>
    </w:div>
    <w:div w:id="789015191">
      <w:bodyDiv w:val="1"/>
      <w:marLeft w:val="0"/>
      <w:marRight w:val="0"/>
      <w:marTop w:val="0"/>
      <w:marBottom w:val="0"/>
      <w:divBdr>
        <w:top w:val="none" w:sz="0" w:space="0" w:color="auto"/>
        <w:left w:val="none" w:sz="0" w:space="0" w:color="auto"/>
        <w:bottom w:val="none" w:sz="0" w:space="0" w:color="auto"/>
        <w:right w:val="none" w:sz="0" w:space="0" w:color="auto"/>
      </w:divBdr>
    </w:div>
    <w:div w:id="789205077">
      <w:bodyDiv w:val="1"/>
      <w:marLeft w:val="0"/>
      <w:marRight w:val="0"/>
      <w:marTop w:val="0"/>
      <w:marBottom w:val="0"/>
      <w:divBdr>
        <w:top w:val="none" w:sz="0" w:space="0" w:color="auto"/>
        <w:left w:val="none" w:sz="0" w:space="0" w:color="auto"/>
        <w:bottom w:val="none" w:sz="0" w:space="0" w:color="auto"/>
        <w:right w:val="none" w:sz="0" w:space="0" w:color="auto"/>
      </w:divBdr>
    </w:div>
    <w:div w:id="789588471">
      <w:bodyDiv w:val="1"/>
      <w:marLeft w:val="0"/>
      <w:marRight w:val="0"/>
      <w:marTop w:val="0"/>
      <w:marBottom w:val="0"/>
      <w:divBdr>
        <w:top w:val="none" w:sz="0" w:space="0" w:color="auto"/>
        <w:left w:val="none" w:sz="0" w:space="0" w:color="auto"/>
        <w:bottom w:val="none" w:sz="0" w:space="0" w:color="auto"/>
        <w:right w:val="none" w:sz="0" w:space="0" w:color="auto"/>
      </w:divBdr>
    </w:div>
    <w:div w:id="789907246">
      <w:bodyDiv w:val="1"/>
      <w:marLeft w:val="0"/>
      <w:marRight w:val="0"/>
      <w:marTop w:val="0"/>
      <w:marBottom w:val="0"/>
      <w:divBdr>
        <w:top w:val="none" w:sz="0" w:space="0" w:color="auto"/>
        <w:left w:val="none" w:sz="0" w:space="0" w:color="auto"/>
        <w:bottom w:val="none" w:sz="0" w:space="0" w:color="auto"/>
        <w:right w:val="none" w:sz="0" w:space="0" w:color="auto"/>
      </w:divBdr>
    </w:div>
    <w:div w:id="790174969">
      <w:bodyDiv w:val="1"/>
      <w:marLeft w:val="0"/>
      <w:marRight w:val="0"/>
      <w:marTop w:val="0"/>
      <w:marBottom w:val="0"/>
      <w:divBdr>
        <w:top w:val="none" w:sz="0" w:space="0" w:color="auto"/>
        <w:left w:val="none" w:sz="0" w:space="0" w:color="auto"/>
        <w:bottom w:val="none" w:sz="0" w:space="0" w:color="auto"/>
        <w:right w:val="none" w:sz="0" w:space="0" w:color="auto"/>
      </w:divBdr>
    </w:div>
    <w:div w:id="790369449">
      <w:bodyDiv w:val="1"/>
      <w:marLeft w:val="0"/>
      <w:marRight w:val="0"/>
      <w:marTop w:val="0"/>
      <w:marBottom w:val="0"/>
      <w:divBdr>
        <w:top w:val="none" w:sz="0" w:space="0" w:color="auto"/>
        <w:left w:val="none" w:sz="0" w:space="0" w:color="auto"/>
        <w:bottom w:val="none" w:sz="0" w:space="0" w:color="auto"/>
        <w:right w:val="none" w:sz="0" w:space="0" w:color="auto"/>
      </w:divBdr>
    </w:div>
    <w:div w:id="790513143">
      <w:bodyDiv w:val="1"/>
      <w:marLeft w:val="0"/>
      <w:marRight w:val="0"/>
      <w:marTop w:val="0"/>
      <w:marBottom w:val="0"/>
      <w:divBdr>
        <w:top w:val="none" w:sz="0" w:space="0" w:color="auto"/>
        <w:left w:val="none" w:sz="0" w:space="0" w:color="auto"/>
        <w:bottom w:val="none" w:sz="0" w:space="0" w:color="auto"/>
        <w:right w:val="none" w:sz="0" w:space="0" w:color="auto"/>
      </w:divBdr>
    </w:div>
    <w:div w:id="790562727">
      <w:bodyDiv w:val="1"/>
      <w:marLeft w:val="0"/>
      <w:marRight w:val="0"/>
      <w:marTop w:val="0"/>
      <w:marBottom w:val="0"/>
      <w:divBdr>
        <w:top w:val="none" w:sz="0" w:space="0" w:color="auto"/>
        <w:left w:val="none" w:sz="0" w:space="0" w:color="auto"/>
        <w:bottom w:val="none" w:sz="0" w:space="0" w:color="auto"/>
        <w:right w:val="none" w:sz="0" w:space="0" w:color="auto"/>
      </w:divBdr>
    </w:div>
    <w:div w:id="790712147">
      <w:bodyDiv w:val="1"/>
      <w:marLeft w:val="0"/>
      <w:marRight w:val="0"/>
      <w:marTop w:val="0"/>
      <w:marBottom w:val="0"/>
      <w:divBdr>
        <w:top w:val="none" w:sz="0" w:space="0" w:color="auto"/>
        <w:left w:val="none" w:sz="0" w:space="0" w:color="auto"/>
        <w:bottom w:val="none" w:sz="0" w:space="0" w:color="auto"/>
        <w:right w:val="none" w:sz="0" w:space="0" w:color="auto"/>
      </w:divBdr>
    </w:div>
    <w:div w:id="791441236">
      <w:bodyDiv w:val="1"/>
      <w:marLeft w:val="0"/>
      <w:marRight w:val="0"/>
      <w:marTop w:val="0"/>
      <w:marBottom w:val="0"/>
      <w:divBdr>
        <w:top w:val="none" w:sz="0" w:space="0" w:color="auto"/>
        <w:left w:val="none" w:sz="0" w:space="0" w:color="auto"/>
        <w:bottom w:val="none" w:sz="0" w:space="0" w:color="auto"/>
        <w:right w:val="none" w:sz="0" w:space="0" w:color="auto"/>
      </w:divBdr>
    </w:div>
    <w:div w:id="791441625">
      <w:bodyDiv w:val="1"/>
      <w:marLeft w:val="0"/>
      <w:marRight w:val="0"/>
      <w:marTop w:val="0"/>
      <w:marBottom w:val="0"/>
      <w:divBdr>
        <w:top w:val="none" w:sz="0" w:space="0" w:color="auto"/>
        <w:left w:val="none" w:sz="0" w:space="0" w:color="auto"/>
        <w:bottom w:val="none" w:sz="0" w:space="0" w:color="auto"/>
        <w:right w:val="none" w:sz="0" w:space="0" w:color="auto"/>
      </w:divBdr>
      <w:divsChild>
        <w:div w:id="1719624749">
          <w:marLeft w:val="0"/>
          <w:marRight w:val="0"/>
          <w:marTop w:val="0"/>
          <w:marBottom w:val="0"/>
          <w:divBdr>
            <w:top w:val="none" w:sz="0" w:space="0" w:color="auto"/>
            <w:left w:val="none" w:sz="0" w:space="0" w:color="auto"/>
            <w:bottom w:val="none" w:sz="0" w:space="0" w:color="auto"/>
            <w:right w:val="none" w:sz="0" w:space="0" w:color="auto"/>
          </w:divBdr>
          <w:divsChild>
            <w:div w:id="9257619">
              <w:marLeft w:val="0"/>
              <w:marRight w:val="0"/>
              <w:marTop w:val="0"/>
              <w:marBottom w:val="0"/>
              <w:divBdr>
                <w:top w:val="none" w:sz="0" w:space="0" w:color="auto"/>
                <w:left w:val="none" w:sz="0" w:space="0" w:color="auto"/>
                <w:bottom w:val="none" w:sz="0" w:space="0" w:color="auto"/>
                <w:right w:val="none" w:sz="0" w:space="0" w:color="auto"/>
              </w:divBdr>
            </w:div>
            <w:div w:id="38674784">
              <w:marLeft w:val="0"/>
              <w:marRight w:val="0"/>
              <w:marTop w:val="0"/>
              <w:marBottom w:val="0"/>
              <w:divBdr>
                <w:top w:val="none" w:sz="0" w:space="0" w:color="auto"/>
                <w:left w:val="none" w:sz="0" w:space="0" w:color="auto"/>
                <w:bottom w:val="none" w:sz="0" w:space="0" w:color="auto"/>
                <w:right w:val="none" w:sz="0" w:space="0" w:color="auto"/>
              </w:divBdr>
            </w:div>
            <w:div w:id="158690626">
              <w:marLeft w:val="0"/>
              <w:marRight w:val="0"/>
              <w:marTop w:val="0"/>
              <w:marBottom w:val="0"/>
              <w:divBdr>
                <w:top w:val="none" w:sz="0" w:space="0" w:color="auto"/>
                <w:left w:val="none" w:sz="0" w:space="0" w:color="auto"/>
                <w:bottom w:val="none" w:sz="0" w:space="0" w:color="auto"/>
                <w:right w:val="none" w:sz="0" w:space="0" w:color="auto"/>
              </w:divBdr>
            </w:div>
            <w:div w:id="391470002">
              <w:marLeft w:val="0"/>
              <w:marRight w:val="0"/>
              <w:marTop w:val="0"/>
              <w:marBottom w:val="0"/>
              <w:divBdr>
                <w:top w:val="none" w:sz="0" w:space="0" w:color="auto"/>
                <w:left w:val="none" w:sz="0" w:space="0" w:color="auto"/>
                <w:bottom w:val="none" w:sz="0" w:space="0" w:color="auto"/>
                <w:right w:val="none" w:sz="0" w:space="0" w:color="auto"/>
              </w:divBdr>
            </w:div>
            <w:div w:id="419982405">
              <w:marLeft w:val="0"/>
              <w:marRight w:val="0"/>
              <w:marTop w:val="0"/>
              <w:marBottom w:val="0"/>
              <w:divBdr>
                <w:top w:val="none" w:sz="0" w:space="0" w:color="auto"/>
                <w:left w:val="none" w:sz="0" w:space="0" w:color="auto"/>
                <w:bottom w:val="none" w:sz="0" w:space="0" w:color="auto"/>
                <w:right w:val="none" w:sz="0" w:space="0" w:color="auto"/>
              </w:divBdr>
            </w:div>
            <w:div w:id="468742934">
              <w:marLeft w:val="0"/>
              <w:marRight w:val="0"/>
              <w:marTop w:val="0"/>
              <w:marBottom w:val="0"/>
              <w:divBdr>
                <w:top w:val="none" w:sz="0" w:space="0" w:color="auto"/>
                <w:left w:val="none" w:sz="0" w:space="0" w:color="auto"/>
                <w:bottom w:val="none" w:sz="0" w:space="0" w:color="auto"/>
                <w:right w:val="none" w:sz="0" w:space="0" w:color="auto"/>
              </w:divBdr>
            </w:div>
            <w:div w:id="506865266">
              <w:marLeft w:val="0"/>
              <w:marRight w:val="0"/>
              <w:marTop w:val="0"/>
              <w:marBottom w:val="0"/>
              <w:divBdr>
                <w:top w:val="none" w:sz="0" w:space="0" w:color="auto"/>
                <w:left w:val="none" w:sz="0" w:space="0" w:color="auto"/>
                <w:bottom w:val="none" w:sz="0" w:space="0" w:color="auto"/>
                <w:right w:val="none" w:sz="0" w:space="0" w:color="auto"/>
              </w:divBdr>
            </w:div>
            <w:div w:id="531653219">
              <w:marLeft w:val="0"/>
              <w:marRight w:val="0"/>
              <w:marTop w:val="0"/>
              <w:marBottom w:val="0"/>
              <w:divBdr>
                <w:top w:val="none" w:sz="0" w:space="0" w:color="auto"/>
                <w:left w:val="none" w:sz="0" w:space="0" w:color="auto"/>
                <w:bottom w:val="none" w:sz="0" w:space="0" w:color="auto"/>
                <w:right w:val="none" w:sz="0" w:space="0" w:color="auto"/>
              </w:divBdr>
            </w:div>
            <w:div w:id="614020393">
              <w:marLeft w:val="0"/>
              <w:marRight w:val="0"/>
              <w:marTop w:val="0"/>
              <w:marBottom w:val="0"/>
              <w:divBdr>
                <w:top w:val="none" w:sz="0" w:space="0" w:color="auto"/>
                <w:left w:val="none" w:sz="0" w:space="0" w:color="auto"/>
                <w:bottom w:val="none" w:sz="0" w:space="0" w:color="auto"/>
                <w:right w:val="none" w:sz="0" w:space="0" w:color="auto"/>
              </w:divBdr>
            </w:div>
            <w:div w:id="617222491">
              <w:marLeft w:val="0"/>
              <w:marRight w:val="0"/>
              <w:marTop w:val="0"/>
              <w:marBottom w:val="0"/>
              <w:divBdr>
                <w:top w:val="none" w:sz="0" w:space="0" w:color="auto"/>
                <w:left w:val="none" w:sz="0" w:space="0" w:color="auto"/>
                <w:bottom w:val="none" w:sz="0" w:space="0" w:color="auto"/>
                <w:right w:val="none" w:sz="0" w:space="0" w:color="auto"/>
              </w:divBdr>
            </w:div>
            <w:div w:id="645168079">
              <w:marLeft w:val="0"/>
              <w:marRight w:val="0"/>
              <w:marTop w:val="0"/>
              <w:marBottom w:val="0"/>
              <w:divBdr>
                <w:top w:val="none" w:sz="0" w:space="0" w:color="auto"/>
                <w:left w:val="none" w:sz="0" w:space="0" w:color="auto"/>
                <w:bottom w:val="none" w:sz="0" w:space="0" w:color="auto"/>
                <w:right w:val="none" w:sz="0" w:space="0" w:color="auto"/>
              </w:divBdr>
            </w:div>
            <w:div w:id="654916243">
              <w:marLeft w:val="0"/>
              <w:marRight w:val="0"/>
              <w:marTop w:val="0"/>
              <w:marBottom w:val="0"/>
              <w:divBdr>
                <w:top w:val="none" w:sz="0" w:space="0" w:color="auto"/>
                <w:left w:val="none" w:sz="0" w:space="0" w:color="auto"/>
                <w:bottom w:val="none" w:sz="0" w:space="0" w:color="auto"/>
                <w:right w:val="none" w:sz="0" w:space="0" w:color="auto"/>
              </w:divBdr>
            </w:div>
            <w:div w:id="738747478">
              <w:marLeft w:val="0"/>
              <w:marRight w:val="0"/>
              <w:marTop w:val="0"/>
              <w:marBottom w:val="0"/>
              <w:divBdr>
                <w:top w:val="none" w:sz="0" w:space="0" w:color="auto"/>
                <w:left w:val="none" w:sz="0" w:space="0" w:color="auto"/>
                <w:bottom w:val="none" w:sz="0" w:space="0" w:color="auto"/>
                <w:right w:val="none" w:sz="0" w:space="0" w:color="auto"/>
              </w:divBdr>
            </w:div>
            <w:div w:id="786776898">
              <w:marLeft w:val="0"/>
              <w:marRight w:val="0"/>
              <w:marTop w:val="0"/>
              <w:marBottom w:val="0"/>
              <w:divBdr>
                <w:top w:val="none" w:sz="0" w:space="0" w:color="auto"/>
                <w:left w:val="none" w:sz="0" w:space="0" w:color="auto"/>
                <w:bottom w:val="none" w:sz="0" w:space="0" w:color="auto"/>
                <w:right w:val="none" w:sz="0" w:space="0" w:color="auto"/>
              </w:divBdr>
            </w:div>
            <w:div w:id="855072958">
              <w:marLeft w:val="0"/>
              <w:marRight w:val="0"/>
              <w:marTop w:val="0"/>
              <w:marBottom w:val="0"/>
              <w:divBdr>
                <w:top w:val="none" w:sz="0" w:space="0" w:color="auto"/>
                <w:left w:val="none" w:sz="0" w:space="0" w:color="auto"/>
                <w:bottom w:val="none" w:sz="0" w:space="0" w:color="auto"/>
                <w:right w:val="none" w:sz="0" w:space="0" w:color="auto"/>
              </w:divBdr>
            </w:div>
            <w:div w:id="908999460">
              <w:marLeft w:val="0"/>
              <w:marRight w:val="0"/>
              <w:marTop w:val="0"/>
              <w:marBottom w:val="0"/>
              <w:divBdr>
                <w:top w:val="none" w:sz="0" w:space="0" w:color="auto"/>
                <w:left w:val="none" w:sz="0" w:space="0" w:color="auto"/>
                <w:bottom w:val="none" w:sz="0" w:space="0" w:color="auto"/>
                <w:right w:val="none" w:sz="0" w:space="0" w:color="auto"/>
              </w:divBdr>
            </w:div>
            <w:div w:id="953095272">
              <w:marLeft w:val="0"/>
              <w:marRight w:val="0"/>
              <w:marTop w:val="0"/>
              <w:marBottom w:val="0"/>
              <w:divBdr>
                <w:top w:val="none" w:sz="0" w:space="0" w:color="auto"/>
                <w:left w:val="none" w:sz="0" w:space="0" w:color="auto"/>
                <w:bottom w:val="none" w:sz="0" w:space="0" w:color="auto"/>
                <w:right w:val="none" w:sz="0" w:space="0" w:color="auto"/>
              </w:divBdr>
            </w:div>
            <w:div w:id="1025516620">
              <w:marLeft w:val="0"/>
              <w:marRight w:val="0"/>
              <w:marTop w:val="0"/>
              <w:marBottom w:val="0"/>
              <w:divBdr>
                <w:top w:val="none" w:sz="0" w:space="0" w:color="auto"/>
                <w:left w:val="none" w:sz="0" w:space="0" w:color="auto"/>
                <w:bottom w:val="none" w:sz="0" w:space="0" w:color="auto"/>
                <w:right w:val="none" w:sz="0" w:space="0" w:color="auto"/>
              </w:divBdr>
            </w:div>
            <w:div w:id="1096943144">
              <w:marLeft w:val="0"/>
              <w:marRight w:val="0"/>
              <w:marTop w:val="0"/>
              <w:marBottom w:val="0"/>
              <w:divBdr>
                <w:top w:val="none" w:sz="0" w:space="0" w:color="auto"/>
                <w:left w:val="none" w:sz="0" w:space="0" w:color="auto"/>
                <w:bottom w:val="none" w:sz="0" w:space="0" w:color="auto"/>
                <w:right w:val="none" w:sz="0" w:space="0" w:color="auto"/>
              </w:divBdr>
            </w:div>
            <w:div w:id="1193881962">
              <w:marLeft w:val="0"/>
              <w:marRight w:val="0"/>
              <w:marTop w:val="0"/>
              <w:marBottom w:val="0"/>
              <w:divBdr>
                <w:top w:val="none" w:sz="0" w:space="0" w:color="auto"/>
                <w:left w:val="none" w:sz="0" w:space="0" w:color="auto"/>
                <w:bottom w:val="none" w:sz="0" w:space="0" w:color="auto"/>
                <w:right w:val="none" w:sz="0" w:space="0" w:color="auto"/>
              </w:divBdr>
            </w:div>
            <w:div w:id="1218783049">
              <w:marLeft w:val="0"/>
              <w:marRight w:val="0"/>
              <w:marTop w:val="0"/>
              <w:marBottom w:val="0"/>
              <w:divBdr>
                <w:top w:val="none" w:sz="0" w:space="0" w:color="auto"/>
                <w:left w:val="none" w:sz="0" w:space="0" w:color="auto"/>
                <w:bottom w:val="none" w:sz="0" w:space="0" w:color="auto"/>
                <w:right w:val="none" w:sz="0" w:space="0" w:color="auto"/>
              </w:divBdr>
            </w:div>
            <w:div w:id="1417438852">
              <w:marLeft w:val="0"/>
              <w:marRight w:val="0"/>
              <w:marTop w:val="0"/>
              <w:marBottom w:val="0"/>
              <w:divBdr>
                <w:top w:val="none" w:sz="0" w:space="0" w:color="auto"/>
                <w:left w:val="none" w:sz="0" w:space="0" w:color="auto"/>
                <w:bottom w:val="none" w:sz="0" w:space="0" w:color="auto"/>
                <w:right w:val="none" w:sz="0" w:space="0" w:color="auto"/>
              </w:divBdr>
            </w:div>
            <w:div w:id="1439523246">
              <w:marLeft w:val="0"/>
              <w:marRight w:val="0"/>
              <w:marTop w:val="0"/>
              <w:marBottom w:val="0"/>
              <w:divBdr>
                <w:top w:val="none" w:sz="0" w:space="0" w:color="auto"/>
                <w:left w:val="none" w:sz="0" w:space="0" w:color="auto"/>
                <w:bottom w:val="none" w:sz="0" w:space="0" w:color="auto"/>
                <w:right w:val="none" w:sz="0" w:space="0" w:color="auto"/>
              </w:divBdr>
            </w:div>
            <w:div w:id="1510870296">
              <w:marLeft w:val="0"/>
              <w:marRight w:val="0"/>
              <w:marTop w:val="0"/>
              <w:marBottom w:val="0"/>
              <w:divBdr>
                <w:top w:val="none" w:sz="0" w:space="0" w:color="auto"/>
                <w:left w:val="none" w:sz="0" w:space="0" w:color="auto"/>
                <w:bottom w:val="none" w:sz="0" w:space="0" w:color="auto"/>
                <w:right w:val="none" w:sz="0" w:space="0" w:color="auto"/>
              </w:divBdr>
            </w:div>
            <w:div w:id="1548368728">
              <w:marLeft w:val="0"/>
              <w:marRight w:val="0"/>
              <w:marTop w:val="0"/>
              <w:marBottom w:val="0"/>
              <w:divBdr>
                <w:top w:val="none" w:sz="0" w:space="0" w:color="auto"/>
                <w:left w:val="none" w:sz="0" w:space="0" w:color="auto"/>
                <w:bottom w:val="none" w:sz="0" w:space="0" w:color="auto"/>
                <w:right w:val="none" w:sz="0" w:space="0" w:color="auto"/>
              </w:divBdr>
            </w:div>
            <w:div w:id="1559439799">
              <w:marLeft w:val="0"/>
              <w:marRight w:val="0"/>
              <w:marTop w:val="0"/>
              <w:marBottom w:val="0"/>
              <w:divBdr>
                <w:top w:val="none" w:sz="0" w:space="0" w:color="auto"/>
                <w:left w:val="none" w:sz="0" w:space="0" w:color="auto"/>
                <w:bottom w:val="none" w:sz="0" w:space="0" w:color="auto"/>
                <w:right w:val="none" w:sz="0" w:space="0" w:color="auto"/>
              </w:divBdr>
            </w:div>
            <w:div w:id="1582371080">
              <w:marLeft w:val="0"/>
              <w:marRight w:val="0"/>
              <w:marTop w:val="0"/>
              <w:marBottom w:val="0"/>
              <w:divBdr>
                <w:top w:val="none" w:sz="0" w:space="0" w:color="auto"/>
                <w:left w:val="none" w:sz="0" w:space="0" w:color="auto"/>
                <w:bottom w:val="none" w:sz="0" w:space="0" w:color="auto"/>
                <w:right w:val="none" w:sz="0" w:space="0" w:color="auto"/>
              </w:divBdr>
            </w:div>
            <w:div w:id="1611622618">
              <w:marLeft w:val="0"/>
              <w:marRight w:val="0"/>
              <w:marTop w:val="0"/>
              <w:marBottom w:val="0"/>
              <w:divBdr>
                <w:top w:val="none" w:sz="0" w:space="0" w:color="auto"/>
                <w:left w:val="none" w:sz="0" w:space="0" w:color="auto"/>
                <w:bottom w:val="none" w:sz="0" w:space="0" w:color="auto"/>
                <w:right w:val="none" w:sz="0" w:space="0" w:color="auto"/>
              </w:divBdr>
            </w:div>
            <w:div w:id="1649091931">
              <w:marLeft w:val="0"/>
              <w:marRight w:val="0"/>
              <w:marTop w:val="0"/>
              <w:marBottom w:val="0"/>
              <w:divBdr>
                <w:top w:val="none" w:sz="0" w:space="0" w:color="auto"/>
                <w:left w:val="none" w:sz="0" w:space="0" w:color="auto"/>
                <w:bottom w:val="none" w:sz="0" w:space="0" w:color="auto"/>
                <w:right w:val="none" w:sz="0" w:space="0" w:color="auto"/>
              </w:divBdr>
            </w:div>
            <w:div w:id="1725980179">
              <w:marLeft w:val="0"/>
              <w:marRight w:val="0"/>
              <w:marTop w:val="0"/>
              <w:marBottom w:val="0"/>
              <w:divBdr>
                <w:top w:val="none" w:sz="0" w:space="0" w:color="auto"/>
                <w:left w:val="none" w:sz="0" w:space="0" w:color="auto"/>
                <w:bottom w:val="none" w:sz="0" w:space="0" w:color="auto"/>
                <w:right w:val="none" w:sz="0" w:space="0" w:color="auto"/>
              </w:divBdr>
            </w:div>
            <w:div w:id="1762677489">
              <w:marLeft w:val="0"/>
              <w:marRight w:val="0"/>
              <w:marTop w:val="0"/>
              <w:marBottom w:val="0"/>
              <w:divBdr>
                <w:top w:val="none" w:sz="0" w:space="0" w:color="auto"/>
                <w:left w:val="none" w:sz="0" w:space="0" w:color="auto"/>
                <w:bottom w:val="none" w:sz="0" w:space="0" w:color="auto"/>
                <w:right w:val="none" w:sz="0" w:space="0" w:color="auto"/>
              </w:divBdr>
            </w:div>
            <w:div w:id="1829588147">
              <w:marLeft w:val="0"/>
              <w:marRight w:val="0"/>
              <w:marTop w:val="0"/>
              <w:marBottom w:val="0"/>
              <w:divBdr>
                <w:top w:val="none" w:sz="0" w:space="0" w:color="auto"/>
                <w:left w:val="none" w:sz="0" w:space="0" w:color="auto"/>
                <w:bottom w:val="none" w:sz="0" w:space="0" w:color="auto"/>
                <w:right w:val="none" w:sz="0" w:space="0" w:color="auto"/>
              </w:divBdr>
            </w:div>
            <w:div w:id="1869441526">
              <w:marLeft w:val="0"/>
              <w:marRight w:val="0"/>
              <w:marTop w:val="0"/>
              <w:marBottom w:val="0"/>
              <w:divBdr>
                <w:top w:val="none" w:sz="0" w:space="0" w:color="auto"/>
                <w:left w:val="none" w:sz="0" w:space="0" w:color="auto"/>
                <w:bottom w:val="none" w:sz="0" w:space="0" w:color="auto"/>
                <w:right w:val="none" w:sz="0" w:space="0" w:color="auto"/>
              </w:divBdr>
            </w:div>
            <w:div w:id="1873573813">
              <w:marLeft w:val="0"/>
              <w:marRight w:val="0"/>
              <w:marTop w:val="0"/>
              <w:marBottom w:val="0"/>
              <w:divBdr>
                <w:top w:val="none" w:sz="0" w:space="0" w:color="auto"/>
                <w:left w:val="none" w:sz="0" w:space="0" w:color="auto"/>
                <w:bottom w:val="none" w:sz="0" w:space="0" w:color="auto"/>
                <w:right w:val="none" w:sz="0" w:space="0" w:color="auto"/>
              </w:divBdr>
            </w:div>
            <w:div w:id="1878010107">
              <w:marLeft w:val="0"/>
              <w:marRight w:val="0"/>
              <w:marTop w:val="0"/>
              <w:marBottom w:val="0"/>
              <w:divBdr>
                <w:top w:val="none" w:sz="0" w:space="0" w:color="auto"/>
                <w:left w:val="none" w:sz="0" w:space="0" w:color="auto"/>
                <w:bottom w:val="none" w:sz="0" w:space="0" w:color="auto"/>
                <w:right w:val="none" w:sz="0" w:space="0" w:color="auto"/>
              </w:divBdr>
            </w:div>
            <w:div w:id="2097900980">
              <w:marLeft w:val="0"/>
              <w:marRight w:val="0"/>
              <w:marTop w:val="0"/>
              <w:marBottom w:val="0"/>
              <w:divBdr>
                <w:top w:val="none" w:sz="0" w:space="0" w:color="auto"/>
                <w:left w:val="none" w:sz="0" w:space="0" w:color="auto"/>
                <w:bottom w:val="none" w:sz="0" w:space="0" w:color="auto"/>
                <w:right w:val="none" w:sz="0" w:space="0" w:color="auto"/>
              </w:divBdr>
            </w:div>
            <w:div w:id="2102405642">
              <w:marLeft w:val="0"/>
              <w:marRight w:val="0"/>
              <w:marTop w:val="0"/>
              <w:marBottom w:val="0"/>
              <w:divBdr>
                <w:top w:val="none" w:sz="0" w:space="0" w:color="auto"/>
                <w:left w:val="none" w:sz="0" w:space="0" w:color="auto"/>
                <w:bottom w:val="none" w:sz="0" w:space="0" w:color="auto"/>
                <w:right w:val="none" w:sz="0" w:space="0" w:color="auto"/>
              </w:divBdr>
            </w:div>
            <w:div w:id="21326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182">
      <w:bodyDiv w:val="1"/>
      <w:marLeft w:val="0"/>
      <w:marRight w:val="0"/>
      <w:marTop w:val="0"/>
      <w:marBottom w:val="0"/>
      <w:divBdr>
        <w:top w:val="none" w:sz="0" w:space="0" w:color="auto"/>
        <w:left w:val="none" w:sz="0" w:space="0" w:color="auto"/>
        <w:bottom w:val="none" w:sz="0" w:space="0" w:color="auto"/>
        <w:right w:val="none" w:sz="0" w:space="0" w:color="auto"/>
      </w:divBdr>
    </w:div>
    <w:div w:id="791823497">
      <w:bodyDiv w:val="1"/>
      <w:marLeft w:val="0"/>
      <w:marRight w:val="0"/>
      <w:marTop w:val="0"/>
      <w:marBottom w:val="0"/>
      <w:divBdr>
        <w:top w:val="none" w:sz="0" w:space="0" w:color="auto"/>
        <w:left w:val="none" w:sz="0" w:space="0" w:color="auto"/>
        <w:bottom w:val="none" w:sz="0" w:space="0" w:color="auto"/>
        <w:right w:val="none" w:sz="0" w:space="0" w:color="auto"/>
      </w:divBdr>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792089924">
      <w:bodyDiv w:val="1"/>
      <w:marLeft w:val="0"/>
      <w:marRight w:val="0"/>
      <w:marTop w:val="0"/>
      <w:marBottom w:val="0"/>
      <w:divBdr>
        <w:top w:val="none" w:sz="0" w:space="0" w:color="auto"/>
        <w:left w:val="none" w:sz="0" w:space="0" w:color="auto"/>
        <w:bottom w:val="none" w:sz="0" w:space="0" w:color="auto"/>
        <w:right w:val="none" w:sz="0" w:space="0" w:color="auto"/>
      </w:divBdr>
    </w:div>
    <w:div w:id="792603706">
      <w:bodyDiv w:val="1"/>
      <w:marLeft w:val="0"/>
      <w:marRight w:val="0"/>
      <w:marTop w:val="0"/>
      <w:marBottom w:val="0"/>
      <w:divBdr>
        <w:top w:val="none" w:sz="0" w:space="0" w:color="auto"/>
        <w:left w:val="none" w:sz="0" w:space="0" w:color="auto"/>
        <w:bottom w:val="none" w:sz="0" w:space="0" w:color="auto"/>
        <w:right w:val="none" w:sz="0" w:space="0" w:color="auto"/>
      </w:divBdr>
    </w:div>
    <w:div w:id="792752281">
      <w:bodyDiv w:val="1"/>
      <w:marLeft w:val="0"/>
      <w:marRight w:val="0"/>
      <w:marTop w:val="0"/>
      <w:marBottom w:val="0"/>
      <w:divBdr>
        <w:top w:val="none" w:sz="0" w:space="0" w:color="auto"/>
        <w:left w:val="none" w:sz="0" w:space="0" w:color="auto"/>
        <w:bottom w:val="none" w:sz="0" w:space="0" w:color="auto"/>
        <w:right w:val="none" w:sz="0" w:space="0" w:color="auto"/>
      </w:divBdr>
    </w:div>
    <w:div w:id="793182896">
      <w:bodyDiv w:val="1"/>
      <w:marLeft w:val="0"/>
      <w:marRight w:val="0"/>
      <w:marTop w:val="0"/>
      <w:marBottom w:val="0"/>
      <w:divBdr>
        <w:top w:val="none" w:sz="0" w:space="0" w:color="auto"/>
        <w:left w:val="none" w:sz="0" w:space="0" w:color="auto"/>
        <w:bottom w:val="none" w:sz="0" w:space="0" w:color="auto"/>
        <w:right w:val="none" w:sz="0" w:space="0" w:color="auto"/>
      </w:divBdr>
    </w:div>
    <w:div w:id="793913571">
      <w:bodyDiv w:val="1"/>
      <w:marLeft w:val="0"/>
      <w:marRight w:val="0"/>
      <w:marTop w:val="0"/>
      <w:marBottom w:val="0"/>
      <w:divBdr>
        <w:top w:val="none" w:sz="0" w:space="0" w:color="auto"/>
        <w:left w:val="none" w:sz="0" w:space="0" w:color="auto"/>
        <w:bottom w:val="none" w:sz="0" w:space="0" w:color="auto"/>
        <w:right w:val="none" w:sz="0" w:space="0" w:color="auto"/>
      </w:divBdr>
    </w:div>
    <w:div w:id="794064816">
      <w:bodyDiv w:val="1"/>
      <w:marLeft w:val="0"/>
      <w:marRight w:val="0"/>
      <w:marTop w:val="0"/>
      <w:marBottom w:val="0"/>
      <w:divBdr>
        <w:top w:val="none" w:sz="0" w:space="0" w:color="auto"/>
        <w:left w:val="none" w:sz="0" w:space="0" w:color="auto"/>
        <w:bottom w:val="none" w:sz="0" w:space="0" w:color="auto"/>
        <w:right w:val="none" w:sz="0" w:space="0" w:color="auto"/>
      </w:divBdr>
    </w:div>
    <w:div w:id="794181339">
      <w:bodyDiv w:val="1"/>
      <w:marLeft w:val="0"/>
      <w:marRight w:val="0"/>
      <w:marTop w:val="0"/>
      <w:marBottom w:val="0"/>
      <w:divBdr>
        <w:top w:val="none" w:sz="0" w:space="0" w:color="auto"/>
        <w:left w:val="none" w:sz="0" w:space="0" w:color="auto"/>
        <w:bottom w:val="none" w:sz="0" w:space="0" w:color="auto"/>
        <w:right w:val="none" w:sz="0" w:space="0" w:color="auto"/>
      </w:divBdr>
    </w:div>
    <w:div w:id="794716575">
      <w:bodyDiv w:val="1"/>
      <w:marLeft w:val="0"/>
      <w:marRight w:val="0"/>
      <w:marTop w:val="0"/>
      <w:marBottom w:val="0"/>
      <w:divBdr>
        <w:top w:val="none" w:sz="0" w:space="0" w:color="auto"/>
        <w:left w:val="none" w:sz="0" w:space="0" w:color="auto"/>
        <w:bottom w:val="none" w:sz="0" w:space="0" w:color="auto"/>
        <w:right w:val="none" w:sz="0" w:space="0" w:color="auto"/>
      </w:divBdr>
    </w:div>
    <w:div w:id="794837197">
      <w:bodyDiv w:val="1"/>
      <w:marLeft w:val="0"/>
      <w:marRight w:val="0"/>
      <w:marTop w:val="0"/>
      <w:marBottom w:val="0"/>
      <w:divBdr>
        <w:top w:val="none" w:sz="0" w:space="0" w:color="auto"/>
        <w:left w:val="none" w:sz="0" w:space="0" w:color="auto"/>
        <w:bottom w:val="none" w:sz="0" w:space="0" w:color="auto"/>
        <w:right w:val="none" w:sz="0" w:space="0" w:color="auto"/>
      </w:divBdr>
    </w:div>
    <w:div w:id="795028027">
      <w:bodyDiv w:val="1"/>
      <w:marLeft w:val="0"/>
      <w:marRight w:val="0"/>
      <w:marTop w:val="0"/>
      <w:marBottom w:val="0"/>
      <w:divBdr>
        <w:top w:val="none" w:sz="0" w:space="0" w:color="auto"/>
        <w:left w:val="none" w:sz="0" w:space="0" w:color="auto"/>
        <w:bottom w:val="none" w:sz="0" w:space="0" w:color="auto"/>
        <w:right w:val="none" w:sz="0" w:space="0" w:color="auto"/>
      </w:divBdr>
    </w:div>
    <w:div w:id="795411577">
      <w:bodyDiv w:val="1"/>
      <w:marLeft w:val="0"/>
      <w:marRight w:val="0"/>
      <w:marTop w:val="0"/>
      <w:marBottom w:val="0"/>
      <w:divBdr>
        <w:top w:val="none" w:sz="0" w:space="0" w:color="auto"/>
        <w:left w:val="none" w:sz="0" w:space="0" w:color="auto"/>
        <w:bottom w:val="none" w:sz="0" w:space="0" w:color="auto"/>
        <w:right w:val="none" w:sz="0" w:space="0" w:color="auto"/>
      </w:divBdr>
    </w:div>
    <w:div w:id="795952282">
      <w:bodyDiv w:val="1"/>
      <w:marLeft w:val="0"/>
      <w:marRight w:val="0"/>
      <w:marTop w:val="0"/>
      <w:marBottom w:val="0"/>
      <w:divBdr>
        <w:top w:val="none" w:sz="0" w:space="0" w:color="auto"/>
        <w:left w:val="none" w:sz="0" w:space="0" w:color="auto"/>
        <w:bottom w:val="none" w:sz="0" w:space="0" w:color="auto"/>
        <w:right w:val="none" w:sz="0" w:space="0" w:color="auto"/>
      </w:divBdr>
    </w:div>
    <w:div w:id="795955134">
      <w:bodyDiv w:val="1"/>
      <w:marLeft w:val="0"/>
      <w:marRight w:val="0"/>
      <w:marTop w:val="0"/>
      <w:marBottom w:val="0"/>
      <w:divBdr>
        <w:top w:val="none" w:sz="0" w:space="0" w:color="auto"/>
        <w:left w:val="none" w:sz="0" w:space="0" w:color="auto"/>
        <w:bottom w:val="none" w:sz="0" w:space="0" w:color="auto"/>
        <w:right w:val="none" w:sz="0" w:space="0" w:color="auto"/>
      </w:divBdr>
    </w:div>
    <w:div w:id="795955473">
      <w:bodyDiv w:val="1"/>
      <w:marLeft w:val="0"/>
      <w:marRight w:val="0"/>
      <w:marTop w:val="0"/>
      <w:marBottom w:val="0"/>
      <w:divBdr>
        <w:top w:val="none" w:sz="0" w:space="0" w:color="auto"/>
        <w:left w:val="none" w:sz="0" w:space="0" w:color="auto"/>
        <w:bottom w:val="none" w:sz="0" w:space="0" w:color="auto"/>
        <w:right w:val="none" w:sz="0" w:space="0" w:color="auto"/>
      </w:divBdr>
    </w:div>
    <w:div w:id="796144679">
      <w:bodyDiv w:val="1"/>
      <w:marLeft w:val="0"/>
      <w:marRight w:val="0"/>
      <w:marTop w:val="0"/>
      <w:marBottom w:val="0"/>
      <w:divBdr>
        <w:top w:val="none" w:sz="0" w:space="0" w:color="auto"/>
        <w:left w:val="none" w:sz="0" w:space="0" w:color="auto"/>
        <w:bottom w:val="none" w:sz="0" w:space="0" w:color="auto"/>
        <w:right w:val="none" w:sz="0" w:space="0" w:color="auto"/>
      </w:divBdr>
    </w:div>
    <w:div w:id="796685598">
      <w:bodyDiv w:val="1"/>
      <w:marLeft w:val="0"/>
      <w:marRight w:val="0"/>
      <w:marTop w:val="0"/>
      <w:marBottom w:val="0"/>
      <w:divBdr>
        <w:top w:val="none" w:sz="0" w:space="0" w:color="auto"/>
        <w:left w:val="none" w:sz="0" w:space="0" w:color="auto"/>
        <w:bottom w:val="none" w:sz="0" w:space="0" w:color="auto"/>
        <w:right w:val="none" w:sz="0" w:space="0" w:color="auto"/>
      </w:divBdr>
    </w:div>
    <w:div w:id="796804028">
      <w:bodyDiv w:val="1"/>
      <w:marLeft w:val="0"/>
      <w:marRight w:val="0"/>
      <w:marTop w:val="0"/>
      <w:marBottom w:val="0"/>
      <w:divBdr>
        <w:top w:val="none" w:sz="0" w:space="0" w:color="auto"/>
        <w:left w:val="none" w:sz="0" w:space="0" w:color="auto"/>
        <w:bottom w:val="none" w:sz="0" w:space="0" w:color="auto"/>
        <w:right w:val="none" w:sz="0" w:space="0" w:color="auto"/>
      </w:divBdr>
    </w:div>
    <w:div w:id="796874328">
      <w:bodyDiv w:val="1"/>
      <w:marLeft w:val="0"/>
      <w:marRight w:val="0"/>
      <w:marTop w:val="0"/>
      <w:marBottom w:val="0"/>
      <w:divBdr>
        <w:top w:val="none" w:sz="0" w:space="0" w:color="auto"/>
        <w:left w:val="none" w:sz="0" w:space="0" w:color="auto"/>
        <w:bottom w:val="none" w:sz="0" w:space="0" w:color="auto"/>
        <w:right w:val="none" w:sz="0" w:space="0" w:color="auto"/>
      </w:divBdr>
    </w:div>
    <w:div w:id="796988191">
      <w:bodyDiv w:val="1"/>
      <w:marLeft w:val="0"/>
      <w:marRight w:val="0"/>
      <w:marTop w:val="0"/>
      <w:marBottom w:val="0"/>
      <w:divBdr>
        <w:top w:val="none" w:sz="0" w:space="0" w:color="auto"/>
        <w:left w:val="none" w:sz="0" w:space="0" w:color="auto"/>
        <w:bottom w:val="none" w:sz="0" w:space="0" w:color="auto"/>
        <w:right w:val="none" w:sz="0" w:space="0" w:color="auto"/>
      </w:divBdr>
    </w:div>
    <w:div w:id="797063247">
      <w:bodyDiv w:val="1"/>
      <w:marLeft w:val="0"/>
      <w:marRight w:val="0"/>
      <w:marTop w:val="0"/>
      <w:marBottom w:val="0"/>
      <w:divBdr>
        <w:top w:val="none" w:sz="0" w:space="0" w:color="auto"/>
        <w:left w:val="none" w:sz="0" w:space="0" w:color="auto"/>
        <w:bottom w:val="none" w:sz="0" w:space="0" w:color="auto"/>
        <w:right w:val="none" w:sz="0" w:space="0" w:color="auto"/>
      </w:divBdr>
    </w:div>
    <w:div w:id="797793927">
      <w:bodyDiv w:val="1"/>
      <w:marLeft w:val="0"/>
      <w:marRight w:val="0"/>
      <w:marTop w:val="0"/>
      <w:marBottom w:val="0"/>
      <w:divBdr>
        <w:top w:val="none" w:sz="0" w:space="0" w:color="auto"/>
        <w:left w:val="none" w:sz="0" w:space="0" w:color="auto"/>
        <w:bottom w:val="none" w:sz="0" w:space="0" w:color="auto"/>
        <w:right w:val="none" w:sz="0" w:space="0" w:color="auto"/>
      </w:divBdr>
    </w:div>
    <w:div w:id="797919533">
      <w:bodyDiv w:val="1"/>
      <w:marLeft w:val="0"/>
      <w:marRight w:val="0"/>
      <w:marTop w:val="0"/>
      <w:marBottom w:val="0"/>
      <w:divBdr>
        <w:top w:val="none" w:sz="0" w:space="0" w:color="auto"/>
        <w:left w:val="none" w:sz="0" w:space="0" w:color="auto"/>
        <w:bottom w:val="none" w:sz="0" w:space="0" w:color="auto"/>
        <w:right w:val="none" w:sz="0" w:space="0" w:color="auto"/>
      </w:divBdr>
    </w:div>
    <w:div w:id="798032428">
      <w:bodyDiv w:val="1"/>
      <w:marLeft w:val="0"/>
      <w:marRight w:val="0"/>
      <w:marTop w:val="0"/>
      <w:marBottom w:val="0"/>
      <w:divBdr>
        <w:top w:val="none" w:sz="0" w:space="0" w:color="auto"/>
        <w:left w:val="none" w:sz="0" w:space="0" w:color="auto"/>
        <w:bottom w:val="none" w:sz="0" w:space="0" w:color="auto"/>
        <w:right w:val="none" w:sz="0" w:space="0" w:color="auto"/>
      </w:divBdr>
    </w:div>
    <w:div w:id="798185700">
      <w:bodyDiv w:val="1"/>
      <w:marLeft w:val="0"/>
      <w:marRight w:val="0"/>
      <w:marTop w:val="0"/>
      <w:marBottom w:val="0"/>
      <w:divBdr>
        <w:top w:val="none" w:sz="0" w:space="0" w:color="auto"/>
        <w:left w:val="none" w:sz="0" w:space="0" w:color="auto"/>
        <w:bottom w:val="none" w:sz="0" w:space="0" w:color="auto"/>
        <w:right w:val="none" w:sz="0" w:space="0" w:color="auto"/>
      </w:divBdr>
    </w:div>
    <w:div w:id="798647074">
      <w:bodyDiv w:val="1"/>
      <w:marLeft w:val="0"/>
      <w:marRight w:val="0"/>
      <w:marTop w:val="0"/>
      <w:marBottom w:val="0"/>
      <w:divBdr>
        <w:top w:val="none" w:sz="0" w:space="0" w:color="auto"/>
        <w:left w:val="none" w:sz="0" w:space="0" w:color="auto"/>
        <w:bottom w:val="none" w:sz="0" w:space="0" w:color="auto"/>
        <w:right w:val="none" w:sz="0" w:space="0" w:color="auto"/>
      </w:divBdr>
    </w:div>
    <w:div w:id="798765587">
      <w:bodyDiv w:val="1"/>
      <w:marLeft w:val="0"/>
      <w:marRight w:val="0"/>
      <w:marTop w:val="0"/>
      <w:marBottom w:val="0"/>
      <w:divBdr>
        <w:top w:val="none" w:sz="0" w:space="0" w:color="auto"/>
        <w:left w:val="none" w:sz="0" w:space="0" w:color="auto"/>
        <w:bottom w:val="none" w:sz="0" w:space="0" w:color="auto"/>
        <w:right w:val="none" w:sz="0" w:space="0" w:color="auto"/>
      </w:divBdr>
    </w:div>
    <w:div w:id="798842262">
      <w:bodyDiv w:val="1"/>
      <w:marLeft w:val="0"/>
      <w:marRight w:val="0"/>
      <w:marTop w:val="0"/>
      <w:marBottom w:val="0"/>
      <w:divBdr>
        <w:top w:val="none" w:sz="0" w:space="0" w:color="auto"/>
        <w:left w:val="none" w:sz="0" w:space="0" w:color="auto"/>
        <w:bottom w:val="none" w:sz="0" w:space="0" w:color="auto"/>
        <w:right w:val="none" w:sz="0" w:space="0" w:color="auto"/>
      </w:divBdr>
    </w:div>
    <w:div w:id="799570243">
      <w:bodyDiv w:val="1"/>
      <w:marLeft w:val="0"/>
      <w:marRight w:val="0"/>
      <w:marTop w:val="0"/>
      <w:marBottom w:val="0"/>
      <w:divBdr>
        <w:top w:val="none" w:sz="0" w:space="0" w:color="auto"/>
        <w:left w:val="none" w:sz="0" w:space="0" w:color="auto"/>
        <w:bottom w:val="none" w:sz="0" w:space="0" w:color="auto"/>
        <w:right w:val="none" w:sz="0" w:space="0" w:color="auto"/>
      </w:divBdr>
    </w:div>
    <w:div w:id="799617242">
      <w:bodyDiv w:val="1"/>
      <w:marLeft w:val="0"/>
      <w:marRight w:val="0"/>
      <w:marTop w:val="0"/>
      <w:marBottom w:val="0"/>
      <w:divBdr>
        <w:top w:val="none" w:sz="0" w:space="0" w:color="auto"/>
        <w:left w:val="none" w:sz="0" w:space="0" w:color="auto"/>
        <w:bottom w:val="none" w:sz="0" w:space="0" w:color="auto"/>
        <w:right w:val="none" w:sz="0" w:space="0" w:color="auto"/>
      </w:divBdr>
    </w:div>
    <w:div w:id="799684428">
      <w:bodyDiv w:val="1"/>
      <w:marLeft w:val="0"/>
      <w:marRight w:val="0"/>
      <w:marTop w:val="0"/>
      <w:marBottom w:val="0"/>
      <w:divBdr>
        <w:top w:val="none" w:sz="0" w:space="0" w:color="auto"/>
        <w:left w:val="none" w:sz="0" w:space="0" w:color="auto"/>
        <w:bottom w:val="none" w:sz="0" w:space="0" w:color="auto"/>
        <w:right w:val="none" w:sz="0" w:space="0" w:color="auto"/>
      </w:divBdr>
    </w:div>
    <w:div w:id="800150246">
      <w:bodyDiv w:val="1"/>
      <w:marLeft w:val="0"/>
      <w:marRight w:val="0"/>
      <w:marTop w:val="0"/>
      <w:marBottom w:val="0"/>
      <w:divBdr>
        <w:top w:val="none" w:sz="0" w:space="0" w:color="auto"/>
        <w:left w:val="none" w:sz="0" w:space="0" w:color="auto"/>
        <w:bottom w:val="none" w:sz="0" w:space="0" w:color="auto"/>
        <w:right w:val="none" w:sz="0" w:space="0" w:color="auto"/>
      </w:divBdr>
    </w:div>
    <w:div w:id="800345067">
      <w:bodyDiv w:val="1"/>
      <w:marLeft w:val="0"/>
      <w:marRight w:val="0"/>
      <w:marTop w:val="0"/>
      <w:marBottom w:val="0"/>
      <w:divBdr>
        <w:top w:val="none" w:sz="0" w:space="0" w:color="auto"/>
        <w:left w:val="none" w:sz="0" w:space="0" w:color="auto"/>
        <w:bottom w:val="none" w:sz="0" w:space="0" w:color="auto"/>
        <w:right w:val="none" w:sz="0" w:space="0" w:color="auto"/>
      </w:divBdr>
    </w:div>
    <w:div w:id="800423255">
      <w:bodyDiv w:val="1"/>
      <w:marLeft w:val="0"/>
      <w:marRight w:val="0"/>
      <w:marTop w:val="0"/>
      <w:marBottom w:val="0"/>
      <w:divBdr>
        <w:top w:val="none" w:sz="0" w:space="0" w:color="auto"/>
        <w:left w:val="none" w:sz="0" w:space="0" w:color="auto"/>
        <w:bottom w:val="none" w:sz="0" w:space="0" w:color="auto"/>
        <w:right w:val="none" w:sz="0" w:space="0" w:color="auto"/>
      </w:divBdr>
    </w:div>
    <w:div w:id="800801520">
      <w:bodyDiv w:val="1"/>
      <w:marLeft w:val="0"/>
      <w:marRight w:val="0"/>
      <w:marTop w:val="0"/>
      <w:marBottom w:val="0"/>
      <w:divBdr>
        <w:top w:val="none" w:sz="0" w:space="0" w:color="auto"/>
        <w:left w:val="none" w:sz="0" w:space="0" w:color="auto"/>
        <w:bottom w:val="none" w:sz="0" w:space="0" w:color="auto"/>
        <w:right w:val="none" w:sz="0" w:space="0" w:color="auto"/>
      </w:divBdr>
    </w:div>
    <w:div w:id="801000800">
      <w:bodyDiv w:val="1"/>
      <w:marLeft w:val="0"/>
      <w:marRight w:val="0"/>
      <w:marTop w:val="0"/>
      <w:marBottom w:val="0"/>
      <w:divBdr>
        <w:top w:val="none" w:sz="0" w:space="0" w:color="auto"/>
        <w:left w:val="none" w:sz="0" w:space="0" w:color="auto"/>
        <w:bottom w:val="none" w:sz="0" w:space="0" w:color="auto"/>
        <w:right w:val="none" w:sz="0" w:space="0" w:color="auto"/>
      </w:divBdr>
    </w:div>
    <w:div w:id="801193002">
      <w:bodyDiv w:val="1"/>
      <w:marLeft w:val="0"/>
      <w:marRight w:val="0"/>
      <w:marTop w:val="0"/>
      <w:marBottom w:val="0"/>
      <w:divBdr>
        <w:top w:val="none" w:sz="0" w:space="0" w:color="auto"/>
        <w:left w:val="none" w:sz="0" w:space="0" w:color="auto"/>
        <w:bottom w:val="none" w:sz="0" w:space="0" w:color="auto"/>
        <w:right w:val="none" w:sz="0" w:space="0" w:color="auto"/>
      </w:divBdr>
    </w:div>
    <w:div w:id="801263433">
      <w:bodyDiv w:val="1"/>
      <w:marLeft w:val="0"/>
      <w:marRight w:val="0"/>
      <w:marTop w:val="0"/>
      <w:marBottom w:val="0"/>
      <w:divBdr>
        <w:top w:val="none" w:sz="0" w:space="0" w:color="auto"/>
        <w:left w:val="none" w:sz="0" w:space="0" w:color="auto"/>
        <w:bottom w:val="none" w:sz="0" w:space="0" w:color="auto"/>
        <w:right w:val="none" w:sz="0" w:space="0" w:color="auto"/>
      </w:divBdr>
    </w:div>
    <w:div w:id="801456660">
      <w:bodyDiv w:val="1"/>
      <w:marLeft w:val="0"/>
      <w:marRight w:val="0"/>
      <w:marTop w:val="0"/>
      <w:marBottom w:val="0"/>
      <w:divBdr>
        <w:top w:val="none" w:sz="0" w:space="0" w:color="auto"/>
        <w:left w:val="none" w:sz="0" w:space="0" w:color="auto"/>
        <w:bottom w:val="none" w:sz="0" w:space="0" w:color="auto"/>
        <w:right w:val="none" w:sz="0" w:space="0" w:color="auto"/>
      </w:divBdr>
    </w:div>
    <w:div w:id="801508021">
      <w:bodyDiv w:val="1"/>
      <w:marLeft w:val="0"/>
      <w:marRight w:val="0"/>
      <w:marTop w:val="0"/>
      <w:marBottom w:val="0"/>
      <w:divBdr>
        <w:top w:val="none" w:sz="0" w:space="0" w:color="auto"/>
        <w:left w:val="none" w:sz="0" w:space="0" w:color="auto"/>
        <w:bottom w:val="none" w:sz="0" w:space="0" w:color="auto"/>
        <w:right w:val="none" w:sz="0" w:space="0" w:color="auto"/>
      </w:divBdr>
    </w:div>
    <w:div w:id="801774102">
      <w:bodyDiv w:val="1"/>
      <w:marLeft w:val="0"/>
      <w:marRight w:val="0"/>
      <w:marTop w:val="0"/>
      <w:marBottom w:val="0"/>
      <w:divBdr>
        <w:top w:val="none" w:sz="0" w:space="0" w:color="auto"/>
        <w:left w:val="none" w:sz="0" w:space="0" w:color="auto"/>
        <w:bottom w:val="none" w:sz="0" w:space="0" w:color="auto"/>
        <w:right w:val="none" w:sz="0" w:space="0" w:color="auto"/>
      </w:divBdr>
    </w:div>
    <w:div w:id="801969112">
      <w:bodyDiv w:val="1"/>
      <w:marLeft w:val="0"/>
      <w:marRight w:val="0"/>
      <w:marTop w:val="0"/>
      <w:marBottom w:val="0"/>
      <w:divBdr>
        <w:top w:val="none" w:sz="0" w:space="0" w:color="auto"/>
        <w:left w:val="none" w:sz="0" w:space="0" w:color="auto"/>
        <w:bottom w:val="none" w:sz="0" w:space="0" w:color="auto"/>
        <w:right w:val="none" w:sz="0" w:space="0" w:color="auto"/>
      </w:divBdr>
    </w:div>
    <w:div w:id="802234886">
      <w:bodyDiv w:val="1"/>
      <w:marLeft w:val="0"/>
      <w:marRight w:val="0"/>
      <w:marTop w:val="0"/>
      <w:marBottom w:val="0"/>
      <w:divBdr>
        <w:top w:val="none" w:sz="0" w:space="0" w:color="auto"/>
        <w:left w:val="none" w:sz="0" w:space="0" w:color="auto"/>
        <w:bottom w:val="none" w:sz="0" w:space="0" w:color="auto"/>
        <w:right w:val="none" w:sz="0" w:space="0" w:color="auto"/>
      </w:divBdr>
    </w:div>
    <w:div w:id="802388310">
      <w:bodyDiv w:val="1"/>
      <w:marLeft w:val="0"/>
      <w:marRight w:val="0"/>
      <w:marTop w:val="0"/>
      <w:marBottom w:val="0"/>
      <w:divBdr>
        <w:top w:val="none" w:sz="0" w:space="0" w:color="auto"/>
        <w:left w:val="none" w:sz="0" w:space="0" w:color="auto"/>
        <w:bottom w:val="none" w:sz="0" w:space="0" w:color="auto"/>
        <w:right w:val="none" w:sz="0" w:space="0" w:color="auto"/>
      </w:divBdr>
    </w:div>
    <w:div w:id="802888786">
      <w:bodyDiv w:val="1"/>
      <w:marLeft w:val="0"/>
      <w:marRight w:val="0"/>
      <w:marTop w:val="0"/>
      <w:marBottom w:val="0"/>
      <w:divBdr>
        <w:top w:val="none" w:sz="0" w:space="0" w:color="auto"/>
        <w:left w:val="none" w:sz="0" w:space="0" w:color="auto"/>
        <w:bottom w:val="none" w:sz="0" w:space="0" w:color="auto"/>
        <w:right w:val="none" w:sz="0" w:space="0" w:color="auto"/>
      </w:divBdr>
    </w:div>
    <w:div w:id="804539764">
      <w:bodyDiv w:val="1"/>
      <w:marLeft w:val="0"/>
      <w:marRight w:val="0"/>
      <w:marTop w:val="0"/>
      <w:marBottom w:val="0"/>
      <w:divBdr>
        <w:top w:val="none" w:sz="0" w:space="0" w:color="auto"/>
        <w:left w:val="none" w:sz="0" w:space="0" w:color="auto"/>
        <w:bottom w:val="none" w:sz="0" w:space="0" w:color="auto"/>
        <w:right w:val="none" w:sz="0" w:space="0" w:color="auto"/>
      </w:divBdr>
    </w:div>
    <w:div w:id="804808369">
      <w:bodyDiv w:val="1"/>
      <w:marLeft w:val="0"/>
      <w:marRight w:val="0"/>
      <w:marTop w:val="0"/>
      <w:marBottom w:val="0"/>
      <w:divBdr>
        <w:top w:val="none" w:sz="0" w:space="0" w:color="auto"/>
        <w:left w:val="none" w:sz="0" w:space="0" w:color="auto"/>
        <w:bottom w:val="none" w:sz="0" w:space="0" w:color="auto"/>
        <w:right w:val="none" w:sz="0" w:space="0" w:color="auto"/>
      </w:divBdr>
    </w:div>
    <w:div w:id="805001677">
      <w:bodyDiv w:val="1"/>
      <w:marLeft w:val="0"/>
      <w:marRight w:val="0"/>
      <w:marTop w:val="0"/>
      <w:marBottom w:val="0"/>
      <w:divBdr>
        <w:top w:val="none" w:sz="0" w:space="0" w:color="auto"/>
        <w:left w:val="none" w:sz="0" w:space="0" w:color="auto"/>
        <w:bottom w:val="none" w:sz="0" w:space="0" w:color="auto"/>
        <w:right w:val="none" w:sz="0" w:space="0" w:color="auto"/>
      </w:divBdr>
    </w:div>
    <w:div w:id="805973824">
      <w:bodyDiv w:val="1"/>
      <w:marLeft w:val="0"/>
      <w:marRight w:val="0"/>
      <w:marTop w:val="0"/>
      <w:marBottom w:val="0"/>
      <w:divBdr>
        <w:top w:val="none" w:sz="0" w:space="0" w:color="auto"/>
        <w:left w:val="none" w:sz="0" w:space="0" w:color="auto"/>
        <w:bottom w:val="none" w:sz="0" w:space="0" w:color="auto"/>
        <w:right w:val="none" w:sz="0" w:space="0" w:color="auto"/>
      </w:divBdr>
    </w:div>
    <w:div w:id="805974401">
      <w:bodyDiv w:val="1"/>
      <w:marLeft w:val="0"/>
      <w:marRight w:val="0"/>
      <w:marTop w:val="0"/>
      <w:marBottom w:val="0"/>
      <w:divBdr>
        <w:top w:val="none" w:sz="0" w:space="0" w:color="auto"/>
        <w:left w:val="none" w:sz="0" w:space="0" w:color="auto"/>
        <w:bottom w:val="none" w:sz="0" w:space="0" w:color="auto"/>
        <w:right w:val="none" w:sz="0" w:space="0" w:color="auto"/>
      </w:divBdr>
    </w:div>
    <w:div w:id="806162410">
      <w:bodyDiv w:val="1"/>
      <w:marLeft w:val="0"/>
      <w:marRight w:val="0"/>
      <w:marTop w:val="0"/>
      <w:marBottom w:val="0"/>
      <w:divBdr>
        <w:top w:val="none" w:sz="0" w:space="0" w:color="auto"/>
        <w:left w:val="none" w:sz="0" w:space="0" w:color="auto"/>
        <w:bottom w:val="none" w:sz="0" w:space="0" w:color="auto"/>
        <w:right w:val="none" w:sz="0" w:space="0" w:color="auto"/>
      </w:divBdr>
    </w:div>
    <w:div w:id="806514116">
      <w:bodyDiv w:val="1"/>
      <w:marLeft w:val="0"/>
      <w:marRight w:val="0"/>
      <w:marTop w:val="0"/>
      <w:marBottom w:val="0"/>
      <w:divBdr>
        <w:top w:val="none" w:sz="0" w:space="0" w:color="auto"/>
        <w:left w:val="none" w:sz="0" w:space="0" w:color="auto"/>
        <w:bottom w:val="none" w:sz="0" w:space="0" w:color="auto"/>
        <w:right w:val="none" w:sz="0" w:space="0" w:color="auto"/>
      </w:divBdr>
    </w:div>
    <w:div w:id="806819515">
      <w:bodyDiv w:val="1"/>
      <w:marLeft w:val="0"/>
      <w:marRight w:val="0"/>
      <w:marTop w:val="0"/>
      <w:marBottom w:val="0"/>
      <w:divBdr>
        <w:top w:val="none" w:sz="0" w:space="0" w:color="auto"/>
        <w:left w:val="none" w:sz="0" w:space="0" w:color="auto"/>
        <w:bottom w:val="none" w:sz="0" w:space="0" w:color="auto"/>
        <w:right w:val="none" w:sz="0" w:space="0" w:color="auto"/>
      </w:divBdr>
    </w:div>
    <w:div w:id="807169973">
      <w:bodyDiv w:val="1"/>
      <w:marLeft w:val="0"/>
      <w:marRight w:val="0"/>
      <w:marTop w:val="0"/>
      <w:marBottom w:val="0"/>
      <w:divBdr>
        <w:top w:val="none" w:sz="0" w:space="0" w:color="auto"/>
        <w:left w:val="none" w:sz="0" w:space="0" w:color="auto"/>
        <w:bottom w:val="none" w:sz="0" w:space="0" w:color="auto"/>
        <w:right w:val="none" w:sz="0" w:space="0" w:color="auto"/>
      </w:divBdr>
    </w:div>
    <w:div w:id="807475173">
      <w:bodyDiv w:val="1"/>
      <w:marLeft w:val="0"/>
      <w:marRight w:val="0"/>
      <w:marTop w:val="0"/>
      <w:marBottom w:val="0"/>
      <w:divBdr>
        <w:top w:val="none" w:sz="0" w:space="0" w:color="auto"/>
        <w:left w:val="none" w:sz="0" w:space="0" w:color="auto"/>
        <w:bottom w:val="none" w:sz="0" w:space="0" w:color="auto"/>
        <w:right w:val="none" w:sz="0" w:space="0" w:color="auto"/>
      </w:divBdr>
    </w:div>
    <w:div w:id="807824090">
      <w:bodyDiv w:val="1"/>
      <w:marLeft w:val="0"/>
      <w:marRight w:val="0"/>
      <w:marTop w:val="0"/>
      <w:marBottom w:val="0"/>
      <w:divBdr>
        <w:top w:val="none" w:sz="0" w:space="0" w:color="auto"/>
        <w:left w:val="none" w:sz="0" w:space="0" w:color="auto"/>
        <w:bottom w:val="none" w:sz="0" w:space="0" w:color="auto"/>
        <w:right w:val="none" w:sz="0" w:space="0" w:color="auto"/>
      </w:divBdr>
    </w:div>
    <w:div w:id="808018125">
      <w:bodyDiv w:val="1"/>
      <w:marLeft w:val="0"/>
      <w:marRight w:val="0"/>
      <w:marTop w:val="0"/>
      <w:marBottom w:val="0"/>
      <w:divBdr>
        <w:top w:val="none" w:sz="0" w:space="0" w:color="auto"/>
        <w:left w:val="none" w:sz="0" w:space="0" w:color="auto"/>
        <w:bottom w:val="none" w:sz="0" w:space="0" w:color="auto"/>
        <w:right w:val="none" w:sz="0" w:space="0" w:color="auto"/>
      </w:divBdr>
    </w:div>
    <w:div w:id="808405739">
      <w:bodyDiv w:val="1"/>
      <w:marLeft w:val="0"/>
      <w:marRight w:val="0"/>
      <w:marTop w:val="0"/>
      <w:marBottom w:val="0"/>
      <w:divBdr>
        <w:top w:val="none" w:sz="0" w:space="0" w:color="auto"/>
        <w:left w:val="none" w:sz="0" w:space="0" w:color="auto"/>
        <w:bottom w:val="none" w:sz="0" w:space="0" w:color="auto"/>
        <w:right w:val="none" w:sz="0" w:space="0" w:color="auto"/>
      </w:divBdr>
    </w:div>
    <w:div w:id="808593144">
      <w:bodyDiv w:val="1"/>
      <w:marLeft w:val="0"/>
      <w:marRight w:val="0"/>
      <w:marTop w:val="0"/>
      <w:marBottom w:val="0"/>
      <w:divBdr>
        <w:top w:val="none" w:sz="0" w:space="0" w:color="auto"/>
        <w:left w:val="none" w:sz="0" w:space="0" w:color="auto"/>
        <w:bottom w:val="none" w:sz="0" w:space="0" w:color="auto"/>
        <w:right w:val="none" w:sz="0" w:space="0" w:color="auto"/>
      </w:divBdr>
    </w:div>
    <w:div w:id="809130614">
      <w:bodyDiv w:val="1"/>
      <w:marLeft w:val="0"/>
      <w:marRight w:val="0"/>
      <w:marTop w:val="0"/>
      <w:marBottom w:val="0"/>
      <w:divBdr>
        <w:top w:val="none" w:sz="0" w:space="0" w:color="auto"/>
        <w:left w:val="none" w:sz="0" w:space="0" w:color="auto"/>
        <w:bottom w:val="none" w:sz="0" w:space="0" w:color="auto"/>
        <w:right w:val="none" w:sz="0" w:space="0" w:color="auto"/>
      </w:divBdr>
    </w:div>
    <w:div w:id="809251814">
      <w:bodyDiv w:val="1"/>
      <w:marLeft w:val="0"/>
      <w:marRight w:val="0"/>
      <w:marTop w:val="0"/>
      <w:marBottom w:val="0"/>
      <w:divBdr>
        <w:top w:val="none" w:sz="0" w:space="0" w:color="auto"/>
        <w:left w:val="none" w:sz="0" w:space="0" w:color="auto"/>
        <w:bottom w:val="none" w:sz="0" w:space="0" w:color="auto"/>
        <w:right w:val="none" w:sz="0" w:space="0" w:color="auto"/>
      </w:divBdr>
    </w:div>
    <w:div w:id="809397828">
      <w:bodyDiv w:val="1"/>
      <w:marLeft w:val="0"/>
      <w:marRight w:val="0"/>
      <w:marTop w:val="0"/>
      <w:marBottom w:val="0"/>
      <w:divBdr>
        <w:top w:val="none" w:sz="0" w:space="0" w:color="auto"/>
        <w:left w:val="none" w:sz="0" w:space="0" w:color="auto"/>
        <w:bottom w:val="none" w:sz="0" w:space="0" w:color="auto"/>
        <w:right w:val="none" w:sz="0" w:space="0" w:color="auto"/>
      </w:divBdr>
    </w:div>
    <w:div w:id="809588556">
      <w:bodyDiv w:val="1"/>
      <w:marLeft w:val="0"/>
      <w:marRight w:val="0"/>
      <w:marTop w:val="0"/>
      <w:marBottom w:val="0"/>
      <w:divBdr>
        <w:top w:val="none" w:sz="0" w:space="0" w:color="auto"/>
        <w:left w:val="none" w:sz="0" w:space="0" w:color="auto"/>
        <w:bottom w:val="none" w:sz="0" w:space="0" w:color="auto"/>
        <w:right w:val="none" w:sz="0" w:space="0" w:color="auto"/>
      </w:divBdr>
    </w:div>
    <w:div w:id="809588582">
      <w:bodyDiv w:val="1"/>
      <w:marLeft w:val="0"/>
      <w:marRight w:val="0"/>
      <w:marTop w:val="0"/>
      <w:marBottom w:val="0"/>
      <w:divBdr>
        <w:top w:val="none" w:sz="0" w:space="0" w:color="auto"/>
        <w:left w:val="none" w:sz="0" w:space="0" w:color="auto"/>
        <w:bottom w:val="none" w:sz="0" w:space="0" w:color="auto"/>
        <w:right w:val="none" w:sz="0" w:space="0" w:color="auto"/>
      </w:divBdr>
    </w:div>
    <w:div w:id="809594857">
      <w:bodyDiv w:val="1"/>
      <w:marLeft w:val="0"/>
      <w:marRight w:val="0"/>
      <w:marTop w:val="0"/>
      <w:marBottom w:val="0"/>
      <w:divBdr>
        <w:top w:val="none" w:sz="0" w:space="0" w:color="auto"/>
        <w:left w:val="none" w:sz="0" w:space="0" w:color="auto"/>
        <w:bottom w:val="none" w:sz="0" w:space="0" w:color="auto"/>
        <w:right w:val="none" w:sz="0" w:space="0" w:color="auto"/>
      </w:divBdr>
    </w:div>
    <w:div w:id="809634772">
      <w:bodyDiv w:val="1"/>
      <w:marLeft w:val="0"/>
      <w:marRight w:val="0"/>
      <w:marTop w:val="0"/>
      <w:marBottom w:val="0"/>
      <w:divBdr>
        <w:top w:val="none" w:sz="0" w:space="0" w:color="auto"/>
        <w:left w:val="none" w:sz="0" w:space="0" w:color="auto"/>
        <w:bottom w:val="none" w:sz="0" w:space="0" w:color="auto"/>
        <w:right w:val="none" w:sz="0" w:space="0" w:color="auto"/>
      </w:divBdr>
    </w:div>
    <w:div w:id="810364737">
      <w:bodyDiv w:val="1"/>
      <w:marLeft w:val="0"/>
      <w:marRight w:val="0"/>
      <w:marTop w:val="0"/>
      <w:marBottom w:val="0"/>
      <w:divBdr>
        <w:top w:val="none" w:sz="0" w:space="0" w:color="auto"/>
        <w:left w:val="none" w:sz="0" w:space="0" w:color="auto"/>
        <w:bottom w:val="none" w:sz="0" w:space="0" w:color="auto"/>
        <w:right w:val="none" w:sz="0" w:space="0" w:color="auto"/>
      </w:divBdr>
    </w:div>
    <w:div w:id="810367432">
      <w:bodyDiv w:val="1"/>
      <w:marLeft w:val="0"/>
      <w:marRight w:val="0"/>
      <w:marTop w:val="0"/>
      <w:marBottom w:val="0"/>
      <w:divBdr>
        <w:top w:val="none" w:sz="0" w:space="0" w:color="auto"/>
        <w:left w:val="none" w:sz="0" w:space="0" w:color="auto"/>
        <w:bottom w:val="none" w:sz="0" w:space="0" w:color="auto"/>
        <w:right w:val="none" w:sz="0" w:space="0" w:color="auto"/>
      </w:divBdr>
    </w:div>
    <w:div w:id="810369903">
      <w:bodyDiv w:val="1"/>
      <w:marLeft w:val="0"/>
      <w:marRight w:val="0"/>
      <w:marTop w:val="0"/>
      <w:marBottom w:val="0"/>
      <w:divBdr>
        <w:top w:val="none" w:sz="0" w:space="0" w:color="auto"/>
        <w:left w:val="none" w:sz="0" w:space="0" w:color="auto"/>
        <w:bottom w:val="none" w:sz="0" w:space="0" w:color="auto"/>
        <w:right w:val="none" w:sz="0" w:space="0" w:color="auto"/>
      </w:divBdr>
    </w:div>
    <w:div w:id="810636628">
      <w:bodyDiv w:val="1"/>
      <w:marLeft w:val="0"/>
      <w:marRight w:val="0"/>
      <w:marTop w:val="0"/>
      <w:marBottom w:val="0"/>
      <w:divBdr>
        <w:top w:val="none" w:sz="0" w:space="0" w:color="auto"/>
        <w:left w:val="none" w:sz="0" w:space="0" w:color="auto"/>
        <w:bottom w:val="none" w:sz="0" w:space="0" w:color="auto"/>
        <w:right w:val="none" w:sz="0" w:space="0" w:color="auto"/>
      </w:divBdr>
    </w:div>
    <w:div w:id="811598801">
      <w:bodyDiv w:val="1"/>
      <w:marLeft w:val="0"/>
      <w:marRight w:val="0"/>
      <w:marTop w:val="0"/>
      <w:marBottom w:val="0"/>
      <w:divBdr>
        <w:top w:val="none" w:sz="0" w:space="0" w:color="auto"/>
        <w:left w:val="none" w:sz="0" w:space="0" w:color="auto"/>
        <w:bottom w:val="none" w:sz="0" w:space="0" w:color="auto"/>
        <w:right w:val="none" w:sz="0" w:space="0" w:color="auto"/>
      </w:divBdr>
    </w:div>
    <w:div w:id="811949995">
      <w:bodyDiv w:val="1"/>
      <w:marLeft w:val="0"/>
      <w:marRight w:val="0"/>
      <w:marTop w:val="0"/>
      <w:marBottom w:val="0"/>
      <w:divBdr>
        <w:top w:val="none" w:sz="0" w:space="0" w:color="auto"/>
        <w:left w:val="none" w:sz="0" w:space="0" w:color="auto"/>
        <w:bottom w:val="none" w:sz="0" w:space="0" w:color="auto"/>
        <w:right w:val="none" w:sz="0" w:space="0" w:color="auto"/>
      </w:divBdr>
    </w:div>
    <w:div w:id="812331152">
      <w:bodyDiv w:val="1"/>
      <w:marLeft w:val="0"/>
      <w:marRight w:val="0"/>
      <w:marTop w:val="0"/>
      <w:marBottom w:val="0"/>
      <w:divBdr>
        <w:top w:val="none" w:sz="0" w:space="0" w:color="auto"/>
        <w:left w:val="none" w:sz="0" w:space="0" w:color="auto"/>
        <w:bottom w:val="none" w:sz="0" w:space="0" w:color="auto"/>
        <w:right w:val="none" w:sz="0" w:space="0" w:color="auto"/>
      </w:divBdr>
    </w:div>
    <w:div w:id="812872890">
      <w:bodyDiv w:val="1"/>
      <w:marLeft w:val="0"/>
      <w:marRight w:val="0"/>
      <w:marTop w:val="0"/>
      <w:marBottom w:val="0"/>
      <w:divBdr>
        <w:top w:val="none" w:sz="0" w:space="0" w:color="auto"/>
        <w:left w:val="none" w:sz="0" w:space="0" w:color="auto"/>
        <w:bottom w:val="none" w:sz="0" w:space="0" w:color="auto"/>
        <w:right w:val="none" w:sz="0" w:space="0" w:color="auto"/>
      </w:divBdr>
    </w:div>
    <w:div w:id="812911686">
      <w:bodyDiv w:val="1"/>
      <w:marLeft w:val="0"/>
      <w:marRight w:val="0"/>
      <w:marTop w:val="0"/>
      <w:marBottom w:val="0"/>
      <w:divBdr>
        <w:top w:val="none" w:sz="0" w:space="0" w:color="auto"/>
        <w:left w:val="none" w:sz="0" w:space="0" w:color="auto"/>
        <w:bottom w:val="none" w:sz="0" w:space="0" w:color="auto"/>
        <w:right w:val="none" w:sz="0" w:space="0" w:color="auto"/>
      </w:divBdr>
    </w:div>
    <w:div w:id="813370802">
      <w:bodyDiv w:val="1"/>
      <w:marLeft w:val="0"/>
      <w:marRight w:val="0"/>
      <w:marTop w:val="0"/>
      <w:marBottom w:val="0"/>
      <w:divBdr>
        <w:top w:val="none" w:sz="0" w:space="0" w:color="auto"/>
        <w:left w:val="none" w:sz="0" w:space="0" w:color="auto"/>
        <w:bottom w:val="none" w:sz="0" w:space="0" w:color="auto"/>
        <w:right w:val="none" w:sz="0" w:space="0" w:color="auto"/>
      </w:divBdr>
    </w:div>
    <w:div w:id="813374870">
      <w:bodyDiv w:val="1"/>
      <w:marLeft w:val="0"/>
      <w:marRight w:val="0"/>
      <w:marTop w:val="0"/>
      <w:marBottom w:val="0"/>
      <w:divBdr>
        <w:top w:val="none" w:sz="0" w:space="0" w:color="auto"/>
        <w:left w:val="none" w:sz="0" w:space="0" w:color="auto"/>
        <w:bottom w:val="none" w:sz="0" w:space="0" w:color="auto"/>
        <w:right w:val="none" w:sz="0" w:space="0" w:color="auto"/>
      </w:divBdr>
    </w:div>
    <w:div w:id="813906924">
      <w:bodyDiv w:val="1"/>
      <w:marLeft w:val="0"/>
      <w:marRight w:val="0"/>
      <w:marTop w:val="0"/>
      <w:marBottom w:val="0"/>
      <w:divBdr>
        <w:top w:val="none" w:sz="0" w:space="0" w:color="auto"/>
        <w:left w:val="none" w:sz="0" w:space="0" w:color="auto"/>
        <w:bottom w:val="none" w:sz="0" w:space="0" w:color="auto"/>
        <w:right w:val="none" w:sz="0" w:space="0" w:color="auto"/>
      </w:divBdr>
    </w:div>
    <w:div w:id="814030535">
      <w:bodyDiv w:val="1"/>
      <w:marLeft w:val="0"/>
      <w:marRight w:val="0"/>
      <w:marTop w:val="0"/>
      <w:marBottom w:val="0"/>
      <w:divBdr>
        <w:top w:val="none" w:sz="0" w:space="0" w:color="auto"/>
        <w:left w:val="none" w:sz="0" w:space="0" w:color="auto"/>
        <w:bottom w:val="none" w:sz="0" w:space="0" w:color="auto"/>
        <w:right w:val="none" w:sz="0" w:space="0" w:color="auto"/>
      </w:divBdr>
    </w:div>
    <w:div w:id="815029229">
      <w:bodyDiv w:val="1"/>
      <w:marLeft w:val="0"/>
      <w:marRight w:val="0"/>
      <w:marTop w:val="0"/>
      <w:marBottom w:val="0"/>
      <w:divBdr>
        <w:top w:val="none" w:sz="0" w:space="0" w:color="auto"/>
        <w:left w:val="none" w:sz="0" w:space="0" w:color="auto"/>
        <w:bottom w:val="none" w:sz="0" w:space="0" w:color="auto"/>
        <w:right w:val="none" w:sz="0" w:space="0" w:color="auto"/>
      </w:divBdr>
    </w:div>
    <w:div w:id="815681719">
      <w:bodyDiv w:val="1"/>
      <w:marLeft w:val="0"/>
      <w:marRight w:val="0"/>
      <w:marTop w:val="0"/>
      <w:marBottom w:val="0"/>
      <w:divBdr>
        <w:top w:val="none" w:sz="0" w:space="0" w:color="auto"/>
        <w:left w:val="none" w:sz="0" w:space="0" w:color="auto"/>
        <w:bottom w:val="none" w:sz="0" w:space="0" w:color="auto"/>
        <w:right w:val="none" w:sz="0" w:space="0" w:color="auto"/>
      </w:divBdr>
    </w:div>
    <w:div w:id="816536863">
      <w:bodyDiv w:val="1"/>
      <w:marLeft w:val="0"/>
      <w:marRight w:val="0"/>
      <w:marTop w:val="0"/>
      <w:marBottom w:val="0"/>
      <w:divBdr>
        <w:top w:val="none" w:sz="0" w:space="0" w:color="auto"/>
        <w:left w:val="none" w:sz="0" w:space="0" w:color="auto"/>
        <w:bottom w:val="none" w:sz="0" w:space="0" w:color="auto"/>
        <w:right w:val="none" w:sz="0" w:space="0" w:color="auto"/>
      </w:divBdr>
    </w:div>
    <w:div w:id="816920606">
      <w:bodyDiv w:val="1"/>
      <w:marLeft w:val="0"/>
      <w:marRight w:val="0"/>
      <w:marTop w:val="0"/>
      <w:marBottom w:val="0"/>
      <w:divBdr>
        <w:top w:val="none" w:sz="0" w:space="0" w:color="auto"/>
        <w:left w:val="none" w:sz="0" w:space="0" w:color="auto"/>
        <w:bottom w:val="none" w:sz="0" w:space="0" w:color="auto"/>
        <w:right w:val="none" w:sz="0" w:space="0" w:color="auto"/>
      </w:divBdr>
    </w:div>
    <w:div w:id="817383367">
      <w:bodyDiv w:val="1"/>
      <w:marLeft w:val="0"/>
      <w:marRight w:val="0"/>
      <w:marTop w:val="0"/>
      <w:marBottom w:val="0"/>
      <w:divBdr>
        <w:top w:val="none" w:sz="0" w:space="0" w:color="auto"/>
        <w:left w:val="none" w:sz="0" w:space="0" w:color="auto"/>
        <w:bottom w:val="none" w:sz="0" w:space="0" w:color="auto"/>
        <w:right w:val="none" w:sz="0" w:space="0" w:color="auto"/>
      </w:divBdr>
    </w:div>
    <w:div w:id="817650458">
      <w:bodyDiv w:val="1"/>
      <w:marLeft w:val="0"/>
      <w:marRight w:val="0"/>
      <w:marTop w:val="0"/>
      <w:marBottom w:val="0"/>
      <w:divBdr>
        <w:top w:val="none" w:sz="0" w:space="0" w:color="auto"/>
        <w:left w:val="none" w:sz="0" w:space="0" w:color="auto"/>
        <w:bottom w:val="none" w:sz="0" w:space="0" w:color="auto"/>
        <w:right w:val="none" w:sz="0" w:space="0" w:color="auto"/>
      </w:divBdr>
    </w:div>
    <w:div w:id="817653510">
      <w:bodyDiv w:val="1"/>
      <w:marLeft w:val="0"/>
      <w:marRight w:val="0"/>
      <w:marTop w:val="0"/>
      <w:marBottom w:val="0"/>
      <w:divBdr>
        <w:top w:val="none" w:sz="0" w:space="0" w:color="auto"/>
        <w:left w:val="none" w:sz="0" w:space="0" w:color="auto"/>
        <w:bottom w:val="none" w:sz="0" w:space="0" w:color="auto"/>
        <w:right w:val="none" w:sz="0" w:space="0" w:color="auto"/>
      </w:divBdr>
    </w:div>
    <w:div w:id="817772514">
      <w:bodyDiv w:val="1"/>
      <w:marLeft w:val="0"/>
      <w:marRight w:val="0"/>
      <w:marTop w:val="0"/>
      <w:marBottom w:val="0"/>
      <w:divBdr>
        <w:top w:val="none" w:sz="0" w:space="0" w:color="auto"/>
        <w:left w:val="none" w:sz="0" w:space="0" w:color="auto"/>
        <w:bottom w:val="none" w:sz="0" w:space="0" w:color="auto"/>
        <w:right w:val="none" w:sz="0" w:space="0" w:color="auto"/>
      </w:divBdr>
    </w:div>
    <w:div w:id="817845297">
      <w:bodyDiv w:val="1"/>
      <w:marLeft w:val="0"/>
      <w:marRight w:val="0"/>
      <w:marTop w:val="0"/>
      <w:marBottom w:val="0"/>
      <w:divBdr>
        <w:top w:val="none" w:sz="0" w:space="0" w:color="auto"/>
        <w:left w:val="none" w:sz="0" w:space="0" w:color="auto"/>
        <w:bottom w:val="none" w:sz="0" w:space="0" w:color="auto"/>
        <w:right w:val="none" w:sz="0" w:space="0" w:color="auto"/>
      </w:divBdr>
    </w:div>
    <w:div w:id="817915346">
      <w:bodyDiv w:val="1"/>
      <w:marLeft w:val="0"/>
      <w:marRight w:val="0"/>
      <w:marTop w:val="0"/>
      <w:marBottom w:val="0"/>
      <w:divBdr>
        <w:top w:val="none" w:sz="0" w:space="0" w:color="auto"/>
        <w:left w:val="none" w:sz="0" w:space="0" w:color="auto"/>
        <w:bottom w:val="none" w:sz="0" w:space="0" w:color="auto"/>
        <w:right w:val="none" w:sz="0" w:space="0" w:color="auto"/>
      </w:divBdr>
    </w:div>
    <w:div w:id="817961366">
      <w:bodyDiv w:val="1"/>
      <w:marLeft w:val="0"/>
      <w:marRight w:val="0"/>
      <w:marTop w:val="0"/>
      <w:marBottom w:val="0"/>
      <w:divBdr>
        <w:top w:val="none" w:sz="0" w:space="0" w:color="auto"/>
        <w:left w:val="none" w:sz="0" w:space="0" w:color="auto"/>
        <w:bottom w:val="none" w:sz="0" w:space="0" w:color="auto"/>
        <w:right w:val="none" w:sz="0" w:space="0" w:color="auto"/>
      </w:divBdr>
    </w:div>
    <w:div w:id="817964951">
      <w:bodyDiv w:val="1"/>
      <w:marLeft w:val="0"/>
      <w:marRight w:val="0"/>
      <w:marTop w:val="0"/>
      <w:marBottom w:val="0"/>
      <w:divBdr>
        <w:top w:val="none" w:sz="0" w:space="0" w:color="auto"/>
        <w:left w:val="none" w:sz="0" w:space="0" w:color="auto"/>
        <w:bottom w:val="none" w:sz="0" w:space="0" w:color="auto"/>
        <w:right w:val="none" w:sz="0" w:space="0" w:color="auto"/>
      </w:divBdr>
    </w:div>
    <w:div w:id="818040677">
      <w:bodyDiv w:val="1"/>
      <w:marLeft w:val="0"/>
      <w:marRight w:val="0"/>
      <w:marTop w:val="0"/>
      <w:marBottom w:val="0"/>
      <w:divBdr>
        <w:top w:val="none" w:sz="0" w:space="0" w:color="auto"/>
        <w:left w:val="none" w:sz="0" w:space="0" w:color="auto"/>
        <w:bottom w:val="none" w:sz="0" w:space="0" w:color="auto"/>
        <w:right w:val="none" w:sz="0" w:space="0" w:color="auto"/>
      </w:divBdr>
    </w:div>
    <w:div w:id="818303290">
      <w:bodyDiv w:val="1"/>
      <w:marLeft w:val="0"/>
      <w:marRight w:val="0"/>
      <w:marTop w:val="0"/>
      <w:marBottom w:val="0"/>
      <w:divBdr>
        <w:top w:val="none" w:sz="0" w:space="0" w:color="auto"/>
        <w:left w:val="none" w:sz="0" w:space="0" w:color="auto"/>
        <w:bottom w:val="none" w:sz="0" w:space="0" w:color="auto"/>
        <w:right w:val="none" w:sz="0" w:space="0" w:color="auto"/>
      </w:divBdr>
    </w:div>
    <w:div w:id="818958404">
      <w:bodyDiv w:val="1"/>
      <w:marLeft w:val="0"/>
      <w:marRight w:val="0"/>
      <w:marTop w:val="0"/>
      <w:marBottom w:val="0"/>
      <w:divBdr>
        <w:top w:val="none" w:sz="0" w:space="0" w:color="auto"/>
        <w:left w:val="none" w:sz="0" w:space="0" w:color="auto"/>
        <w:bottom w:val="none" w:sz="0" w:space="0" w:color="auto"/>
        <w:right w:val="none" w:sz="0" w:space="0" w:color="auto"/>
      </w:divBdr>
    </w:div>
    <w:div w:id="818960253">
      <w:bodyDiv w:val="1"/>
      <w:marLeft w:val="0"/>
      <w:marRight w:val="0"/>
      <w:marTop w:val="0"/>
      <w:marBottom w:val="0"/>
      <w:divBdr>
        <w:top w:val="none" w:sz="0" w:space="0" w:color="auto"/>
        <w:left w:val="none" w:sz="0" w:space="0" w:color="auto"/>
        <w:bottom w:val="none" w:sz="0" w:space="0" w:color="auto"/>
        <w:right w:val="none" w:sz="0" w:space="0" w:color="auto"/>
      </w:divBdr>
    </w:div>
    <w:div w:id="819153955">
      <w:bodyDiv w:val="1"/>
      <w:marLeft w:val="0"/>
      <w:marRight w:val="0"/>
      <w:marTop w:val="0"/>
      <w:marBottom w:val="0"/>
      <w:divBdr>
        <w:top w:val="none" w:sz="0" w:space="0" w:color="auto"/>
        <w:left w:val="none" w:sz="0" w:space="0" w:color="auto"/>
        <w:bottom w:val="none" w:sz="0" w:space="0" w:color="auto"/>
        <w:right w:val="none" w:sz="0" w:space="0" w:color="auto"/>
      </w:divBdr>
    </w:div>
    <w:div w:id="819805950">
      <w:bodyDiv w:val="1"/>
      <w:marLeft w:val="0"/>
      <w:marRight w:val="0"/>
      <w:marTop w:val="0"/>
      <w:marBottom w:val="0"/>
      <w:divBdr>
        <w:top w:val="none" w:sz="0" w:space="0" w:color="auto"/>
        <w:left w:val="none" w:sz="0" w:space="0" w:color="auto"/>
        <w:bottom w:val="none" w:sz="0" w:space="0" w:color="auto"/>
        <w:right w:val="none" w:sz="0" w:space="0" w:color="auto"/>
      </w:divBdr>
    </w:div>
    <w:div w:id="819806214">
      <w:bodyDiv w:val="1"/>
      <w:marLeft w:val="0"/>
      <w:marRight w:val="0"/>
      <w:marTop w:val="0"/>
      <w:marBottom w:val="0"/>
      <w:divBdr>
        <w:top w:val="none" w:sz="0" w:space="0" w:color="auto"/>
        <w:left w:val="none" w:sz="0" w:space="0" w:color="auto"/>
        <w:bottom w:val="none" w:sz="0" w:space="0" w:color="auto"/>
        <w:right w:val="none" w:sz="0" w:space="0" w:color="auto"/>
      </w:divBdr>
    </w:div>
    <w:div w:id="820006280">
      <w:bodyDiv w:val="1"/>
      <w:marLeft w:val="0"/>
      <w:marRight w:val="0"/>
      <w:marTop w:val="0"/>
      <w:marBottom w:val="0"/>
      <w:divBdr>
        <w:top w:val="none" w:sz="0" w:space="0" w:color="auto"/>
        <w:left w:val="none" w:sz="0" w:space="0" w:color="auto"/>
        <w:bottom w:val="none" w:sz="0" w:space="0" w:color="auto"/>
        <w:right w:val="none" w:sz="0" w:space="0" w:color="auto"/>
      </w:divBdr>
    </w:div>
    <w:div w:id="820118331">
      <w:bodyDiv w:val="1"/>
      <w:marLeft w:val="0"/>
      <w:marRight w:val="0"/>
      <w:marTop w:val="0"/>
      <w:marBottom w:val="0"/>
      <w:divBdr>
        <w:top w:val="none" w:sz="0" w:space="0" w:color="auto"/>
        <w:left w:val="none" w:sz="0" w:space="0" w:color="auto"/>
        <w:bottom w:val="none" w:sz="0" w:space="0" w:color="auto"/>
        <w:right w:val="none" w:sz="0" w:space="0" w:color="auto"/>
      </w:divBdr>
    </w:div>
    <w:div w:id="820459445">
      <w:bodyDiv w:val="1"/>
      <w:marLeft w:val="0"/>
      <w:marRight w:val="0"/>
      <w:marTop w:val="0"/>
      <w:marBottom w:val="0"/>
      <w:divBdr>
        <w:top w:val="none" w:sz="0" w:space="0" w:color="auto"/>
        <w:left w:val="none" w:sz="0" w:space="0" w:color="auto"/>
        <w:bottom w:val="none" w:sz="0" w:space="0" w:color="auto"/>
        <w:right w:val="none" w:sz="0" w:space="0" w:color="auto"/>
      </w:divBdr>
    </w:div>
    <w:div w:id="820854321">
      <w:bodyDiv w:val="1"/>
      <w:marLeft w:val="0"/>
      <w:marRight w:val="0"/>
      <w:marTop w:val="0"/>
      <w:marBottom w:val="0"/>
      <w:divBdr>
        <w:top w:val="none" w:sz="0" w:space="0" w:color="auto"/>
        <w:left w:val="none" w:sz="0" w:space="0" w:color="auto"/>
        <w:bottom w:val="none" w:sz="0" w:space="0" w:color="auto"/>
        <w:right w:val="none" w:sz="0" w:space="0" w:color="auto"/>
      </w:divBdr>
    </w:div>
    <w:div w:id="821233105">
      <w:bodyDiv w:val="1"/>
      <w:marLeft w:val="0"/>
      <w:marRight w:val="0"/>
      <w:marTop w:val="0"/>
      <w:marBottom w:val="0"/>
      <w:divBdr>
        <w:top w:val="none" w:sz="0" w:space="0" w:color="auto"/>
        <w:left w:val="none" w:sz="0" w:space="0" w:color="auto"/>
        <w:bottom w:val="none" w:sz="0" w:space="0" w:color="auto"/>
        <w:right w:val="none" w:sz="0" w:space="0" w:color="auto"/>
      </w:divBdr>
    </w:div>
    <w:div w:id="821435633">
      <w:bodyDiv w:val="1"/>
      <w:marLeft w:val="0"/>
      <w:marRight w:val="0"/>
      <w:marTop w:val="0"/>
      <w:marBottom w:val="0"/>
      <w:divBdr>
        <w:top w:val="none" w:sz="0" w:space="0" w:color="auto"/>
        <w:left w:val="none" w:sz="0" w:space="0" w:color="auto"/>
        <w:bottom w:val="none" w:sz="0" w:space="0" w:color="auto"/>
        <w:right w:val="none" w:sz="0" w:space="0" w:color="auto"/>
      </w:divBdr>
    </w:div>
    <w:div w:id="821771919">
      <w:bodyDiv w:val="1"/>
      <w:marLeft w:val="0"/>
      <w:marRight w:val="0"/>
      <w:marTop w:val="0"/>
      <w:marBottom w:val="0"/>
      <w:divBdr>
        <w:top w:val="none" w:sz="0" w:space="0" w:color="auto"/>
        <w:left w:val="none" w:sz="0" w:space="0" w:color="auto"/>
        <w:bottom w:val="none" w:sz="0" w:space="0" w:color="auto"/>
        <w:right w:val="none" w:sz="0" w:space="0" w:color="auto"/>
      </w:divBdr>
    </w:div>
    <w:div w:id="822165091">
      <w:bodyDiv w:val="1"/>
      <w:marLeft w:val="0"/>
      <w:marRight w:val="0"/>
      <w:marTop w:val="0"/>
      <w:marBottom w:val="0"/>
      <w:divBdr>
        <w:top w:val="none" w:sz="0" w:space="0" w:color="auto"/>
        <w:left w:val="none" w:sz="0" w:space="0" w:color="auto"/>
        <w:bottom w:val="none" w:sz="0" w:space="0" w:color="auto"/>
        <w:right w:val="none" w:sz="0" w:space="0" w:color="auto"/>
      </w:divBdr>
    </w:div>
    <w:div w:id="822235394">
      <w:bodyDiv w:val="1"/>
      <w:marLeft w:val="0"/>
      <w:marRight w:val="0"/>
      <w:marTop w:val="0"/>
      <w:marBottom w:val="0"/>
      <w:divBdr>
        <w:top w:val="none" w:sz="0" w:space="0" w:color="auto"/>
        <w:left w:val="none" w:sz="0" w:space="0" w:color="auto"/>
        <w:bottom w:val="none" w:sz="0" w:space="0" w:color="auto"/>
        <w:right w:val="none" w:sz="0" w:space="0" w:color="auto"/>
      </w:divBdr>
    </w:div>
    <w:div w:id="822283052">
      <w:bodyDiv w:val="1"/>
      <w:marLeft w:val="0"/>
      <w:marRight w:val="0"/>
      <w:marTop w:val="0"/>
      <w:marBottom w:val="0"/>
      <w:divBdr>
        <w:top w:val="none" w:sz="0" w:space="0" w:color="auto"/>
        <w:left w:val="none" w:sz="0" w:space="0" w:color="auto"/>
        <w:bottom w:val="none" w:sz="0" w:space="0" w:color="auto"/>
        <w:right w:val="none" w:sz="0" w:space="0" w:color="auto"/>
      </w:divBdr>
    </w:div>
    <w:div w:id="822309990">
      <w:bodyDiv w:val="1"/>
      <w:marLeft w:val="0"/>
      <w:marRight w:val="0"/>
      <w:marTop w:val="0"/>
      <w:marBottom w:val="0"/>
      <w:divBdr>
        <w:top w:val="none" w:sz="0" w:space="0" w:color="auto"/>
        <w:left w:val="none" w:sz="0" w:space="0" w:color="auto"/>
        <w:bottom w:val="none" w:sz="0" w:space="0" w:color="auto"/>
        <w:right w:val="none" w:sz="0" w:space="0" w:color="auto"/>
      </w:divBdr>
    </w:div>
    <w:div w:id="823157518">
      <w:bodyDiv w:val="1"/>
      <w:marLeft w:val="0"/>
      <w:marRight w:val="0"/>
      <w:marTop w:val="0"/>
      <w:marBottom w:val="0"/>
      <w:divBdr>
        <w:top w:val="none" w:sz="0" w:space="0" w:color="auto"/>
        <w:left w:val="none" w:sz="0" w:space="0" w:color="auto"/>
        <w:bottom w:val="none" w:sz="0" w:space="0" w:color="auto"/>
        <w:right w:val="none" w:sz="0" w:space="0" w:color="auto"/>
      </w:divBdr>
    </w:div>
    <w:div w:id="823280109">
      <w:bodyDiv w:val="1"/>
      <w:marLeft w:val="0"/>
      <w:marRight w:val="0"/>
      <w:marTop w:val="0"/>
      <w:marBottom w:val="0"/>
      <w:divBdr>
        <w:top w:val="none" w:sz="0" w:space="0" w:color="auto"/>
        <w:left w:val="none" w:sz="0" w:space="0" w:color="auto"/>
        <w:bottom w:val="none" w:sz="0" w:space="0" w:color="auto"/>
        <w:right w:val="none" w:sz="0" w:space="0" w:color="auto"/>
      </w:divBdr>
    </w:div>
    <w:div w:id="823668504">
      <w:bodyDiv w:val="1"/>
      <w:marLeft w:val="0"/>
      <w:marRight w:val="0"/>
      <w:marTop w:val="0"/>
      <w:marBottom w:val="0"/>
      <w:divBdr>
        <w:top w:val="none" w:sz="0" w:space="0" w:color="auto"/>
        <w:left w:val="none" w:sz="0" w:space="0" w:color="auto"/>
        <w:bottom w:val="none" w:sz="0" w:space="0" w:color="auto"/>
        <w:right w:val="none" w:sz="0" w:space="0" w:color="auto"/>
      </w:divBdr>
    </w:div>
    <w:div w:id="824275992">
      <w:bodyDiv w:val="1"/>
      <w:marLeft w:val="0"/>
      <w:marRight w:val="0"/>
      <w:marTop w:val="0"/>
      <w:marBottom w:val="0"/>
      <w:divBdr>
        <w:top w:val="none" w:sz="0" w:space="0" w:color="auto"/>
        <w:left w:val="none" w:sz="0" w:space="0" w:color="auto"/>
        <w:bottom w:val="none" w:sz="0" w:space="0" w:color="auto"/>
        <w:right w:val="none" w:sz="0" w:space="0" w:color="auto"/>
      </w:divBdr>
    </w:div>
    <w:div w:id="824467843">
      <w:bodyDiv w:val="1"/>
      <w:marLeft w:val="0"/>
      <w:marRight w:val="0"/>
      <w:marTop w:val="0"/>
      <w:marBottom w:val="0"/>
      <w:divBdr>
        <w:top w:val="none" w:sz="0" w:space="0" w:color="auto"/>
        <w:left w:val="none" w:sz="0" w:space="0" w:color="auto"/>
        <w:bottom w:val="none" w:sz="0" w:space="0" w:color="auto"/>
        <w:right w:val="none" w:sz="0" w:space="0" w:color="auto"/>
      </w:divBdr>
    </w:div>
    <w:div w:id="825584179">
      <w:bodyDiv w:val="1"/>
      <w:marLeft w:val="0"/>
      <w:marRight w:val="0"/>
      <w:marTop w:val="0"/>
      <w:marBottom w:val="0"/>
      <w:divBdr>
        <w:top w:val="none" w:sz="0" w:space="0" w:color="auto"/>
        <w:left w:val="none" w:sz="0" w:space="0" w:color="auto"/>
        <w:bottom w:val="none" w:sz="0" w:space="0" w:color="auto"/>
        <w:right w:val="none" w:sz="0" w:space="0" w:color="auto"/>
      </w:divBdr>
    </w:div>
    <w:div w:id="825823900">
      <w:bodyDiv w:val="1"/>
      <w:marLeft w:val="0"/>
      <w:marRight w:val="0"/>
      <w:marTop w:val="0"/>
      <w:marBottom w:val="0"/>
      <w:divBdr>
        <w:top w:val="none" w:sz="0" w:space="0" w:color="auto"/>
        <w:left w:val="none" w:sz="0" w:space="0" w:color="auto"/>
        <w:bottom w:val="none" w:sz="0" w:space="0" w:color="auto"/>
        <w:right w:val="none" w:sz="0" w:space="0" w:color="auto"/>
      </w:divBdr>
    </w:div>
    <w:div w:id="825904295">
      <w:bodyDiv w:val="1"/>
      <w:marLeft w:val="0"/>
      <w:marRight w:val="0"/>
      <w:marTop w:val="0"/>
      <w:marBottom w:val="0"/>
      <w:divBdr>
        <w:top w:val="none" w:sz="0" w:space="0" w:color="auto"/>
        <w:left w:val="none" w:sz="0" w:space="0" w:color="auto"/>
        <w:bottom w:val="none" w:sz="0" w:space="0" w:color="auto"/>
        <w:right w:val="none" w:sz="0" w:space="0" w:color="auto"/>
      </w:divBdr>
    </w:div>
    <w:div w:id="826096406">
      <w:bodyDiv w:val="1"/>
      <w:marLeft w:val="0"/>
      <w:marRight w:val="0"/>
      <w:marTop w:val="0"/>
      <w:marBottom w:val="0"/>
      <w:divBdr>
        <w:top w:val="none" w:sz="0" w:space="0" w:color="auto"/>
        <w:left w:val="none" w:sz="0" w:space="0" w:color="auto"/>
        <w:bottom w:val="none" w:sz="0" w:space="0" w:color="auto"/>
        <w:right w:val="none" w:sz="0" w:space="0" w:color="auto"/>
      </w:divBdr>
    </w:div>
    <w:div w:id="826364985">
      <w:bodyDiv w:val="1"/>
      <w:marLeft w:val="0"/>
      <w:marRight w:val="0"/>
      <w:marTop w:val="0"/>
      <w:marBottom w:val="0"/>
      <w:divBdr>
        <w:top w:val="none" w:sz="0" w:space="0" w:color="auto"/>
        <w:left w:val="none" w:sz="0" w:space="0" w:color="auto"/>
        <w:bottom w:val="none" w:sz="0" w:space="0" w:color="auto"/>
        <w:right w:val="none" w:sz="0" w:space="0" w:color="auto"/>
      </w:divBdr>
    </w:div>
    <w:div w:id="826433125">
      <w:bodyDiv w:val="1"/>
      <w:marLeft w:val="0"/>
      <w:marRight w:val="0"/>
      <w:marTop w:val="0"/>
      <w:marBottom w:val="0"/>
      <w:divBdr>
        <w:top w:val="none" w:sz="0" w:space="0" w:color="auto"/>
        <w:left w:val="none" w:sz="0" w:space="0" w:color="auto"/>
        <w:bottom w:val="none" w:sz="0" w:space="0" w:color="auto"/>
        <w:right w:val="none" w:sz="0" w:space="0" w:color="auto"/>
      </w:divBdr>
    </w:div>
    <w:div w:id="826899895">
      <w:bodyDiv w:val="1"/>
      <w:marLeft w:val="0"/>
      <w:marRight w:val="0"/>
      <w:marTop w:val="0"/>
      <w:marBottom w:val="0"/>
      <w:divBdr>
        <w:top w:val="none" w:sz="0" w:space="0" w:color="auto"/>
        <w:left w:val="none" w:sz="0" w:space="0" w:color="auto"/>
        <w:bottom w:val="none" w:sz="0" w:space="0" w:color="auto"/>
        <w:right w:val="none" w:sz="0" w:space="0" w:color="auto"/>
      </w:divBdr>
    </w:div>
    <w:div w:id="827281540">
      <w:bodyDiv w:val="1"/>
      <w:marLeft w:val="0"/>
      <w:marRight w:val="0"/>
      <w:marTop w:val="0"/>
      <w:marBottom w:val="0"/>
      <w:divBdr>
        <w:top w:val="none" w:sz="0" w:space="0" w:color="auto"/>
        <w:left w:val="none" w:sz="0" w:space="0" w:color="auto"/>
        <w:bottom w:val="none" w:sz="0" w:space="0" w:color="auto"/>
        <w:right w:val="none" w:sz="0" w:space="0" w:color="auto"/>
      </w:divBdr>
    </w:div>
    <w:div w:id="827402325">
      <w:bodyDiv w:val="1"/>
      <w:marLeft w:val="0"/>
      <w:marRight w:val="0"/>
      <w:marTop w:val="0"/>
      <w:marBottom w:val="0"/>
      <w:divBdr>
        <w:top w:val="none" w:sz="0" w:space="0" w:color="auto"/>
        <w:left w:val="none" w:sz="0" w:space="0" w:color="auto"/>
        <w:bottom w:val="none" w:sz="0" w:space="0" w:color="auto"/>
        <w:right w:val="none" w:sz="0" w:space="0" w:color="auto"/>
      </w:divBdr>
    </w:div>
    <w:div w:id="827404541">
      <w:bodyDiv w:val="1"/>
      <w:marLeft w:val="0"/>
      <w:marRight w:val="0"/>
      <w:marTop w:val="0"/>
      <w:marBottom w:val="0"/>
      <w:divBdr>
        <w:top w:val="none" w:sz="0" w:space="0" w:color="auto"/>
        <w:left w:val="none" w:sz="0" w:space="0" w:color="auto"/>
        <w:bottom w:val="none" w:sz="0" w:space="0" w:color="auto"/>
        <w:right w:val="none" w:sz="0" w:space="0" w:color="auto"/>
      </w:divBdr>
    </w:div>
    <w:div w:id="827869179">
      <w:bodyDiv w:val="1"/>
      <w:marLeft w:val="0"/>
      <w:marRight w:val="0"/>
      <w:marTop w:val="0"/>
      <w:marBottom w:val="0"/>
      <w:divBdr>
        <w:top w:val="none" w:sz="0" w:space="0" w:color="auto"/>
        <w:left w:val="none" w:sz="0" w:space="0" w:color="auto"/>
        <w:bottom w:val="none" w:sz="0" w:space="0" w:color="auto"/>
        <w:right w:val="none" w:sz="0" w:space="0" w:color="auto"/>
      </w:divBdr>
    </w:div>
    <w:div w:id="827937167">
      <w:bodyDiv w:val="1"/>
      <w:marLeft w:val="0"/>
      <w:marRight w:val="0"/>
      <w:marTop w:val="0"/>
      <w:marBottom w:val="0"/>
      <w:divBdr>
        <w:top w:val="none" w:sz="0" w:space="0" w:color="auto"/>
        <w:left w:val="none" w:sz="0" w:space="0" w:color="auto"/>
        <w:bottom w:val="none" w:sz="0" w:space="0" w:color="auto"/>
        <w:right w:val="none" w:sz="0" w:space="0" w:color="auto"/>
      </w:divBdr>
    </w:div>
    <w:div w:id="828012936">
      <w:bodyDiv w:val="1"/>
      <w:marLeft w:val="0"/>
      <w:marRight w:val="0"/>
      <w:marTop w:val="0"/>
      <w:marBottom w:val="0"/>
      <w:divBdr>
        <w:top w:val="none" w:sz="0" w:space="0" w:color="auto"/>
        <w:left w:val="none" w:sz="0" w:space="0" w:color="auto"/>
        <w:bottom w:val="none" w:sz="0" w:space="0" w:color="auto"/>
        <w:right w:val="none" w:sz="0" w:space="0" w:color="auto"/>
      </w:divBdr>
    </w:div>
    <w:div w:id="828446558">
      <w:bodyDiv w:val="1"/>
      <w:marLeft w:val="0"/>
      <w:marRight w:val="0"/>
      <w:marTop w:val="0"/>
      <w:marBottom w:val="0"/>
      <w:divBdr>
        <w:top w:val="none" w:sz="0" w:space="0" w:color="auto"/>
        <w:left w:val="none" w:sz="0" w:space="0" w:color="auto"/>
        <w:bottom w:val="none" w:sz="0" w:space="0" w:color="auto"/>
        <w:right w:val="none" w:sz="0" w:space="0" w:color="auto"/>
      </w:divBdr>
    </w:div>
    <w:div w:id="828449897">
      <w:bodyDiv w:val="1"/>
      <w:marLeft w:val="0"/>
      <w:marRight w:val="0"/>
      <w:marTop w:val="0"/>
      <w:marBottom w:val="0"/>
      <w:divBdr>
        <w:top w:val="none" w:sz="0" w:space="0" w:color="auto"/>
        <w:left w:val="none" w:sz="0" w:space="0" w:color="auto"/>
        <w:bottom w:val="none" w:sz="0" w:space="0" w:color="auto"/>
        <w:right w:val="none" w:sz="0" w:space="0" w:color="auto"/>
      </w:divBdr>
    </w:div>
    <w:div w:id="828639708">
      <w:bodyDiv w:val="1"/>
      <w:marLeft w:val="0"/>
      <w:marRight w:val="0"/>
      <w:marTop w:val="0"/>
      <w:marBottom w:val="0"/>
      <w:divBdr>
        <w:top w:val="none" w:sz="0" w:space="0" w:color="auto"/>
        <w:left w:val="none" w:sz="0" w:space="0" w:color="auto"/>
        <w:bottom w:val="none" w:sz="0" w:space="0" w:color="auto"/>
        <w:right w:val="none" w:sz="0" w:space="0" w:color="auto"/>
      </w:divBdr>
    </w:div>
    <w:div w:id="828788348">
      <w:bodyDiv w:val="1"/>
      <w:marLeft w:val="0"/>
      <w:marRight w:val="0"/>
      <w:marTop w:val="0"/>
      <w:marBottom w:val="0"/>
      <w:divBdr>
        <w:top w:val="none" w:sz="0" w:space="0" w:color="auto"/>
        <w:left w:val="none" w:sz="0" w:space="0" w:color="auto"/>
        <w:bottom w:val="none" w:sz="0" w:space="0" w:color="auto"/>
        <w:right w:val="none" w:sz="0" w:space="0" w:color="auto"/>
      </w:divBdr>
    </w:div>
    <w:div w:id="828979646">
      <w:bodyDiv w:val="1"/>
      <w:marLeft w:val="0"/>
      <w:marRight w:val="0"/>
      <w:marTop w:val="0"/>
      <w:marBottom w:val="0"/>
      <w:divBdr>
        <w:top w:val="none" w:sz="0" w:space="0" w:color="auto"/>
        <w:left w:val="none" w:sz="0" w:space="0" w:color="auto"/>
        <w:bottom w:val="none" w:sz="0" w:space="0" w:color="auto"/>
        <w:right w:val="none" w:sz="0" w:space="0" w:color="auto"/>
      </w:divBdr>
    </w:div>
    <w:div w:id="829902747">
      <w:bodyDiv w:val="1"/>
      <w:marLeft w:val="0"/>
      <w:marRight w:val="0"/>
      <w:marTop w:val="0"/>
      <w:marBottom w:val="0"/>
      <w:divBdr>
        <w:top w:val="none" w:sz="0" w:space="0" w:color="auto"/>
        <w:left w:val="none" w:sz="0" w:space="0" w:color="auto"/>
        <w:bottom w:val="none" w:sz="0" w:space="0" w:color="auto"/>
        <w:right w:val="none" w:sz="0" w:space="0" w:color="auto"/>
      </w:divBdr>
    </w:div>
    <w:div w:id="830413482">
      <w:bodyDiv w:val="1"/>
      <w:marLeft w:val="0"/>
      <w:marRight w:val="0"/>
      <w:marTop w:val="0"/>
      <w:marBottom w:val="0"/>
      <w:divBdr>
        <w:top w:val="none" w:sz="0" w:space="0" w:color="auto"/>
        <w:left w:val="none" w:sz="0" w:space="0" w:color="auto"/>
        <w:bottom w:val="none" w:sz="0" w:space="0" w:color="auto"/>
        <w:right w:val="none" w:sz="0" w:space="0" w:color="auto"/>
      </w:divBdr>
    </w:div>
    <w:div w:id="830944248">
      <w:bodyDiv w:val="1"/>
      <w:marLeft w:val="0"/>
      <w:marRight w:val="0"/>
      <w:marTop w:val="0"/>
      <w:marBottom w:val="0"/>
      <w:divBdr>
        <w:top w:val="none" w:sz="0" w:space="0" w:color="auto"/>
        <w:left w:val="none" w:sz="0" w:space="0" w:color="auto"/>
        <w:bottom w:val="none" w:sz="0" w:space="0" w:color="auto"/>
        <w:right w:val="none" w:sz="0" w:space="0" w:color="auto"/>
      </w:divBdr>
    </w:div>
    <w:div w:id="831063376">
      <w:bodyDiv w:val="1"/>
      <w:marLeft w:val="0"/>
      <w:marRight w:val="0"/>
      <w:marTop w:val="0"/>
      <w:marBottom w:val="0"/>
      <w:divBdr>
        <w:top w:val="none" w:sz="0" w:space="0" w:color="auto"/>
        <w:left w:val="none" w:sz="0" w:space="0" w:color="auto"/>
        <w:bottom w:val="none" w:sz="0" w:space="0" w:color="auto"/>
        <w:right w:val="none" w:sz="0" w:space="0" w:color="auto"/>
      </w:divBdr>
    </w:div>
    <w:div w:id="831487116">
      <w:bodyDiv w:val="1"/>
      <w:marLeft w:val="0"/>
      <w:marRight w:val="0"/>
      <w:marTop w:val="0"/>
      <w:marBottom w:val="0"/>
      <w:divBdr>
        <w:top w:val="none" w:sz="0" w:space="0" w:color="auto"/>
        <w:left w:val="none" w:sz="0" w:space="0" w:color="auto"/>
        <w:bottom w:val="none" w:sz="0" w:space="0" w:color="auto"/>
        <w:right w:val="none" w:sz="0" w:space="0" w:color="auto"/>
      </w:divBdr>
    </w:div>
    <w:div w:id="831530517">
      <w:bodyDiv w:val="1"/>
      <w:marLeft w:val="0"/>
      <w:marRight w:val="0"/>
      <w:marTop w:val="0"/>
      <w:marBottom w:val="0"/>
      <w:divBdr>
        <w:top w:val="none" w:sz="0" w:space="0" w:color="auto"/>
        <w:left w:val="none" w:sz="0" w:space="0" w:color="auto"/>
        <w:bottom w:val="none" w:sz="0" w:space="0" w:color="auto"/>
        <w:right w:val="none" w:sz="0" w:space="0" w:color="auto"/>
      </w:divBdr>
    </w:div>
    <w:div w:id="831601789">
      <w:bodyDiv w:val="1"/>
      <w:marLeft w:val="0"/>
      <w:marRight w:val="0"/>
      <w:marTop w:val="0"/>
      <w:marBottom w:val="0"/>
      <w:divBdr>
        <w:top w:val="none" w:sz="0" w:space="0" w:color="auto"/>
        <w:left w:val="none" w:sz="0" w:space="0" w:color="auto"/>
        <w:bottom w:val="none" w:sz="0" w:space="0" w:color="auto"/>
        <w:right w:val="none" w:sz="0" w:space="0" w:color="auto"/>
      </w:divBdr>
    </w:div>
    <w:div w:id="831605710">
      <w:bodyDiv w:val="1"/>
      <w:marLeft w:val="0"/>
      <w:marRight w:val="0"/>
      <w:marTop w:val="0"/>
      <w:marBottom w:val="0"/>
      <w:divBdr>
        <w:top w:val="none" w:sz="0" w:space="0" w:color="auto"/>
        <w:left w:val="none" w:sz="0" w:space="0" w:color="auto"/>
        <w:bottom w:val="none" w:sz="0" w:space="0" w:color="auto"/>
        <w:right w:val="none" w:sz="0" w:space="0" w:color="auto"/>
      </w:divBdr>
    </w:div>
    <w:div w:id="831682667">
      <w:bodyDiv w:val="1"/>
      <w:marLeft w:val="0"/>
      <w:marRight w:val="0"/>
      <w:marTop w:val="0"/>
      <w:marBottom w:val="0"/>
      <w:divBdr>
        <w:top w:val="none" w:sz="0" w:space="0" w:color="auto"/>
        <w:left w:val="none" w:sz="0" w:space="0" w:color="auto"/>
        <w:bottom w:val="none" w:sz="0" w:space="0" w:color="auto"/>
        <w:right w:val="none" w:sz="0" w:space="0" w:color="auto"/>
      </w:divBdr>
    </w:div>
    <w:div w:id="831915572">
      <w:bodyDiv w:val="1"/>
      <w:marLeft w:val="0"/>
      <w:marRight w:val="0"/>
      <w:marTop w:val="0"/>
      <w:marBottom w:val="0"/>
      <w:divBdr>
        <w:top w:val="none" w:sz="0" w:space="0" w:color="auto"/>
        <w:left w:val="none" w:sz="0" w:space="0" w:color="auto"/>
        <w:bottom w:val="none" w:sz="0" w:space="0" w:color="auto"/>
        <w:right w:val="none" w:sz="0" w:space="0" w:color="auto"/>
      </w:divBdr>
    </w:div>
    <w:div w:id="832070686">
      <w:bodyDiv w:val="1"/>
      <w:marLeft w:val="0"/>
      <w:marRight w:val="0"/>
      <w:marTop w:val="0"/>
      <w:marBottom w:val="0"/>
      <w:divBdr>
        <w:top w:val="none" w:sz="0" w:space="0" w:color="auto"/>
        <w:left w:val="none" w:sz="0" w:space="0" w:color="auto"/>
        <w:bottom w:val="none" w:sz="0" w:space="0" w:color="auto"/>
        <w:right w:val="none" w:sz="0" w:space="0" w:color="auto"/>
      </w:divBdr>
    </w:div>
    <w:div w:id="832137796">
      <w:bodyDiv w:val="1"/>
      <w:marLeft w:val="0"/>
      <w:marRight w:val="0"/>
      <w:marTop w:val="0"/>
      <w:marBottom w:val="0"/>
      <w:divBdr>
        <w:top w:val="none" w:sz="0" w:space="0" w:color="auto"/>
        <w:left w:val="none" w:sz="0" w:space="0" w:color="auto"/>
        <w:bottom w:val="none" w:sz="0" w:space="0" w:color="auto"/>
        <w:right w:val="none" w:sz="0" w:space="0" w:color="auto"/>
      </w:divBdr>
    </w:div>
    <w:div w:id="832450387">
      <w:bodyDiv w:val="1"/>
      <w:marLeft w:val="0"/>
      <w:marRight w:val="0"/>
      <w:marTop w:val="0"/>
      <w:marBottom w:val="0"/>
      <w:divBdr>
        <w:top w:val="none" w:sz="0" w:space="0" w:color="auto"/>
        <w:left w:val="none" w:sz="0" w:space="0" w:color="auto"/>
        <w:bottom w:val="none" w:sz="0" w:space="0" w:color="auto"/>
        <w:right w:val="none" w:sz="0" w:space="0" w:color="auto"/>
      </w:divBdr>
    </w:div>
    <w:div w:id="832527773">
      <w:bodyDiv w:val="1"/>
      <w:marLeft w:val="0"/>
      <w:marRight w:val="0"/>
      <w:marTop w:val="0"/>
      <w:marBottom w:val="0"/>
      <w:divBdr>
        <w:top w:val="none" w:sz="0" w:space="0" w:color="auto"/>
        <w:left w:val="none" w:sz="0" w:space="0" w:color="auto"/>
        <w:bottom w:val="none" w:sz="0" w:space="0" w:color="auto"/>
        <w:right w:val="none" w:sz="0" w:space="0" w:color="auto"/>
      </w:divBdr>
    </w:div>
    <w:div w:id="832601842">
      <w:bodyDiv w:val="1"/>
      <w:marLeft w:val="0"/>
      <w:marRight w:val="0"/>
      <w:marTop w:val="0"/>
      <w:marBottom w:val="0"/>
      <w:divBdr>
        <w:top w:val="none" w:sz="0" w:space="0" w:color="auto"/>
        <w:left w:val="none" w:sz="0" w:space="0" w:color="auto"/>
        <w:bottom w:val="none" w:sz="0" w:space="0" w:color="auto"/>
        <w:right w:val="none" w:sz="0" w:space="0" w:color="auto"/>
      </w:divBdr>
    </w:div>
    <w:div w:id="832766899">
      <w:bodyDiv w:val="1"/>
      <w:marLeft w:val="0"/>
      <w:marRight w:val="0"/>
      <w:marTop w:val="0"/>
      <w:marBottom w:val="0"/>
      <w:divBdr>
        <w:top w:val="none" w:sz="0" w:space="0" w:color="auto"/>
        <w:left w:val="none" w:sz="0" w:space="0" w:color="auto"/>
        <w:bottom w:val="none" w:sz="0" w:space="0" w:color="auto"/>
        <w:right w:val="none" w:sz="0" w:space="0" w:color="auto"/>
      </w:divBdr>
    </w:div>
    <w:div w:id="832834777">
      <w:bodyDiv w:val="1"/>
      <w:marLeft w:val="0"/>
      <w:marRight w:val="0"/>
      <w:marTop w:val="0"/>
      <w:marBottom w:val="0"/>
      <w:divBdr>
        <w:top w:val="none" w:sz="0" w:space="0" w:color="auto"/>
        <w:left w:val="none" w:sz="0" w:space="0" w:color="auto"/>
        <w:bottom w:val="none" w:sz="0" w:space="0" w:color="auto"/>
        <w:right w:val="none" w:sz="0" w:space="0" w:color="auto"/>
      </w:divBdr>
    </w:div>
    <w:div w:id="833060250">
      <w:bodyDiv w:val="1"/>
      <w:marLeft w:val="0"/>
      <w:marRight w:val="0"/>
      <w:marTop w:val="0"/>
      <w:marBottom w:val="0"/>
      <w:divBdr>
        <w:top w:val="none" w:sz="0" w:space="0" w:color="auto"/>
        <w:left w:val="none" w:sz="0" w:space="0" w:color="auto"/>
        <w:bottom w:val="none" w:sz="0" w:space="0" w:color="auto"/>
        <w:right w:val="none" w:sz="0" w:space="0" w:color="auto"/>
      </w:divBdr>
    </w:div>
    <w:div w:id="833378828">
      <w:bodyDiv w:val="1"/>
      <w:marLeft w:val="0"/>
      <w:marRight w:val="0"/>
      <w:marTop w:val="0"/>
      <w:marBottom w:val="0"/>
      <w:divBdr>
        <w:top w:val="none" w:sz="0" w:space="0" w:color="auto"/>
        <w:left w:val="none" w:sz="0" w:space="0" w:color="auto"/>
        <w:bottom w:val="none" w:sz="0" w:space="0" w:color="auto"/>
        <w:right w:val="none" w:sz="0" w:space="0" w:color="auto"/>
      </w:divBdr>
    </w:div>
    <w:div w:id="833683776">
      <w:bodyDiv w:val="1"/>
      <w:marLeft w:val="0"/>
      <w:marRight w:val="0"/>
      <w:marTop w:val="0"/>
      <w:marBottom w:val="0"/>
      <w:divBdr>
        <w:top w:val="none" w:sz="0" w:space="0" w:color="auto"/>
        <w:left w:val="none" w:sz="0" w:space="0" w:color="auto"/>
        <w:bottom w:val="none" w:sz="0" w:space="0" w:color="auto"/>
        <w:right w:val="none" w:sz="0" w:space="0" w:color="auto"/>
      </w:divBdr>
    </w:div>
    <w:div w:id="834342101">
      <w:bodyDiv w:val="1"/>
      <w:marLeft w:val="0"/>
      <w:marRight w:val="0"/>
      <w:marTop w:val="0"/>
      <w:marBottom w:val="0"/>
      <w:divBdr>
        <w:top w:val="none" w:sz="0" w:space="0" w:color="auto"/>
        <w:left w:val="none" w:sz="0" w:space="0" w:color="auto"/>
        <w:bottom w:val="none" w:sz="0" w:space="0" w:color="auto"/>
        <w:right w:val="none" w:sz="0" w:space="0" w:color="auto"/>
      </w:divBdr>
    </w:div>
    <w:div w:id="834415158">
      <w:bodyDiv w:val="1"/>
      <w:marLeft w:val="0"/>
      <w:marRight w:val="0"/>
      <w:marTop w:val="0"/>
      <w:marBottom w:val="0"/>
      <w:divBdr>
        <w:top w:val="none" w:sz="0" w:space="0" w:color="auto"/>
        <w:left w:val="none" w:sz="0" w:space="0" w:color="auto"/>
        <w:bottom w:val="none" w:sz="0" w:space="0" w:color="auto"/>
        <w:right w:val="none" w:sz="0" w:space="0" w:color="auto"/>
      </w:divBdr>
    </w:div>
    <w:div w:id="834495890">
      <w:bodyDiv w:val="1"/>
      <w:marLeft w:val="0"/>
      <w:marRight w:val="0"/>
      <w:marTop w:val="0"/>
      <w:marBottom w:val="0"/>
      <w:divBdr>
        <w:top w:val="none" w:sz="0" w:space="0" w:color="auto"/>
        <w:left w:val="none" w:sz="0" w:space="0" w:color="auto"/>
        <w:bottom w:val="none" w:sz="0" w:space="0" w:color="auto"/>
        <w:right w:val="none" w:sz="0" w:space="0" w:color="auto"/>
      </w:divBdr>
    </w:div>
    <w:div w:id="834732764">
      <w:bodyDiv w:val="1"/>
      <w:marLeft w:val="0"/>
      <w:marRight w:val="0"/>
      <w:marTop w:val="0"/>
      <w:marBottom w:val="0"/>
      <w:divBdr>
        <w:top w:val="none" w:sz="0" w:space="0" w:color="auto"/>
        <w:left w:val="none" w:sz="0" w:space="0" w:color="auto"/>
        <w:bottom w:val="none" w:sz="0" w:space="0" w:color="auto"/>
        <w:right w:val="none" w:sz="0" w:space="0" w:color="auto"/>
      </w:divBdr>
    </w:div>
    <w:div w:id="834875613">
      <w:bodyDiv w:val="1"/>
      <w:marLeft w:val="0"/>
      <w:marRight w:val="0"/>
      <w:marTop w:val="0"/>
      <w:marBottom w:val="0"/>
      <w:divBdr>
        <w:top w:val="none" w:sz="0" w:space="0" w:color="auto"/>
        <w:left w:val="none" w:sz="0" w:space="0" w:color="auto"/>
        <w:bottom w:val="none" w:sz="0" w:space="0" w:color="auto"/>
        <w:right w:val="none" w:sz="0" w:space="0" w:color="auto"/>
      </w:divBdr>
    </w:div>
    <w:div w:id="834959794">
      <w:bodyDiv w:val="1"/>
      <w:marLeft w:val="0"/>
      <w:marRight w:val="0"/>
      <w:marTop w:val="0"/>
      <w:marBottom w:val="0"/>
      <w:divBdr>
        <w:top w:val="none" w:sz="0" w:space="0" w:color="auto"/>
        <w:left w:val="none" w:sz="0" w:space="0" w:color="auto"/>
        <w:bottom w:val="none" w:sz="0" w:space="0" w:color="auto"/>
        <w:right w:val="none" w:sz="0" w:space="0" w:color="auto"/>
      </w:divBdr>
    </w:div>
    <w:div w:id="835874757">
      <w:bodyDiv w:val="1"/>
      <w:marLeft w:val="0"/>
      <w:marRight w:val="0"/>
      <w:marTop w:val="0"/>
      <w:marBottom w:val="0"/>
      <w:divBdr>
        <w:top w:val="none" w:sz="0" w:space="0" w:color="auto"/>
        <w:left w:val="none" w:sz="0" w:space="0" w:color="auto"/>
        <w:bottom w:val="none" w:sz="0" w:space="0" w:color="auto"/>
        <w:right w:val="none" w:sz="0" w:space="0" w:color="auto"/>
      </w:divBdr>
    </w:div>
    <w:div w:id="836115259">
      <w:bodyDiv w:val="1"/>
      <w:marLeft w:val="0"/>
      <w:marRight w:val="0"/>
      <w:marTop w:val="0"/>
      <w:marBottom w:val="0"/>
      <w:divBdr>
        <w:top w:val="none" w:sz="0" w:space="0" w:color="auto"/>
        <w:left w:val="none" w:sz="0" w:space="0" w:color="auto"/>
        <w:bottom w:val="none" w:sz="0" w:space="0" w:color="auto"/>
        <w:right w:val="none" w:sz="0" w:space="0" w:color="auto"/>
      </w:divBdr>
    </w:div>
    <w:div w:id="836269609">
      <w:bodyDiv w:val="1"/>
      <w:marLeft w:val="0"/>
      <w:marRight w:val="0"/>
      <w:marTop w:val="0"/>
      <w:marBottom w:val="0"/>
      <w:divBdr>
        <w:top w:val="none" w:sz="0" w:space="0" w:color="auto"/>
        <w:left w:val="none" w:sz="0" w:space="0" w:color="auto"/>
        <w:bottom w:val="none" w:sz="0" w:space="0" w:color="auto"/>
        <w:right w:val="none" w:sz="0" w:space="0" w:color="auto"/>
      </w:divBdr>
    </w:div>
    <w:div w:id="836723375">
      <w:bodyDiv w:val="1"/>
      <w:marLeft w:val="0"/>
      <w:marRight w:val="0"/>
      <w:marTop w:val="0"/>
      <w:marBottom w:val="0"/>
      <w:divBdr>
        <w:top w:val="none" w:sz="0" w:space="0" w:color="auto"/>
        <w:left w:val="none" w:sz="0" w:space="0" w:color="auto"/>
        <w:bottom w:val="none" w:sz="0" w:space="0" w:color="auto"/>
        <w:right w:val="none" w:sz="0" w:space="0" w:color="auto"/>
      </w:divBdr>
    </w:div>
    <w:div w:id="837304508">
      <w:bodyDiv w:val="1"/>
      <w:marLeft w:val="0"/>
      <w:marRight w:val="0"/>
      <w:marTop w:val="0"/>
      <w:marBottom w:val="0"/>
      <w:divBdr>
        <w:top w:val="none" w:sz="0" w:space="0" w:color="auto"/>
        <w:left w:val="none" w:sz="0" w:space="0" w:color="auto"/>
        <w:bottom w:val="none" w:sz="0" w:space="0" w:color="auto"/>
        <w:right w:val="none" w:sz="0" w:space="0" w:color="auto"/>
      </w:divBdr>
    </w:div>
    <w:div w:id="837425873">
      <w:bodyDiv w:val="1"/>
      <w:marLeft w:val="0"/>
      <w:marRight w:val="0"/>
      <w:marTop w:val="0"/>
      <w:marBottom w:val="0"/>
      <w:divBdr>
        <w:top w:val="none" w:sz="0" w:space="0" w:color="auto"/>
        <w:left w:val="none" w:sz="0" w:space="0" w:color="auto"/>
        <w:bottom w:val="none" w:sz="0" w:space="0" w:color="auto"/>
        <w:right w:val="none" w:sz="0" w:space="0" w:color="auto"/>
      </w:divBdr>
    </w:div>
    <w:div w:id="838891682">
      <w:bodyDiv w:val="1"/>
      <w:marLeft w:val="0"/>
      <w:marRight w:val="0"/>
      <w:marTop w:val="0"/>
      <w:marBottom w:val="0"/>
      <w:divBdr>
        <w:top w:val="none" w:sz="0" w:space="0" w:color="auto"/>
        <w:left w:val="none" w:sz="0" w:space="0" w:color="auto"/>
        <w:bottom w:val="none" w:sz="0" w:space="0" w:color="auto"/>
        <w:right w:val="none" w:sz="0" w:space="0" w:color="auto"/>
      </w:divBdr>
    </w:div>
    <w:div w:id="839081312">
      <w:bodyDiv w:val="1"/>
      <w:marLeft w:val="0"/>
      <w:marRight w:val="0"/>
      <w:marTop w:val="0"/>
      <w:marBottom w:val="0"/>
      <w:divBdr>
        <w:top w:val="none" w:sz="0" w:space="0" w:color="auto"/>
        <w:left w:val="none" w:sz="0" w:space="0" w:color="auto"/>
        <w:bottom w:val="none" w:sz="0" w:space="0" w:color="auto"/>
        <w:right w:val="none" w:sz="0" w:space="0" w:color="auto"/>
      </w:divBdr>
    </w:div>
    <w:div w:id="839127661">
      <w:bodyDiv w:val="1"/>
      <w:marLeft w:val="0"/>
      <w:marRight w:val="0"/>
      <w:marTop w:val="0"/>
      <w:marBottom w:val="0"/>
      <w:divBdr>
        <w:top w:val="none" w:sz="0" w:space="0" w:color="auto"/>
        <w:left w:val="none" w:sz="0" w:space="0" w:color="auto"/>
        <w:bottom w:val="none" w:sz="0" w:space="0" w:color="auto"/>
        <w:right w:val="none" w:sz="0" w:space="0" w:color="auto"/>
      </w:divBdr>
    </w:div>
    <w:div w:id="839201777">
      <w:bodyDiv w:val="1"/>
      <w:marLeft w:val="0"/>
      <w:marRight w:val="0"/>
      <w:marTop w:val="0"/>
      <w:marBottom w:val="0"/>
      <w:divBdr>
        <w:top w:val="none" w:sz="0" w:space="0" w:color="auto"/>
        <w:left w:val="none" w:sz="0" w:space="0" w:color="auto"/>
        <w:bottom w:val="none" w:sz="0" w:space="0" w:color="auto"/>
        <w:right w:val="none" w:sz="0" w:space="0" w:color="auto"/>
      </w:divBdr>
    </w:div>
    <w:div w:id="839271245">
      <w:bodyDiv w:val="1"/>
      <w:marLeft w:val="0"/>
      <w:marRight w:val="0"/>
      <w:marTop w:val="0"/>
      <w:marBottom w:val="0"/>
      <w:divBdr>
        <w:top w:val="none" w:sz="0" w:space="0" w:color="auto"/>
        <w:left w:val="none" w:sz="0" w:space="0" w:color="auto"/>
        <w:bottom w:val="none" w:sz="0" w:space="0" w:color="auto"/>
        <w:right w:val="none" w:sz="0" w:space="0" w:color="auto"/>
      </w:divBdr>
    </w:div>
    <w:div w:id="839392485">
      <w:bodyDiv w:val="1"/>
      <w:marLeft w:val="0"/>
      <w:marRight w:val="0"/>
      <w:marTop w:val="0"/>
      <w:marBottom w:val="0"/>
      <w:divBdr>
        <w:top w:val="none" w:sz="0" w:space="0" w:color="auto"/>
        <w:left w:val="none" w:sz="0" w:space="0" w:color="auto"/>
        <w:bottom w:val="none" w:sz="0" w:space="0" w:color="auto"/>
        <w:right w:val="none" w:sz="0" w:space="0" w:color="auto"/>
      </w:divBdr>
    </w:div>
    <w:div w:id="839583093">
      <w:bodyDiv w:val="1"/>
      <w:marLeft w:val="0"/>
      <w:marRight w:val="0"/>
      <w:marTop w:val="0"/>
      <w:marBottom w:val="0"/>
      <w:divBdr>
        <w:top w:val="none" w:sz="0" w:space="0" w:color="auto"/>
        <w:left w:val="none" w:sz="0" w:space="0" w:color="auto"/>
        <w:bottom w:val="none" w:sz="0" w:space="0" w:color="auto"/>
        <w:right w:val="none" w:sz="0" w:space="0" w:color="auto"/>
      </w:divBdr>
      <w:divsChild>
        <w:div w:id="1295720892">
          <w:marLeft w:val="0"/>
          <w:marRight w:val="0"/>
          <w:marTop w:val="0"/>
          <w:marBottom w:val="0"/>
          <w:divBdr>
            <w:top w:val="none" w:sz="0" w:space="0" w:color="auto"/>
            <w:left w:val="none" w:sz="0" w:space="0" w:color="auto"/>
            <w:bottom w:val="none" w:sz="0" w:space="0" w:color="auto"/>
            <w:right w:val="none" w:sz="0" w:space="0" w:color="auto"/>
          </w:divBdr>
          <w:divsChild>
            <w:div w:id="41252089">
              <w:marLeft w:val="0"/>
              <w:marRight w:val="0"/>
              <w:marTop w:val="0"/>
              <w:marBottom w:val="0"/>
              <w:divBdr>
                <w:top w:val="none" w:sz="0" w:space="0" w:color="auto"/>
                <w:left w:val="none" w:sz="0" w:space="0" w:color="auto"/>
                <w:bottom w:val="none" w:sz="0" w:space="0" w:color="auto"/>
                <w:right w:val="none" w:sz="0" w:space="0" w:color="auto"/>
              </w:divBdr>
            </w:div>
            <w:div w:id="95911712">
              <w:marLeft w:val="0"/>
              <w:marRight w:val="0"/>
              <w:marTop w:val="0"/>
              <w:marBottom w:val="0"/>
              <w:divBdr>
                <w:top w:val="none" w:sz="0" w:space="0" w:color="auto"/>
                <w:left w:val="none" w:sz="0" w:space="0" w:color="auto"/>
                <w:bottom w:val="none" w:sz="0" w:space="0" w:color="auto"/>
                <w:right w:val="none" w:sz="0" w:space="0" w:color="auto"/>
              </w:divBdr>
            </w:div>
            <w:div w:id="189876774">
              <w:marLeft w:val="0"/>
              <w:marRight w:val="0"/>
              <w:marTop w:val="0"/>
              <w:marBottom w:val="0"/>
              <w:divBdr>
                <w:top w:val="none" w:sz="0" w:space="0" w:color="auto"/>
                <w:left w:val="none" w:sz="0" w:space="0" w:color="auto"/>
                <w:bottom w:val="none" w:sz="0" w:space="0" w:color="auto"/>
                <w:right w:val="none" w:sz="0" w:space="0" w:color="auto"/>
              </w:divBdr>
            </w:div>
            <w:div w:id="293215359">
              <w:marLeft w:val="0"/>
              <w:marRight w:val="0"/>
              <w:marTop w:val="0"/>
              <w:marBottom w:val="0"/>
              <w:divBdr>
                <w:top w:val="none" w:sz="0" w:space="0" w:color="auto"/>
                <w:left w:val="none" w:sz="0" w:space="0" w:color="auto"/>
                <w:bottom w:val="none" w:sz="0" w:space="0" w:color="auto"/>
                <w:right w:val="none" w:sz="0" w:space="0" w:color="auto"/>
              </w:divBdr>
            </w:div>
            <w:div w:id="325670465">
              <w:marLeft w:val="0"/>
              <w:marRight w:val="0"/>
              <w:marTop w:val="0"/>
              <w:marBottom w:val="0"/>
              <w:divBdr>
                <w:top w:val="none" w:sz="0" w:space="0" w:color="auto"/>
                <w:left w:val="none" w:sz="0" w:space="0" w:color="auto"/>
                <w:bottom w:val="none" w:sz="0" w:space="0" w:color="auto"/>
                <w:right w:val="none" w:sz="0" w:space="0" w:color="auto"/>
              </w:divBdr>
            </w:div>
            <w:div w:id="338048794">
              <w:marLeft w:val="0"/>
              <w:marRight w:val="0"/>
              <w:marTop w:val="0"/>
              <w:marBottom w:val="0"/>
              <w:divBdr>
                <w:top w:val="none" w:sz="0" w:space="0" w:color="auto"/>
                <w:left w:val="none" w:sz="0" w:space="0" w:color="auto"/>
                <w:bottom w:val="none" w:sz="0" w:space="0" w:color="auto"/>
                <w:right w:val="none" w:sz="0" w:space="0" w:color="auto"/>
              </w:divBdr>
            </w:div>
            <w:div w:id="504132861">
              <w:marLeft w:val="0"/>
              <w:marRight w:val="0"/>
              <w:marTop w:val="0"/>
              <w:marBottom w:val="0"/>
              <w:divBdr>
                <w:top w:val="none" w:sz="0" w:space="0" w:color="auto"/>
                <w:left w:val="none" w:sz="0" w:space="0" w:color="auto"/>
                <w:bottom w:val="none" w:sz="0" w:space="0" w:color="auto"/>
                <w:right w:val="none" w:sz="0" w:space="0" w:color="auto"/>
              </w:divBdr>
            </w:div>
            <w:div w:id="584072929">
              <w:marLeft w:val="0"/>
              <w:marRight w:val="0"/>
              <w:marTop w:val="0"/>
              <w:marBottom w:val="0"/>
              <w:divBdr>
                <w:top w:val="none" w:sz="0" w:space="0" w:color="auto"/>
                <w:left w:val="none" w:sz="0" w:space="0" w:color="auto"/>
                <w:bottom w:val="none" w:sz="0" w:space="0" w:color="auto"/>
                <w:right w:val="none" w:sz="0" w:space="0" w:color="auto"/>
              </w:divBdr>
            </w:div>
            <w:div w:id="639263920">
              <w:marLeft w:val="0"/>
              <w:marRight w:val="0"/>
              <w:marTop w:val="0"/>
              <w:marBottom w:val="0"/>
              <w:divBdr>
                <w:top w:val="none" w:sz="0" w:space="0" w:color="auto"/>
                <w:left w:val="none" w:sz="0" w:space="0" w:color="auto"/>
                <w:bottom w:val="none" w:sz="0" w:space="0" w:color="auto"/>
                <w:right w:val="none" w:sz="0" w:space="0" w:color="auto"/>
              </w:divBdr>
            </w:div>
            <w:div w:id="651716601">
              <w:marLeft w:val="0"/>
              <w:marRight w:val="0"/>
              <w:marTop w:val="0"/>
              <w:marBottom w:val="0"/>
              <w:divBdr>
                <w:top w:val="none" w:sz="0" w:space="0" w:color="auto"/>
                <w:left w:val="none" w:sz="0" w:space="0" w:color="auto"/>
                <w:bottom w:val="none" w:sz="0" w:space="0" w:color="auto"/>
                <w:right w:val="none" w:sz="0" w:space="0" w:color="auto"/>
              </w:divBdr>
            </w:div>
            <w:div w:id="705642735">
              <w:marLeft w:val="0"/>
              <w:marRight w:val="0"/>
              <w:marTop w:val="0"/>
              <w:marBottom w:val="0"/>
              <w:divBdr>
                <w:top w:val="none" w:sz="0" w:space="0" w:color="auto"/>
                <w:left w:val="none" w:sz="0" w:space="0" w:color="auto"/>
                <w:bottom w:val="none" w:sz="0" w:space="0" w:color="auto"/>
                <w:right w:val="none" w:sz="0" w:space="0" w:color="auto"/>
              </w:divBdr>
            </w:div>
            <w:div w:id="711535100">
              <w:marLeft w:val="0"/>
              <w:marRight w:val="0"/>
              <w:marTop w:val="0"/>
              <w:marBottom w:val="0"/>
              <w:divBdr>
                <w:top w:val="none" w:sz="0" w:space="0" w:color="auto"/>
                <w:left w:val="none" w:sz="0" w:space="0" w:color="auto"/>
                <w:bottom w:val="none" w:sz="0" w:space="0" w:color="auto"/>
                <w:right w:val="none" w:sz="0" w:space="0" w:color="auto"/>
              </w:divBdr>
            </w:div>
            <w:div w:id="759520942">
              <w:marLeft w:val="0"/>
              <w:marRight w:val="0"/>
              <w:marTop w:val="0"/>
              <w:marBottom w:val="0"/>
              <w:divBdr>
                <w:top w:val="none" w:sz="0" w:space="0" w:color="auto"/>
                <w:left w:val="none" w:sz="0" w:space="0" w:color="auto"/>
                <w:bottom w:val="none" w:sz="0" w:space="0" w:color="auto"/>
                <w:right w:val="none" w:sz="0" w:space="0" w:color="auto"/>
              </w:divBdr>
            </w:div>
            <w:div w:id="781071640">
              <w:marLeft w:val="0"/>
              <w:marRight w:val="0"/>
              <w:marTop w:val="0"/>
              <w:marBottom w:val="0"/>
              <w:divBdr>
                <w:top w:val="none" w:sz="0" w:space="0" w:color="auto"/>
                <w:left w:val="none" w:sz="0" w:space="0" w:color="auto"/>
                <w:bottom w:val="none" w:sz="0" w:space="0" w:color="auto"/>
                <w:right w:val="none" w:sz="0" w:space="0" w:color="auto"/>
              </w:divBdr>
            </w:div>
            <w:div w:id="851728588">
              <w:marLeft w:val="0"/>
              <w:marRight w:val="0"/>
              <w:marTop w:val="0"/>
              <w:marBottom w:val="0"/>
              <w:divBdr>
                <w:top w:val="none" w:sz="0" w:space="0" w:color="auto"/>
                <w:left w:val="none" w:sz="0" w:space="0" w:color="auto"/>
                <w:bottom w:val="none" w:sz="0" w:space="0" w:color="auto"/>
                <w:right w:val="none" w:sz="0" w:space="0" w:color="auto"/>
              </w:divBdr>
            </w:div>
            <w:div w:id="925966240">
              <w:marLeft w:val="0"/>
              <w:marRight w:val="0"/>
              <w:marTop w:val="0"/>
              <w:marBottom w:val="0"/>
              <w:divBdr>
                <w:top w:val="none" w:sz="0" w:space="0" w:color="auto"/>
                <w:left w:val="none" w:sz="0" w:space="0" w:color="auto"/>
                <w:bottom w:val="none" w:sz="0" w:space="0" w:color="auto"/>
                <w:right w:val="none" w:sz="0" w:space="0" w:color="auto"/>
              </w:divBdr>
            </w:div>
            <w:div w:id="974793233">
              <w:marLeft w:val="0"/>
              <w:marRight w:val="0"/>
              <w:marTop w:val="0"/>
              <w:marBottom w:val="0"/>
              <w:divBdr>
                <w:top w:val="none" w:sz="0" w:space="0" w:color="auto"/>
                <w:left w:val="none" w:sz="0" w:space="0" w:color="auto"/>
                <w:bottom w:val="none" w:sz="0" w:space="0" w:color="auto"/>
                <w:right w:val="none" w:sz="0" w:space="0" w:color="auto"/>
              </w:divBdr>
            </w:div>
            <w:div w:id="1000349126">
              <w:marLeft w:val="0"/>
              <w:marRight w:val="0"/>
              <w:marTop w:val="0"/>
              <w:marBottom w:val="0"/>
              <w:divBdr>
                <w:top w:val="none" w:sz="0" w:space="0" w:color="auto"/>
                <w:left w:val="none" w:sz="0" w:space="0" w:color="auto"/>
                <w:bottom w:val="none" w:sz="0" w:space="0" w:color="auto"/>
                <w:right w:val="none" w:sz="0" w:space="0" w:color="auto"/>
              </w:divBdr>
            </w:div>
            <w:div w:id="1033532027">
              <w:marLeft w:val="0"/>
              <w:marRight w:val="0"/>
              <w:marTop w:val="0"/>
              <w:marBottom w:val="0"/>
              <w:divBdr>
                <w:top w:val="none" w:sz="0" w:space="0" w:color="auto"/>
                <w:left w:val="none" w:sz="0" w:space="0" w:color="auto"/>
                <w:bottom w:val="none" w:sz="0" w:space="0" w:color="auto"/>
                <w:right w:val="none" w:sz="0" w:space="0" w:color="auto"/>
              </w:divBdr>
            </w:div>
            <w:div w:id="1094394700">
              <w:marLeft w:val="0"/>
              <w:marRight w:val="0"/>
              <w:marTop w:val="0"/>
              <w:marBottom w:val="0"/>
              <w:divBdr>
                <w:top w:val="none" w:sz="0" w:space="0" w:color="auto"/>
                <w:left w:val="none" w:sz="0" w:space="0" w:color="auto"/>
                <w:bottom w:val="none" w:sz="0" w:space="0" w:color="auto"/>
                <w:right w:val="none" w:sz="0" w:space="0" w:color="auto"/>
              </w:divBdr>
            </w:div>
            <w:div w:id="1199196526">
              <w:marLeft w:val="0"/>
              <w:marRight w:val="0"/>
              <w:marTop w:val="0"/>
              <w:marBottom w:val="0"/>
              <w:divBdr>
                <w:top w:val="none" w:sz="0" w:space="0" w:color="auto"/>
                <w:left w:val="none" w:sz="0" w:space="0" w:color="auto"/>
                <w:bottom w:val="none" w:sz="0" w:space="0" w:color="auto"/>
                <w:right w:val="none" w:sz="0" w:space="0" w:color="auto"/>
              </w:divBdr>
            </w:div>
            <w:div w:id="1204827826">
              <w:marLeft w:val="0"/>
              <w:marRight w:val="0"/>
              <w:marTop w:val="0"/>
              <w:marBottom w:val="0"/>
              <w:divBdr>
                <w:top w:val="none" w:sz="0" w:space="0" w:color="auto"/>
                <w:left w:val="none" w:sz="0" w:space="0" w:color="auto"/>
                <w:bottom w:val="none" w:sz="0" w:space="0" w:color="auto"/>
                <w:right w:val="none" w:sz="0" w:space="0" w:color="auto"/>
              </w:divBdr>
            </w:div>
            <w:div w:id="1210804981">
              <w:marLeft w:val="0"/>
              <w:marRight w:val="0"/>
              <w:marTop w:val="0"/>
              <w:marBottom w:val="0"/>
              <w:divBdr>
                <w:top w:val="none" w:sz="0" w:space="0" w:color="auto"/>
                <w:left w:val="none" w:sz="0" w:space="0" w:color="auto"/>
                <w:bottom w:val="none" w:sz="0" w:space="0" w:color="auto"/>
                <w:right w:val="none" w:sz="0" w:space="0" w:color="auto"/>
              </w:divBdr>
            </w:div>
            <w:div w:id="1311978984">
              <w:marLeft w:val="0"/>
              <w:marRight w:val="0"/>
              <w:marTop w:val="0"/>
              <w:marBottom w:val="0"/>
              <w:divBdr>
                <w:top w:val="none" w:sz="0" w:space="0" w:color="auto"/>
                <w:left w:val="none" w:sz="0" w:space="0" w:color="auto"/>
                <w:bottom w:val="none" w:sz="0" w:space="0" w:color="auto"/>
                <w:right w:val="none" w:sz="0" w:space="0" w:color="auto"/>
              </w:divBdr>
            </w:div>
            <w:div w:id="1339775777">
              <w:marLeft w:val="0"/>
              <w:marRight w:val="0"/>
              <w:marTop w:val="0"/>
              <w:marBottom w:val="0"/>
              <w:divBdr>
                <w:top w:val="none" w:sz="0" w:space="0" w:color="auto"/>
                <w:left w:val="none" w:sz="0" w:space="0" w:color="auto"/>
                <w:bottom w:val="none" w:sz="0" w:space="0" w:color="auto"/>
                <w:right w:val="none" w:sz="0" w:space="0" w:color="auto"/>
              </w:divBdr>
            </w:div>
            <w:div w:id="1384792594">
              <w:marLeft w:val="0"/>
              <w:marRight w:val="0"/>
              <w:marTop w:val="0"/>
              <w:marBottom w:val="0"/>
              <w:divBdr>
                <w:top w:val="none" w:sz="0" w:space="0" w:color="auto"/>
                <w:left w:val="none" w:sz="0" w:space="0" w:color="auto"/>
                <w:bottom w:val="none" w:sz="0" w:space="0" w:color="auto"/>
                <w:right w:val="none" w:sz="0" w:space="0" w:color="auto"/>
              </w:divBdr>
            </w:div>
            <w:div w:id="1400639163">
              <w:marLeft w:val="0"/>
              <w:marRight w:val="0"/>
              <w:marTop w:val="0"/>
              <w:marBottom w:val="0"/>
              <w:divBdr>
                <w:top w:val="none" w:sz="0" w:space="0" w:color="auto"/>
                <w:left w:val="none" w:sz="0" w:space="0" w:color="auto"/>
                <w:bottom w:val="none" w:sz="0" w:space="0" w:color="auto"/>
                <w:right w:val="none" w:sz="0" w:space="0" w:color="auto"/>
              </w:divBdr>
            </w:div>
            <w:div w:id="1450203210">
              <w:marLeft w:val="0"/>
              <w:marRight w:val="0"/>
              <w:marTop w:val="0"/>
              <w:marBottom w:val="0"/>
              <w:divBdr>
                <w:top w:val="none" w:sz="0" w:space="0" w:color="auto"/>
                <w:left w:val="none" w:sz="0" w:space="0" w:color="auto"/>
                <w:bottom w:val="none" w:sz="0" w:space="0" w:color="auto"/>
                <w:right w:val="none" w:sz="0" w:space="0" w:color="auto"/>
              </w:divBdr>
            </w:div>
            <w:div w:id="1485851954">
              <w:marLeft w:val="0"/>
              <w:marRight w:val="0"/>
              <w:marTop w:val="0"/>
              <w:marBottom w:val="0"/>
              <w:divBdr>
                <w:top w:val="none" w:sz="0" w:space="0" w:color="auto"/>
                <w:left w:val="none" w:sz="0" w:space="0" w:color="auto"/>
                <w:bottom w:val="none" w:sz="0" w:space="0" w:color="auto"/>
                <w:right w:val="none" w:sz="0" w:space="0" w:color="auto"/>
              </w:divBdr>
            </w:div>
            <w:div w:id="1488323953">
              <w:marLeft w:val="0"/>
              <w:marRight w:val="0"/>
              <w:marTop w:val="0"/>
              <w:marBottom w:val="0"/>
              <w:divBdr>
                <w:top w:val="none" w:sz="0" w:space="0" w:color="auto"/>
                <w:left w:val="none" w:sz="0" w:space="0" w:color="auto"/>
                <w:bottom w:val="none" w:sz="0" w:space="0" w:color="auto"/>
                <w:right w:val="none" w:sz="0" w:space="0" w:color="auto"/>
              </w:divBdr>
            </w:div>
            <w:div w:id="1617255761">
              <w:marLeft w:val="0"/>
              <w:marRight w:val="0"/>
              <w:marTop w:val="0"/>
              <w:marBottom w:val="0"/>
              <w:divBdr>
                <w:top w:val="none" w:sz="0" w:space="0" w:color="auto"/>
                <w:left w:val="none" w:sz="0" w:space="0" w:color="auto"/>
                <w:bottom w:val="none" w:sz="0" w:space="0" w:color="auto"/>
                <w:right w:val="none" w:sz="0" w:space="0" w:color="auto"/>
              </w:divBdr>
            </w:div>
            <w:div w:id="1656840529">
              <w:marLeft w:val="0"/>
              <w:marRight w:val="0"/>
              <w:marTop w:val="0"/>
              <w:marBottom w:val="0"/>
              <w:divBdr>
                <w:top w:val="none" w:sz="0" w:space="0" w:color="auto"/>
                <w:left w:val="none" w:sz="0" w:space="0" w:color="auto"/>
                <w:bottom w:val="none" w:sz="0" w:space="0" w:color="auto"/>
                <w:right w:val="none" w:sz="0" w:space="0" w:color="auto"/>
              </w:divBdr>
            </w:div>
            <w:div w:id="1715352929">
              <w:marLeft w:val="0"/>
              <w:marRight w:val="0"/>
              <w:marTop w:val="0"/>
              <w:marBottom w:val="0"/>
              <w:divBdr>
                <w:top w:val="none" w:sz="0" w:space="0" w:color="auto"/>
                <w:left w:val="none" w:sz="0" w:space="0" w:color="auto"/>
                <w:bottom w:val="none" w:sz="0" w:space="0" w:color="auto"/>
                <w:right w:val="none" w:sz="0" w:space="0" w:color="auto"/>
              </w:divBdr>
            </w:div>
            <w:div w:id="1831290605">
              <w:marLeft w:val="0"/>
              <w:marRight w:val="0"/>
              <w:marTop w:val="0"/>
              <w:marBottom w:val="0"/>
              <w:divBdr>
                <w:top w:val="none" w:sz="0" w:space="0" w:color="auto"/>
                <w:left w:val="none" w:sz="0" w:space="0" w:color="auto"/>
                <w:bottom w:val="none" w:sz="0" w:space="0" w:color="auto"/>
                <w:right w:val="none" w:sz="0" w:space="0" w:color="auto"/>
              </w:divBdr>
            </w:div>
            <w:div w:id="1871650924">
              <w:marLeft w:val="0"/>
              <w:marRight w:val="0"/>
              <w:marTop w:val="0"/>
              <w:marBottom w:val="0"/>
              <w:divBdr>
                <w:top w:val="none" w:sz="0" w:space="0" w:color="auto"/>
                <w:left w:val="none" w:sz="0" w:space="0" w:color="auto"/>
                <w:bottom w:val="none" w:sz="0" w:space="0" w:color="auto"/>
                <w:right w:val="none" w:sz="0" w:space="0" w:color="auto"/>
              </w:divBdr>
            </w:div>
            <w:div w:id="1898130113">
              <w:marLeft w:val="0"/>
              <w:marRight w:val="0"/>
              <w:marTop w:val="0"/>
              <w:marBottom w:val="0"/>
              <w:divBdr>
                <w:top w:val="none" w:sz="0" w:space="0" w:color="auto"/>
                <w:left w:val="none" w:sz="0" w:space="0" w:color="auto"/>
                <w:bottom w:val="none" w:sz="0" w:space="0" w:color="auto"/>
                <w:right w:val="none" w:sz="0" w:space="0" w:color="auto"/>
              </w:divBdr>
            </w:div>
            <w:div w:id="2036956064">
              <w:marLeft w:val="0"/>
              <w:marRight w:val="0"/>
              <w:marTop w:val="0"/>
              <w:marBottom w:val="0"/>
              <w:divBdr>
                <w:top w:val="none" w:sz="0" w:space="0" w:color="auto"/>
                <w:left w:val="none" w:sz="0" w:space="0" w:color="auto"/>
                <w:bottom w:val="none" w:sz="0" w:space="0" w:color="auto"/>
                <w:right w:val="none" w:sz="0" w:space="0" w:color="auto"/>
              </w:divBdr>
            </w:div>
            <w:div w:id="2048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501">
      <w:bodyDiv w:val="1"/>
      <w:marLeft w:val="0"/>
      <w:marRight w:val="0"/>
      <w:marTop w:val="0"/>
      <w:marBottom w:val="0"/>
      <w:divBdr>
        <w:top w:val="none" w:sz="0" w:space="0" w:color="auto"/>
        <w:left w:val="none" w:sz="0" w:space="0" w:color="auto"/>
        <w:bottom w:val="none" w:sz="0" w:space="0" w:color="auto"/>
        <w:right w:val="none" w:sz="0" w:space="0" w:color="auto"/>
      </w:divBdr>
    </w:div>
    <w:div w:id="840126201">
      <w:bodyDiv w:val="1"/>
      <w:marLeft w:val="0"/>
      <w:marRight w:val="0"/>
      <w:marTop w:val="0"/>
      <w:marBottom w:val="0"/>
      <w:divBdr>
        <w:top w:val="none" w:sz="0" w:space="0" w:color="auto"/>
        <w:left w:val="none" w:sz="0" w:space="0" w:color="auto"/>
        <w:bottom w:val="none" w:sz="0" w:space="0" w:color="auto"/>
        <w:right w:val="none" w:sz="0" w:space="0" w:color="auto"/>
      </w:divBdr>
    </w:div>
    <w:div w:id="840269412">
      <w:bodyDiv w:val="1"/>
      <w:marLeft w:val="0"/>
      <w:marRight w:val="0"/>
      <w:marTop w:val="0"/>
      <w:marBottom w:val="0"/>
      <w:divBdr>
        <w:top w:val="none" w:sz="0" w:space="0" w:color="auto"/>
        <w:left w:val="none" w:sz="0" w:space="0" w:color="auto"/>
        <w:bottom w:val="none" w:sz="0" w:space="0" w:color="auto"/>
        <w:right w:val="none" w:sz="0" w:space="0" w:color="auto"/>
      </w:divBdr>
    </w:div>
    <w:div w:id="840316345">
      <w:bodyDiv w:val="1"/>
      <w:marLeft w:val="0"/>
      <w:marRight w:val="0"/>
      <w:marTop w:val="0"/>
      <w:marBottom w:val="0"/>
      <w:divBdr>
        <w:top w:val="none" w:sz="0" w:space="0" w:color="auto"/>
        <w:left w:val="none" w:sz="0" w:space="0" w:color="auto"/>
        <w:bottom w:val="none" w:sz="0" w:space="0" w:color="auto"/>
        <w:right w:val="none" w:sz="0" w:space="0" w:color="auto"/>
      </w:divBdr>
    </w:div>
    <w:div w:id="840319222">
      <w:bodyDiv w:val="1"/>
      <w:marLeft w:val="0"/>
      <w:marRight w:val="0"/>
      <w:marTop w:val="0"/>
      <w:marBottom w:val="0"/>
      <w:divBdr>
        <w:top w:val="none" w:sz="0" w:space="0" w:color="auto"/>
        <w:left w:val="none" w:sz="0" w:space="0" w:color="auto"/>
        <w:bottom w:val="none" w:sz="0" w:space="0" w:color="auto"/>
        <w:right w:val="none" w:sz="0" w:space="0" w:color="auto"/>
      </w:divBdr>
    </w:div>
    <w:div w:id="840509715">
      <w:bodyDiv w:val="1"/>
      <w:marLeft w:val="0"/>
      <w:marRight w:val="0"/>
      <w:marTop w:val="0"/>
      <w:marBottom w:val="0"/>
      <w:divBdr>
        <w:top w:val="none" w:sz="0" w:space="0" w:color="auto"/>
        <w:left w:val="none" w:sz="0" w:space="0" w:color="auto"/>
        <w:bottom w:val="none" w:sz="0" w:space="0" w:color="auto"/>
        <w:right w:val="none" w:sz="0" w:space="0" w:color="auto"/>
      </w:divBdr>
    </w:div>
    <w:div w:id="840655773">
      <w:bodyDiv w:val="1"/>
      <w:marLeft w:val="0"/>
      <w:marRight w:val="0"/>
      <w:marTop w:val="0"/>
      <w:marBottom w:val="0"/>
      <w:divBdr>
        <w:top w:val="none" w:sz="0" w:space="0" w:color="auto"/>
        <w:left w:val="none" w:sz="0" w:space="0" w:color="auto"/>
        <w:bottom w:val="none" w:sz="0" w:space="0" w:color="auto"/>
        <w:right w:val="none" w:sz="0" w:space="0" w:color="auto"/>
      </w:divBdr>
    </w:div>
    <w:div w:id="840777763">
      <w:bodyDiv w:val="1"/>
      <w:marLeft w:val="0"/>
      <w:marRight w:val="0"/>
      <w:marTop w:val="0"/>
      <w:marBottom w:val="0"/>
      <w:divBdr>
        <w:top w:val="none" w:sz="0" w:space="0" w:color="auto"/>
        <w:left w:val="none" w:sz="0" w:space="0" w:color="auto"/>
        <w:bottom w:val="none" w:sz="0" w:space="0" w:color="auto"/>
        <w:right w:val="none" w:sz="0" w:space="0" w:color="auto"/>
      </w:divBdr>
    </w:div>
    <w:div w:id="841047443">
      <w:bodyDiv w:val="1"/>
      <w:marLeft w:val="0"/>
      <w:marRight w:val="0"/>
      <w:marTop w:val="0"/>
      <w:marBottom w:val="0"/>
      <w:divBdr>
        <w:top w:val="none" w:sz="0" w:space="0" w:color="auto"/>
        <w:left w:val="none" w:sz="0" w:space="0" w:color="auto"/>
        <w:bottom w:val="none" w:sz="0" w:space="0" w:color="auto"/>
        <w:right w:val="none" w:sz="0" w:space="0" w:color="auto"/>
      </w:divBdr>
    </w:div>
    <w:div w:id="841169047">
      <w:bodyDiv w:val="1"/>
      <w:marLeft w:val="0"/>
      <w:marRight w:val="0"/>
      <w:marTop w:val="0"/>
      <w:marBottom w:val="0"/>
      <w:divBdr>
        <w:top w:val="none" w:sz="0" w:space="0" w:color="auto"/>
        <w:left w:val="none" w:sz="0" w:space="0" w:color="auto"/>
        <w:bottom w:val="none" w:sz="0" w:space="0" w:color="auto"/>
        <w:right w:val="none" w:sz="0" w:space="0" w:color="auto"/>
      </w:divBdr>
    </w:div>
    <w:div w:id="841238047">
      <w:bodyDiv w:val="1"/>
      <w:marLeft w:val="0"/>
      <w:marRight w:val="0"/>
      <w:marTop w:val="0"/>
      <w:marBottom w:val="0"/>
      <w:divBdr>
        <w:top w:val="none" w:sz="0" w:space="0" w:color="auto"/>
        <w:left w:val="none" w:sz="0" w:space="0" w:color="auto"/>
        <w:bottom w:val="none" w:sz="0" w:space="0" w:color="auto"/>
        <w:right w:val="none" w:sz="0" w:space="0" w:color="auto"/>
      </w:divBdr>
    </w:div>
    <w:div w:id="841311883">
      <w:bodyDiv w:val="1"/>
      <w:marLeft w:val="0"/>
      <w:marRight w:val="0"/>
      <w:marTop w:val="0"/>
      <w:marBottom w:val="0"/>
      <w:divBdr>
        <w:top w:val="none" w:sz="0" w:space="0" w:color="auto"/>
        <w:left w:val="none" w:sz="0" w:space="0" w:color="auto"/>
        <w:bottom w:val="none" w:sz="0" w:space="0" w:color="auto"/>
        <w:right w:val="none" w:sz="0" w:space="0" w:color="auto"/>
      </w:divBdr>
    </w:div>
    <w:div w:id="841317895">
      <w:bodyDiv w:val="1"/>
      <w:marLeft w:val="0"/>
      <w:marRight w:val="0"/>
      <w:marTop w:val="0"/>
      <w:marBottom w:val="0"/>
      <w:divBdr>
        <w:top w:val="none" w:sz="0" w:space="0" w:color="auto"/>
        <w:left w:val="none" w:sz="0" w:space="0" w:color="auto"/>
        <w:bottom w:val="none" w:sz="0" w:space="0" w:color="auto"/>
        <w:right w:val="none" w:sz="0" w:space="0" w:color="auto"/>
      </w:divBdr>
    </w:div>
    <w:div w:id="841356455">
      <w:bodyDiv w:val="1"/>
      <w:marLeft w:val="0"/>
      <w:marRight w:val="0"/>
      <w:marTop w:val="0"/>
      <w:marBottom w:val="0"/>
      <w:divBdr>
        <w:top w:val="none" w:sz="0" w:space="0" w:color="auto"/>
        <w:left w:val="none" w:sz="0" w:space="0" w:color="auto"/>
        <w:bottom w:val="none" w:sz="0" w:space="0" w:color="auto"/>
        <w:right w:val="none" w:sz="0" w:space="0" w:color="auto"/>
      </w:divBdr>
    </w:div>
    <w:div w:id="841360052">
      <w:bodyDiv w:val="1"/>
      <w:marLeft w:val="0"/>
      <w:marRight w:val="0"/>
      <w:marTop w:val="0"/>
      <w:marBottom w:val="0"/>
      <w:divBdr>
        <w:top w:val="none" w:sz="0" w:space="0" w:color="auto"/>
        <w:left w:val="none" w:sz="0" w:space="0" w:color="auto"/>
        <w:bottom w:val="none" w:sz="0" w:space="0" w:color="auto"/>
        <w:right w:val="none" w:sz="0" w:space="0" w:color="auto"/>
      </w:divBdr>
    </w:div>
    <w:div w:id="841505620">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1704929">
      <w:bodyDiv w:val="1"/>
      <w:marLeft w:val="0"/>
      <w:marRight w:val="0"/>
      <w:marTop w:val="0"/>
      <w:marBottom w:val="0"/>
      <w:divBdr>
        <w:top w:val="none" w:sz="0" w:space="0" w:color="auto"/>
        <w:left w:val="none" w:sz="0" w:space="0" w:color="auto"/>
        <w:bottom w:val="none" w:sz="0" w:space="0" w:color="auto"/>
        <w:right w:val="none" w:sz="0" w:space="0" w:color="auto"/>
      </w:divBdr>
    </w:div>
    <w:div w:id="841775743">
      <w:bodyDiv w:val="1"/>
      <w:marLeft w:val="0"/>
      <w:marRight w:val="0"/>
      <w:marTop w:val="0"/>
      <w:marBottom w:val="0"/>
      <w:divBdr>
        <w:top w:val="none" w:sz="0" w:space="0" w:color="auto"/>
        <w:left w:val="none" w:sz="0" w:space="0" w:color="auto"/>
        <w:bottom w:val="none" w:sz="0" w:space="0" w:color="auto"/>
        <w:right w:val="none" w:sz="0" w:space="0" w:color="auto"/>
      </w:divBdr>
    </w:div>
    <w:div w:id="841893781">
      <w:bodyDiv w:val="1"/>
      <w:marLeft w:val="0"/>
      <w:marRight w:val="0"/>
      <w:marTop w:val="0"/>
      <w:marBottom w:val="0"/>
      <w:divBdr>
        <w:top w:val="none" w:sz="0" w:space="0" w:color="auto"/>
        <w:left w:val="none" w:sz="0" w:space="0" w:color="auto"/>
        <w:bottom w:val="none" w:sz="0" w:space="0" w:color="auto"/>
        <w:right w:val="none" w:sz="0" w:space="0" w:color="auto"/>
      </w:divBdr>
    </w:div>
    <w:div w:id="842012240">
      <w:bodyDiv w:val="1"/>
      <w:marLeft w:val="0"/>
      <w:marRight w:val="0"/>
      <w:marTop w:val="0"/>
      <w:marBottom w:val="0"/>
      <w:divBdr>
        <w:top w:val="none" w:sz="0" w:space="0" w:color="auto"/>
        <w:left w:val="none" w:sz="0" w:space="0" w:color="auto"/>
        <w:bottom w:val="none" w:sz="0" w:space="0" w:color="auto"/>
        <w:right w:val="none" w:sz="0" w:space="0" w:color="auto"/>
      </w:divBdr>
    </w:div>
    <w:div w:id="842092424">
      <w:bodyDiv w:val="1"/>
      <w:marLeft w:val="0"/>
      <w:marRight w:val="0"/>
      <w:marTop w:val="0"/>
      <w:marBottom w:val="0"/>
      <w:divBdr>
        <w:top w:val="none" w:sz="0" w:space="0" w:color="auto"/>
        <w:left w:val="none" w:sz="0" w:space="0" w:color="auto"/>
        <w:bottom w:val="none" w:sz="0" w:space="0" w:color="auto"/>
        <w:right w:val="none" w:sz="0" w:space="0" w:color="auto"/>
      </w:divBdr>
    </w:div>
    <w:div w:id="842209735">
      <w:bodyDiv w:val="1"/>
      <w:marLeft w:val="0"/>
      <w:marRight w:val="0"/>
      <w:marTop w:val="0"/>
      <w:marBottom w:val="0"/>
      <w:divBdr>
        <w:top w:val="none" w:sz="0" w:space="0" w:color="auto"/>
        <w:left w:val="none" w:sz="0" w:space="0" w:color="auto"/>
        <w:bottom w:val="none" w:sz="0" w:space="0" w:color="auto"/>
        <w:right w:val="none" w:sz="0" w:space="0" w:color="auto"/>
      </w:divBdr>
    </w:div>
    <w:div w:id="843398862">
      <w:bodyDiv w:val="1"/>
      <w:marLeft w:val="0"/>
      <w:marRight w:val="0"/>
      <w:marTop w:val="0"/>
      <w:marBottom w:val="0"/>
      <w:divBdr>
        <w:top w:val="none" w:sz="0" w:space="0" w:color="auto"/>
        <w:left w:val="none" w:sz="0" w:space="0" w:color="auto"/>
        <w:bottom w:val="none" w:sz="0" w:space="0" w:color="auto"/>
        <w:right w:val="none" w:sz="0" w:space="0" w:color="auto"/>
      </w:divBdr>
    </w:div>
    <w:div w:id="843590896">
      <w:bodyDiv w:val="1"/>
      <w:marLeft w:val="0"/>
      <w:marRight w:val="0"/>
      <w:marTop w:val="0"/>
      <w:marBottom w:val="0"/>
      <w:divBdr>
        <w:top w:val="none" w:sz="0" w:space="0" w:color="auto"/>
        <w:left w:val="none" w:sz="0" w:space="0" w:color="auto"/>
        <w:bottom w:val="none" w:sz="0" w:space="0" w:color="auto"/>
        <w:right w:val="none" w:sz="0" w:space="0" w:color="auto"/>
      </w:divBdr>
    </w:div>
    <w:div w:id="843978847">
      <w:bodyDiv w:val="1"/>
      <w:marLeft w:val="0"/>
      <w:marRight w:val="0"/>
      <w:marTop w:val="0"/>
      <w:marBottom w:val="0"/>
      <w:divBdr>
        <w:top w:val="none" w:sz="0" w:space="0" w:color="auto"/>
        <w:left w:val="none" w:sz="0" w:space="0" w:color="auto"/>
        <w:bottom w:val="none" w:sz="0" w:space="0" w:color="auto"/>
        <w:right w:val="none" w:sz="0" w:space="0" w:color="auto"/>
      </w:divBdr>
    </w:div>
    <w:div w:id="845511079">
      <w:bodyDiv w:val="1"/>
      <w:marLeft w:val="0"/>
      <w:marRight w:val="0"/>
      <w:marTop w:val="0"/>
      <w:marBottom w:val="0"/>
      <w:divBdr>
        <w:top w:val="none" w:sz="0" w:space="0" w:color="auto"/>
        <w:left w:val="none" w:sz="0" w:space="0" w:color="auto"/>
        <w:bottom w:val="none" w:sz="0" w:space="0" w:color="auto"/>
        <w:right w:val="none" w:sz="0" w:space="0" w:color="auto"/>
      </w:divBdr>
    </w:div>
    <w:div w:id="845629875">
      <w:bodyDiv w:val="1"/>
      <w:marLeft w:val="0"/>
      <w:marRight w:val="0"/>
      <w:marTop w:val="0"/>
      <w:marBottom w:val="0"/>
      <w:divBdr>
        <w:top w:val="none" w:sz="0" w:space="0" w:color="auto"/>
        <w:left w:val="none" w:sz="0" w:space="0" w:color="auto"/>
        <w:bottom w:val="none" w:sz="0" w:space="0" w:color="auto"/>
        <w:right w:val="none" w:sz="0" w:space="0" w:color="auto"/>
      </w:divBdr>
    </w:div>
    <w:div w:id="846165877">
      <w:bodyDiv w:val="1"/>
      <w:marLeft w:val="0"/>
      <w:marRight w:val="0"/>
      <w:marTop w:val="0"/>
      <w:marBottom w:val="0"/>
      <w:divBdr>
        <w:top w:val="none" w:sz="0" w:space="0" w:color="auto"/>
        <w:left w:val="none" w:sz="0" w:space="0" w:color="auto"/>
        <w:bottom w:val="none" w:sz="0" w:space="0" w:color="auto"/>
        <w:right w:val="none" w:sz="0" w:space="0" w:color="auto"/>
      </w:divBdr>
    </w:div>
    <w:div w:id="846209856">
      <w:bodyDiv w:val="1"/>
      <w:marLeft w:val="0"/>
      <w:marRight w:val="0"/>
      <w:marTop w:val="0"/>
      <w:marBottom w:val="0"/>
      <w:divBdr>
        <w:top w:val="none" w:sz="0" w:space="0" w:color="auto"/>
        <w:left w:val="none" w:sz="0" w:space="0" w:color="auto"/>
        <w:bottom w:val="none" w:sz="0" w:space="0" w:color="auto"/>
        <w:right w:val="none" w:sz="0" w:space="0" w:color="auto"/>
      </w:divBdr>
    </w:div>
    <w:div w:id="846361683">
      <w:bodyDiv w:val="1"/>
      <w:marLeft w:val="0"/>
      <w:marRight w:val="0"/>
      <w:marTop w:val="0"/>
      <w:marBottom w:val="0"/>
      <w:divBdr>
        <w:top w:val="none" w:sz="0" w:space="0" w:color="auto"/>
        <w:left w:val="none" w:sz="0" w:space="0" w:color="auto"/>
        <w:bottom w:val="none" w:sz="0" w:space="0" w:color="auto"/>
        <w:right w:val="none" w:sz="0" w:space="0" w:color="auto"/>
      </w:divBdr>
    </w:div>
    <w:div w:id="846748686">
      <w:bodyDiv w:val="1"/>
      <w:marLeft w:val="0"/>
      <w:marRight w:val="0"/>
      <w:marTop w:val="0"/>
      <w:marBottom w:val="0"/>
      <w:divBdr>
        <w:top w:val="none" w:sz="0" w:space="0" w:color="auto"/>
        <w:left w:val="none" w:sz="0" w:space="0" w:color="auto"/>
        <w:bottom w:val="none" w:sz="0" w:space="0" w:color="auto"/>
        <w:right w:val="none" w:sz="0" w:space="0" w:color="auto"/>
      </w:divBdr>
    </w:div>
    <w:div w:id="846822794">
      <w:bodyDiv w:val="1"/>
      <w:marLeft w:val="0"/>
      <w:marRight w:val="0"/>
      <w:marTop w:val="0"/>
      <w:marBottom w:val="0"/>
      <w:divBdr>
        <w:top w:val="none" w:sz="0" w:space="0" w:color="auto"/>
        <w:left w:val="none" w:sz="0" w:space="0" w:color="auto"/>
        <w:bottom w:val="none" w:sz="0" w:space="0" w:color="auto"/>
        <w:right w:val="none" w:sz="0" w:space="0" w:color="auto"/>
      </w:divBdr>
    </w:div>
    <w:div w:id="847137378">
      <w:bodyDiv w:val="1"/>
      <w:marLeft w:val="0"/>
      <w:marRight w:val="0"/>
      <w:marTop w:val="0"/>
      <w:marBottom w:val="0"/>
      <w:divBdr>
        <w:top w:val="none" w:sz="0" w:space="0" w:color="auto"/>
        <w:left w:val="none" w:sz="0" w:space="0" w:color="auto"/>
        <w:bottom w:val="none" w:sz="0" w:space="0" w:color="auto"/>
        <w:right w:val="none" w:sz="0" w:space="0" w:color="auto"/>
      </w:divBdr>
    </w:div>
    <w:div w:id="847334005">
      <w:bodyDiv w:val="1"/>
      <w:marLeft w:val="0"/>
      <w:marRight w:val="0"/>
      <w:marTop w:val="0"/>
      <w:marBottom w:val="0"/>
      <w:divBdr>
        <w:top w:val="none" w:sz="0" w:space="0" w:color="auto"/>
        <w:left w:val="none" w:sz="0" w:space="0" w:color="auto"/>
        <w:bottom w:val="none" w:sz="0" w:space="0" w:color="auto"/>
        <w:right w:val="none" w:sz="0" w:space="0" w:color="auto"/>
      </w:divBdr>
    </w:div>
    <w:div w:id="847714896">
      <w:bodyDiv w:val="1"/>
      <w:marLeft w:val="0"/>
      <w:marRight w:val="0"/>
      <w:marTop w:val="0"/>
      <w:marBottom w:val="0"/>
      <w:divBdr>
        <w:top w:val="none" w:sz="0" w:space="0" w:color="auto"/>
        <w:left w:val="none" w:sz="0" w:space="0" w:color="auto"/>
        <w:bottom w:val="none" w:sz="0" w:space="0" w:color="auto"/>
        <w:right w:val="none" w:sz="0" w:space="0" w:color="auto"/>
      </w:divBdr>
    </w:div>
    <w:div w:id="848177479">
      <w:bodyDiv w:val="1"/>
      <w:marLeft w:val="0"/>
      <w:marRight w:val="0"/>
      <w:marTop w:val="0"/>
      <w:marBottom w:val="0"/>
      <w:divBdr>
        <w:top w:val="none" w:sz="0" w:space="0" w:color="auto"/>
        <w:left w:val="none" w:sz="0" w:space="0" w:color="auto"/>
        <w:bottom w:val="none" w:sz="0" w:space="0" w:color="auto"/>
        <w:right w:val="none" w:sz="0" w:space="0" w:color="auto"/>
      </w:divBdr>
    </w:div>
    <w:div w:id="848835052">
      <w:bodyDiv w:val="1"/>
      <w:marLeft w:val="0"/>
      <w:marRight w:val="0"/>
      <w:marTop w:val="0"/>
      <w:marBottom w:val="0"/>
      <w:divBdr>
        <w:top w:val="none" w:sz="0" w:space="0" w:color="auto"/>
        <w:left w:val="none" w:sz="0" w:space="0" w:color="auto"/>
        <w:bottom w:val="none" w:sz="0" w:space="0" w:color="auto"/>
        <w:right w:val="none" w:sz="0" w:space="0" w:color="auto"/>
      </w:divBdr>
    </w:div>
    <w:div w:id="849219196">
      <w:bodyDiv w:val="1"/>
      <w:marLeft w:val="0"/>
      <w:marRight w:val="0"/>
      <w:marTop w:val="0"/>
      <w:marBottom w:val="0"/>
      <w:divBdr>
        <w:top w:val="none" w:sz="0" w:space="0" w:color="auto"/>
        <w:left w:val="none" w:sz="0" w:space="0" w:color="auto"/>
        <w:bottom w:val="none" w:sz="0" w:space="0" w:color="auto"/>
        <w:right w:val="none" w:sz="0" w:space="0" w:color="auto"/>
      </w:divBdr>
    </w:div>
    <w:div w:id="849295070">
      <w:bodyDiv w:val="1"/>
      <w:marLeft w:val="0"/>
      <w:marRight w:val="0"/>
      <w:marTop w:val="0"/>
      <w:marBottom w:val="0"/>
      <w:divBdr>
        <w:top w:val="none" w:sz="0" w:space="0" w:color="auto"/>
        <w:left w:val="none" w:sz="0" w:space="0" w:color="auto"/>
        <w:bottom w:val="none" w:sz="0" w:space="0" w:color="auto"/>
        <w:right w:val="none" w:sz="0" w:space="0" w:color="auto"/>
      </w:divBdr>
    </w:div>
    <w:div w:id="849638276">
      <w:bodyDiv w:val="1"/>
      <w:marLeft w:val="0"/>
      <w:marRight w:val="0"/>
      <w:marTop w:val="0"/>
      <w:marBottom w:val="0"/>
      <w:divBdr>
        <w:top w:val="none" w:sz="0" w:space="0" w:color="auto"/>
        <w:left w:val="none" w:sz="0" w:space="0" w:color="auto"/>
        <w:bottom w:val="none" w:sz="0" w:space="0" w:color="auto"/>
        <w:right w:val="none" w:sz="0" w:space="0" w:color="auto"/>
      </w:divBdr>
    </w:div>
    <w:div w:id="849678918">
      <w:bodyDiv w:val="1"/>
      <w:marLeft w:val="0"/>
      <w:marRight w:val="0"/>
      <w:marTop w:val="0"/>
      <w:marBottom w:val="0"/>
      <w:divBdr>
        <w:top w:val="none" w:sz="0" w:space="0" w:color="auto"/>
        <w:left w:val="none" w:sz="0" w:space="0" w:color="auto"/>
        <w:bottom w:val="none" w:sz="0" w:space="0" w:color="auto"/>
        <w:right w:val="none" w:sz="0" w:space="0" w:color="auto"/>
      </w:divBdr>
    </w:div>
    <w:div w:id="849682344">
      <w:bodyDiv w:val="1"/>
      <w:marLeft w:val="0"/>
      <w:marRight w:val="0"/>
      <w:marTop w:val="0"/>
      <w:marBottom w:val="0"/>
      <w:divBdr>
        <w:top w:val="none" w:sz="0" w:space="0" w:color="auto"/>
        <w:left w:val="none" w:sz="0" w:space="0" w:color="auto"/>
        <w:bottom w:val="none" w:sz="0" w:space="0" w:color="auto"/>
        <w:right w:val="none" w:sz="0" w:space="0" w:color="auto"/>
      </w:divBdr>
    </w:div>
    <w:div w:id="850293569">
      <w:bodyDiv w:val="1"/>
      <w:marLeft w:val="0"/>
      <w:marRight w:val="0"/>
      <w:marTop w:val="0"/>
      <w:marBottom w:val="0"/>
      <w:divBdr>
        <w:top w:val="none" w:sz="0" w:space="0" w:color="auto"/>
        <w:left w:val="none" w:sz="0" w:space="0" w:color="auto"/>
        <w:bottom w:val="none" w:sz="0" w:space="0" w:color="auto"/>
        <w:right w:val="none" w:sz="0" w:space="0" w:color="auto"/>
      </w:divBdr>
    </w:div>
    <w:div w:id="850608988">
      <w:bodyDiv w:val="1"/>
      <w:marLeft w:val="0"/>
      <w:marRight w:val="0"/>
      <w:marTop w:val="0"/>
      <w:marBottom w:val="0"/>
      <w:divBdr>
        <w:top w:val="none" w:sz="0" w:space="0" w:color="auto"/>
        <w:left w:val="none" w:sz="0" w:space="0" w:color="auto"/>
        <w:bottom w:val="none" w:sz="0" w:space="0" w:color="auto"/>
        <w:right w:val="none" w:sz="0" w:space="0" w:color="auto"/>
      </w:divBdr>
    </w:div>
    <w:div w:id="850947042">
      <w:bodyDiv w:val="1"/>
      <w:marLeft w:val="0"/>
      <w:marRight w:val="0"/>
      <w:marTop w:val="0"/>
      <w:marBottom w:val="0"/>
      <w:divBdr>
        <w:top w:val="none" w:sz="0" w:space="0" w:color="auto"/>
        <w:left w:val="none" w:sz="0" w:space="0" w:color="auto"/>
        <w:bottom w:val="none" w:sz="0" w:space="0" w:color="auto"/>
        <w:right w:val="none" w:sz="0" w:space="0" w:color="auto"/>
      </w:divBdr>
    </w:div>
    <w:div w:id="851184907">
      <w:bodyDiv w:val="1"/>
      <w:marLeft w:val="0"/>
      <w:marRight w:val="0"/>
      <w:marTop w:val="0"/>
      <w:marBottom w:val="0"/>
      <w:divBdr>
        <w:top w:val="none" w:sz="0" w:space="0" w:color="auto"/>
        <w:left w:val="none" w:sz="0" w:space="0" w:color="auto"/>
        <w:bottom w:val="none" w:sz="0" w:space="0" w:color="auto"/>
        <w:right w:val="none" w:sz="0" w:space="0" w:color="auto"/>
      </w:divBdr>
    </w:div>
    <w:div w:id="852695008">
      <w:bodyDiv w:val="1"/>
      <w:marLeft w:val="0"/>
      <w:marRight w:val="0"/>
      <w:marTop w:val="0"/>
      <w:marBottom w:val="0"/>
      <w:divBdr>
        <w:top w:val="none" w:sz="0" w:space="0" w:color="auto"/>
        <w:left w:val="none" w:sz="0" w:space="0" w:color="auto"/>
        <w:bottom w:val="none" w:sz="0" w:space="0" w:color="auto"/>
        <w:right w:val="none" w:sz="0" w:space="0" w:color="auto"/>
      </w:divBdr>
    </w:div>
    <w:div w:id="852957595">
      <w:bodyDiv w:val="1"/>
      <w:marLeft w:val="0"/>
      <w:marRight w:val="0"/>
      <w:marTop w:val="0"/>
      <w:marBottom w:val="0"/>
      <w:divBdr>
        <w:top w:val="none" w:sz="0" w:space="0" w:color="auto"/>
        <w:left w:val="none" w:sz="0" w:space="0" w:color="auto"/>
        <w:bottom w:val="none" w:sz="0" w:space="0" w:color="auto"/>
        <w:right w:val="none" w:sz="0" w:space="0" w:color="auto"/>
      </w:divBdr>
    </w:div>
    <w:div w:id="852961115">
      <w:bodyDiv w:val="1"/>
      <w:marLeft w:val="0"/>
      <w:marRight w:val="0"/>
      <w:marTop w:val="0"/>
      <w:marBottom w:val="0"/>
      <w:divBdr>
        <w:top w:val="none" w:sz="0" w:space="0" w:color="auto"/>
        <w:left w:val="none" w:sz="0" w:space="0" w:color="auto"/>
        <w:bottom w:val="none" w:sz="0" w:space="0" w:color="auto"/>
        <w:right w:val="none" w:sz="0" w:space="0" w:color="auto"/>
      </w:divBdr>
    </w:div>
    <w:div w:id="853496338">
      <w:bodyDiv w:val="1"/>
      <w:marLeft w:val="0"/>
      <w:marRight w:val="0"/>
      <w:marTop w:val="0"/>
      <w:marBottom w:val="0"/>
      <w:divBdr>
        <w:top w:val="none" w:sz="0" w:space="0" w:color="auto"/>
        <w:left w:val="none" w:sz="0" w:space="0" w:color="auto"/>
        <w:bottom w:val="none" w:sz="0" w:space="0" w:color="auto"/>
        <w:right w:val="none" w:sz="0" w:space="0" w:color="auto"/>
      </w:divBdr>
    </w:div>
    <w:div w:id="853611368">
      <w:bodyDiv w:val="1"/>
      <w:marLeft w:val="0"/>
      <w:marRight w:val="0"/>
      <w:marTop w:val="0"/>
      <w:marBottom w:val="0"/>
      <w:divBdr>
        <w:top w:val="none" w:sz="0" w:space="0" w:color="auto"/>
        <w:left w:val="none" w:sz="0" w:space="0" w:color="auto"/>
        <w:bottom w:val="none" w:sz="0" w:space="0" w:color="auto"/>
        <w:right w:val="none" w:sz="0" w:space="0" w:color="auto"/>
      </w:divBdr>
    </w:div>
    <w:div w:id="853688895">
      <w:bodyDiv w:val="1"/>
      <w:marLeft w:val="0"/>
      <w:marRight w:val="0"/>
      <w:marTop w:val="0"/>
      <w:marBottom w:val="0"/>
      <w:divBdr>
        <w:top w:val="none" w:sz="0" w:space="0" w:color="auto"/>
        <w:left w:val="none" w:sz="0" w:space="0" w:color="auto"/>
        <w:bottom w:val="none" w:sz="0" w:space="0" w:color="auto"/>
        <w:right w:val="none" w:sz="0" w:space="0" w:color="auto"/>
      </w:divBdr>
    </w:div>
    <w:div w:id="853878464">
      <w:bodyDiv w:val="1"/>
      <w:marLeft w:val="0"/>
      <w:marRight w:val="0"/>
      <w:marTop w:val="0"/>
      <w:marBottom w:val="0"/>
      <w:divBdr>
        <w:top w:val="none" w:sz="0" w:space="0" w:color="auto"/>
        <w:left w:val="none" w:sz="0" w:space="0" w:color="auto"/>
        <w:bottom w:val="none" w:sz="0" w:space="0" w:color="auto"/>
        <w:right w:val="none" w:sz="0" w:space="0" w:color="auto"/>
      </w:divBdr>
    </w:div>
    <w:div w:id="854728075">
      <w:bodyDiv w:val="1"/>
      <w:marLeft w:val="0"/>
      <w:marRight w:val="0"/>
      <w:marTop w:val="0"/>
      <w:marBottom w:val="0"/>
      <w:divBdr>
        <w:top w:val="none" w:sz="0" w:space="0" w:color="auto"/>
        <w:left w:val="none" w:sz="0" w:space="0" w:color="auto"/>
        <w:bottom w:val="none" w:sz="0" w:space="0" w:color="auto"/>
        <w:right w:val="none" w:sz="0" w:space="0" w:color="auto"/>
      </w:divBdr>
    </w:div>
    <w:div w:id="856428498">
      <w:bodyDiv w:val="1"/>
      <w:marLeft w:val="0"/>
      <w:marRight w:val="0"/>
      <w:marTop w:val="0"/>
      <w:marBottom w:val="0"/>
      <w:divBdr>
        <w:top w:val="none" w:sz="0" w:space="0" w:color="auto"/>
        <w:left w:val="none" w:sz="0" w:space="0" w:color="auto"/>
        <w:bottom w:val="none" w:sz="0" w:space="0" w:color="auto"/>
        <w:right w:val="none" w:sz="0" w:space="0" w:color="auto"/>
      </w:divBdr>
    </w:div>
    <w:div w:id="856429539">
      <w:bodyDiv w:val="1"/>
      <w:marLeft w:val="0"/>
      <w:marRight w:val="0"/>
      <w:marTop w:val="0"/>
      <w:marBottom w:val="0"/>
      <w:divBdr>
        <w:top w:val="none" w:sz="0" w:space="0" w:color="auto"/>
        <w:left w:val="none" w:sz="0" w:space="0" w:color="auto"/>
        <w:bottom w:val="none" w:sz="0" w:space="0" w:color="auto"/>
        <w:right w:val="none" w:sz="0" w:space="0" w:color="auto"/>
      </w:divBdr>
    </w:div>
    <w:div w:id="856430004">
      <w:bodyDiv w:val="1"/>
      <w:marLeft w:val="0"/>
      <w:marRight w:val="0"/>
      <w:marTop w:val="0"/>
      <w:marBottom w:val="0"/>
      <w:divBdr>
        <w:top w:val="none" w:sz="0" w:space="0" w:color="auto"/>
        <w:left w:val="none" w:sz="0" w:space="0" w:color="auto"/>
        <w:bottom w:val="none" w:sz="0" w:space="0" w:color="auto"/>
        <w:right w:val="none" w:sz="0" w:space="0" w:color="auto"/>
      </w:divBdr>
    </w:div>
    <w:div w:id="856777699">
      <w:bodyDiv w:val="1"/>
      <w:marLeft w:val="0"/>
      <w:marRight w:val="0"/>
      <w:marTop w:val="0"/>
      <w:marBottom w:val="0"/>
      <w:divBdr>
        <w:top w:val="none" w:sz="0" w:space="0" w:color="auto"/>
        <w:left w:val="none" w:sz="0" w:space="0" w:color="auto"/>
        <w:bottom w:val="none" w:sz="0" w:space="0" w:color="auto"/>
        <w:right w:val="none" w:sz="0" w:space="0" w:color="auto"/>
      </w:divBdr>
    </w:div>
    <w:div w:id="857156998">
      <w:bodyDiv w:val="1"/>
      <w:marLeft w:val="0"/>
      <w:marRight w:val="0"/>
      <w:marTop w:val="0"/>
      <w:marBottom w:val="0"/>
      <w:divBdr>
        <w:top w:val="none" w:sz="0" w:space="0" w:color="auto"/>
        <w:left w:val="none" w:sz="0" w:space="0" w:color="auto"/>
        <w:bottom w:val="none" w:sz="0" w:space="0" w:color="auto"/>
        <w:right w:val="none" w:sz="0" w:space="0" w:color="auto"/>
      </w:divBdr>
    </w:div>
    <w:div w:id="857307913">
      <w:bodyDiv w:val="1"/>
      <w:marLeft w:val="0"/>
      <w:marRight w:val="0"/>
      <w:marTop w:val="0"/>
      <w:marBottom w:val="0"/>
      <w:divBdr>
        <w:top w:val="none" w:sz="0" w:space="0" w:color="auto"/>
        <w:left w:val="none" w:sz="0" w:space="0" w:color="auto"/>
        <w:bottom w:val="none" w:sz="0" w:space="0" w:color="auto"/>
        <w:right w:val="none" w:sz="0" w:space="0" w:color="auto"/>
      </w:divBdr>
    </w:div>
    <w:div w:id="857432380">
      <w:bodyDiv w:val="1"/>
      <w:marLeft w:val="0"/>
      <w:marRight w:val="0"/>
      <w:marTop w:val="0"/>
      <w:marBottom w:val="0"/>
      <w:divBdr>
        <w:top w:val="none" w:sz="0" w:space="0" w:color="auto"/>
        <w:left w:val="none" w:sz="0" w:space="0" w:color="auto"/>
        <w:bottom w:val="none" w:sz="0" w:space="0" w:color="auto"/>
        <w:right w:val="none" w:sz="0" w:space="0" w:color="auto"/>
      </w:divBdr>
    </w:div>
    <w:div w:id="858470156">
      <w:bodyDiv w:val="1"/>
      <w:marLeft w:val="0"/>
      <w:marRight w:val="0"/>
      <w:marTop w:val="0"/>
      <w:marBottom w:val="0"/>
      <w:divBdr>
        <w:top w:val="none" w:sz="0" w:space="0" w:color="auto"/>
        <w:left w:val="none" w:sz="0" w:space="0" w:color="auto"/>
        <w:bottom w:val="none" w:sz="0" w:space="0" w:color="auto"/>
        <w:right w:val="none" w:sz="0" w:space="0" w:color="auto"/>
      </w:divBdr>
    </w:div>
    <w:div w:id="858541142">
      <w:bodyDiv w:val="1"/>
      <w:marLeft w:val="0"/>
      <w:marRight w:val="0"/>
      <w:marTop w:val="0"/>
      <w:marBottom w:val="0"/>
      <w:divBdr>
        <w:top w:val="none" w:sz="0" w:space="0" w:color="auto"/>
        <w:left w:val="none" w:sz="0" w:space="0" w:color="auto"/>
        <w:bottom w:val="none" w:sz="0" w:space="0" w:color="auto"/>
        <w:right w:val="none" w:sz="0" w:space="0" w:color="auto"/>
      </w:divBdr>
    </w:div>
    <w:div w:id="858743332">
      <w:bodyDiv w:val="1"/>
      <w:marLeft w:val="0"/>
      <w:marRight w:val="0"/>
      <w:marTop w:val="0"/>
      <w:marBottom w:val="0"/>
      <w:divBdr>
        <w:top w:val="none" w:sz="0" w:space="0" w:color="auto"/>
        <w:left w:val="none" w:sz="0" w:space="0" w:color="auto"/>
        <w:bottom w:val="none" w:sz="0" w:space="0" w:color="auto"/>
        <w:right w:val="none" w:sz="0" w:space="0" w:color="auto"/>
      </w:divBdr>
    </w:div>
    <w:div w:id="858859991">
      <w:bodyDiv w:val="1"/>
      <w:marLeft w:val="0"/>
      <w:marRight w:val="0"/>
      <w:marTop w:val="0"/>
      <w:marBottom w:val="0"/>
      <w:divBdr>
        <w:top w:val="none" w:sz="0" w:space="0" w:color="auto"/>
        <w:left w:val="none" w:sz="0" w:space="0" w:color="auto"/>
        <w:bottom w:val="none" w:sz="0" w:space="0" w:color="auto"/>
        <w:right w:val="none" w:sz="0" w:space="0" w:color="auto"/>
      </w:divBdr>
    </w:div>
    <w:div w:id="859050665">
      <w:bodyDiv w:val="1"/>
      <w:marLeft w:val="0"/>
      <w:marRight w:val="0"/>
      <w:marTop w:val="0"/>
      <w:marBottom w:val="0"/>
      <w:divBdr>
        <w:top w:val="none" w:sz="0" w:space="0" w:color="auto"/>
        <w:left w:val="none" w:sz="0" w:space="0" w:color="auto"/>
        <w:bottom w:val="none" w:sz="0" w:space="0" w:color="auto"/>
        <w:right w:val="none" w:sz="0" w:space="0" w:color="auto"/>
      </w:divBdr>
    </w:div>
    <w:div w:id="859468160">
      <w:bodyDiv w:val="1"/>
      <w:marLeft w:val="0"/>
      <w:marRight w:val="0"/>
      <w:marTop w:val="0"/>
      <w:marBottom w:val="0"/>
      <w:divBdr>
        <w:top w:val="none" w:sz="0" w:space="0" w:color="auto"/>
        <w:left w:val="none" w:sz="0" w:space="0" w:color="auto"/>
        <w:bottom w:val="none" w:sz="0" w:space="0" w:color="auto"/>
        <w:right w:val="none" w:sz="0" w:space="0" w:color="auto"/>
      </w:divBdr>
    </w:div>
    <w:div w:id="860045090">
      <w:bodyDiv w:val="1"/>
      <w:marLeft w:val="0"/>
      <w:marRight w:val="0"/>
      <w:marTop w:val="0"/>
      <w:marBottom w:val="0"/>
      <w:divBdr>
        <w:top w:val="none" w:sz="0" w:space="0" w:color="auto"/>
        <w:left w:val="none" w:sz="0" w:space="0" w:color="auto"/>
        <w:bottom w:val="none" w:sz="0" w:space="0" w:color="auto"/>
        <w:right w:val="none" w:sz="0" w:space="0" w:color="auto"/>
      </w:divBdr>
    </w:div>
    <w:div w:id="860751577">
      <w:bodyDiv w:val="1"/>
      <w:marLeft w:val="0"/>
      <w:marRight w:val="0"/>
      <w:marTop w:val="0"/>
      <w:marBottom w:val="0"/>
      <w:divBdr>
        <w:top w:val="none" w:sz="0" w:space="0" w:color="auto"/>
        <w:left w:val="none" w:sz="0" w:space="0" w:color="auto"/>
        <w:bottom w:val="none" w:sz="0" w:space="0" w:color="auto"/>
        <w:right w:val="none" w:sz="0" w:space="0" w:color="auto"/>
      </w:divBdr>
    </w:div>
    <w:div w:id="861482501">
      <w:bodyDiv w:val="1"/>
      <w:marLeft w:val="0"/>
      <w:marRight w:val="0"/>
      <w:marTop w:val="0"/>
      <w:marBottom w:val="0"/>
      <w:divBdr>
        <w:top w:val="none" w:sz="0" w:space="0" w:color="auto"/>
        <w:left w:val="none" w:sz="0" w:space="0" w:color="auto"/>
        <w:bottom w:val="none" w:sz="0" w:space="0" w:color="auto"/>
        <w:right w:val="none" w:sz="0" w:space="0" w:color="auto"/>
      </w:divBdr>
    </w:div>
    <w:div w:id="861743817">
      <w:bodyDiv w:val="1"/>
      <w:marLeft w:val="0"/>
      <w:marRight w:val="0"/>
      <w:marTop w:val="0"/>
      <w:marBottom w:val="0"/>
      <w:divBdr>
        <w:top w:val="none" w:sz="0" w:space="0" w:color="auto"/>
        <w:left w:val="none" w:sz="0" w:space="0" w:color="auto"/>
        <w:bottom w:val="none" w:sz="0" w:space="0" w:color="auto"/>
        <w:right w:val="none" w:sz="0" w:space="0" w:color="auto"/>
      </w:divBdr>
    </w:div>
    <w:div w:id="861746921">
      <w:bodyDiv w:val="1"/>
      <w:marLeft w:val="0"/>
      <w:marRight w:val="0"/>
      <w:marTop w:val="0"/>
      <w:marBottom w:val="0"/>
      <w:divBdr>
        <w:top w:val="none" w:sz="0" w:space="0" w:color="auto"/>
        <w:left w:val="none" w:sz="0" w:space="0" w:color="auto"/>
        <w:bottom w:val="none" w:sz="0" w:space="0" w:color="auto"/>
        <w:right w:val="none" w:sz="0" w:space="0" w:color="auto"/>
      </w:divBdr>
    </w:div>
    <w:div w:id="862011115">
      <w:bodyDiv w:val="1"/>
      <w:marLeft w:val="0"/>
      <w:marRight w:val="0"/>
      <w:marTop w:val="0"/>
      <w:marBottom w:val="0"/>
      <w:divBdr>
        <w:top w:val="none" w:sz="0" w:space="0" w:color="auto"/>
        <w:left w:val="none" w:sz="0" w:space="0" w:color="auto"/>
        <w:bottom w:val="none" w:sz="0" w:space="0" w:color="auto"/>
        <w:right w:val="none" w:sz="0" w:space="0" w:color="auto"/>
      </w:divBdr>
    </w:div>
    <w:div w:id="862132891">
      <w:bodyDiv w:val="1"/>
      <w:marLeft w:val="0"/>
      <w:marRight w:val="0"/>
      <w:marTop w:val="0"/>
      <w:marBottom w:val="0"/>
      <w:divBdr>
        <w:top w:val="none" w:sz="0" w:space="0" w:color="auto"/>
        <w:left w:val="none" w:sz="0" w:space="0" w:color="auto"/>
        <w:bottom w:val="none" w:sz="0" w:space="0" w:color="auto"/>
        <w:right w:val="none" w:sz="0" w:space="0" w:color="auto"/>
      </w:divBdr>
    </w:div>
    <w:div w:id="862283741">
      <w:bodyDiv w:val="1"/>
      <w:marLeft w:val="0"/>
      <w:marRight w:val="0"/>
      <w:marTop w:val="0"/>
      <w:marBottom w:val="0"/>
      <w:divBdr>
        <w:top w:val="none" w:sz="0" w:space="0" w:color="auto"/>
        <w:left w:val="none" w:sz="0" w:space="0" w:color="auto"/>
        <w:bottom w:val="none" w:sz="0" w:space="0" w:color="auto"/>
        <w:right w:val="none" w:sz="0" w:space="0" w:color="auto"/>
      </w:divBdr>
    </w:div>
    <w:div w:id="862405143">
      <w:bodyDiv w:val="1"/>
      <w:marLeft w:val="0"/>
      <w:marRight w:val="0"/>
      <w:marTop w:val="0"/>
      <w:marBottom w:val="0"/>
      <w:divBdr>
        <w:top w:val="none" w:sz="0" w:space="0" w:color="auto"/>
        <w:left w:val="none" w:sz="0" w:space="0" w:color="auto"/>
        <w:bottom w:val="none" w:sz="0" w:space="0" w:color="auto"/>
        <w:right w:val="none" w:sz="0" w:space="0" w:color="auto"/>
      </w:divBdr>
    </w:div>
    <w:div w:id="862744927">
      <w:bodyDiv w:val="1"/>
      <w:marLeft w:val="0"/>
      <w:marRight w:val="0"/>
      <w:marTop w:val="0"/>
      <w:marBottom w:val="0"/>
      <w:divBdr>
        <w:top w:val="none" w:sz="0" w:space="0" w:color="auto"/>
        <w:left w:val="none" w:sz="0" w:space="0" w:color="auto"/>
        <w:bottom w:val="none" w:sz="0" w:space="0" w:color="auto"/>
        <w:right w:val="none" w:sz="0" w:space="0" w:color="auto"/>
      </w:divBdr>
    </w:div>
    <w:div w:id="862745166">
      <w:bodyDiv w:val="1"/>
      <w:marLeft w:val="0"/>
      <w:marRight w:val="0"/>
      <w:marTop w:val="0"/>
      <w:marBottom w:val="0"/>
      <w:divBdr>
        <w:top w:val="none" w:sz="0" w:space="0" w:color="auto"/>
        <w:left w:val="none" w:sz="0" w:space="0" w:color="auto"/>
        <w:bottom w:val="none" w:sz="0" w:space="0" w:color="auto"/>
        <w:right w:val="none" w:sz="0" w:space="0" w:color="auto"/>
      </w:divBdr>
    </w:div>
    <w:div w:id="863052432">
      <w:bodyDiv w:val="1"/>
      <w:marLeft w:val="0"/>
      <w:marRight w:val="0"/>
      <w:marTop w:val="0"/>
      <w:marBottom w:val="0"/>
      <w:divBdr>
        <w:top w:val="none" w:sz="0" w:space="0" w:color="auto"/>
        <w:left w:val="none" w:sz="0" w:space="0" w:color="auto"/>
        <w:bottom w:val="none" w:sz="0" w:space="0" w:color="auto"/>
        <w:right w:val="none" w:sz="0" w:space="0" w:color="auto"/>
      </w:divBdr>
    </w:div>
    <w:div w:id="863130249">
      <w:bodyDiv w:val="1"/>
      <w:marLeft w:val="0"/>
      <w:marRight w:val="0"/>
      <w:marTop w:val="0"/>
      <w:marBottom w:val="0"/>
      <w:divBdr>
        <w:top w:val="none" w:sz="0" w:space="0" w:color="auto"/>
        <w:left w:val="none" w:sz="0" w:space="0" w:color="auto"/>
        <w:bottom w:val="none" w:sz="0" w:space="0" w:color="auto"/>
        <w:right w:val="none" w:sz="0" w:space="0" w:color="auto"/>
      </w:divBdr>
    </w:div>
    <w:div w:id="863250094">
      <w:bodyDiv w:val="1"/>
      <w:marLeft w:val="0"/>
      <w:marRight w:val="0"/>
      <w:marTop w:val="0"/>
      <w:marBottom w:val="0"/>
      <w:divBdr>
        <w:top w:val="none" w:sz="0" w:space="0" w:color="auto"/>
        <w:left w:val="none" w:sz="0" w:space="0" w:color="auto"/>
        <w:bottom w:val="none" w:sz="0" w:space="0" w:color="auto"/>
        <w:right w:val="none" w:sz="0" w:space="0" w:color="auto"/>
      </w:divBdr>
    </w:div>
    <w:div w:id="863707413">
      <w:bodyDiv w:val="1"/>
      <w:marLeft w:val="0"/>
      <w:marRight w:val="0"/>
      <w:marTop w:val="0"/>
      <w:marBottom w:val="0"/>
      <w:divBdr>
        <w:top w:val="none" w:sz="0" w:space="0" w:color="auto"/>
        <w:left w:val="none" w:sz="0" w:space="0" w:color="auto"/>
        <w:bottom w:val="none" w:sz="0" w:space="0" w:color="auto"/>
        <w:right w:val="none" w:sz="0" w:space="0" w:color="auto"/>
      </w:divBdr>
    </w:div>
    <w:div w:id="864488450">
      <w:bodyDiv w:val="1"/>
      <w:marLeft w:val="0"/>
      <w:marRight w:val="0"/>
      <w:marTop w:val="0"/>
      <w:marBottom w:val="0"/>
      <w:divBdr>
        <w:top w:val="none" w:sz="0" w:space="0" w:color="auto"/>
        <w:left w:val="none" w:sz="0" w:space="0" w:color="auto"/>
        <w:bottom w:val="none" w:sz="0" w:space="0" w:color="auto"/>
        <w:right w:val="none" w:sz="0" w:space="0" w:color="auto"/>
      </w:divBdr>
    </w:div>
    <w:div w:id="866022631">
      <w:bodyDiv w:val="1"/>
      <w:marLeft w:val="0"/>
      <w:marRight w:val="0"/>
      <w:marTop w:val="0"/>
      <w:marBottom w:val="0"/>
      <w:divBdr>
        <w:top w:val="none" w:sz="0" w:space="0" w:color="auto"/>
        <w:left w:val="none" w:sz="0" w:space="0" w:color="auto"/>
        <w:bottom w:val="none" w:sz="0" w:space="0" w:color="auto"/>
        <w:right w:val="none" w:sz="0" w:space="0" w:color="auto"/>
      </w:divBdr>
    </w:div>
    <w:div w:id="866211621">
      <w:bodyDiv w:val="1"/>
      <w:marLeft w:val="0"/>
      <w:marRight w:val="0"/>
      <w:marTop w:val="0"/>
      <w:marBottom w:val="0"/>
      <w:divBdr>
        <w:top w:val="none" w:sz="0" w:space="0" w:color="auto"/>
        <w:left w:val="none" w:sz="0" w:space="0" w:color="auto"/>
        <w:bottom w:val="none" w:sz="0" w:space="0" w:color="auto"/>
        <w:right w:val="none" w:sz="0" w:space="0" w:color="auto"/>
      </w:divBdr>
    </w:div>
    <w:div w:id="866216180">
      <w:bodyDiv w:val="1"/>
      <w:marLeft w:val="0"/>
      <w:marRight w:val="0"/>
      <w:marTop w:val="0"/>
      <w:marBottom w:val="0"/>
      <w:divBdr>
        <w:top w:val="none" w:sz="0" w:space="0" w:color="auto"/>
        <w:left w:val="none" w:sz="0" w:space="0" w:color="auto"/>
        <w:bottom w:val="none" w:sz="0" w:space="0" w:color="auto"/>
        <w:right w:val="none" w:sz="0" w:space="0" w:color="auto"/>
      </w:divBdr>
    </w:div>
    <w:div w:id="866260714">
      <w:bodyDiv w:val="1"/>
      <w:marLeft w:val="0"/>
      <w:marRight w:val="0"/>
      <w:marTop w:val="0"/>
      <w:marBottom w:val="0"/>
      <w:divBdr>
        <w:top w:val="none" w:sz="0" w:space="0" w:color="auto"/>
        <w:left w:val="none" w:sz="0" w:space="0" w:color="auto"/>
        <w:bottom w:val="none" w:sz="0" w:space="0" w:color="auto"/>
        <w:right w:val="none" w:sz="0" w:space="0" w:color="auto"/>
      </w:divBdr>
    </w:div>
    <w:div w:id="866412472">
      <w:bodyDiv w:val="1"/>
      <w:marLeft w:val="0"/>
      <w:marRight w:val="0"/>
      <w:marTop w:val="0"/>
      <w:marBottom w:val="0"/>
      <w:divBdr>
        <w:top w:val="none" w:sz="0" w:space="0" w:color="auto"/>
        <w:left w:val="none" w:sz="0" w:space="0" w:color="auto"/>
        <w:bottom w:val="none" w:sz="0" w:space="0" w:color="auto"/>
        <w:right w:val="none" w:sz="0" w:space="0" w:color="auto"/>
      </w:divBdr>
    </w:div>
    <w:div w:id="867837221">
      <w:bodyDiv w:val="1"/>
      <w:marLeft w:val="0"/>
      <w:marRight w:val="0"/>
      <w:marTop w:val="0"/>
      <w:marBottom w:val="0"/>
      <w:divBdr>
        <w:top w:val="none" w:sz="0" w:space="0" w:color="auto"/>
        <w:left w:val="none" w:sz="0" w:space="0" w:color="auto"/>
        <w:bottom w:val="none" w:sz="0" w:space="0" w:color="auto"/>
        <w:right w:val="none" w:sz="0" w:space="0" w:color="auto"/>
      </w:divBdr>
    </w:div>
    <w:div w:id="867913780">
      <w:bodyDiv w:val="1"/>
      <w:marLeft w:val="0"/>
      <w:marRight w:val="0"/>
      <w:marTop w:val="0"/>
      <w:marBottom w:val="0"/>
      <w:divBdr>
        <w:top w:val="none" w:sz="0" w:space="0" w:color="auto"/>
        <w:left w:val="none" w:sz="0" w:space="0" w:color="auto"/>
        <w:bottom w:val="none" w:sz="0" w:space="0" w:color="auto"/>
        <w:right w:val="none" w:sz="0" w:space="0" w:color="auto"/>
      </w:divBdr>
    </w:div>
    <w:div w:id="868876674">
      <w:bodyDiv w:val="1"/>
      <w:marLeft w:val="0"/>
      <w:marRight w:val="0"/>
      <w:marTop w:val="0"/>
      <w:marBottom w:val="0"/>
      <w:divBdr>
        <w:top w:val="none" w:sz="0" w:space="0" w:color="auto"/>
        <w:left w:val="none" w:sz="0" w:space="0" w:color="auto"/>
        <w:bottom w:val="none" w:sz="0" w:space="0" w:color="auto"/>
        <w:right w:val="none" w:sz="0" w:space="0" w:color="auto"/>
      </w:divBdr>
    </w:div>
    <w:div w:id="868954904">
      <w:bodyDiv w:val="1"/>
      <w:marLeft w:val="0"/>
      <w:marRight w:val="0"/>
      <w:marTop w:val="0"/>
      <w:marBottom w:val="0"/>
      <w:divBdr>
        <w:top w:val="none" w:sz="0" w:space="0" w:color="auto"/>
        <w:left w:val="none" w:sz="0" w:space="0" w:color="auto"/>
        <w:bottom w:val="none" w:sz="0" w:space="0" w:color="auto"/>
        <w:right w:val="none" w:sz="0" w:space="0" w:color="auto"/>
      </w:divBdr>
    </w:div>
    <w:div w:id="869608363">
      <w:bodyDiv w:val="1"/>
      <w:marLeft w:val="0"/>
      <w:marRight w:val="0"/>
      <w:marTop w:val="0"/>
      <w:marBottom w:val="0"/>
      <w:divBdr>
        <w:top w:val="none" w:sz="0" w:space="0" w:color="auto"/>
        <w:left w:val="none" w:sz="0" w:space="0" w:color="auto"/>
        <w:bottom w:val="none" w:sz="0" w:space="0" w:color="auto"/>
        <w:right w:val="none" w:sz="0" w:space="0" w:color="auto"/>
      </w:divBdr>
    </w:div>
    <w:div w:id="869731138">
      <w:bodyDiv w:val="1"/>
      <w:marLeft w:val="0"/>
      <w:marRight w:val="0"/>
      <w:marTop w:val="0"/>
      <w:marBottom w:val="0"/>
      <w:divBdr>
        <w:top w:val="none" w:sz="0" w:space="0" w:color="auto"/>
        <w:left w:val="none" w:sz="0" w:space="0" w:color="auto"/>
        <w:bottom w:val="none" w:sz="0" w:space="0" w:color="auto"/>
        <w:right w:val="none" w:sz="0" w:space="0" w:color="auto"/>
      </w:divBdr>
    </w:div>
    <w:div w:id="870217489">
      <w:bodyDiv w:val="1"/>
      <w:marLeft w:val="0"/>
      <w:marRight w:val="0"/>
      <w:marTop w:val="0"/>
      <w:marBottom w:val="0"/>
      <w:divBdr>
        <w:top w:val="none" w:sz="0" w:space="0" w:color="auto"/>
        <w:left w:val="none" w:sz="0" w:space="0" w:color="auto"/>
        <w:bottom w:val="none" w:sz="0" w:space="0" w:color="auto"/>
        <w:right w:val="none" w:sz="0" w:space="0" w:color="auto"/>
      </w:divBdr>
    </w:div>
    <w:div w:id="870338915">
      <w:bodyDiv w:val="1"/>
      <w:marLeft w:val="0"/>
      <w:marRight w:val="0"/>
      <w:marTop w:val="0"/>
      <w:marBottom w:val="0"/>
      <w:divBdr>
        <w:top w:val="none" w:sz="0" w:space="0" w:color="auto"/>
        <w:left w:val="none" w:sz="0" w:space="0" w:color="auto"/>
        <w:bottom w:val="none" w:sz="0" w:space="0" w:color="auto"/>
        <w:right w:val="none" w:sz="0" w:space="0" w:color="auto"/>
      </w:divBdr>
    </w:div>
    <w:div w:id="870343246">
      <w:bodyDiv w:val="1"/>
      <w:marLeft w:val="0"/>
      <w:marRight w:val="0"/>
      <w:marTop w:val="0"/>
      <w:marBottom w:val="0"/>
      <w:divBdr>
        <w:top w:val="none" w:sz="0" w:space="0" w:color="auto"/>
        <w:left w:val="none" w:sz="0" w:space="0" w:color="auto"/>
        <w:bottom w:val="none" w:sz="0" w:space="0" w:color="auto"/>
        <w:right w:val="none" w:sz="0" w:space="0" w:color="auto"/>
      </w:divBdr>
    </w:div>
    <w:div w:id="870610399">
      <w:bodyDiv w:val="1"/>
      <w:marLeft w:val="0"/>
      <w:marRight w:val="0"/>
      <w:marTop w:val="0"/>
      <w:marBottom w:val="0"/>
      <w:divBdr>
        <w:top w:val="none" w:sz="0" w:space="0" w:color="auto"/>
        <w:left w:val="none" w:sz="0" w:space="0" w:color="auto"/>
        <w:bottom w:val="none" w:sz="0" w:space="0" w:color="auto"/>
        <w:right w:val="none" w:sz="0" w:space="0" w:color="auto"/>
      </w:divBdr>
    </w:div>
    <w:div w:id="870800107">
      <w:bodyDiv w:val="1"/>
      <w:marLeft w:val="0"/>
      <w:marRight w:val="0"/>
      <w:marTop w:val="0"/>
      <w:marBottom w:val="0"/>
      <w:divBdr>
        <w:top w:val="none" w:sz="0" w:space="0" w:color="auto"/>
        <w:left w:val="none" w:sz="0" w:space="0" w:color="auto"/>
        <w:bottom w:val="none" w:sz="0" w:space="0" w:color="auto"/>
        <w:right w:val="none" w:sz="0" w:space="0" w:color="auto"/>
      </w:divBdr>
    </w:div>
    <w:div w:id="871267986">
      <w:bodyDiv w:val="1"/>
      <w:marLeft w:val="0"/>
      <w:marRight w:val="0"/>
      <w:marTop w:val="0"/>
      <w:marBottom w:val="0"/>
      <w:divBdr>
        <w:top w:val="none" w:sz="0" w:space="0" w:color="auto"/>
        <w:left w:val="none" w:sz="0" w:space="0" w:color="auto"/>
        <w:bottom w:val="none" w:sz="0" w:space="0" w:color="auto"/>
        <w:right w:val="none" w:sz="0" w:space="0" w:color="auto"/>
      </w:divBdr>
    </w:div>
    <w:div w:id="871384465">
      <w:bodyDiv w:val="1"/>
      <w:marLeft w:val="0"/>
      <w:marRight w:val="0"/>
      <w:marTop w:val="0"/>
      <w:marBottom w:val="0"/>
      <w:divBdr>
        <w:top w:val="none" w:sz="0" w:space="0" w:color="auto"/>
        <w:left w:val="none" w:sz="0" w:space="0" w:color="auto"/>
        <w:bottom w:val="none" w:sz="0" w:space="0" w:color="auto"/>
        <w:right w:val="none" w:sz="0" w:space="0" w:color="auto"/>
      </w:divBdr>
    </w:div>
    <w:div w:id="871453494">
      <w:bodyDiv w:val="1"/>
      <w:marLeft w:val="0"/>
      <w:marRight w:val="0"/>
      <w:marTop w:val="0"/>
      <w:marBottom w:val="0"/>
      <w:divBdr>
        <w:top w:val="none" w:sz="0" w:space="0" w:color="auto"/>
        <w:left w:val="none" w:sz="0" w:space="0" w:color="auto"/>
        <w:bottom w:val="none" w:sz="0" w:space="0" w:color="auto"/>
        <w:right w:val="none" w:sz="0" w:space="0" w:color="auto"/>
      </w:divBdr>
    </w:div>
    <w:div w:id="871461380">
      <w:bodyDiv w:val="1"/>
      <w:marLeft w:val="0"/>
      <w:marRight w:val="0"/>
      <w:marTop w:val="0"/>
      <w:marBottom w:val="0"/>
      <w:divBdr>
        <w:top w:val="none" w:sz="0" w:space="0" w:color="auto"/>
        <w:left w:val="none" w:sz="0" w:space="0" w:color="auto"/>
        <w:bottom w:val="none" w:sz="0" w:space="0" w:color="auto"/>
        <w:right w:val="none" w:sz="0" w:space="0" w:color="auto"/>
      </w:divBdr>
    </w:div>
    <w:div w:id="871500660">
      <w:bodyDiv w:val="1"/>
      <w:marLeft w:val="0"/>
      <w:marRight w:val="0"/>
      <w:marTop w:val="0"/>
      <w:marBottom w:val="0"/>
      <w:divBdr>
        <w:top w:val="none" w:sz="0" w:space="0" w:color="auto"/>
        <w:left w:val="none" w:sz="0" w:space="0" w:color="auto"/>
        <w:bottom w:val="none" w:sz="0" w:space="0" w:color="auto"/>
        <w:right w:val="none" w:sz="0" w:space="0" w:color="auto"/>
      </w:divBdr>
    </w:div>
    <w:div w:id="872303714">
      <w:bodyDiv w:val="1"/>
      <w:marLeft w:val="0"/>
      <w:marRight w:val="0"/>
      <w:marTop w:val="0"/>
      <w:marBottom w:val="0"/>
      <w:divBdr>
        <w:top w:val="none" w:sz="0" w:space="0" w:color="auto"/>
        <w:left w:val="none" w:sz="0" w:space="0" w:color="auto"/>
        <w:bottom w:val="none" w:sz="0" w:space="0" w:color="auto"/>
        <w:right w:val="none" w:sz="0" w:space="0" w:color="auto"/>
      </w:divBdr>
    </w:div>
    <w:div w:id="872497024">
      <w:bodyDiv w:val="1"/>
      <w:marLeft w:val="0"/>
      <w:marRight w:val="0"/>
      <w:marTop w:val="0"/>
      <w:marBottom w:val="0"/>
      <w:divBdr>
        <w:top w:val="none" w:sz="0" w:space="0" w:color="auto"/>
        <w:left w:val="none" w:sz="0" w:space="0" w:color="auto"/>
        <w:bottom w:val="none" w:sz="0" w:space="0" w:color="auto"/>
        <w:right w:val="none" w:sz="0" w:space="0" w:color="auto"/>
      </w:divBdr>
    </w:div>
    <w:div w:id="872964766">
      <w:bodyDiv w:val="1"/>
      <w:marLeft w:val="0"/>
      <w:marRight w:val="0"/>
      <w:marTop w:val="0"/>
      <w:marBottom w:val="0"/>
      <w:divBdr>
        <w:top w:val="none" w:sz="0" w:space="0" w:color="auto"/>
        <w:left w:val="none" w:sz="0" w:space="0" w:color="auto"/>
        <w:bottom w:val="none" w:sz="0" w:space="0" w:color="auto"/>
        <w:right w:val="none" w:sz="0" w:space="0" w:color="auto"/>
      </w:divBdr>
    </w:div>
    <w:div w:id="873225471">
      <w:bodyDiv w:val="1"/>
      <w:marLeft w:val="0"/>
      <w:marRight w:val="0"/>
      <w:marTop w:val="0"/>
      <w:marBottom w:val="0"/>
      <w:divBdr>
        <w:top w:val="none" w:sz="0" w:space="0" w:color="auto"/>
        <w:left w:val="none" w:sz="0" w:space="0" w:color="auto"/>
        <w:bottom w:val="none" w:sz="0" w:space="0" w:color="auto"/>
        <w:right w:val="none" w:sz="0" w:space="0" w:color="auto"/>
      </w:divBdr>
    </w:div>
    <w:div w:id="873348767">
      <w:bodyDiv w:val="1"/>
      <w:marLeft w:val="0"/>
      <w:marRight w:val="0"/>
      <w:marTop w:val="0"/>
      <w:marBottom w:val="0"/>
      <w:divBdr>
        <w:top w:val="none" w:sz="0" w:space="0" w:color="auto"/>
        <w:left w:val="none" w:sz="0" w:space="0" w:color="auto"/>
        <w:bottom w:val="none" w:sz="0" w:space="0" w:color="auto"/>
        <w:right w:val="none" w:sz="0" w:space="0" w:color="auto"/>
      </w:divBdr>
    </w:div>
    <w:div w:id="873465104">
      <w:bodyDiv w:val="1"/>
      <w:marLeft w:val="0"/>
      <w:marRight w:val="0"/>
      <w:marTop w:val="0"/>
      <w:marBottom w:val="0"/>
      <w:divBdr>
        <w:top w:val="none" w:sz="0" w:space="0" w:color="auto"/>
        <w:left w:val="none" w:sz="0" w:space="0" w:color="auto"/>
        <w:bottom w:val="none" w:sz="0" w:space="0" w:color="auto"/>
        <w:right w:val="none" w:sz="0" w:space="0" w:color="auto"/>
      </w:divBdr>
    </w:div>
    <w:div w:id="873880771">
      <w:bodyDiv w:val="1"/>
      <w:marLeft w:val="0"/>
      <w:marRight w:val="0"/>
      <w:marTop w:val="0"/>
      <w:marBottom w:val="0"/>
      <w:divBdr>
        <w:top w:val="none" w:sz="0" w:space="0" w:color="auto"/>
        <w:left w:val="none" w:sz="0" w:space="0" w:color="auto"/>
        <w:bottom w:val="none" w:sz="0" w:space="0" w:color="auto"/>
        <w:right w:val="none" w:sz="0" w:space="0" w:color="auto"/>
      </w:divBdr>
    </w:div>
    <w:div w:id="873925856">
      <w:bodyDiv w:val="1"/>
      <w:marLeft w:val="0"/>
      <w:marRight w:val="0"/>
      <w:marTop w:val="0"/>
      <w:marBottom w:val="0"/>
      <w:divBdr>
        <w:top w:val="none" w:sz="0" w:space="0" w:color="auto"/>
        <w:left w:val="none" w:sz="0" w:space="0" w:color="auto"/>
        <w:bottom w:val="none" w:sz="0" w:space="0" w:color="auto"/>
        <w:right w:val="none" w:sz="0" w:space="0" w:color="auto"/>
      </w:divBdr>
    </w:div>
    <w:div w:id="873929630">
      <w:bodyDiv w:val="1"/>
      <w:marLeft w:val="0"/>
      <w:marRight w:val="0"/>
      <w:marTop w:val="0"/>
      <w:marBottom w:val="0"/>
      <w:divBdr>
        <w:top w:val="none" w:sz="0" w:space="0" w:color="auto"/>
        <w:left w:val="none" w:sz="0" w:space="0" w:color="auto"/>
        <w:bottom w:val="none" w:sz="0" w:space="0" w:color="auto"/>
        <w:right w:val="none" w:sz="0" w:space="0" w:color="auto"/>
      </w:divBdr>
    </w:div>
    <w:div w:id="874074233">
      <w:bodyDiv w:val="1"/>
      <w:marLeft w:val="0"/>
      <w:marRight w:val="0"/>
      <w:marTop w:val="0"/>
      <w:marBottom w:val="0"/>
      <w:divBdr>
        <w:top w:val="none" w:sz="0" w:space="0" w:color="auto"/>
        <w:left w:val="none" w:sz="0" w:space="0" w:color="auto"/>
        <w:bottom w:val="none" w:sz="0" w:space="0" w:color="auto"/>
        <w:right w:val="none" w:sz="0" w:space="0" w:color="auto"/>
      </w:divBdr>
    </w:div>
    <w:div w:id="875316502">
      <w:bodyDiv w:val="1"/>
      <w:marLeft w:val="0"/>
      <w:marRight w:val="0"/>
      <w:marTop w:val="0"/>
      <w:marBottom w:val="0"/>
      <w:divBdr>
        <w:top w:val="none" w:sz="0" w:space="0" w:color="auto"/>
        <w:left w:val="none" w:sz="0" w:space="0" w:color="auto"/>
        <w:bottom w:val="none" w:sz="0" w:space="0" w:color="auto"/>
        <w:right w:val="none" w:sz="0" w:space="0" w:color="auto"/>
      </w:divBdr>
    </w:div>
    <w:div w:id="875773909">
      <w:bodyDiv w:val="1"/>
      <w:marLeft w:val="0"/>
      <w:marRight w:val="0"/>
      <w:marTop w:val="0"/>
      <w:marBottom w:val="0"/>
      <w:divBdr>
        <w:top w:val="none" w:sz="0" w:space="0" w:color="auto"/>
        <w:left w:val="none" w:sz="0" w:space="0" w:color="auto"/>
        <w:bottom w:val="none" w:sz="0" w:space="0" w:color="auto"/>
        <w:right w:val="none" w:sz="0" w:space="0" w:color="auto"/>
      </w:divBdr>
    </w:div>
    <w:div w:id="875775052">
      <w:bodyDiv w:val="1"/>
      <w:marLeft w:val="0"/>
      <w:marRight w:val="0"/>
      <w:marTop w:val="0"/>
      <w:marBottom w:val="0"/>
      <w:divBdr>
        <w:top w:val="none" w:sz="0" w:space="0" w:color="auto"/>
        <w:left w:val="none" w:sz="0" w:space="0" w:color="auto"/>
        <w:bottom w:val="none" w:sz="0" w:space="0" w:color="auto"/>
        <w:right w:val="none" w:sz="0" w:space="0" w:color="auto"/>
      </w:divBdr>
    </w:div>
    <w:div w:id="876311674">
      <w:bodyDiv w:val="1"/>
      <w:marLeft w:val="0"/>
      <w:marRight w:val="0"/>
      <w:marTop w:val="0"/>
      <w:marBottom w:val="0"/>
      <w:divBdr>
        <w:top w:val="none" w:sz="0" w:space="0" w:color="auto"/>
        <w:left w:val="none" w:sz="0" w:space="0" w:color="auto"/>
        <w:bottom w:val="none" w:sz="0" w:space="0" w:color="auto"/>
        <w:right w:val="none" w:sz="0" w:space="0" w:color="auto"/>
      </w:divBdr>
    </w:div>
    <w:div w:id="876508673">
      <w:bodyDiv w:val="1"/>
      <w:marLeft w:val="0"/>
      <w:marRight w:val="0"/>
      <w:marTop w:val="0"/>
      <w:marBottom w:val="0"/>
      <w:divBdr>
        <w:top w:val="none" w:sz="0" w:space="0" w:color="auto"/>
        <w:left w:val="none" w:sz="0" w:space="0" w:color="auto"/>
        <w:bottom w:val="none" w:sz="0" w:space="0" w:color="auto"/>
        <w:right w:val="none" w:sz="0" w:space="0" w:color="auto"/>
      </w:divBdr>
    </w:div>
    <w:div w:id="876889016">
      <w:bodyDiv w:val="1"/>
      <w:marLeft w:val="0"/>
      <w:marRight w:val="0"/>
      <w:marTop w:val="0"/>
      <w:marBottom w:val="0"/>
      <w:divBdr>
        <w:top w:val="none" w:sz="0" w:space="0" w:color="auto"/>
        <w:left w:val="none" w:sz="0" w:space="0" w:color="auto"/>
        <w:bottom w:val="none" w:sz="0" w:space="0" w:color="auto"/>
        <w:right w:val="none" w:sz="0" w:space="0" w:color="auto"/>
      </w:divBdr>
    </w:div>
    <w:div w:id="877089428">
      <w:bodyDiv w:val="1"/>
      <w:marLeft w:val="0"/>
      <w:marRight w:val="0"/>
      <w:marTop w:val="0"/>
      <w:marBottom w:val="0"/>
      <w:divBdr>
        <w:top w:val="none" w:sz="0" w:space="0" w:color="auto"/>
        <w:left w:val="none" w:sz="0" w:space="0" w:color="auto"/>
        <w:bottom w:val="none" w:sz="0" w:space="0" w:color="auto"/>
        <w:right w:val="none" w:sz="0" w:space="0" w:color="auto"/>
      </w:divBdr>
    </w:div>
    <w:div w:id="877744026">
      <w:bodyDiv w:val="1"/>
      <w:marLeft w:val="0"/>
      <w:marRight w:val="0"/>
      <w:marTop w:val="0"/>
      <w:marBottom w:val="0"/>
      <w:divBdr>
        <w:top w:val="none" w:sz="0" w:space="0" w:color="auto"/>
        <w:left w:val="none" w:sz="0" w:space="0" w:color="auto"/>
        <w:bottom w:val="none" w:sz="0" w:space="0" w:color="auto"/>
        <w:right w:val="none" w:sz="0" w:space="0" w:color="auto"/>
      </w:divBdr>
    </w:div>
    <w:div w:id="877935847">
      <w:bodyDiv w:val="1"/>
      <w:marLeft w:val="0"/>
      <w:marRight w:val="0"/>
      <w:marTop w:val="0"/>
      <w:marBottom w:val="0"/>
      <w:divBdr>
        <w:top w:val="none" w:sz="0" w:space="0" w:color="auto"/>
        <w:left w:val="none" w:sz="0" w:space="0" w:color="auto"/>
        <w:bottom w:val="none" w:sz="0" w:space="0" w:color="auto"/>
        <w:right w:val="none" w:sz="0" w:space="0" w:color="auto"/>
      </w:divBdr>
    </w:div>
    <w:div w:id="877938106">
      <w:bodyDiv w:val="1"/>
      <w:marLeft w:val="0"/>
      <w:marRight w:val="0"/>
      <w:marTop w:val="0"/>
      <w:marBottom w:val="0"/>
      <w:divBdr>
        <w:top w:val="none" w:sz="0" w:space="0" w:color="auto"/>
        <w:left w:val="none" w:sz="0" w:space="0" w:color="auto"/>
        <w:bottom w:val="none" w:sz="0" w:space="0" w:color="auto"/>
        <w:right w:val="none" w:sz="0" w:space="0" w:color="auto"/>
      </w:divBdr>
    </w:div>
    <w:div w:id="878083042">
      <w:bodyDiv w:val="1"/>
      <w:marLeft w:val="0"/>
      <w:marRight w:val="0"/>
      <w:marTop w:val="0"/>
      <w:marBottom w:val="0"/>
      <w:divBdr>
        <w:top w:val="none" w:sz="0" w:space="0" w:color="auto"/>
        <w:left w:val="none" w:sz="0" w:space="0" w:color="auto"/>
        <w:bottom w:val="none" w:sz="0" w:space="0" w:color="auto"/>
        <w:right w:val="none" w:sz="0" w:space="0" w:color="auto"/>
      </w:divBdr>
    </w:div>
    <w:div w:id="878275949">
      <w:bodyDiv w:val="1"/>
      <w:marLeft w:val="0"/>
      <w:marRight w:val="0"/>
      <w:marTop w:val="0"/>
      <w:marBottom w:val="0"/>
      <w:divBdr>
        <w:top w:val="none" w:sz="0" w:space="0" w:color="auto"/>
        <w:left w:val="none" w:sz="0" w:space="0" w:color="auto"/>
        <w:bottom w:val="none" w:sz="0" w:space="0" w:color="auto"/>
        <w:right w:val="none" w:sz="0" w:space="0" w:color="auto"/>
      </w:divBdr>
    </w:div>
    <w:div w:id="878708530">
      <w:bodyDiv w:val="1"/>
      <w:marLeft w:val="0"/>
      <w:marRight w:val="0"/>
      <w:marTop w:val="0"/>
      <w:marBottom w:val="0"/>
      <w:divBdr>
        <w:top w:val="none" w:sz="0" w:space="0" w:color="auto"/>
        <w:left w:val="none" w:sz="0" w:space="0" w:color="auto"/>
        <w:bottom w:val="none" w:sz="0" w:space="0" w:color="auto"/>
        <w:right w:val="none" w:sz="0" w:space="0" w:color="auto"/>
      </w:divBdr>
    </w:div>
    <w:div w:id="879325432">
      <w:bodyDiv w:val="1"/>
      <w:marLeft w:val="0"/>
      <w:marRight w:val="0"/>
      <w:marTop w:val="0"/>
      <w:marBottom w:val="0"/>
      <w:divBdr>
        <w:top w:val="none" w:sz="0" w:space="0" w:color="auto"/>
        <w:left w:val="none" w:sz="0" w:space="0" w:color="auto"/>
        <w:bottom w:val="none" w:sz="0" w:space="0" w:color="auto"/>
        <w:right w:val="none" w:sz="0" w:space="0" w:color="auto"/>
      </w:divBdr>
    </w:div>
    <w:div w:id="879392723">
      <w:bodyDiv w:val="1"/>
      <w:marLeft w:val="0"/>
      <w:marRight w:val="0"/>
      <w:marTop w:val="0"/>
      <w:marBottom w:val="0"/>
      <w:divBdr>
        <w:top w:val="none" w:sz="0" w:space="0" w:color="auto"/>
        <w:left w:val="none" w:sz="0" w:space="0" w:color="auto"/>
        <w:bottom w:val="none" w:sz="0" w:space="0" w:color="auto"/>
        <w:right w:val="none" w:sz="0" w:space="0" w:color="auto"/>
      </w:divBdr>
    </w:div>
    <w:div w:id="879634218">
      <w:bodyDiv w:val="1"/>
      <w:marLeft w:val="0"/>
      <w:marRight w:val="0"/>
      <w:marTop w:val="0"/>
      <w:marBottom w:val="0"/>
      <w:divBdr>
        <w:top w:val="none" w:sz="0" w:space="0" w:color="auto"/>
        <w:left w:val="none" w:sz="0" w:space="0" w:color="auto"/>
        <w:bottom w:val="none" w:sz="0" w:space="0" w:color="auto"/>
        <w:right w:val="none" w:sz="0" w:space="0" w:color="auto"/>
      </w:divBdr>
    </w:div>
    <w:div w:id="879784150">
      <w:bodyDiv w:val="1"/>
      <w:marLeft w:val="0"/>
      <w:marRight w:val="0"/>
      <w:marTop w:val="0"/>
      <w:marBottom w:val="0"/>
      <w:divBdr>
        <w:top w:val="none" w:sz="0" w:space="0" w:color="auto"/>
        <w:left w:val="none" w:sz="0" w:space="0" w:color="auto"/>
        <w:bottom w:val="none" w:sz="0" w:space="0" w:color="auto"/>
        <w:right w:val="none" w:sz="0" w:space="0" w:color="auto"/>
      </w:divBdr>
    </w:div>
    <w:div w:id="879822411">
      <w:bodyDiv w:val="1"/>
      <w:marLeft w:val="0"/>
      <w:marRight w:val="0"/>
      <w:marTop w:val="0"/>
      <w:marBottom w:val="0"/>
      <w:divBdr>
        <w:top w:val="none" w:sz="0" w:space="0" w:color="auto"/>
        <w:left w:val="none" w:sz="0" w:space="0" w:color="auto"/>
        <w:bottom w:val="none" w:sz="0" w:space="0" w:color="auto"/>
        <w:right w:val="none" w:sz="0" w:space="0" w:color="auto"/>
      </w:divBdr>
    </w:div>
    <w:div w:id="880091099">
      <w:bodyDiv w:val="1"/>
      <w:marLeft w:val="0"/>
      <w:marRight w:val="0"/>
      <w:marTop w:val="0"/>
      <w:marBottom w:val="0"/>
      <w:divBdr>
        <w:top w:val="none" w:sz="0" w:space="0" w:color="auto"/>
        <w:left w:val="none" w:sz="0" w:space="0" w:color="auto"/>
        <w:bottom w:val="none" w:sz="0" w:space="0" w:color="auto"/>
        <w:right w:val="none" w:sz="0" w:space="0" w:color="auto"/>
      </w:divBdr>
    </w:div>
    <w:div w:id="880433597">
      <w:bodyDiv w:val="1"/>
      <w:marLeft w:val="0"/>
      <w:marRight w:val="0"/>
      <w:marTop w:val="0"/>
      <w:marBottom w:val="0"/>
      <w:divBdr>
        <w:top w:val="none" w:sz="0" w:space="0" w:color="auto"/>
        <w:left w:val="none" w:sz="0" w:space="0" w:color="auto"/>
        <w:bottom w:val="none" w:sz="0" w:space="0" w:color="auto"/>
        <w:right w:val="none" w:sz="0" w:space="0" w:color="auto"/>
      </w:divBdr>
    </w:div>
    <w:div w:id="88055744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80748044">
      <w:bodyDiv w:val="1"/>
      <w:marLeft w:val="0"/>
      <w:marRight w:val="0"/>
      <w:marTop w:val="0"/>
      <w:marBottom w:val="0"/>
      <w:divBdr>
        <w:top w:val="none" w:sz="0" w:space="0" w:color="auto"/>
        <w:left w:val="none" w:sz="0" w:space="0" w:color="auto"/>
        <w:bottom w:val="none" w:sz="0" w:space="0" w:color="auto"/>
        <w:right w:val="none" w:sz="0" w:space="0" w:color="auto"/>
      </w:divBdr>
    </w:div>
    <w:div w:id="880941312">
      <w:bodyDiv w:val="1"/>
      <w:marLeft w:val="0"/>
      <w:marRight w:val="0"/>
      <w:marTop w:val="0"/>
      <w:marBottom w:val="0"/>
      <w:divBdr>
        <w:top w:val="none" w:sz="0" w:space="0" w:color="auto"/>
        <w:left w:val="none" w:sz="0" w:space="0" w:color="auto"/>
        <w:bottom w:val="none" w:sz="0" w:space="0" w:color="auto"/>
        <w:right w:val="none" w:sz="0" w:space="0" w:color="auto"/>
      </w:divBdr>
    </w:div>
    <w:div w:id="881017876">
      <w:bodyDiv w:val="1"/>
      <w:marLeft w:val="0"/>
      <w:marRight w:val="0"/>
      <w:marTop w:val="0"/>
      <w:marBottom w:val="0"/>
      <w:divBdr>
        <w:top w:val="none" w:sz="0" w:space="0" w:color="auto"/>
        <w:left w:val="none" w:sz="0" w:space="0" w:color="auto"/>
        <w:bottom w:val="none" w:sz="0" w:space="0" w:color="auto"/>
        <w:right w:val="none" w:sz="0" w:space="0" w:color="auto"/>
      </w:divBdr>
    </w:div>
    <w:div w:id="881017878">
      <w:bodyDiv w:val="1"/>
      <w:marLeft w:val="0"/>
      <w:marRight w:val="0"/>
      <w:marTop w:val="0"/>
      <w:marBottom w:val="0"/>
      <w:divBdr>
        <w:top w:val="none" w:sz="0" w:space="0" w:color="auto"/>
        <w:left w:val="none" w:sz="0" w:space="0" w:color="auto"/>
        <w:bottom w:val="none" w:sz="0" w:space="0" w:color="auto"/>
        <w:right w:val="none" w:sz="0" w:space="0" w:color="auto"/>
      </w:divBdr>
    </w:div>
    <w:div w:id="881208021">
      <w:bodyDiv w:val="1"/>
      <w:marLeft w:val="0"/>
      <w:marRight w:val="0"/>
      <w:marTop w:val="0"/>
      <w:marBottom w:val="0"/>
      <w:divBdr>
        <w:top w:val="none" w:sz="0" w:space="0" w:color="auto"/>
        <w:left w:val="none" w:sz="0" w:space="0" w:color="auto"/>
        <w:bottom w:val="none" w:sz="0" w:space="0" w:color="auto"/>
        <w:right w:val="none" w:sz="0" w:space="0" w:color="auto"/>
      </w:divBdr>
    </w:div>
    <w:div w:id="881283816">
      <w:bodyDiv w:val="1"/>
      <w:marLeft w:val="0"/>
      <w:marRight w:val="0"/>
      <w:marTop w:val="0"/>
      <w:marBottom w:val="0"/>
      <w:divBdr>
        <w:top w:val="none" w:sz="0" w:space="0" w:color="auto"/>
        <w:left w:val="none" w:sz="0" w:space="0" w:color="auto"/>
        <w:bottom w:val="none" w:sz="0" w:space="0" w:color="auto"/>
        <w:right w:val="none" w:sz="0" w:space="0" w:color="auto"/>
      </w:divBdr>
    </w:div>
    <w:div w:id="881988283">
      <w:bodyDiv w:val="1"/>
      <w:marLeft w:val="0"/>
      <w:marRight w:val="0"/>
      <w:marTop w:val="0"/>
      <w:marBottom w:val="0"/>
      <w:divBdr>
        <w:top w:val="none" w:sz="0" w:space="0" w:color="auto"/>
        <w:left w:val="none" w:sz="0" w:space="0" w:color="auto"/>
        <w:bottom w:val="none" w:sz="0" w:space="0" w:color="auto"/>
        <w:right w:val="none" w:sz="0" w:space="0" w:color="auto"/>
      </w:divBdr>
    </w:div>
    <w:div w:id="882062150">
      <w:bodyDiv w:val="1"/>
      <w:marLeft w:val="0"/>
      <w:marRight w:val="0"/>
      <w:marTop w:val="0"/>
      <w:marBottom w:val="0"/>
      <w:divBdr>
        <w:top w:val="none" w:sz="0" w:space="0" w:color="auto"/>
        <w:left w:val="none" w:sz="0" w:space="0" w:color="auto"/>
        <w:bottom w:val="none" w:sz="0" w:space="0" w:color="auto"/>
        <w:right w:val="none" w:sz="0" w:space="0" w:color="auto"/>
      </w:divBdr>
    </w:div>
    <w:div w:id="882442429">
      <w:bodyDiv w:val="1"/>
      <w:marLeft w:val="0"/>
      <w:marRight w:val="0"/>
      <w:marTop w:val="0"/>
      <w:marBottom w:val="0"/>
      <w:divBdr>
        <w:top w:val="none" w:sz="0" w:space="0" w:color="auto"/>
        <w:left w:val="none" w:sz="0" w:space="0" w:color="auto"/>
        <w:bottom w:val="none" w:sz="0" w:space="0" w:color="auto"/>
        <w:right w:val="none" w:sz="0" w:space="0" w:color="auto"/>
      </w:divBdr>
    </w:div>
    <w:div w:id="882521008">
      <w:bodyDiv w:val="1"/>
      <w:marLeft w:val="0"/>
      <w:marRight w:val="0"/>
      <w:marTop w:val="0"/>
      <w:marBottom w:val="0"/>
      <w:divBdr>
        <w:top w:val="none" w:sz="0" w:space="0" w:color="auto"/>
        <w:left w:val="none" w:sz="0" w:space="0" w:color="auto"/>
        <w:bottom w:val="none" w:sz="0" w:space="0" w:color="auto"/>
        <w:right w:val="none" w:sz="0" w:space="0" w:color="auto"/>
      </w:divBdr>
    </w:div>
    <w:div w:id="882791829">
      <w:bodyDiv w:val="1"/>
      <w:marLeft w:val="0"/>
      <w:marRight w:val="0"/>
      <w:marTop w:val="0"/>
      <w:marBottom w:val="0"/>
      <w:divBdr>
        <w:top w:val="none" w:sz="0" w:space="0" w:color="auto"/>
        <w:left w:val="none" w:sz="0" w:space="0" w:color="auto"/>
        <w:bottom w:val="none" w:sz="0" w:space="0" w:color="auto"/>
        <w:right w:val="none" w:sz="0" w:space="0" w:color="auto"/>
      </w:divBdr>
    </w:div>
    <w:div w:id="882837221">
      <w:bodyDiv w:val="1"/>
      <w:marLeft w:val="0"/>
      <w:marRight w:val="0"/>
      <w:marTop w:val="0"/>
      <w:marBottom w:val="0"/>
      <w:divBdr>
        <w:top w:val="none" w:sz="0" w:space="0" w:color="auto"/>
        <w:left w:val="none" w:sz="0" w:space="0" w:color="auto"/>
        <w:bottom w:val="none" w:sz="0" w:space="0" w:color="auto"/>
        <w:right w:val="none" w:sz="0" w:space="0" w:color="auto"/>
      </w:divBdr>
    </w:div>
    <w:div w:id="883560389">
      <w:bodyDiv w:val="1"/>
      <w:marLeft w:val="0"/>
      <w:marRight w:val="0"/>
      <w:marTop w:val="0"/>
      <w:marBottom w:val="0"/>
      <w:divBdr>
        <w:top w:val="none" w:sz="0" w:space="0" w:color="auto"/>
        <w:left w:val="none" w:sz="0" w:space="0" w:color="auto"/>
        <w:bottom w:val="none" w:sz="0" w:space="0" w:color="auto"/>
        <w:right w:val="none" w:sz="0" w:space="0" w:color="auto"/>
      </w:divBdr>
    </w:div>
    <w:div w:id="884027797">
      <w:bodyDiv w:val="1"/>
      <w:marLeft w:val="0"/>
      <w:marRight w:val="0"/>
      <w:marTop w:val="0"/>
      <w:marBottom w:val="0"/>
      <w:divBdr>
        <w:top w:val="none" w:sz="0" w:space="0" w:color="auto"/>
        <w:left w:val="none" w:sz="0" w:space="0" w:color="auto"/>
        <w:bottom w:val="none" w:sz="0" w:space="0" w:color="auto"/>
        <w:right w:val="none" w:sz="0" w:space="0" w:color="auto"/>
      </w:divBdr>
    </w:div>
    <w:div w:id="884103828">
      <w:bodyDiv w:val="1"/>
      <w:marLeft w:val="0"/>
      <w:marRight w:val="0"/>
      <w:marTop w:val="0"/>
      <w:marBottom w:val="0"/>
      <w:divBdr>
        <w:top w:val="none" w:sz="0" w:space="0" w:color="auto"/>
        <w:left w:val="none" w:sz="0" w:space="0" w:color="auto"/>
        <w:bottom w:val="none" w:sz="0" w:space="0" w:color="auto"/>
        <w:right w:val="none" w:sz="0" w:space="0" w:color="auto"/>
      </w:divBdr>
    </w:div>
    <w:div w:id="884177978">
      <w:bodyDiv w:val="1"/>
      <w:marLeft w:val="0"/>
      <w:marRight w:val="0"/>
      <w:marTop w:val="0"/>
      <w:marBottom w:val="0"/>
      <w:divBdr>
        <w:top w:val="none" w:sz="0" w:space="0" w:color="auto"/>
        <w:left w:val="none" w:sz="0" w:space="0" w:color="auto"/>
        <w:bottom w:val="none" w:sz="0" w:space="0" w:color="auto"/>
        <w:right w:val="none" w:sz="0" w:space="0" w:color="auto"/>
      </w:divBdr>
    </w:div>
    <w:div w:id="884297302">
      <w:bodyDiv w:val="1"/>
      <w:marLeft w:val="0"/>
      <w:marRight w:val="0"/>
      <w:marTop w:val="0"/>
      <w:marBottom w:val="0"/>
      <w:divBdr>
        <w:top w:val="none" w:sz="0" w:space="0" w:color="auto"/>
        <w:left w:val="none" w:sz="0" w:space="0" w:color="auto"/>
        <w:bottom w:val="none" w:sz="0" w:space="0" w:color="auto"/>
        <w:right w:val="none" w:sz="0" w:space="0" w:color="auto"/>
      </w:divBdr>
    </w:div>
    <w:div w:id="884415268">
      <w:bodyDiv w:val="1"/>
      <w:marLeft w:val="0"/>
      <w:marRight w:val="0"/>
      <w:marTop w:val="0"/>
      <w:marBottom w:val="0"/>
      <w:divBdr>
        <w:top w:val="none" w:sz="0" w:space="0" w:color="auto"/>
        <w:left w:val="none" w:sz="0" w:space="0" w:color="auto"/>
        <w:bottom w:val="none" w:sz="0" w:space="0" w:color="auto"/>
        <w:right w:val="none" w:sz="0" w:space="0" w:color="auto"/>
      </w:divBdr>
    </w:div>
    <w:div w:id="885989929">
      <w:bodyDiv w:val="1"/>
      <w:marLeft w:val="0"/>
      <w:marRight w:val="0"/>
      <w:marTop w:val="0"/>
      <w:marBottom w:val="0"/>
      <w:divBdr>
        <w:top w:val="none" w:sz="0" w:space="0" w:color="auto"/>
        <w:left w:val="none" w:sz="0" w:space="0" w:color="auto"/>
        <w:bottom w:val="none" w:sz="0" w:space="0" w:color="auto"/>
        <w:right w:val="none" w:sz="0" w:space="0" w:color="auto"/>
      </w:divBdr>
    </w:div>
    <w:div w:id="886377230">
      <w:bodyDiv w:val="1"/>
      <w:marLeft w:val="0"/>
      <w:marRight w:val="0"/>
      <w:marTop w:val="0"/>
      <w:marBottom w:val="0"/>
      <w:divBdr>
        <w:top w:val="none" w:sz="0" w:space="0" w:color="auto"/>
        <w:left w:val="none" w:sz="0" w:space="0" w:color="auto"/>
        <w:bottom w:val="none" w:sz="0" w:space="0" w:color="auto"/>
        <w:right w:val="none" w:sz="0" w:space="0" w:color="auto"/>
      </w:divBdr>
    </w:div>
    <w:div w:id="886986949">
      <w:bodyDiv w:val="1"/>
      <w:marLeft w:val="0"/>
      <w:marRight w:val="0"/>
      <w:marTop w:val="0"/>
      <w:marBottom w:val="0"/>
      <w:divBdr>
        <w:top w:val="none" w:sz="0" w:space="0" w:color="auto"/>
        <w:left w:val="none" w:sz="0" w:space="0" w:color="auto"/>
        <w:bottom w:val="none" w:sz="0" w:space="0" w:color="auto"/>
        <w:right w:val="none" w:sz="0" w:space="0" w:color="auto"/>
      </w:divBdr>
    </w:div>
    <w:div w:id="886989744">
      <w:bodyDiv w:val="1"/>
      <w:marLeft w:val="0"/>
      <w:marRight w:val="0"/>
      <w:marTop w:val="0"/>
      <w:marBottom w:val="0"/>
      <w:divBdr>
        <w:top w:val="none" w:sz="0" w:space="0" w:color="auto"/>
        <w:left w:val="none" w:sz="0" w:space="0" w:color="auto"/>
        <w:bottom w:val="none" w:sz="0" w:space="0" w:color="auto"/>
        <w:right w:val="none" w:sz="0" w:space="0" w:color="auto"/>
      </w:divBdr>
    </w:div>
    <w:div w:id="886991982">
      <w:bodyDiv w:val="1"/>
      <w:marLeft w:val="0"/>
      <w:marRight w:val="0"/>
      <w:marTop w:val="0"/>
      <w:marBottom w:val="0"/>
      <w:divBdr>
        <w:top w:val="none" w:sz="0" w:space="0" w:color="auto"/>
        <w:left w:val="none" w:sz="0" w:space="0" w:color="auto"/>
        <w:bottom w:val="none" w:sz="0" w:space="0" w:color="auto"/>
        <w:right w:val="none" w:sz="0" w:space="0" w:color="auto"/>
      </w:divBdr>
    </w:div>
    <w:div w:id="887109159">
      <w:bodyDiv w:val="1"/>
      <w:marLeft w:val="0"/>
      <w:marRight w:val="0"/>
      <w:marTop w:val="0"/>
      <w:marBottom w:val="0"/>
      <w:divBdr>
        <w:top w:val="none" w:sz="0" w:space="0" w:color="auto"/>
        <w:left w:val="none" w:sz="0" w:space="0" w:color="auto"/>
        <w:bottom w:val="none" w:sz="0" w:space="0" w:color="auto"/>
        <w:right w:val="none" w:sz="0" w:space="0" w:color="auto"/>
      </w:divBdr>
    </w:div>
    <w:div w:id="887110276">
      <w:bodyDiv w:val="1"/>
      <w:marLeft w:val="0"/>
      <w:marRight w:val="0"/>
      <w:marTop w:val="0"/>
      <w:marBottom w:val="0"/>
      <w:divBdr>
        <w:top w:val="none" w:sz="0" w:space="0" w:color="auto"/>
        <w:left w:val="none" w:sz="0" w:space="0" w:color="auto"/>
        <w:bottom w:val="none" w:sz="0" w:space="0" w:color="auto"/>
        <w:right w:val="none" w:sz="0" w:space="0" w:color="auto"/>
      </w:divBdr>
    </w:div>
    <w:div w:id="887491438">
      <w:bodyDiv w:val="1"/>
      <w:marLeft w:val="0"/>
      <w:marRight w:val="0"/>
      <w:marTop w:val="0"/>
      <w:marBottom w:val="0"/>
      <w:divBdr>
        <w:top w:val="none" w:sz="0" w:space="0" w:color="auto"/>
        <w:left w:val="none" w:sz="0" w:space="0" w:color="auto"/>
        <w:bottom w:val="none" w:sz="0" w:space="0" w:color="auto"/>
        <w:right w:val="none" w:sz="0" w:space="0" w:color="auto"/>
      </w:divBdr>
    </w:div>
    <w:div w:id="887642462">
      <w:bodyDiv w:val="1"/>
      <w:marLeft w:val="0"/>
      <w:marRight w:val="0"/>
      <w:marTop w:val="0"/>
      <w:marBottom w:val="0"/>
      <w:divBdr>
        <w:top w:val="none" w:sz="0" w:space="0" w:color="auto"/>
        <w:left w:val="none" w:sz="0" w:space="0" w:color="auto"/>
        <w:bottom w:val="none" w:sz="0" w:space="0" w:color="auto"/>
        <w:right w:val="none" w:sz="0" w:space="0" w:color="auto"/>
      </w:divBdr>
    </w:div>
    <w:div w:id="887686047">
      <w:bodyDiv w:val="1"/>
      <w:marLeft w:val="0"/>
      <w:marRight w:val="0"/>
      <w:marTop w:val="0"/>
      <w:marBottom w:val="0"/>
      <w:divBdr>
        <w:top w:val="none" w:sz="0" w:space="0" w:color="auto"/>
        <w:left w:val="none" w:sz="0" w:space="0" w:color="auto"/>
        <w:bottom w:val="none" w:sz="0" w:space="0" w:color="auto"/>
        <w:right w:val="none" w:sz="0" w:space="0" w:color="auto"/>
      </w:divBdr>
    </w:div>
    <w:div w:id="887717481">
      <w:bodyDiv w:val="1"/>
      <w:marLeft w:val="0"/>
      <w:marRight w:val="0"/>
      <w:marTop w:val="0"/>
      <w:marBottom w:val="0"/>
      <w:divBdr>
        <w:top w:val="none" w:sz="0" w:space="0" w:color="auto"/>
        <w:left w:val="none" w:sz="0" w:space="0" w:color="auto"/>
        <w:bottom w:val="none" w:sz="0" w:space="0" w:color="auto"/>
        <w:right w:val="none" w:sz="0" w:space="0" w:color="auto"/>
      </w:divBdr>
    </w:div>
    <w:div w:id="887761377">
      <w:bodyDiv w:val="1"/>
      <w:marLeft w:val="0"/>
      <w:marRight w:val="0"/>
      <w:marTop w:val="0"/>
      <w:marBottom w:val="0"/>
      <w:divBdr>
        <w:top w:val="none" w:sz="0" w:space="0" w:color="auto"/>
        <w:left w:val="none" w:sz="0" w:space="0" w:color="auto"/>
        <w:bottom w:val="none" w:sz="0" w:space="0" w:color="auto"/>
        <w:right w:val="none" w:sz="0" w:space="0" w:color="auto"/>
      </w:divBdr>
    </w:div>
    <w:div w:id="887913848">
      <w:bodyDiv w:val="1"/>
      <w:marLeft w:val="0"/>
      <w:marRight w:val="0"/>
      <w:marTop w:val="0"/>
      <w:marBottom w:val="0"/>
      <w:divBdr>
        <w:top w:val="none" w:sz="0" w:space="0" w:color="auto"/>
        <w:left w:val="none" w:sz="0" w:space="0" w:color="auto"/>
        <w:bottom w:val="none" w:sz="0" w:space="0" w:color="auto"/>
        <w:right w:val="none" w:sz="0" w:space="0" w:color="auto"/>
      </w:divBdr>
    </w:div>
    <w:div w:id="888229726">
      <w:bodyDiv w:val="1"/>
      <w:marLeft w:val="0"/>
      <w:marRight w:val="0"/>
      <w:marTop w:val="0"/>
      <w:marBottom w:val="0"/>
      <w:divBdr>
        <w:top w:val="none" w:sz="0" w:space="0" w:color="auto"/>
        <w:left w:val="none" w:sz="0" w:space="0" w:color="auto"/>
        <w:bottom w:val="none" w:sz="0" w:space="0" w:color="auto"/>
        <w:right w:val="none" w:sz="0" w:space="0" w:color="auto"/>
      </w:divBdr>
    </w:div>
    <w:div w:id="888299110">
      <w:bodyDiv w:val="1"/>
      <w:marLeft w:val="0"/>
      <w:marRight w:val="0"/>
      <w:marTop w:val="0"/>
      <w:marBottom w:val="0"/>
      <w:divBdr>
        <w:top w:val="none" w:sz="0" w:space="0" w:color="auto"/>
        <w:left w:val="none" w:sz="0" w:space="0" w:color="auto"/>
        <w:bottom w:val="none" w:sz="0" w:space="0" w:color="auto"/>
        <w:right w:val="none" w:sz="0" w:space="0" w:color="auto"/>
      </w:divBdr>
    </w:div>
    <w:div w:id="888686087">
      <w:bodyDiv w:val="1"/>
      <w:marLeft w:val="0"/>
      <w:marRight w:val="0"/>
      <w:marTop w:val="0"/>
      <w:marBottom w:val="0"/>
      <w:divBdr>
        <w:top w:val="none" w:sz="0" w:space="0" w:color="auto"/>
        <w:left w:val="none" w:sz="0" w:space="0" w:color="auto"/>
        <w:bottom w:val="none" w:sz="0" w:space="0" w:color="auto"/>
        <w:right w:val="none" w:sz="0" w:space="0" w:color="auto"/>
      </w:divBdr>
    </w:div>
    <w:div w:id="890265485">
      <w:bodyDiv w:val="1"/>
      <w:marLeft w:val="0"/>
      <w:marRight w:val="0"/>
      <w:marTop w:val="0"/>
      <w:marBottom w:val="0"/>
      <w:divBdr>
        <w:top w:val="none" w:sz="0" w:space="0" w:color="auto"/>
        <w:left w:val="none" w:sz="0" w:space="0" w:color="auto"/>
        <w:bottom w:val="none" w:sz="0" w:space="0" w:color="auto"/>
        <w:right w:val="none" w:sz="0" w:space="0" w:color="auto"/>
      </w:divBdr>
    </w:div>
    <w:div w:id="890381820">
      <w:bodyDiv w:val="1"/>
      <w:marLeft w:val="0"/>
      <w:marRight w:val="0"/>
      <w:marTop w:val="0"/>
      <w:marBottom w:val="0"/>
      <w:divBdr>
        <w:top w:val="none" w:sz="0" w:space="0" w:color="auto"/>
        <w:left w:val="none" w:sz="0" w:space="0" w:color="auto"/>
        <w:bottom w:val="none" w:sz="0" w:space="0" w:color="auto"/>
        <w:right w:val="none" w:sz="0" w:space="0" w:color="auto"/>
      </w:divBdr>
    </w:div>
    <w:div w:id="890776039">
      <w:bodyDiv w:val="1"/>
      <w:marLeft w:val="0"/>
      <w:marRight w:val="0"/>
      <w:marTop w:val="0"/>
      <w:marBottom w:val="0"/>
      <w:divBdr>
        <w:top w:val="none" w:sz="0" w:space="0" w:color="auto"/>
        <w:left w:val="none" w:sz="0" w:space="0" w:color="auto"/>
        <w:bottom w:val="none" w:sz="0" w:space="0" w:color="auto"/>
        <w:right w:val="none" w:sz="0" w:space="0" w:color="auto"/>
      </w:divBdr>
    </w:div>
    <w:div w:id="891039050">
      <w:bodyDiv w:val="1"/>
      <w:marLeft w:val="0"/>
      <w:marRight w:val="0"/>
      <w:marTop w:val="0"/>
      <w:marBottom w:val="0"/>
      <w:divBdr>
        <w:top w:val="none" w:sz="0" w:space="0" w:color="auto"/>
        <w:left w:val="none" w:sz="0" w:space="0" w:color="auto"/>
        <w:bottom w:val="none" w:sz="0" w:space="0" w:color="auto"/>
        <w:right w:val="none" w:sz="0" w:space="0" w:color="auto"/>
      </w:divBdr>
    </w:div>
    <w:div w:id="891504860">
      <w:bodyDiv w:val="1"/>
      <w:marLeft w:val="0"/>
      <w:marRight w:val="0"/>
      <w:marTop w:val="0"/>
      <w:marBottom w:val="0"/>
      <w:divBdr>
        <w:top w:val="none" w:sz="0" w:space="0" w:color="auto"/>
        <w:left w:val="none" w:sz="0" w:space="0" w:color="auto"/>
        <w:bottom w:val="none" w:sz="0" w:space="0" w:color="auto"/>
        <w:right w:val="none" w:sz="0" w:space="0" w:color="auto"/>
      </w:divBdr>
    </w:div>
    <w:div w:id="891691600">
      <w:bodyDiv w:val="1"/>
      <w:marLeft w:val="0"/>
      <w:marRight w:val="0"/>
      <w:marTop w:val="0"/>
      <w:marBottom w:val="0"/>
      <w:divBdr>
        <w:top w:val="none" w:sz="0" w:space="0" w:color="auto"/>
        <w:left w:val="none" w:sz="0" w:space="0" w:color="auto"/>
        <w:bottom w:val="none" w:sz="0" w:space="0" w:color="auto"/>
        <w:right w:val="none" w:sz="0" w:space="0" w:color="auto"/>
      </w:divBdr>
    </w:div>
    <w:div w:id="891884681">
      <w:bodyDiv w:val="1"/>
      <w:marLeft w:val="0"/>
      <w:marRight w:val="0"/>
      <w:marTop w:val="0"/>
      <w:marBottom w:val="0"/>
      <w:divBdr>
        <w:top w:val="none" w:sz="0" w:space="0" w:color="auto"/>
        <w:left w:val="none" w:sz="0" w:space="0" w:color="auto"/>
        <w:bottom w:val="none" w:sz="0" w:space="0" w:color="auto"/>
        <w:right w:val="none" w:sz="0" w:space="0" w:color="auto"/>
      </w:divBdr>
    </w:div>
    <w:div w:id="891885851">
      <w:bodyDiv w:val="1"/>
      <w:marLeft w:val="0"/>
      <w:marRight w:val="0"/>
      <w:marTop w:val="0"/>
      <w:marBottom w:val="0"/>
      <w:divBdr>
        <w:top w:val="none" w:sz="0" w:space="0" w:color="auto"/>
        <w:left w:val="none" w:sz="0" w:space="0" w:color="auto"/>
        <w:bottom w:val="none" w:sz="0" w:space="0" w:color="auto"/>
        <w:right w:val="none" w:sz="0" w:space="0" w:color="auto"/>
      </w:divBdr>
    </w:div>
    <w:div w:id="891889222">
      <w:bodyDiv w:val="1"/>
      <w:marLeft w:val="0"/>
      <w:marRight w:val="0"/>
      <w:marTop w:val="0"/>
      <w:marBottom w:val="0"/>
      <w:divBdr>
        <w:top w:val="none" w:sz="0" w:space="0" w:color="auto"/>
        <w:left w:val="none" w:sz="0" w:space="0" w:color="auto"/>
        <w:bottom w:val="none" w:sz="0" w:space="0" w:color="auto"/>
        <w:right w:val="none" w:sz="0" w:space="0" w:color="auto"/>
      </w:divBdr>
    </w:div>
    <w:div w:id="892424566">
      <w:bodyDiv w:val="1"/>
      <w:marLeft w:val="0"/>
      <w:marRight w:val="0"/>
      <w:marTop w:val="0"/>
      <w:marBottom w:val="0"/>
      <w:divBdr>
        <w:top w:val="none" w:sz="0" w:space="0" w:color="auto"/>
        <w:left w:val="none" w:sz="0" w:space="0" w:color="auto"/>
        <w:bottom w:val="none" w:sz="0" w:space="0" w:color="auto"/>
        <w:right w:val="none" w:sz="0" w:space="0" w:color="auto"/>
      </w:divBdr>
    </w:div>
    <w:div w:id="892472197">
      <w:bodyDiv w:val="1"/>
      <w:marLeft w:val="0"/>
      <w:marRight w:val="0"/>
      <w:marTop w:val="0"/>
      <w:marBottom w:val="0"/>
      <w:divBdr>
        <w:top w:val="none" w:sz="0" w:space="0" w:color="auto"/>
        <w:left w:val="none" w:sz="0" w:space="0" w:color="auto"/>
        <w:bottom w:val="none" w:sz="0" w:space="0" w:color="auto"/>
        <w:right w:val="none" w:sz="0" w:space="0" w:color="auto"/>
      </w:divBdr>
    </w:div>
    <w:div w:id="892618133">
      <w:bodyDiv w:val="1"/>
      <w:marLeft w:val="0"/>
      <w:marRight w:val="0"/>
      <w:marTop w:val="0"/>
      <w:marBottom w:val="0"/>
      <w:divBdr>
        <w:top w:val="none" w:sz="0" w:space="0" w:color="auto"/>
        <w:left w:val="none" w:sz="0" w:space="0" w:color="auto"/>
        <w:bottom w:val="none" w:sz="0" w:space="0" w:color="auto"/>
        <w:right w:val="none" w:sz="0" w:space="0" w:color="auto"/>
      </w:divBdr>
    </w:div>
    <w:div w:id="892887644">
      <w:bodyDiv w:val="1"/>
      <w:marLeft w:val="0"/>
      <w:marRight w:val="0"/>
      <w:marTop w:val="0"/>
      <w:marBottom w:val="0"/>
      <w:divBdr>
        <w:top w:val="none" w:sz="0" w:space="0" w:color="auto"/>
        <w:left w:val="none" w:sz="0" w:space="0" w:color="auto"/>
        <w:bottom w:val="none" w:sz="0" w:space="0" w:color="auto"/>
        <w:right w:val="none" w:sz="0" w:space="0" w:color="auto"/>
      </w:divBdr>
    </w:div>
    <w:div w:id="893009773">
      <w:bodyDiv w:val="1"/>
      <w:marLeft w:val="0"/>
      <w:marRight w:val="0"/>
      <w:marTop w:val="0"/>
      <w:marBottom w:val="0"/>
      <w:divBdr>
        <w:top w:val="none" w:sz="0" w:space="0" w:color="auto"/>
        <w:left w:val="none" w:sz="0" w:space="0" w:color="auto"/>
        <w:bottom w:val="none" w:sz="0" w:space="0" w:color="auto"/>
        <w:right w:val="none" w:sz="0" w:space="0" w:color="auto"/>
      </w:divBdr>
    </w:div>
    <w:div w:id="893272296">
      <w:bodyDiv w:val="1"/>
      <w:marLeft w:val="0"/>
      <w:marRight w:val="0"/>
      <w:marTop w:val="0"/>
      <w:marBottom w:val="0"/>
      <w:divBdr>
        <w:top w:val="none" w:sz="0" w:space="0" w:color="auto"/>
        <w:left w:val="none" w:sz="0" w:space="0" w:color="auto"/>
        <w:bottom w:val="none" w:sz="0" w:space="0" w:color="auto"/>
        <w:right w:val="none" w:sz="0" w:space="0" w:color="auto"/>
      </w:divBdr>
    </w:div>
    <w:div w:id="893732650">
      <w:bodyDiv w:val="1"/>
      <w:marLeft w:val="0"/>
      <w:marRight w:val="0"/>
      <w:marTop w:val="0"/>
      <w:marBottom w:val="0"/>
      <w:divBdr>
        <w:top w:val="none" w:sz="0" w:space="0" w:color="auto"/>
        <w:left w:val="none" w:sz="0" w:space="0" w:color="auto"/>
        <w:bottom w:val="none" w:sz="0" w:space="0" w:color="auto"/>
        <w:right w:val="none" w:sz="0" w:space="0" w:color="auto"/>
      </w:divBdr>
    </w:div>
    <w:div w:id="894006754">
      <w:bodyDiv w:val="1"/>
      <w:marLeft w:val="0"/>
      <w:marRight w:val="0"/>
      <w:marTop w:val="0"/>
      <w:marBottom w:val="0"/>
      <w:divBdr>
        <w:top w:val="none" w:sz="0" w:space="0" w:color="auto"/>
        <w:left w:val="none" w:sz="0" w:space="0" w:color="auto"/>
        <w:bottom w:val="none" w:sz="0" w:space="0" w:color="auto"/>
        <w:right w:val="none" w:sz="0" w:space="0" w:color="auto"/>
      </w:divBdr>
    </w:div>
    <w:div w:id="894510184">
      <w:bodyDiv w:val="1"/>
      <w:marLeft w:val="0"/>
      <w:marRight w:val="0"/>
      <w:marTop w:val="0"/>
      <w:marBottom w:val="0"/>
      <w:divBdr>
        <w:top w:val="none" w:sz="0" w:space="0" w:color="auto"/>
        <w:left w:val="none" w:sz="0" w:space="0" w:color="auto"/>
        <w:bottom w:val="none" w:sz="0" w:space="0" w:color="auto"/>
        <w:right w:val="none" w:sz="0" w:space="0" w:color="auto"/>
      </w:divBdr>
    </w:div>
    <w:div w:id="895123291">
      <w:bodyDiv w:val="1"/>
      <w:marLeft w:val="0"/>
      <w:marRight w:val="0"/>
      <w:marTop w:val="0"/>
      <w:marBottom w:val="0"/>
      <w:divBdr>
        <w:top w:val="none" w:sz="0" w:space="0" w:color="auto"/>
        <w:left w:val="none" w:sz="0" w:space="0" w:color="auto"/>
        <w:bottom w:val="none" w:sz="0" w:space="0" w:color="auto"/>
        <w:right w:val="none" w:sz="0" w:space="0" w:color="auto"/>
      </w:divBdr>
    </w:div>
    <w:div w:id="895314965">
      <w:bodyDiv w:val="1"/>
      <w:marLeft w:val="0"/>
      <w:marRight w:val="0"/>
      <w:marTop w:val="0"/>
      <w:marBottom w:val="0"/>
      <w:divBdr>
        <w:top w:val="none" w:sz="0" w:space="0" w:color="auto"/>
        <w:left w:val="none" w:sz="0" w:space="0" w:color="auto"/>
        <w:bottom w:val="none" w:sz="0" w:space="0" w:color="auto"/>
        <w:right w:val="none" w:sz="0" w:space="0" w:color="auto"/>
      </w:divBdr>
    </w:div>
    <w:div w:id="896277506">
      <w:bodyDiv w:val="1"/>
      <w:marLeft w:val="0"/>
      <w:marRight w:val="0"/>
      <w:marTop w:val="0"/>
      <w:marBottom w:val="0"/>
      <w:divBdr>
        <w:top w:val="none" w:sz="0" w:space="0" w:color="auto"/>
        <w:left w:val="none" w:sz="0" w:space="0" w:color="auto"/>
        <w:bottom w:val="none" w:sz="0" w:space="0" w:color="auto"/>
        <w:right w:val="none" w:sz="0" w:space="0" w:color="auto"/>
      </w:divBdr>
    </w:div>
    <w:div w:id="896358970">
      <w:bodyDiv w:val="1"/>
      <w:marLeft w:val="0"/>
      <w:marRight w:val="0"/>
      <w:marTop w:val="0"/>
      <w:marBottom w:val="0"/>
      <w:divBdr>
        <w:top w:val="none" w:sz="0" w:space="0" w:color="auto"/>
        <w:left w:val="none" w:sz="0" w:space="0" w:color="auto"/>
        <w:bottom w:val="none" w:sz="0" w:space="0" w:color="auto"/>
        <w:right w:val="none" w:sz="0" w:space="0" w:color="auto"/>
      </w:divBdr>
    </w:div>
    <w:div w:id="896360893">
      <w:bodyDiv w:val="1"/>
      <w:marLeft w:val="0"/>
      <w:marRight w:val="0"/>
      <w:marTop w:val="0"/>
      <w:marBottom w:val="0"/>
      <w:divBdr>
        <w:top w:val="none" w:sz="0" w:space="0" w:color="auto"/>
        <w:left w:val="none" w:sz="0" w:space="0" w:color="auto"/>
        <w:bottom w:val="none" w:sz="0" w:space="0" w:color="auto"/>
        <w:right w:val="none" w:sz="0" w:space="0" w:color="auto"/>
      </w:divBdr>
    </w:div>
    <w:div w:id="896668913">
      <w:bodyDiv w:val="1"/>
      <w:marLeft w:val="0"/>
      <w:marRight w:val="0"/>
      <w:marTop w:val="0"/>
      <w:marBottom w:val="0"/>
      <w:divBdr>
        <w:top w:val="none" w:sz="0" w:space="0" w:color="auto"/>
        <w:left w:val="none" w:sz="0" w:space="0" w:color="auto"/>
        <w:bottom w:val="none" w:sz="0" w:space="0" w:color="auto"/>
        <w:right w:val="none" w:sz="0" w:space="0" w:color="auto"/>
      </w:divBdr>
    </w:div>
    <w:div w:id="896670487">
      <w:bodyDiv w:val="1"/>
      <w:marLeft w:val="0"/>
      <w:marRight w:val="0"/>
      <w:marTop w:val="0"/>
      <w:marBottom w:val="0"/>
      <w:divBdr>
        <w:top w:val="none" w:sz="0" w:space="0" w:color="auto"/>
        <w:left w:val="none" w:sz="0" w:space="0" w:color="auto"/>
        <w:bottom w:val="none" w:sz="0" w:space="0" w:color="auto"/>
        <w:right w:val="none" w:sz="0" w:space="0" w:color="auto"/>
      </w:divBdr>
    </w:div>
    <w:div w:id="896861740">
      <w:bodyDiv w:val="1"/>
      <w:marLeft w:val="0"/>
      <w:marRight w:val="0"/>
      <w:marTop w:val="0"/>
      <w:marBottom w:val="0"/>
      <w:divBdr>
        <w:top w:val="none" w:sz="0" w:space="0" w:color="auto"/>
        <w:left w:val="none" w:sz="0" w:space="0" w:color="auto"/>
        <w:bottom w:val="none" w:sz="0" w:space="0" w:color="auto"/>
        <w:right w:val="none" w:sz="0" w:space="0" w:color="auto"/>
      </w:divBdr>
    </w:div>
    <w:div w:id="896892924">
      <w:bodyDiv w:val="1"/>
      <w:marLeft w:val="0"/>
      <w:marRight w:val="0"/>
      <w:marTop w:val="0"/>
      <w:marBottom w:val="0"/>
      <w:divBdr>
        <w:top w:val="none" w:sz="0" w:space="0" w:color="auto"/>
        <w:left w:val="none" w:sz="0" w:space="0" w:color="auto"/>
        <w:bottom w:val="none" w:sz="0" w:space="0" w:color="auto"/>
        <w:right w:val="none" w:sz="0" w:space="0" w:color="auto"/>
      </w:divBdr>
    </w:div>
    <w:div w:id="897013360">
      <w:bodyDiv w:val="1"/>
      <w:marLeft w:val="0"/>
      <w:marRight w:val="0"/>
      <w:marTop w:val="0"/>
      <w:marBottom w:val="0"/>
      <w:divBdr>
        <w:top w:val="none" w:sz="0" w:space="0" w:color="auto"/>
        <w:left w:val="none" w:sz="0" w:space="0" w:color="auto"/>
        <w:bottom w:val="none" w:sz="0" w:space="0" w:color="auto"/>
        <w:right w:val="none" w:sz="0" w:space="0" w:color="auto"/>
      </w:divBdr>
    </w:div>
    <w:div w:id="897591228">
      <w:bodyDiv w:val="1"/>
      <w:marLeft w:val="0"/>
      <w:marRight w:val="0"/>
      <w:marTop w:val="0"/>
      <w:marBottom w:val="0"/>
      <w:divBdr>
        <w:top w:val="none" w:sz="0" w:space="0" w:color="auto"/>
        <w:left w:val="none" w:sz="0" w:space="0" w:color="auto"/>
        <w:bottom w:val="none" w:sz="0" w:space="0" w:color="auto"/>
        <w:right w:val="none" w:sz="0" w:space="0" w:color="auto"/>
      </w:divBdr>
    </w:div>
    <w:div w:id="898592653">
      <w:bodyDiv w:val="1"/>
      <w:marLeft w:val="0"/>
      <w:marRight w:val="0"/>
      <w:marTop w:val="0"/>
      <w:marBottom w:val="0"/>
      <w:divBdr>
        <w:top w:val="none" w:sz="0" w:space="0" w:color="auto"/>
        <w:left w:val="none" w:sz="0" w:space="0" w:color="auto"/>
        <w:bottom w:val="none" w:sz="0" w:space="0" w:color="auto"/>
        <w:right w:val="none" w:sz="0" w:space="0" w:color="auto"/>
      </w:divBdr>
    </w:div>
    <w:div w:id="898593782">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00217533">
      <w:bodyDiv w:val="1"/>
      <w:marLeft w:val="0"/>
      <w:marRight w:val="0"/>
      <w:marTop w:val="0"/>
      <w:marBottom w:val="0"/>
      <w:divBdr>
        <w:top w:val="none" w:sz="0" w:space="0" w:color="auto"/>
        <w:left w:val="none" w:sz="0" w:space="0" w:color="auto"/>
        <w:bottom w:val="none" w:sz="0" w:space="0" w:color="auto"/>
        <w:right w:val="none" w:sz="0" w:space="0" w:color="auto"/>
      </w:divBdr>
    </w:div>
    <w:div w:id="900361408">
      <w:bodyDiv w:val="1"/>
      <w:marLeft w:val="0"/>
      <w:marRight w:val="0"/>
      <w:marTop w:val="0"/>
      <w:marBottom w:val="0"/>
      <w:divBdr>
        <w:top w:val="none" w:sz="0" w:space="0" w:color="auto"/>
        <w:left w:val="none" w:sz="0" w:space="0" w:color="auto"/>
        <w:bottom w:val="none" w:sz="0" w:space="0" w:color="auto"/>
        <w:right w:val="none" w:sz="0" w:space="0" w:color="auto"/>
      </w:divBdr>
    </w:div>
    <w:div w:id="900560209">
      <w:bodyDiv w:val="1"/>
      <w:marLeft w:val="0"/>
      <w:marRight w:val="0"/>
      <w:marTop w:val="0"/>
      <w:marBottom w:val="0"/>
      <w:divBdr>
        <w:top w:val="none" w:sz="0" w:space="0" w:color="auto"/>
        <w:left w:val="none" w:sz="0" w:space="0" w:color="auto"/>
        <w:bottom w:val="none" w:sz="0" w:space="0" w:color="auto"/>
        <w:right w:val="none" w:sz="0" w:space="0" w:color="auto"/>
      </w:divBdr>
    </w:div>
    <w:div w:id="900747309">
      <w:bodyDiv w:val="1"/>
      <w:marLeft w:val="0"/>
      <w:marRight w:val="0"/>
      <w:marTop w:val="0"/>
      <w:marBottom w:val="0"/>
      <w:divBdr>
        <w:top w:val="none" w:sz="0" w:space="0" w:color="auto"/>
        <w:left w:val="none" w:sz="0" w:space="0" w:color="auto"/>
        <w:bottom w:val="none" w:sz="0" w:space="0" w:color="auto"/>
        <w:right w:val="none" w:sz="0" w:space="0" w:color="auto"/>
      </w:divBdr>
    </w:div>
    <w:div w:id="901058791">
      <w:bodyDiv w:val="1"/>
      <w:marLeft w:val="0"/>
      <w:marRight w:val="0"/>
      <w:marTop w:val="0"/>
      <w:marBottom w:val="0"/>
      <w:divBdr>
        <w:top w:val="none" w:sz="0" w:space="0" w:color="auto"/>
        <w:left w:val="none" w:sz="0" w:space="0" w:color="auto"/>
        <w:bottom w:val="none" w:sz="0" w:space="0" w:color="auto"/>
        <w:right w:val="none" w:sz="0" w:space="0" w:color="auto"/>
      </w:divBdr>
    </w:div>
    <w:div w:id="901251936">
      <w:bodyDiv w:val="1"/>
      <w:marLeft w:val="0"/>
      <w:marRight w:val="0"/>
      <w:marTop w:val="0"/>
      <w:marBottom w:val="0"/>
      <w:divBdr>
        <w:top w:val="none" w:sz="0" w:space="0" w:color="auto"/>
        <w:left w:val="none" w:sz="0" w:space="0" w:color="auto"/>
        <w:bottom w:val="none" w:sz="0" w:space="0" w:color="auto"/>
        <w:right w:val="none" w:sz="0" w:space="0" w:color="auto"/>
      </w:divBdr>
    </w:div>
    <w:div w:id="902057558">
      <w:bodyDiv w:val="1"/>
      <w:marLeft w:val="0"/>
      <w:marRight w:val="0"/>
      <w:marTop w:val="0"/>
      <w:marBottom w:val="0"/>
      <w:divBdr>
        <w:top w:val="none" w:sz="0" w:space="0" w:color="auto"/>
        <w:left w:val="none" w:sz="0" w:space="0" w:color="auto"/>
        <w:bottom w:val="none" w:sz="0" w:space="0" w:color="auto"/>
        <w:right w:val="none" w:sz="0" w:space="0" w:color="auto"/>
      </w:divBdr>
    </w:div>
    <w:div w:id="902302314">
      <w:bodyDiv w:val="1"/>
      <w:marLeft w:val="0"/>
      <w:marRight w:val="0"/>
      <w:marTop w:val="0"/>
      <w:marBottom w:val="0"/>
      <w:divBdr>
        <w:top w:val="none" w:sz="0" w:space="0" w:color="auto"/>
        <w:left w:val="none" w:sz="0" w:space="0" w:color="auto"/>
        <w:bottom w:val="none" w:sz="0" w:space="0" w:color="auto"/>
        <w:right w:val="none" w:sz="0" w:space="0" w:color="auto"/>
      </w:divBdr>
    </w:div>
    <w:div w:id="902327069">
      <w:bodyDiv w:val="1"/>
      <w:marLeft w:val="0"/>
      <w:marRight w:val="0"/>
      <w:marTop w:val="0"/>
      <w:marBottom w:val="0"/>
      <w:divBdr>
        <w:top w:val="none" w:sz="0" w:space="0" w:color="auto"/>
        <w:left w:val="none" w:sz="0" w:space="0" w:color="auto"/>
        <w:bottom w:val="none" w:sz="0" w:space="0" w:color="auto"/>
        <w:right w:val="none" w:sz="0" w:space="0" w:color="auto"/>
      </w:divBdr>
    </w:div>
    <w:div w:id="902718487">
      <w:bodyDiv w:val="1"/>
      <w:marLeft w:val="0"/>
      <w:marRight w:val="0"/>
      <w:marTop w:val="0"/>
      <w:marBottom w:val="0"/>
      <w:divBdr>
        <w:top w:val="none" w:sz="0" w:space="0" w:color="auto"/>
        <w:left w:val="none" w:sz="0" w:space="0" w:color="auto"/>
        <w:bottom w:val="none" w:sz="0" w:space="0" w:color="auto"/>
        <w:right w:val="none" w:sz="0" w:space="0" w:color="auto"/>
      </w:divBdr>
    </w:div>
    <w:div w:id="903612202">
      <w:bodyDiv w:val="1"/>
      <w:marLeft w:val="0"/>
      <w:marRight w:val="0"/>
      <w:marTop w:val="0"/>
      <w:marBottom w:val="0"/>
      <w:divBdr>
        <w:top w:val="none" w:sz="0" w:space="0" w:color="auto"/>
        <w:left w:val="none" w:sz="0" w:space="0" w:color="auto"/>
        <w:bottom w:val="none" w:sz="0" w:space="0" w:color="auto"/>
        <w:right w:val="none" w:sz="0" w:space="0" w:color="auto"/>
      </w:divBdr>
    </w:div>
    <w:div w:id="903642772">
      <w:bodyDiv w:val="1"/>
      <w:marLeft w:val="0"/>
      <w:marRight w:val="0"/>
      <w:marTop w:val="0"/>
      <w:marBottom w:val="0"/>
      <w:divBdr>
        <w:top w:val="none" w:sz="0" w:space="0" w:color="auto"/>
        <w:left w:val="none" w:sz="0" w:space="0" w:color="auto"/>
        <w:bottom w:val="none" w:sz="0" w:space="0" w:color="auto"/>
        <w:right w:val="none" w:sz="0" w:space="0" w:color="auto"/>
      </w:divBdr>
    </w:div>
    <w:div w:id="903679547">
      <w:bodyDiv w:val="1"/>
      <w:marLeft w:val="0"/>
      <w:marRight w:val="0"/>
      <w:marTop w:val="0"/>
      <w:marBottom w:val="0"/>
      <w:divBdr>
        <w:top w:val="none" w:sz="0" w:space="0" w:color="auto"/>
        <w:left w:val="none" w:sz="0" w:space="0" w:color="auto"/>
        <w:bottom w:val="none" w:sz="0" w:space="0" w:color="auto"/>
        <w:right w:val="none" w:sz="0" w:space="0" w:color="auto"/>
      </w:divBdr>
    </w:div>
    <w:div w:id="903685148">
      <w:bodyDiv w:val="1"/>
      <w:marLeft w:val="0"/>
      <w:marRight w:val="0"/>
      <w:marTop w:val="0"/>
      <w:marBottom w:val="0"/>
      <w:divBdr>
        <w:top w:val="none" w:sz="0" w:space="0" w:color="auto"/>
        <w:left w:val="none" w:sz="0" w:space="0" w:color="auto"/>
        <w:bottom w:val="none" w:sz="0" w:space="0" w:color="auto"/>
        <w:right w:val="none" w:sz="0" w:space="0" w:color="auto"/>
      </w:divBdr>
    </w:div>
    <w:div w:id="904413229">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4800563">
      <w:bodyDiv w:val="1"/>
      <w:marLeft w:val="0"/>
      <w:marRight w:val="0"/>
      <w:marTop w:val="0"/>
      <w:marBottom w:val="0"/>
      <w:divBdr>
        <w:top w:val="none" w:sz="0" w:space="0" w:color="auto"/>
        <w:left w:val="none" w:sz="0" w:space="0" w:color="auto"/>
        <w:bottom w:val="none" w:sz="0" w:space="0" w:color="auto"/>
        <w:right w:val="none" w:sz="0" w:space="0" w:color="auto"/>
      </w:divBdr>
    </w:div>
    <w:div w:id="904989287">
      <w:bodyDiv w:val="1"/>
      <w:marLeft w:val="0"/>
      <w:marRight w:val="0"/>
      <w:marTop w:val="0"/>
      <w:marBottom w:val="0"/>
      <w:divBdr>
        <w:top w:val="none" w:sz="0" w:space="0" w:color="auto"/>
        <w:left w:val="none" w:sz="0" w:space="0" w:color="auto"/>
        <w:bottom w:val="none" w:sz="0" w:space="0" w:color="auto"/>
        <w:right w:val="none" w:sz="0" w:space="0" w:color="auto"/>
      </w:divBdr>
    </w:div>
    <w:div w:id="905528243">
      <w:bodyDiv w:val="1"/>
      <w:marLeft w:val="0"/>
      <w:marRight w:val="0"/>
      <w:marTop w:val="0"/>
      <w:marBottom w:val="0"/>
      <w:divBdr>
        <w:top w:val="none" w:sz="0" w:space="0" w:color="auto"/>
        <w:left w:val="none" w:sz="0" w:space="0" w:color="auto"/>
        <w:bottom w:val="none" w:sz="0" w:space="0" w:color="auto"/>
        <w:right w:val="none" w:sz="0" w:space="0" w:color="auto"/>
      </w:divBdr>
    </w:div>
    <w:div w:id="905997774">
      <w:bodyDiv w:val="1"/>
      <w:marLeft w:val="0"/>
      <w:marRight w:val="0"/>
      <w:marTop w:val="0"/>
      <w:marBottom w:val="0"/>
      <w:divBdr>
        <w:top w:val="none" w:sz="0" w:space="0" w:color="auto"/>
        <w:left w:val="none" w:sz="0" w:space="0" w:color="auto"/>
        <w:bottom w:val="none" w:sz="0" w:space="0" w:color="auto"/>
        <w:right w:val="none" w:sz="0" w:space="0" w:color="auto"/>
      </w:divBdr>
    </w:div>
    <w:div w:id="906299851">
      <w:bodyDiv w:val="1"/>
      <w:marLeft w:val="0"/>
      <w:marRight w:val="0"/>
      <w:marTop w:val="0"/>
      <w:marBottom w:val="0"/>
      <w:divBdr>
        <w:top w:val="none" w:sz="0" w:space="0" w:color="auto"/>
        <w:left w:val="none" w:sz="0" w:space="0" w:color="auto"/>
        <w:bottom w:val="none" w:sz="0" w:space="0" w:color="auto"/>
        <w:right w:val="none" w:sz="0" w:space="0" w:color="auto"/>
      </w:divBdr>
    </w:div>
    <w:div w:id="906302623">
      <w:bodyDiv w:val="1"/>
      <w:marLeft w:val="0"/>
      <w:marRight w:val="0"/>
      <w:marTop w:val="0"/>
      <w:marBottom w:val="0"/>
      <w:divBdr>
        <w:top w:val="none" w:sz="0" w:space="0" w:color="auto"/>
        <w:left w:val="none" w:sz="0" w:space="0" w:color="auto"/>
        <w:bottom w:val="none" w:sz="0" w:space="0" w:color="auto"/>
        <w:right w:val="none" w:sz="0" w:space="0" w:color="auto"/>
      </w:divBdr>
    </w:div>
    <w:div w:id="906304886">
      <w:bodyDiv w:val="1"/>
      <w:marLeft w:val="0"/>
      <w:marRight w:val="0"/>
      <w:marTop w:val="0"/>
      <w:marBottom w:val="0"/>
      <w:divBdr>
        <w:top w:val="none" w:sz="0" w:space="0" w:color="auto"/>
        <w:left w:val="none" w:sz="0" w:space="0" w:color="auto"/>
        <w:bottom w:val="none" w:sz="0" w:space="0" w:color="auto"/>
        <w:right w:val="none" w:sz="0" w:space="0" w:color="auto"/>
      </w:divBdr>
    </w:div>
    <w:div w:id="906652015">
      <w:bodyDiv w:val="1"/>
      <w:marLeft w:val="0"/>
      <w:marRight w:val="0"/>
      <w:marTop w:val="0"/>
      <w:marBottom w:val="0"/>
      <w:divBdr>
        <w:top w:val="none" w:sz="0" w:space="0" w:color="auto"/>
        <w:left w:val="none" w:sz="0" w:space="0" w:color="auto"/>
        <w:bottom w:val="none" w:sz="0" w:space="0" w:color="auto"/>
        <w:right w:val="none" w:sz="0" w:space="0" w:color="auto"/>
      </w:divBdr>
    </w:div>
    <w:div w:id="906694941">
      <w:bodyDiv w:val="1"/>
      <w:marLeft w:val="0"/>
      <w:marRight w:val="0"/>
      <w:marTop w:val="0"/>
      <w:marBottom w:val="0"/>
      <w:divBdr>
        <w:top w:val="none" w:sz="0" w:space="0" w:color="auto"/>
        <w:left w:val="none" w:sz="0" w:space="0" w:color="auto"/>
        <w:bottom w:val="none" w:sz="0" w:space="0" w:color="auto"/>
        <w:right w:val="none" w:sz="0" w:space="0" w:color="auto"/>
      </w:divBdr>
    </w:div>
    <w:div w:id="907888003">
      <w:bodyDiv w:val="1"/>
      <w:marLeft w:val="0"/>
      <w:marRight w:val="0"/>
      <w:marTop w:val="0"/>
      <w:marBottom w:val="0"/>
      <w:divBdr>
        <w:top w:val="none" w:sz="0" w:space="0" w:color="auto"/>
        <w:left w:val="none" w:sz="0" w:space="0" w:color="auto"/>
        <w:bottom w:val="none" w:sz="0" w:space="0" w:color="auto"/>
        <w:right w:val="none" w:sz="0" w:space="0" w:color="auto"/>
      </w:divBdr>
    </w:div>
    <w:div w:id="907954443">
      <w:bodyDiv w:val="1"/>
      <w:marLeft w:val="0"/>
      <w:marRight w:val="0"/>
      <w:marTop w:val="0"/>
      <w:marBottom w:val="0"/>
      <w:divBdr>
        <w:top w:val="none" w:sz="0" w:space="0" w:color="auto"/>
        <w:left w:val="none" w:sz="0" w:space="0" w:color="auto"/>
        <w:bottom w:val="none" w:sz="0" w:space="0" w:color="auto"/>
        <w:right w:val="none" w:sz="0" w:space="0" w:color="auto"/>
      </w:divBdr>
    </w:div>
    <w:div w:id="908147832">
      <w:bodyDiv w:val="1"/>
      <w:marLeft w:val="0"/>
      <w:marRight w:val="0"/>
      <w:marTop w:val="0"/>
      <w:marBottom w:val="0"/>
      <w:divBdr>
        <w:top w:val="none" w:sz="0" w:space="0" w:color="auto"/>
        <w:left w:val="none" w:sz="0" w:space="0" w:color="auto"/>
        <w:bottom w:val="none" w:sz="0" w:space="0" w:color="auto"/>
        <w:right w:val="none" w:sz="0" w:space="0" w:color="auto"/>
      </w:divBdr>
    </w:div>
    <w:div w:id="908467550">
      <w:bodyDiv w:val="1"/>
      <w:marLeft w:val="0"/>
      <w:marRight w:val="0"/>
      <w:marTop w:val="0"/>
      <w:marBottom w:val="0"/>
      <w:divBdr>
        <w:top w:val="none" w:sz="0" w:space="0" w:color="auto"/>
        <w:left w:val="none" w:sz="0" w:space="0" w:color="auto"/>
        <w:bottom w:val="none" w:sz="0" w:space="0" w:color="auto"/>
        <w:right w:val="none" w:sz="0" w:space="0" w:color="auto"/>
      </w:divBdr>
    </w:div>
    <w:div w:id="908688479">
      <w:bodyDiv w:val="1"/>
      <w:marLeft w:val="0"/>
      <w:marRight w:val="0"/>
      <w:marTop w:val="0"/>
      <w:marBottom w:val="0"/>
      <w:divBdr>
        <w:top w:val="none" w:sz="0" w:space="0" w:color="auto"/>
        <w:left w:val="none" w:sz="0" w:space="0" w:color="auto"/>
        <w:bottom w:val="none" w:sz="0" w:space="0" w:color="auto"/>
        <w:right w:val="none" w:sz="0" w:space="0" w:color="auto"/>
      </w:divBdr>
    </w:div>
    <w:div w:id="909074651">
      <w:bodyDiv w:val="1"/>
      <w:marLeft w:val="0"/>
      <w:marRight w:val="0"/>
      <w:marTop w:val="0"/>
      <w:marBottom w:val="0"/>
      <w:divBdr>
        <w:top w:val="none" w:sz="0" w:space="0" w:color="auto"/>
        <w:left w:val="none" w:sz="0" w:space="0" w:color="auto"/>
        <w:bottom w:val="none" w:sz="0" w:space="0" w:color="auto"/>
        <w:right w:val="none" w:sz="0" w:space="0" w:color="auto"/>
      </w:divBdr>
    </w:div>
    <w:div w:id="909074744">
      <w:bodyDiv w:val="1"/>
      <w:marLeft w:val="0"/>
      <w:marRight w:val="0"/>
      <w:marTop w:val="0"/>
      <w:marBottom w:val="0"/>
      <w:divBdr>
        <w:top w:val="none" w:sz="0" w:space="0" w:color="auto"/>
        <w:left w:val="none" w:sz="0" w:space="0" w:color="auto"/>
        <w:bottom w:val="none" w:sz="0" w:space="0" w:color="auto"/>
        <w:right w:val="none" w:sz="0" w:space="0" w:color="auto"/>
      </w:divBdr>
    </w:div>
    <w:div w:id="909467839">
      <w:bodyDiv w:val="1"/>
      <w:marLeft w:val="0"/>
      <w:marRight w:val="0"/>
      <w:marTop w:val="0"/>
      <w:marBottom w:val="0"/>
      <w:divBdr>
        <w:top w:val="none" w:sz="0" w:space="0" w:color="auto"/>
        <w:left w:val="none" w:sz="0" w:space="0" w:color="auto"/>
        <w:bottom w:val="none" w:sz="0" w:space="0" w:color="auto"/>
        <w:right w:val="none" w:sz="0" w:space="0" w:color="auto"/>
      </w:divBdr>
    </w:div>
    <w:div w:id="910113946">
      <w:bodyDiv w:val="1"/>
      <w:marLeft w:val="0"/>
      <w:marRight w:val="0"/>
      <w:marTop w:val="0"/>
      <w:marBottom w:val="0"/>
      <w:divBdr>
        <w:top w:val="none" w:sz="0" w:space="0" w:color="auto"/>
        <w:left w:val="none" w:sz="0" w:space="0" w:color="auto"/>
        <w:bottom w:val="none" w:sz="0" w:space="0" w:color="auto"/>
        <w:right w:val="none" w:sz="0" w:space="0" w:color="auto"/>
      </w:divBdr>
    </w:div>
    <w:div w:id="910237664">
      <w:bodyDiv w:val="1"/>
      <w:marLeft w:val="0"/>
      <w:marRight w:val="0"/>
      <w:marTop w:val="0"/>
      <w:marBottom w:val="0"/>
      <w:divBdr>
        <w:top w:val="none" w:sz="0" w:space="0" w:color="auto"/>
        <w:left w:val="none" w:sz="0" w:space="0" w:color="auto"/>
        <w:bottom w:val="none" w:sz="0" w:space="0" w:color="auto"/>
        <w:right w:val="none" w:sz="0" w:space="0" w:color="auto"/>
      </w:divBdr>
    </w:div>
    <w:div w:id="910694633">
      <w:bodyDiv w:val="1"/>
      <w:marLeft w:val="0"/>
      <w:marRight w:val="0"/>
      <w:marTop w:val="0"/>
      <w:marBottom w:val="0"/>
      <w:divBdr>
        <w:top w:val="none" w:sz="0" w:space="0" w:color="auto"/>
        <w:left w:val="none" w:sz="0" w:space="0" w:color="auto"/>
        <w:bottom w:val="none" w:sz="0" w:space="0" w:color="auto"/>
        <w:right w:val="none" w:sz="0" w:space="0" w:color="auto"/>
      </w:divBdr>
    </w:div>
    <w:div w:id="910849946">
      <w:bodyDiv w:val="1"/>
      <w:marLeft w:val="0"/>
      <w:marRight w:val="0"/>
      <w:marTop w:val="0"/>
      <w:marBottom w:val="0"/>
      <w:divBdr>
        <w:top w:val="none" w:sz="0" w:space="0" w:color="auto"/>
        <w:left w:val="none" w:sz="0" w:space="0" w:color="auto"/>
        <w:bottom w:val="none" w:sz="0" w:space="0" w:color="auto"/>
        <w:right w:val="none" w:sz="0" w:space="0" w:color="auto"/>
      </w:divBdr>
    </w:div>
    <w:div w:id="912160410">
      <w:bodyDiv w:val="1"/>
      <w:marLeft w:val="0"/>
      <w:marRight w:val="0"/>
      <w:marTop w:val="0"/>
      <w:marBottom w:val="0"/>
      <w:divBdr>
        <w:top w:val="none" w:sz="0" w:space="0" w:color="auto"/>
        <w:left w:val="none" w:sz="0" w:space="0" w:color="auto"/>
        <w:bottom w:val="none" w:sz="0" w:space="0" w:color="auto"/>
        <w:right w:val="none" w:sz="0" w:space="0" w:color="auto"/>
      </w:divBdr>
    </w:div>
    <w:div w:id="912199685">
      <w:bodyDiv w:val="1"/>
      <w:marLeft w:val="0"/>
      <w:marRight w:val="0"/>
      <w:marTop w:val="0"/>
      <w:marBottom w:val="0"/>
      <w:divBdr>
        <w:top w:val="none" w:sz="0" w:space="0" w:color="auto"/>
        <w:left w:val="none" w:sz="0" w:space="0" w:color="auto"/>
        <w:bottom w:val="none" w:sz="0" w:space="0" w:color="auto"/>
        <w:right w:val="none" w:sz="0" w:space="0" w:color="auto"/>
      </w:divBdr>
    </w:div>
    <w:div w:id="912205061">
      <w:bodyDiv w:val="1"/>
      <w:marLeft w:val="0"/>
      <w:marRight w:val="0"/>
      <w:marTop w:val="0"/>
      <w:marBottom w:val="0"/>
      <w:divBdr>
        <w:top w:val="none" w:sz="0" w:space="0" w:color="auto"/>
        <w:left w:val="none" w:sz="0" w:space="0" w:color="auto"/>
        <w:bottom w:val="none" w:sz="0" w:space="0" w:color="auto"/>
        <w:right w:val="none" w:sz="0" w:space="0" w:color="auto"/>
      </w:divBdr>
    </w:div>
    <w:div w:id="913248012">
      <w:bodyDiv w:val="1"/>
      <w:marLeft w:val="0"/>
      <w:marRight w:val="0"/>
      <w:marTop w:val="0"/>
      <w:marBottom w:val="0"/>
      <w:divBdr>
        <w:top w:val="none" w:sz="0" w:space="0" w:color="auto"/>
        <w:left w:val="none" w:sz="0" w:space="0" w:color="auto"/>
        <w:bottom w:val="none" w:sz="0" w:space="0" w:color="auto"/>
        <w:right w:val="none" w:sz="0" w:space="0" w:color="auto"/>
      </w:divBdr>
    </w:div>
    <w:div w:id="914048246">
      <w:bodyDiv w:val="1"/>
      <w:marLeft w:val="0"/>
      <w:marRight w:val="0"/>
      <w:marTop w:val="0"/>
      <w:marBottom w:val="0"/>
      <w:divBdr>
        <w:top w:val="none" w:sz="0" w:space="0" w:color="auto"/>
        <w:left w:val="none" w:sz="0" w:space="0" w:color="auto"/>
        <w:bottom w:val="none" w:sz="0" w:space="0" w:color="auto"/>
        <w:right w:val="none" w:sz="0" w:space="0" w:color="auto"/>
      </w:divBdr>
    </w:div>
    <w:div w:id="914365836">
      <w:bodyDiv w:val="1"/>
      <w:marLeft w:val="0"/>
      <w:marRight w:val="0"/>
      <w:marTop w:val="0"/>
      <w:marBottom w:val="0"/>
      <w:divBdr>
        <w:top w:val="none" w:sz="0" w:space="0" w:color="auto"/>
        <w:left w:val="none" w:sz="0" w:space="0" w:color="auto"/>
        <w:bottom w:val="none" w:sz="0" w:space="0" w:color="auto"/>
        <w:right w:val="none" w:sz="0" w:space="0" w:color="auto"/>
      </w:divBdr>
    </w:div>
    <w:div w:id="914436471">
      <w:bodyDiv w:val="1"/>
      <w:marLeft w:val="0"/>
      <w:marRight w:val="0"/>
      <w:marTop w:val="0"/>
      <w:marBottom w:val="0"/>
      <w:divBdr>
        <w:top w:val="none" w:sz="0" w:space="0" w:color="auto"/>
        <w:left w:val="none" w:sz="0" w:space="0" w:color="auto"/>
        <w:bottom w:val="none" w:sz="0" w:space="0" w:color="auto"/>
        <w:right w:val="none" w:sz="0" w:space="0" w:color="auto"/>
      </w:divBdr>
    </w:div>
    <w:div w:id="914781456">
      <w:bodyDiv w:val="1"/>
      <w:marLeft w:val="0"/>
      <w:marRight w:val="0"/>
      <w:marTop w:val="0"/>
      <w:marBottom w:val="0"/>
      <w:divBdr>
        <w:top w:val="none" w:sz="0" w:space="0" w:color="auto"/>
        <w:left w:val="none" w:sz="0" w:space="0" w:color="auto"/>
        <w:bottom w:val="none" w:sz="0" w:space="0" w:color="auto"/>
        <w:right w:val="none" w:sz="0" w:space="0" w:color="auto"/>
      </w:divBdr>
    </w:div>
    <w:div w:id="915627005">
      <w:bodyDiv w:val="1"/>
      <w:marLeft w:val="0"/>
      <w:marRight w:val="0"/>
      <w:marTop w:val="0"/>
      <w:marBottom w:val="0"/>
      <w:divBdr>
        <w:top w:val="none" w:sz="0" w:space="0" w:color="auto"/>
        <w:left w:val="none" w:sz="0" w:space="0" w:color="auto"/>
        <w:bottom w:val="none" w:sz="0" w:space="0" w:color="auto"/>
        <w:right w:val="none" w:sz="0" w:space="0" w:color="auto"/>
      </w:divBdr>
    </w:div>
    <w:div w:id="915943053">
      <w:bodyDiv w:val="1"/>
      <w:marLeft w:val="0"/>
      <w:marRight w:val="0"/>
      <w:marTop w:val="0"/>
      <w:marBottom w:val="0"/>
      <w:divBdr>
        <w:top w:val="none" w:sz="0" w:space="0" w:color="auto"/>
        <w:left w:val="none" w:sz="0" w:space="0" w:color="auto"/>
        <w:bottom w:val="none" w:sz="0" w:space="0" w:color="auto"/>
        <w:right w:val="none" w:sz="0" w:space="0" w:color="auto"/>
      </w:divBdr>
    </w:div>
    <w:div w:id="916094259">
      <w:bodyDiv w:val="1"/>
      <w:marLeft w:val="0"/>
      <w:marRight w:val="0"/>
      <w:marTop w:val="0"/>
      <w:marBottom w:val="0"/>
      <w:divBdr>
        <w:top w:val="none" w:sz="0" w:space="0" w:color="auto"/>
        <w:left w:val="none" w:sz="0" w:space="0" w:color="auto"/>
        <w:bottom w:val="none" w:sz="0" w:space="0" w:color="auto"/>
        <w:right w:val="none" w:sz="0" w:space="0" w:color="auto"/>
      </w:divBdr>
    </w:div>
    <w:div w:id="916205280">
      <w:bodyDiv w:val="1"/>
      <w:marLeft w:val="0"/>
      <w:marRight w:val="0"/>
      <w:marTop w:val="0"/>
      <w:marBottom w:val="0"/>
      <w:divBdr>
        <w:top w:val="none" w:sz="0" w:space="0" w:color="auto"/>
        <w:left w:val="none" w:sz="0" w:space="0" w:color="auto"/>
        <w:bottom w:val="none" w:sz="0" w:space="0" w:color="auto"/>
        <w:right w:val="none" w:sz="0" w:space="0" w:color="auto"/>
      </w:divBdr>
    </w:div>
    <w:div w:id="917373208">
      <w:bodyDiv w:val="1"/>
      <w:marLeft w:val="0"/>
      <w:marRight w:val="0"/>
      <w:marTop w:val="0"/>
      <w:marBottom w:val="0"/>
      <w:divBdr>
        <w:top w:val="none" w:sz="0" w:space="0" w:color="auto"/>
        <w:left w:val="none" w:sz="0" w:space="0" w:color="auto"/>
        <w:bottom w:val="none" w:sz="0" w:space="0" w:color="auto"/>
        <w:right w:val="none" w:sz="0" w:space="0" w:color="auto"/>
      </w:divBdr>
    </w:div>
    <w:div w:id="917439947">
      <w:bodyDiv w:val="1"/>
      <w:marLeft w:val="0"/>
      <w:marRight w:val="0"/>
      <w:marTop w:val="0"/>
      <w:marBottom w:val="0"/>
      <w:divBdr>
        <w:top w:val="none" w:sz="0" w:space="0" w:color="auto"/>
        <w:left w:val="none" w:sz="0" w:space="0" w:color="auto"/>
        <w:bottom w:val="none" w:sz="0" w:space="0" w:color="auto"/>
        <w:right w:val="none" w:sz="0" w:space="0" w:color="auto"/>
      </w:divBdr>
    </w:div>
    <w:div w:id="917445709">
      <w:bodyDiv w:val="1"/>
      <w:marLeft w:val="0"/>
      <w:marRight w:val="0"/>
      <w:marTop w:val="0"/>
      <w:marBottom w:val="0"/>
      <w:divBdr>
        <w:top w:val="none" w:sz="0" w:space="0" w:color="auto"/>
        <w:left w:val="none" w:sz="0" w:space="0" w:color="auto"/>
        <w:bottom w:val="none" w:sz="0" w:space="0" w:color="auto"/>
        <w:right w:val="none" w:sz="0" w:space="0" w:color="auto"/>
      </w:divBdr>
    </w:div>
    <w:div w:id="917786820">
      <w:bodyDiv w:val="1"/>
      <w:marLeft w:val="0"/>
      <w:marRight w:val="0"/>
      <w:marTop w:val="0"/>
      <w:marBottom w:val="0"/>
      <w:divBdr>
        <w:top w:val="none" w:sz="0" w:space="0" w:color="auto"/>
        <w:left w:val="none" w:sz="0" w:space="0" w:color="auto"/>
        <w:bottom w:val="none" w:sz="0" w:space="0" w:color="auto"/>
        <w:right w:val="none" w:sz="0" w:space="0" w:color="auto"/>
      </w:divBdr>
    </w:div>
    <w:div w:id="918175631">
      <w:bodyDiv w:val="1"/>
      <w:marLeft w:val="0"/>
      <w:marRight w:val="0"/>
      <w:marTop w:val="0"/>
      <w:marBottom w:val="0"/>
      <w:divBdr>
        <w:top w:val="none" w:sz="0" w:space="0" w:color="auto"/>
        <w:left w:val="none" w:sz="0" w:space="0" w:color="auto"/>
        <w:bottom w:val="none" w:sz="0" w:space="0" w:color="auto"/>
        <w:right w:val="none" w:sz="0" w:space="0" w:color="auto"/>
      </w:divBdr>
    </w:div>
    <w:div w:id="918519388">
      <w:bodyDiv w:val="1"/>
      <w:marLeft w:val="0"/>
      <w:marRight w:val="0"/>
      <w:marTop w:val="0"/>
      <w:marBottom w:val="0"/>
      <w:divBdr>
        <w:top w:val="none" w:sz="0" w:space="0" w:color="auto"/>
        <w:left w:val="none" w:sz="0" w:space="0" w:color="auto"/>
        <w:bottom w:val="none" w:sz="0" w:space="0" w:color="auto"/>
        <w:right w:val="none" w:sz="0" w:space="0" w:color="auto"/>
      </w:divBdr>
    </w:div>
    <w:div w:id="918632180">
      <w:bodyDiv w:val="1"/>
      <w:marLeft w:val="0"/>
      <w:marRight w:val="0"/>
      <w:marTop w:val="0"/>
      <w:marBottom w:val="0"/>
      <w:divBdr>
        <w:top w:val="none" w:sz="0" w:space="0" w:color="auto"/>
        <w:left w:val="none" w:sz="0" w:space="0" w:color="auto"/>
        <w:bottom w:val="none" w:sz="0" w:space="0" w:color="auto"/>
        <w:right w:val="none" w:sz="0" w:space="0" w:color="auto"/>
      </w:divBdr>
    </w:div>
    <w:div w:id="918826771">
      <w:bodyDiv w:val="1"/>
      <w:marLeft w:val="0"/>
      <w:marRight w:val="0"/>
      <w:marTop w:val="0"/>
      <w:marBottom w:val="0"/>
      <w:divBdr>
        <w:top w:val="none" w:sz="0" w:space="0" w:color="auto"/>
        <w:left w:val="none" w:sz="0" w:space="0" w:color="auto"/>
        <w:bottom w:val="none" w:sz="0" w:space="0" w:color="auto"/>
        <w:right w:val="none" w:sz="0" w:space="0" w:color="auto"/>
      </w:divBdr>
    </w:div>
    <w:div w:id="918946111">
      <w:bodyDiv w:val="1"/>
      <w:marLeft w:val="0"/>
      <w:marRight w:val="0"/>
      <w:marTop w:val="0"/>
      <w:marBottom w:val="0"/>
      <w:divBdr>
        <w:top w:val="none" w:sz="0" w:space="0" w:color="auto"/>
        <w:left w:val="none" w:sz="0" w:space="0" w:color="auto"/>
        <w:bottom w:val="none" w:sz="0" w:space="0" w:color="auto"/>
        <w:right w:val="none" w:sz="0" w:space="0" w:color="auto"/>
      </w:divBdr>
    </w:div>
    <w:div w:id="918951039">
      <w:bodyDiv w:val="1"/>
      <w:marLeft w:val="0"/>
      <w:marRight w:val="0"/>
      <w:marTop w:val="0"/>
      <w:marBottom w:val="0"/>
      <w:divBdr>
        <w:top w:val="none" w:sz="0" w:space="0" w:color="auto"/>
        <w:left w:val="none" w:sz="0" w:space="0" w:color="auto"/>
        <w:bottom w:val="none" w:sz="0" w:space="0" w:color="auto"/>
        <w:right w:val="none" w:sz="0" w:space="0" w:color="auto"/>
      </w:divBdr>
    </w:div>
    <w:div w:id="919101152">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363308">
      <w:bodyDiv w:val="1"/>
      <w:marLeft w:val="0"/>
      <w:marRight w:val="0"/>
      <w:marTop w:val="0"/>
      <w:marBottom w:val="0"/>
      <w:divBdr>
        <w:top w:val="none" w:sz="0" w:space="0" w:color="auto"/>
        <w:left w:val="none" w:sz="0" w:space="0" w:color="auto"/>
        <w:bottom w:val="none" w:sz="0" w:space="0" w:color="auto"/>
        <w:right w:val="none" w:sz="0" w:space="0" w:color="auto"/>
      </w:divBdr>
    </w:div>
    <w:div w:id="920064372">
      <w:bodyDiv w:val="1"/>
      <w:marLeft w:val="0"/>
      <w:marRight w:val="0"/>
      <w:marTop w:val="0"/>
      <w:marBottom w:val="0"/>
      <w:divBdr>
        <w:top w:val="none" w:sz="0" w:space="0" w:color="auto"/>
        <w:left w:val="none" w:sz="0" w:space="0" w:color="auto"/>
        <w:bottom w:val="none" w:sz="0" w:space="0" w:color="auto"/>
        <w:right w:val="none" w:sz="0" w:space="0" w:color="auto"/>
      </w:divBdr>
    </w:div>
    <w:div w:id="920407930">
      <w:bodyDiv w:val="1"/>
      <w:marLeft w:val="0"/>
      <w:marRight w:val="0"/>
      <w:marTop w:val="0"/>
      <w:marBottom w:val="0"/>
      <w:divBdr>
        <w:top w:val="none" w:sz="0" w:space="0" w:color="auto"/>
        <w:left w:val="none" w:sz="0" w:space="0" w:color="auto"/>
        <w:bottom w:val="none" w:sz="0" w:space="0" w:color="auto"/>
        <w:right w:val="none" w:sz="0" w:space="0" w:color="auto"/>
      </w:divBdr>
    </w:div>
    <w:div w:id="920413592">
      <w:bodyDiv w:val="1"/>
      <w:marLeft w:val="0"/>
      <w:marRight w:val="0"/>
      <w:marTop w:val="0"/>
      <w:marBottom w:val="0"/>
      <w:divBdr>
        <w:top w:val="none" w:sz="0" w:space="0" w:color="auto"/>
        <w:left w:val="none" w:sz="0" w:space="0" w:color="auto"/>
        <w:bottom w:val="none" w:sz="0" w:space="0" w:color="auto"/>
        <w:right w:val="none" w:sz="0" w:space="0" w:color="auto"/>
      </w:divBdr>
    </w:div>
    <w:div w:id="920606181">
      <w:bodyDiv w:val="1"/>
      <w:marLeft w:val="0"/>
      <w:marRight w:val="0"/>
      <w:marTop w:val="0"/>
      <w:marBottom w:val="0"/>
      <w:divBdr>
        <w:top w:val="none" w:sz="0" w:space="0" w:color="auto"/>
        <w:left w:val="none" w:sz="0" w:space="0" w:color="auto"/>
        <w:bottom w:val="none" w:sz="0" w:space="0" w:color="auto"/>
        <w:right w:val="none" w:sz="0" w:space="0" w:color="auto"/>
      </w:divBdr>
    </w:div>
    <w:div w:id="921063908">
      <w:bodyDiv w:val="1"/>
      <w:marLeft w:val="0"/>
      <w:marRight w:val="0"/>
      <w:marTop w:val="0"/>
      <w:marBottom w:val="0"/>
      <w:divBdr>
        <w:top w:val="none" w:sz="0" w:space="0" w:color="auto"/>
        <w:left w:val="none" w:sz="0" w:space="0" w:color="auto"/>
        <w:bottom w:val="none" w:sz="0" w:space="0" w:color="auto"/>
        <w:right w:val="none" w:sz="0" w:space="0" w:color="auto"/>
      </w:divBdr>
    </w:div>
    <w:div w:id="921260156">
      <w:bodyDiv w:val="1"/>
      <w:marLeft w:val="0"/>
      <w:marRight w:val="0"/>
      <w:marTop w:val="0"/>
      <w:marBottom w:val="0"/>
      <w:divBdr>
        <w:top w:val="none" w:sz="0" w:space="0" w:color="auto"/>
        <w:left w:val="none" w:sz="0" w:space="0" w:color="auto"/>
        <w:bottom w:val="none" w:sz="0" w:space="0" w:color="auto"/>
        <w:right w:val="none" w:sz="0" w:space="0" w:color="auto"/>
      </w:divBdr>
    </w:div>
    <w:div w:id="921992795">
      <w:bodyDiv w:val="1"/>
      <w:marLeft w:val="0"/>
      <w:marRight w:val="0"/>
      <w:marTop w:val="0"/>
      <w:marBottom w:val="0"/>
      <w:divBdr>
        <w:top w:val="none" w:sz="0" w:space="0" w:color="auto"/>
        <w:left w:val="none" w:sz="0" w:space="0" w:color="auto"/>
        <w:bottom w:val="none" w:sz="0" w:space="0" w:color="auto"/>
        <w:right w:val="none" w:sz="0" w:space="0" w:color="auto"/>
      </w:divBdr>
    </w:div>
    <w:div w:id="922110620">
      <w:bodyDiv w:val="1"/>
      <w:marLeft w:val="0"/>
      <w:marRight w:val="0"/>
      <w:marTop w:val="0"/>
      <w:marBottom w:val="0"/>
      <w:divBdr>
        <w:top w:val="none" w:sz="0" w:space="0" w:color="auto"/>
        <w:left w:val="none" w:sz="0" w:space="0" w:color="auto"/>
        <w:bottom w:val="none" w:sz="0" w:space="0" w:color="auto"/>
        <w:right w:val="none" w:sz="0" w:space="0" w:color="auto"/>
      </w:divBdr>
    </w:div>
    <w:div w:id="922179843">
      <w:bodyDiv w:val="1"/>
      <w:marLeft w:val="0"/>
      <w:marRight w:val="0"/>
      <w:marTop w:val="0"/>
      <w:marBottom w:val="0"/>
      <w:divBdr>
        <w:top w:val="none" w:sz="0" w:space="0" w:color="auto"/>
        <w:left w:val="none" w:sz="0" w:space="0" w:color="auto"/>
        <w:bottom w:val="none" w:sz="0" w:space="0" w:color="auto"/>
        <w:right w:val="none" w:sz="0" w:space="0" w:color="auto"/>
      </w:divBdr>
    </w:div>
    <w:div w:id="922370745">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22569855">
      <w:bodyDiv w:val="1"/>
      <w:marLeft w:val="0"/>
      <w:marRight w:val="0"/>
      <w:marTop w:val="0"/>
      <w:marBottom w:val="0"/>
      <w:divBdr>
        <w:top w:val="none" w:sz="0" w:space="0" w:color="auto"/>
        <w:left w:val="none" w:sz="0" w:space="0" w:color="auto"/>
        <w:bottom w:val="none" w:sz="0" w:space="0" w:color="auto"/>
        <w:right w:val="none" w:sz="0" w:space="0" w:color="auto"/>
      </w:divBdr>
    </w:div>
    <w:div w:id="922761935">
      <w:bodyDiv w:val="1"/>
      <w:marLeft w:val="0"/>
      <w:marRight w:val="0"/>
      <w:marTop w:val="0"/>
      <w:marBottom w:val="0"/>
      <w:divBdr>
        <w:top w:val="none" w:sz="0" w:space="0" w:color="auto"/>
        <w:left w:val="none" w:sz="0" w:space="0" w:color="auto"/>
        <w:bottom w:val="none" w:sz="0" w:space="0" w:color="auto"/>
        <w:right w:val="none" w:sz="0" w:space="0" w:color="auto"/>
      </w:divBdr>
    </w:div>
    <w:div w:id="923031802">
      <w:bodyDiv w:val="1"/>
      <w:marLeft w:val="0"/>
      <w:marRight w:val="0"/>
      <w:marTop w:val="0"/>
      <w:marBottom w:val="0"/>
      <w:divBdr>
        <w:top w:val="none" w:sz="0" w:space="0" w:color="auto"/>
        <w:left w:val="none" w:sz="0" w:space="0" w:color="auto"/>
        <w:bottom w:val="none" w:sz="0" w:space="0" w:color="auto"/>
        <w:right w:val="none" w:sz="0" w:space="0" w:color="auto"/>
      </w:divBdr>
    </w:div>
    <w:div w:id="923413885">
      <w:bodyDiv w:val="1"/>
      <w:marLeft w:val="0"/>
      <w:marRight w:val="0"/>
      <w:marTop w:val="0"/>
      <w:marBottom w:val="0"/>
      <w:divBdr>
        <w:top w:val="none" w:sz="0" w:space="0" w:color="auto"/>
        <w:left w:val="none" w:sz="0" w:space="0" w:color="auto"/>
        <w:bottom w:val="none" w:sz="0" w:space="0" w:color="auto"/>
        <w:right w:val="none" w:sz="0" w:space="0" w:color="auto"/>
      </w:divBdr>
    </w:div>
    <w:div w:id="923805148">
      <w:bodyDiv w:val="1"/>
      <w:marLeft w:val="0"/>
      <w:marRight w:val="0"/>
      <w:marTop w:val="0"/>
      <w:marBottom w:val="0"/>
      <w:divBdr>
        <w:top w:val="none" w:sz="0" w:space="0" w:color="auto"/>
        <w:left w:val="none" w:sz="0" w:space="0" w:color="auto"/>
        <w:bottom w:val="none" w:sz="0" w:space="0" w:color="auto"/>
        <w:right w:val="none" w:sz="0" w:space="0" w:color="auto"/>
      </w:divBdr>
    </w:div>
    <w:div w:id="924270057">
      <w:bodyDiv w:val="1"/>
      <w:marLeft w:val="0"/>
      <w:marRight w:val="0"/>
      <w:marTop w:val="0"/>
      <w:marBottom w:val="0"/>
      <w:divBdr>
        <w:top w:val="none" w:sz="0" w:space="0" w:color="auto"/>
        <w:left w:val="none" w:sz="0" w:space="0" w:color="auto"/>
        <w:bottom w:val="none" w:sz="0" w:space="0" w:color="auto"/>
        <w:right w:val="none" w:sz="0" w:space="0" w:color="auto"/>
      </w:divBdr>
    </w:div>
    <w:div w:id="924460403">
      <w:bodyDiv w:val="1"/>
      <w:marLeft w:val="0"/>
      <w:marRight w:val="0"/>
      <w:marTop w:val="0"/>
      <w:marBottom w:val="0"/>
      <w:divBdr>
        <w:top w:val="none" w:sz="0" w:space="0" w:color="auto"/>
        <w:left w:val="none" w:sz="0" w:space="0" w:color="auto"/>
        <w:bottom w:val="none" w:sz="0" w:space="0" w:color="auto"/>
        <w:right w:val="none" w:sz="0" w:space="0" w:color="auto"/>
      </w:divBdr>
    </w:div>
    <w:div w:id="924610842">
      <w:bodyDiv w:val="1"/>
      <w:marLeft w:val="0"/>
      <w:marRight w:val="0"/>
      <w:marTop w:val="0"/>
      <w:marBottom w:val="0"/>
      <w:divBdr>
        <w:top w:val="none" w:sz="0" w:space="0" w:color="auto"/>
        <w:left w:val="none" w:sz="0" w:space="0" w:color="auto"/>
        <w:bottom w:val="none" w:sz="0" w:space="0" w:color="auto"/>
        <w:right w:val="none" w:sz="0" w:space="0" w:color="auto"/>
      </w:divBdr>
    </w:div>
    <w:div w:id="924723006">
      <w:bodyDiv w:val="1"/>
      <w:marLeft w:val="0"/>
      <w:marRight w:val="0"/>
      <w:marTop w:val="0"/>
      <w:marBottom w:val="0"/>
      <w:divBdr>
        <w:top w:val="none" w:sz="0" w:space="0" w:color="auto"/>
        <w:left w:val="none" w:sz="0" w:space="0" w:color="auto"/>
        <w:bottom w:val="none" w:sz="0" w:space="0" w:color="auto"/>
        <w:right w:val="none" w:sz="0" w:space="0" w:color="auto"/>
      </w:divBdr>
    </w:div>
    <w:div w:id="925068800">
      <w:bodyDiv w:val="1"/>
      <w:marLeft w:val="0"/>
      <w:marRight w:val="0"/>
      <w:marTop w:val="0"/>
      <w:marBottom w:val="0"/>
      <w:divBdr>
        <w:top w:val="none" w:sz="0" w:space="0" w:color="auto"/>
        <w:left w:val="none" w:sz="0" w:space="0" w:color="auto"/>
        <w:bottom w:val="none" w:sz="0" w:space="0" w:color="auto"/>
        <w:right w:val="none" w:sz="0" w:space="0" w:color="auto"/>
      </w:divBdr>
    </w:div>
    <w:div w:id="925190419">
      <w:bodyDiv w:val="1"/>
      <w:marLeft w:val="0"/>
      <w:marRight w:val="0"/>
      <w:marTop w:val="0"/>
      <w:marBottom w:val="0"/>
      <w:divBdr>
        <w:top w:val="none" w:sz="0" w:space="0" w:color="auto"/>
        <w:left w:val="none" w:sz="0" w:space="0" w:color="auto"/>
        <w:bottom w:val="none" w:sz="0" w:space="0" w:color="auto"/>
        <w:right w:val="none" w:sz="0" w:space="0" w:color="auto"/>
      </w:divBdr>
    </w:div>
    <w:div w:id="925456404">
      <w:bodyDiv w:val="1"/>
      <w:marLeft w:val="0"/>
      <w:marRight w:val="0"/>
      <w:marTop w:val="0"/>
      <w:marBottom w:val="0"/>
      <w:divBdr>
        <w:top w:val="none" w:sz="0" w:space="0" w:color="auto"/>
        <w:left w:val="none" w:sz="0" w:space="0" w:color="auto"/>
        <w:bottom w:val="none" w:sz="0" w:space="0" w:color="auto"/>
        <w:right w:val="none" w:sz="0" w:space="0" w:color="auto"/>
      </w:divBdr>
    </w:div>
    <w:div w:id="925530127">
      <w:bodyDiv w:val="1"/>
      <w:marLeft w:val="0"/>
      <w:marRight w:val="0"/>
      <w:marTop w:val="0"/>
      <w:marBottom w:val="0"/>
      <w:divBdr>
        <w:top w:val="none" w:sz="0" w:space="0" w:color="auto"/>
        <w:left w:val="none" w:sz="0" w:space="0" w:color="auto"/>
        <w:bottom w:val="none" w:sz="0" w:space="0" w:color="auto"/>
        <w:right w:val="none" w:sz="0" w:space="0" w:color="auto"/>
      </w:divBdr>
    </w:div>
    <w:div w:id="925580931">
      <w:bodyDiv w:val="1"/>
      <w:marLeft w:val="0"/>
      <w:marRight w:val="0"/>
      <w:marTop w:val="0"/>
      <w:marBottom w:val="0"/>
      <w:divBdr>
        <w:top w:val="none" w:sz="0" w:space="0" w:color="auto"/>
        <w:left w:val="none" w:sz="0" w:space="0" w:color="auto"/>
        <w:bottom w:val="none" w:sz="0" w:space="0" w:color="auto"/>
        <w:right w:val="none" w:sz="0" w:space="0" w:color="auto"/>
      </w:divBdr>
    </w:div>
    <w:div w:id="926184563">
      <w:bodyDiv w:val="1"/>
      <w:marLeft w:val="0"/>
      <w:marRight w:val="0"/>
      <w:marTop w:val="0"/>
      <w:marBottom w:val="0"/>
      <w:divBdr>
        <w:top w:val="none" w:sz="0" w:space="0" w:color="auto"/>
        <w:left w:val="none" w:sz="0" w:space="0" w:color="auto"/>
        <w:bottom w:val="none" w:sz="0" w:space="0" w:color="auto"/>
        <w:right w:val="none" w:sz="0" w:space="0" w:color="auto"/>
      </w:divBdr>
    </w:div>
    <w:div w:id="926380755">
      <w:bodyDiv w:val="1"/>
      <w:marLeft w:val="0"/>
      <w:marRight w:val="0"/>
      <w:marTop w:val="0"/>
      <w:marBottom w:val="0"/>
      <w:divBdr>
        <w:top w:val="none" w:sz="0" w:space="0" w:color="auto"/>
        <w:left w:val="none" w:sz="0" w:space="0" w:color="auto"/>
        <w:bottom w:val="none" w:sz="0" w:space="0" w:color="auto"/>
        <w:right w:val="none" w:sz="0" w:space="0" w:color="auto"/>
      </w:divBdr>
    </w:div>
    <w:div w:id="926614055">
      <w:bodyDiv w:val="1"/>
      <w:marLeft w:val="0"/>
      <w:marRight w:val="0"/>
      <w:marTop w:val="0"/>
      <w:marBottom w:val="0"/>
      <w:divBdr>
        <w:top w:val="none" w:sz="0" w:space="0" w:color="auto"/>
        <w:left w:val="none" w:sz="0" w:space="0" w:color="auto"/>
        <w:bottom w:val="none" w:sz="0" w:space="0" w:color="auto"/>
        <w:right w:val="none" w:sz="0" w:space="0" w:color="auto"/>
      </w:divBdr>
    </w:div>
    <w:div w:id="926622492">
      <w:bodyDiv w:val="1"/>
      <w:marLeft w:val="0"/>
      <w:marRight w:val="0"/>
      <w:marTop w:val="0"/>
      <w:marBottom w:val="0"/>
      <w:divBdr>
        <w:top w:val="none" w:sz="0" w:space="0" w:color="auto"/>
        <w:left w:val="none" w:sz="0" w:space="0" w:color="auto"/>
        <w:bottom w:val="none" w:sz="0" w:space="0" w:color="auto"/>
        <w:right w:val="none" w:sz="0" w:space="0" w:color="auto"/>
      </w:divBdr>
    </w:div>
    <w:div w:id="927082720">
      <w:bodyDiv w:val="1"/>
      <w:marLeft w:val="0"/>
      <w:marRight w:val="0"/>
      <w:marTop w:val="0"/>
      <w:marBottom w:val="0"/>
      <w:divBdr>
        <w:top w:val="none" w:sz="0" w:space="0" w:color="auto"/>
        <w:left w:val="none" w:sz="0" w:space="0" w:color="auto"/>
        <w:bottom w:val="none" w:sz="0" w:space="0" w:color="auto"/>
        <w:right w:val="none" w:sz="0" w:space="0" w:color="auto"/>
      </w:divBdr>
    </w:div>
    <w:div w:id="927156866">
      <w:bodyDiv w:val="1"/>
      <w:marLeft w:val="0"/>
      <w:marRight w:val="0"/>
      <w:marTop w:val="0"/>
      <w:marBottom w:val="0"/>
      <w:divBdr>
        <w:top w:val="none" w:sz="0" w:space="0" w:color="auto"/>
        <w:left w:val="none" w:sz="0" w:space="0" w:color="auto"/>
        <w:bottom w:val="none" w:sz="0" w:space="0" w:color="auto"/>
        <w:right w:val="none" w:sz="0" w:space="0" w:color="auto"/>
      </w:divBdr>
    </w:div>
    <w:div w:id="927888115">
      <w:bodyDiv w:val="1"/>
      <w:marLeft w:val="0"/>
      <w:marRight w:val="0"/>
      <w:marTop w:val="0"/>
      <w:marBottom w:val="0"/>
      <w:divBdr>
        <w:top w:val="none" w:sz="0" w:space="0" w:color="auto"/>
        <w:left w:val="none" w:sz="0" w:space="0" w:color="auto"/>
        <w:bottom w:val="none" w:sz="0" w:space="0" w:color="auto"/>
        <w:right w:val="none" w:sz="0" w:space="0" w:color="auto"/>
      </w:divBdr>
    </w:div>
    <w:div w:id="928542848">
      <w:bodyDiv w:val="1"/>
      <w:marLeft w:val="0"/>
      <w:marRight w:val="0"/>
      <w:marTop w:val="0"/>
      <w:marBottom w:val="0"/>
      <w:divBdr>
        <w:top w:val="none" w:sz="0" w:space="0" w:color="auto"/>
        <w:left w:val="none" w:sz="0" w:space="0" w:color="auto"/>
        <w:bottom w:val="none" w:sz="0" w:space="0" w:color="auto"/>
        <w:right w:val="none" w:sz="0" w:space="0" w:color="auto"/>
      </w:divBdr>
    </w:div>
    <w:div w:id="928776550">
      <w:bodyDiv w:val="1"/>
      <w:marLeft w:val="0"/>
      <w:marRight w:val="0"/>
      <w:marTop w:val="0"/>
      <w:marBottom w:val="0"/>
      <w:divBdr>
        <w:top w:val="none" w:sz="0" w:space="0" w:color="auto"/>
        <w:left w:val="none" w:sz="0" w:space="0" w:color="auto"/>
        <w:bottom w:val="none" w:sz="0" w:space="0" w:color="auto"/>
        <w:right w:val="none" w:sz="0" w:space="0" w:color="auto"/>
      </w:divBdr>
    </w:div>
    <w:div w:id="928930125">
      <w:bodyDiv w:val="1"/>
      <w:marLeft w:val="0"/>
      <w:marRight w:val="0"/>
      <w:marTop w:val="0"/>
      <w:marBottom w:val="0"/>
      <w:divBdr>
        <w:top w:val="none" w:sz="0" w:space="0" w:color="auto"/>
        <w:left w:val="none" w:sz="0" w:space="0" w:color="auto"/>
        <w:bottom w:val="none" w:sz="0" w:space="0" w:color="auto"/>
        <w:right w:val="none" w:sz="0" w:space="0" w:color="auto"/>
      </w:divBdr>
    </w:div>
    <w:div w:id="929000824">
      <w:bodyDiv w:val="1"/>
      <w:marLeft w:val="0"/>
      <w:marRight w:val="0"/>
      <w:marTop w:val="0"/>
      <w:marBottom w:val="0"/>
      <w:divBdr>
        <w:top w:val="none" w:sz="0" w:space="0" w:color="auto"/>
        <w:left w:val="none" w:sz="0" w:space="0" w:color="auto"/>
        <w:bottom w:val="none" w:sz="0" w:space="0" w:color="auto"/>
        <w:right w:val="none" w:sz="0" w:space="0" w:color="auto"/>
      </w:divBdr>
    </w:div>
    <w:div w:id="929002797">
      <w:bodyDiv w:val="1"/>
      <w:marLeft w:val="0"/>
      <w:marRight w:val="0"/>
      <w:marTop w:val="0"/>
      <w:marBottom w:val="0"/>
      <w:divBdr>
        <w:top w:val="none" w:sz="0" w:space="0" w:color="auto"/>
        <w:left w:val="none" w:sz="0" w:space="0" w:color="auto"/>
        <w:bottom w:val="none" w:sz="0" w:space="0" w:color="auto"/>
        <w:right w:val="none" w:sz="0" w:space="0" w:color="auto"/>
      </w:divBdr>
    </w:div>
    <w:div w:id="929197568">
      <w:bodyDiv w:val="1"/>
      <w:marLeft w:val="0"/>
      <w:marRight w:val="0"/>
      <w:marTop w:val="0"/>
      <w:marBottom w:val="0"/>
      <w:divBdr>
        <w:top w:val="none" w:sz="0" w:space="0" w:color="auto"/>
        <w:left w:val="none" w:sz="0" w:space="0" w:color="auto"/>
        <w:bottom w:val="none" w:sz="0" w:space="0" w:color="auto"/>
        <w:right w:val="none" w:sz="0" w:space="0" w:color="auto"/>
      </w:divBdr>
    </w:div>
    <w:div w:id="929235000">
      <w:bodyDiv w:val="1"/>
      <w:marLeft w:val="0"/>
      <w:marRight w:val="0"/>
      <w:marTop w:val="0"/>
      <w:marBottom w:val="0"/>
      <w:divBdr>
        <w:top w:val="none" w:sz="0" w:space="0" w:color="auto"/>
        <w:left w:val="none" w:sz="0" w:space="0" w:color="auto"/>
        <w:bottom w:val="none" w:sz="0" w:space="0" w:color="auto"/>
        <w:right w:val="none" w:sz="0" w:space="0" w:color="auto"/>
      </w:divBdr>
    </w:div>
    <w:div w:id="929436779">
      <w:bodyDiv w:val="1"/>
      <w:marLeft w:val="0"/>
      <w:marRight w:val="0"/>
      <w:marTop w:val="0"/>
      <w:marBottom w:val="0"/>
      <w:divBdr>
        <w:top w:val="none" w:sz="0" w:space="0" w:color="auto"/>
        <w:left w:val="none" w:sz="0" w:space="0" w:color="auto"/>
        <w:bottom w:val="none" w:sz="0" w:space="0" w:color="auto"/>
        <w:right w:val="none" w:sz="0" w:space="0" w:color="auto"/>
      </w:divBdr>
    </w:div>
    <w:div w:id="929507513">
      <w:bodyDiv w:val="1"/>
      <w:marLeft w:val="0"/>
      <w:marRight w:val="0"/>
      <w:marTop w:val="0"/>
      <w:marBottom w:val="0"/>
      <w:divBdr>
        <w:top w:val="none" w:sz="0" w:space="0" w:color="auto"/>
        <w:left w:val="none" w:sz="0" w:space="0" w:color="auto"/>
        <w:bottom w:val="none" w:sz="0" w:space="0" w:color="auto"/>
        <w:right w:val="none" w:sz="0" w:space="0" w:color="auto"/>
      </w:divBdr>
    </w:div>
    <w:div w:id="929508771">
      <w:bodyDiv w:val="1"/>
      <w:marLeft w:val="0"/>
      <w:marRight w:val="0"/>
      <w:marTop w:val="0"/>
      <w:marBottom w:val="0"/>
      <w:divBdr>
        <w:top w:val="none" w:sz="0" w:space="0" w:color="auto"/>
        <w:left w:val="none" w:sz="0" w:space="0" w:color="auto"/>
        <w:bottom w:val="none" w:sz="0" w:space="0" w:color="auto"/>
        <w:right w:val="none" w:sz="0" w:space="0" w:color="auto"/>
      </w:divBdr>
    </w:div>
    <w:div w:id="929585428">
      <w:bodyDiv w:val="1"/>
      <w:marLeft w:val="0"/>
      <w:marRight w:val="0"/>
      <w:marTop w:val="0"/>
      <w:marBottom w:val="0"/>
      <w:divBdr>
        <w:top w:val="none" w:sz="0" w:space="0" w:color="auto"/>
        <w:left w:val="none" w:sz="0" w:space="0" w:color="auto"/>
        <w:bottom w:val="none" w:sz="0" w:space="0" w:color="auto"/>
        <w:right w:val="none" w:sz="0" w:space="0" w:color="auto"/>
      </w:divBdr>
    </w:div>
    <w:div w:id="929899005">
      <w:bodyDiv w:val="1"/>
      <w:marLeft w:val="0"/>
      <w:marRight w:val="0"/>
      <w:marTop w:val="0"/>
      <w:marBottom w:val="0"/>
      <w:divBdr>
        <w:top w:val="none" w:sz="0" w:space="0" w:color="auto"/>
        <w:left w:val="none" w:sz="0" w:space="0" w:color="auto"/>
        <w:bottom w:val="none" w:sz="0" w:space="0" w:color="auto"/>
        <w:right w:val="none" w:sz="0" w:space="0" w:color="auto"/>
      </w:divBdr>
    </w:div>
    <w:div w:id="930047473">
      <w:bodyDiv w:val="1"/>
      <w:marLeft w:val="0"/>
      <w:marRight w:val="0"/>
      <w:marTop w:val="0"/>
      <w:marBottom w:val="0"/>
      <w:divBdr>
        <w:top w:val="none" w:sz="0" w:space="0" w:color="auto"/>
        <w:left w:val="none" w:sz="0" w:space="0" w:color="auto"/>
        <w:bottom w:val="none" w:sz="0" w:space="0" w:color="auto"/>
        <w:right w:val="none" w:sz="0" w:space="0" w:color="auto"/>
      </w:divBdr>
    </w:div>
    <w:div w:id="930353787">
      <w:bodyDiv w:val="1"/>
      <w:marLeft w:val="0"/>
      <w:marRight w:val="0"/>
      <w:marTop w:val="0"/>
      <w:marBottom w:val="0"/>
      <w:divBdr>
        <w:top w:val="none" w:sz="0" w:space="0" w:color="auto"/>
        <w:left w:val="none" w:sz="0" w:space="0" w:color="auto"/>
        <w:bottom w:val="none" w:sz="0" w:space="0" w:color="auto"/>
        <w:right w:val="none" w:sz="0" w:space="0" w:color="auto"/>
      </w:divBdr>
    </w:div>
    <w:div w:id="930359676">
      <w:bodyDiv w:val="1"/>
      <w:marLeft w:val="0"/>
      <w:marRight w:val="0"/>
      <w:marTop w:val="0"/>
      <w:marBottom w:val="0"/>
      <w:divBdr>
        <w:top w:val="none" w:sz="0" w:space="0" w:color="auto"/>
        <w:left w:val="none" w:sz="0" w:space="0" w:color="auto"/>
        <w:bottom w:val="none" w:sz="0" w:space="0" w:color="auto"/>
        <w:right w:val="none" w:sz="0" w:space="0" w:color="auto"/>
      </w:divBdr>
    </w:div>
    <w:div w:id="930429031">
      <w:bodyDiv w:val="1"/>
      <w:marLeft w:val="0"/>
      <w:marRight w:val="0"/>
      <w:marTop w:val="0"/>
      <w:marBottom w:val="0"/>
      <w:divBdr>
        <w:top w:val="none" w:sz="0" w:space="0" w:color="auto"/>
        <w:left w:val="none" w:sz="0" w:space="0" w:color="auto"/>
        <w:bottom w:val="none" w:sz="0" w:space="0" w:color="auto"/>
        <w:right w:val="none" w:sz="0" w:space="0" w:color="auto"/>
      </w:divBdr>
    </w:div>
    <w:div w:id="930698108">
      <w:bodyDiv w:val="1"/>
      <w:marLeft w:val="0"/>
      <w:marRight w:val="0"/>
      <w:marTop w:val="0"/>
      <w:marBottom w:val="0"/>
      <w:divBdr>
        <w:top w:val="none" w:sz="0" w:space="0" w:color="auto"/>
        <w:left w:val="none" w:sz="0" w:space="0" w:color="auto"/>
        <w:bottom w:val="none" w:sz="0" w:space="0" w:color="auto"/>
        <w:right w:val="none" w:sz="0" w:space="0" w:color="auto"/>
      </w:divBdr>
    </w:div>
    <w:div w:id="931011433">
      <w:bodyDiv w:val="1"/>
      <w:marLeft w:val="0"/>
      <w:marRight w:val="0"/>
      <w:marTop w:val="0"/>
      <w:marBottom w:val="0"/>
      <w:divBdr>
        <w:top w:val="none" w:sz="0" w:space="0" w:color="auto"/>
        <w:left w:val="none" w:sz="0" w:space="0" w:color="auto"/>
        <w:bottom w:val="none" w:sz="0" w:space="0" w:color="auto"/>
        <w:right w:val="none" w:sz="0" w:space="0" w:color="auto"/>
      </w:divBdr>
    </w:div>
    <w:div w:id="931818693">
      <w:bodyDiv w:val="1"/>
      <w:marLeft w:val="0"/>
      <w:marRight w:val="0"/>
      <w:marTop w:val="0"/>
      <w:marBottom w:val="0"/>
      <w:divBdr>
        <w:top w:val="none" w:sz="0" w:space="0" w:color="auto"/>
        <w:left w:val="none" w:sz="0" w:space="0" w:color="auto"/>
        <w:bottom w:val="none" w:sz="0" w:space="0" w:color="auto"/>
        <w:right w:val="none" w:sz="0" w:space="0" w:color="auto"/>
      </w:divBdr>
    </w:div>
    <w:div w:id="932053407">
      <w:bodyDiv w:val="1"/>
      <w:marLeft w:val="0"/>
      <w:marRight w:val="0"/>
      <w:marTop w:val="0"/>
      <w:marBottom w:val="0"/>
      <w:divBdr>
        <w:top w:val="none" w:sz="0" w:space="0" w:color="auto"/>
        <w:left w:val="none" w:sz="0" w:space="0" w:color="auto"/>
        <w:bottom w:val="none" w:sz="0" w:space="0" w:color="auto"/>
        <w:right w:val="none" w:sz="0" w:space="0" w:color="auto"/>
      </w:divBdr>
    </w:div>
    <w:div w:id="932512797">
      <w:bodyDiv w:val="1"/>
      <w:marLeft w:val="0"/>
      <w:marRight w:val="0"/>
      <w:marTop w:val="0"/>
      <w:marBottom w:val="0"/>
      <w:divBdr>
        <w:top w:val="none" w:sz="0" w:space="0" w:color="auto"/>
        <w:left w:val="none" w:sz="0" w:space="0" w:color="auto"/>
        <w:bottom w:val="none" w:sz="0" w:space="0" w:color="auto"/>
        <w:right w:val="none" w:sz="0" w:space="0" w:color="auto"/>
      </w:divBdr>
    </w:div>
    <w:div w:id="932593818">
      <w:bodyDiv w:val="1"/>
      <w:marLeft w:val="0"/>
      <w:marRight w:val="0"/>
      <w:marTop w:val="0"/>
      <w:marBottom w:val="0"/>
      <w:divBdr>
        <w:top w:val="none" w:sz="0" w:space="0" w:color="auto"/>
        <w:left w:val="none" w:sz="0" w:space="0" w:color="auto"/>
        <w:bottom w:val="none" w:sz="0" w:space="0" w:color="auto"/>
        <w:right w:val="none" w:sz="0" w:space="0" w:color="auto"/>
      </w:divBdr>
    </w:div>
    <w:div w:id="932710735">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32982202">
      <w:bodyDiv w:val="1"/>
      <w:marLeft w:val="0"/>
      <w:marRight w:val="0"/>
      <w:marTop w:val="0"/>
      <w:marBottom w:val="0"/>
      <w:divBdr>
        <w:top w:val="none" w:sz="0" w:space="0" w:color="auto"/>
        <w:left w:val="none" w:sz="0" w:space="0" w:color="auto"/>
        <w:bottom w:val="none" w:sz="0" w:space="0" w:color="auto"/>
        <w:right w:val="none" w:sz="0" w:space="0" w:color="auto"/>
      </w:divBdr>
    </w:div>
    <w:div w:id="933591341">
      <w:bodyDiv w:val="1"/>
      <w:marLeft w:val="0"/>
      <w:marRight w:val="0"/>
      <w:marTop w:val="0"/>
      <w:marBottom w:val="0"/>
      <w:divBdr>
        <w:top w:val="none" w:sz="0" w:space="0" w:color="auto"/>
        <w:left w:val="none" w:sz="0" w:space="0" w:color="auto"/>
        <w:bottom w:val="none" w:sz="0" w:space="0" w:color="auto"/>
        <w:right w:val="none" w:sz="0" w:space="0" w:color="auto"/>
      </w:divBdr>
    </w:div>
    <w:div w:id="934561093">
      <w:bodyDiv w:val="1"/>
      <w:marLeft w:val="0"/>
      <w:marRight w:val="0"/>
      <w:marTop w:val="0"/>
      <w:marBottom w:val="0"/>
      <w:divBdr>
        <w:top w:val="none" w:sz="0" w:space="0" w:color="auto"/>
        <w:left w:val="none" w:sz="0" w:space="0" w:color="auto"/>
        <w:bottom w:val="none" w:sz="0" w:space="0" w:color="auto"/>
        <w:right w:val="none" w:sz="0" w:space="0" w:color="auto"/>
      </w:divBdr>
    </w:div>
    <w:div w:id="934635102">
      <w:bodyDiv w:val="1"/>
      <w:marLeft w:val="0"/>
      <w:marRight w:val="0"/>
      <w:marTop w:val="0"/>
      <w:marBottom w:val="0"/>
      <w:divBdr>
        <w:top w:val="none" w:sz="0" w:space="0" w:color="auto"/>
        <w:left w:val="none" w:sz="0" w:space="0" w:color="auto"/>
        <w:bottom w:val="none" w:sz="0" w:space="0" w:color="auto"/>
        <w:right w:val="none" w:sz="0" w:space="0" w:color="auto"/>
      </w:divBdr>
    </w:div>
    <w:div w:id="935016993">
      <w:bodyDiv w:val="1"/>
      <w:marLeft w:val="0"/>
      <w:marRight w:val="0"/>
      <w:marTop w:val="0"/>
      <w:marBottom w:val="0"/>
      <w:divBdr>
        <w:top w:val="none" w:sz="0" w:space="0" w:color="auto"/>
        <w:left w:val="none" w:sz="0" w:space="0" w:color="auto"/>
        <w:bottom w:val="none" w:sz="0" w:space="0" w:color="auto"/>
        <w:right w:val="none" w:sz="0" w:space="0" w:color="auto"/>
      </w:divBdr>
    </w:div>
    <w:div w:id="936016692">
      <w:bodyDiv w:val="1"/>
      <w:marLeft w:val="0"/>
      <w:marRight w:val="0"/>
      <w:marTop w:val="0"/>
      <w:marBottom w:val="0"/>
      <w:divBdr>
        <w:top w:val="none" w:sz="0" w:space="0" w:color="auto"/>
        <w:left w:val="none" w:sz="0" w:space="0" w:color="auto"/>
        <w:bottom w:val="none" w:sz="0" w:space="0" w:color="auto"/>
        <w:right w:val="none" w:sz="0" w:space="0" w:color="auto"/>
      </w:divBdr>
    </w:div>
    <w:div w:id="936134526">
      <w:bodyDiv w:val="1"/>
      <w:marLeft w:val="0"/>
      <w:marRight w:val="0"/>
      <w:marTop w:val="0"/>
      <w:marBottom w:val="0"/>
      <w:divBdr>
        <w:top w:val="none" w:sz="0" w:space="0" w:color="auto"/>
        <w:left w:val="none" w:sz="0" w:space="0" w:color="auto"/>
        <w:bottom w:val="none" w:sz="0" w:space="0" w:color="auto"/>
        <w:right w:val="none" w:sz="0" w:space="0" w:color="auto"/>
      </w:divBdr>
    </w:div>
    <w:div w:id="936329427">
      <w:bodyDiv w:val="1"/>
      <w:marLeft w:val="0"/>
      <w:marRight w:val="0"/>
      <w:marTop w:val="0"/>
      <w:marBottom w:val="0"/>
      <w:divBdr>
        <w:top w:val="none" w:sz="0" w:space="0" w:color="auto"/>
        <w:left w:val="none" w:sz="0" w:space="0" w:color="auto"/>
        <w:bottom w:val="none" w:sz="0" w:space="0" w:color="auto"/>
        <w:right w:val="none" w:sz="0" w:space="0" w:color="auto"/>
      </w:divBdr>
    </w:div>
    <w:div w:id="936670543">
      <w:bodyDiv w:val="1"/>
      <w:marLeft w:val="0"/>
      <w:marRight w:val="0"/>
      <w:marTop w:val="0"/>
      <w:marBottom w:val="0"/>
      <w:divBdr>
        <w:top w:val="none" w:sz="0" w:space="0" w:color="auto"/>
        <w:left w:val="none" w:sz="0" w:space="0" w:color="auto"/>
        <w:bottom w:val="none" w:sz="0" w:space="0" w:color="auto"/>
        <w:right w:val="none" w:sz="0" w:space="0" w:color="auto"/>
      </w:divBdr>
    </w:div>
    <w:div w:id="936861973">
      <w:bodyDiv w:val="1"/>
      <w:marLeft w:val="0"/>
      <w:marRight w:val="0"/>
      <w:marTop w:val="0"/>
      <w:marBottom w:val="0"/>
      <w:divBdr>
        <w:top w:val="none" w:sz="0" w:space="0" w:color="auto"/>
        <w:left w:val="none" w:sz="0" w:space="0" w:color="auto"/>
        <w:bottom w:val="none" w:sz="0" w:space="0" w:color="auto"/>
        <w:right w:val="none" w:sz="0" w:space="0" w:color="auto"/>
      </w:divBdr>
    </w:div>
    <w:div w:id="937248757">
      <w:bodyDiv w:val="1"/>
      <w:marLeft w:val="0"/>
      <w:marRight w:val="0"/>
      <w:marTop w:val="0"/>
      <w:marBottom w:val="0"/>
      <w:divBdr>
        <w:top w:val="none" w:sz="0" w:space="0" w:color="auto"/>
        <w:left w:val="none" w:sz="0" w:space="0" w:color="auto"/>
        <w:bottom w:val="none" w:sz="0" w:space="0" w:color="auto"/>
        <w:right w:val="none" w:sz="0" w:space="0" w:color="auto"/>
      </w:divBdr>
    </w:div>
    <w:div w:id="937525209">
      <w:bodyDiv w:val="1"/>
      <w:marLeft w:val="0"/>
      <w:marRight w:val="0"/>
      <w:marTop w:val="0"/>
      <w:marBottom w:val="0"/>
      <w:divBdr>
        <w:top w:val="none" w:sz="0" w:space="0" w:color="auto"/>
        <w:left w:val="none" w:sz="0" w:space="0" w:color="auto"/>
        <w:bottom w:val="none" w:sz="0" w:space="0" w:color="auto"/>
        <w:right w:val="none" w:sz="0" w:space="0" w:color="auto"/>
      </w:divBdr>
    </w:div>
    <w:div w:id="937635544">
      <w:bodyDiv w:val="1"/>
      <w:marLeft w:val="0"/>
      <w:marRight w:val="0"/>
      <w:marTop w:val="0"/>
      <w:marBottom w:val="0"/>
      <w:divBdr>
        <w:top w:val="none" w:sz="0" w:space="0" w:color="auto"/>
        <w:left w:val="none" w:sz="0" w:space="0" w:color="auto"/>
        <w:bottom w:val="none" w:sz="0" w:space="0" w:color="auto"/>
        <w:right w:val="none" w:sz="0" w:space="0" w:color="auto"/>
      </w:divBdr>
    </w:div>
    <w:div w:id="937639657">
      <w:bodyDiv w:val="1"/>
      <w:marLeft w:val="0"/>
      <w:marRight w:val="0"/>
      <w:marTop w:val="0"/>
      <w:marBottom w:val="0"/>
      <w:divBdr>
        <w:top w:val="none" w:sz="0" w:space="0" w:color="auto"/>
        <w:left w:val="none" w:sz="0" w:space="0" w:color="auto"/>
        <w:bottom w:val="none" w:sz="0" w:space="0" w:color="auto"/>
        <w:right w:val="none" w:sz="0" w:space="0" w:color="auto"/>
      </w:divBdr>
    </w:div>
    <w:div w:id="937905397">
      <w:bodyDiv w:val="1"/>
      <w:marLeft w:val="0"/>
      <w:marRight w:val="0"/>
      <w:marTop w:val="0"/>
      <w:marBottom w:val="0"/>
      <w:divBdr>
        <w:top w:val="none" w:sz="0" w:space="0" w:color="auto"/>
        <w:left w:val="none" w:sz="0" w:space="0" w:color="auto"/>
        <w:bottom w:val="none" w:sz="0" w:space="0" w:color="auto"/>
        <w:right w:val="none" w:sz="0" w:space="0" w:color="auto"/>
      </w:divBdr>
    </w:div>
    <w:div w:id="938224358">
      <w:bodyDiv w:val="1"/>
      <w:marLeft w:val="0"/>
      <w:marRight w:val="0"/>
      <w:marTop w:val="0"/>
      <w:marBottom w:val="0"/>
      <w:divBdr>
        <w:top w:val="none" w:sz="0" w:space="0" w:color="auto"/>
        <w:left w:val="none" w:sz="0" w:space="0" w:color="auto"/>
        <w:bottom w:val="none" w:sz="0" w:space="0" w:color="auto"/>
        <w:right w:val="none" w:sz="0" w:space="0" w:color="auto"/>
      </w:divBdr>
    </w:div>
    <w:div w:id="938416574">
      <w:bodyDiv w:val="1"/>
      <w:marLeft w:val="0"/>
      <w:marRight w:val="0"/>
      <w:marTop w:val="0"/>
      <w:marBottom w:val="0"/>
      <w:divBdr>
        <w:top w:val="none" w:sz="0" w:space="0" w:color="auto"/>
        <w:left w:val="none" w:sz="0" w:space="0" w:color="auto"/>
        <w:bottom w:val="none" w:sz="0" w:space="0" w:color="auto"/>
        <w:right w:val="none" w:sz="0" w:space="0" w:color="auto"/>
      </w:divBdr>
    </w:div>
    <w:div w:id="938754841">
      <w:bodyDiv w:val="1"/>
      <w:marLeft w:val="0"/>
      <w:marRight w:val="0"/>
      <w:marTop w:val="0"/>
      <w:marBottom w:val="0"/>
      <w:divBdr>
        <w:top w:val="none" w:sz="0" w:space="0" w:color="auto"/>
        <w:left w:val="none" w:sz="0" w:space="0" w:color="auto"/>
        <w:bottom w:val="none" w:sz="0" w:space="0" w:color="auto"/>
        <w:right w:val="none" w:sz="0" w:space="0" w:color="auto"/>
      </w:divBdr>
    </w:div>
    <w:div w:id="938835107">
      <w:bodyDiv w:val="1"/>
      <w:marLeft w:val="0"/>
      <w:marRight w:val="0"/>
      <w:marTop w:val="0"/>
      <w:marBottom w:val="0"/>
      <w:divBdr>
        <w:top w:val="none" w:sz="0" w:space="0" w:color="auto"/>
        <w:left w:val="none" w:sz="0" w:space="0" w:color="auto"/>
        <w:bottom w:val="none" w:sz="0" w:space="0" w:color="auto"/>
        <w:right w:val="none" w:sz="0" w:space="0" w:color="auto"/>
      </w:divBdr>
    </w:div>
    <w:div w:id="939407963">
      <w:bodyDiv w:val="1"/>
      <w:marLeft w:val="0"/>
      <w:marRight w:val="0"/>
      <w:marTop w:val="0"/>
      <w:marBottom w:val="0"/>
      <w:divBdr>
        <w:top w:val="none" w:sz="0" w:space="0" w:color="auto"/>
        <w:left w:val="none" w:sz="0" w:space="0" w:color="auto"/>
        <w:bottom w:val="none" w:sz="0" w:space="0" w:color="auto"/>
        <w:right w:val="none" w:sz="0" w:space="0" w:color="auto"/>
      </w:divBdr>
    </w:div>
    <w:div w:id="939721569">
      <w:bodyDiv w:val="1"/>
      <w:marLeft w:val="0"/>
      <w:marRight w:val="0"/>
      <w:marTop w:val="0"/>
      <w:marBottom w:val="0"/>
      <w:divBdr>
        <w:top w:val="none" w:sz="0" w:space="0" w:color="auto"/>
        <w:left w:val="none" w:sz="0" w:space="0" w:color="auto"/>
        <w:bottom w:val="none" w:sz="0" w:space="0" w:color="auto"/>
        <w:right w:val="none" w:sz="0" w:space="0" w:color="auto"/>
      </w:divBdr>
    </w:div>
    <w:div w:id="939722388">
      <w:bodyDiv w:val="1"/>
      <w:marLeft w:val="0"/>
      <w:marRight w:val="0"/>
      <w:marTop w:val="0"/>
      <w:marBottom w:val="0"/>
      <w:divBdr>
        <w:top w:val="none" w:sz="0" w:space="0" w:color="auto"/>
        <w:left w:val="none" w:sz="0" w:space="0" w:color="auto"/>
        <w:bottom w:val="none" w:sz="0" w:space="0" w:color="auto"/>
        <w:right w:val="none" w:sz="0" w:space="0" w:color="auto"/>
      </w:divBdr>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39873669">
      <w:bodyDiv w:val="1"/>
      <w:marLeft w:val="0"/>
      <w:marRight w:val="0"/>
      <w:marTop w:val="0"/>
      <w:marBottom w:val="0"/>
      <w:divBdr>
        <w:top w:val="none" w:sz="0" w:space="0" w:color="auto"/>
        <w:left w:val="none" w:sz="0" w:space="0" w:color="auto"/>
        <w:bottom w:val="none" w:sz="0" w:space="0" w:color="auto"/>
        <w:right w:val="none" w:sz="0" w:space="0" w:color="auto"/>
      </w:divBdr>
    </w:div>
    <w:div w:id="939947207">
      <w:bodyDiv w:val="1"/>
      <w:marLeft w:val="0"/>
      <w:marRight w:val="0"/>
      <w:marTop w:val="0"/>
      <w:marBottom w:val="0"/>
      <w:divBdr>
        <w:top w:val="none" w:sz="0" w:space="0" w:color="auto"/>
        <w:left w:val="none" w:sz="0" w:space="0" w:color="auto"/>
        <w:bottom w:val="none" w:sz="0" w:space="0" w:color="auto"/>
        <w:right w:val="none" w:sz="0" w:space="0" w:color="auto"/>
      </w:divBdr>
    </w:div>
    <w:div w:id="940114364">
      <w:bodyDiv w:val="1"/>
      <w:marLeft w:val="0"/>
      <w:marRight w:val="0"/>
      <w:marTop w:val="0"/>
      <w:marBottom w:val="0"/>
      <w:divBdr>
        <w:top w:val="none" w:sz="0" w:space="0" w:color="auto"/>
        <w:left w:val="none" w:sz="0" w:space="0" w:color="auto"/>
        <w:bottom w:val="none" w:sz="0" w:space="0" w:color="auto"/>
        <w:right w:val="none" w:sz="0" w:space="0" w:color="auto"/>
      </w:divBdr>
    </w:div>
    <w:div w:id="940181755">
      <w:bodyDiv w:val="1"/>
      <w:marLeft w:val="0"/>
      <w:marRight w:val="0"/>
      <w:marTop w:val="0"/>
      <w:marBottom w:val="0"/>
      <w:divBdr>
        <w:top w:val="none" w:sz="0" w:space="0" w:color="auto"/>
        <w:left w:val="none" w:sz="0" w:space="0" w:color="auto"/>
        <w:bottom w:val="none" w:sz="0" w:space="0" w:color="auto"/>
        <w:right w:val="none" w:sz="0" w:space="0" w:color="auto"/>
      </w:divBdr>
    </w:div>
    <w:div w:id="940259902">
      <w:bodyDiv w:val="1"/>
      <w:marLeft w:val="0"/>
      <w:marRight w:val="0"/>
      <w:marTop w:val="0"/>
      <w:marBottom w:val="0"/>
      <w:divBdr>
        <w:top w:val="none" w:sz="0" w:space="0" w:color="auto"/>
        <w:left w:val="none" w:sz="0" w:space="0" w:color="auto"/>
        <w:bottom w:val="none" w:sz="0" w:space="0" w:color="auto"/>
        <w:right w:val="none" w:sz="0" w:space="0" w:color="auto"/>
      </w:divBdr>
    </w:div>
    <w:div w:id="940769688">
      <w:bodyDiv w:val="1"/>
      <w:marLeft w:val="0"/>
      <w:marRight w:val="0"/>
      <w:marTop w:val="0"/>
      <w:marBottom w:val="0"/>
      <w:divBdr>
        <w:top w:val="none" w:sz="0" w:space="0" w:color="auto"/>
        <w:left w:val="none" w:sz="0" w:space="0" w:color="auto"/>
        <w:bottom w:val="none" w:sz="0" w:space="0" w:color="auto"/>
        <w:right w:val="none" w:sz="0" w:space="0" w:color="auto"/>
      </w:divBdr>
    </w:div>
    <w:div w:id="940920056">
      <w:bodyDiv w:val="1"/>
      <w:marLeft w:val="0"/>
      <w:marRight w:val="0"/>
      <w:marTop w:val="0"/>
      <w:marBottom w:val="0"/>
      <w:divBdr>
        <w:top w:val="none" w:sz="0" w:space="0" w:color="auto"/>
        <w:left w:val="none" w:sz="0" w:space="0" w:color="auto"/>
        <w:bottom w:val="none" w:sz="0" w:space="0" w:color="auto"/>
        <w:right w:val="none" w:sz="0" w:space="0" w:color="auto"/>
      </w:divBdr>
    </w:div>
    <w:div w:id="941188535">
      <w:bodyDiv w:val="1"/>
      <w:marLeft w:val="0"/>
      <w:marRight w:val="0"/>
      <w:marTop w:val="0"/>
      <w:marBottom w:val="0"/>
      <w:divBdr>
        <w:top w:val="none" w:sz="0" w:space="0" w:color="auto"/>
        <w:left w:val="none" w:sz="0" w:space="0" w:color="auto"/>
        <w:bottom w:val="none" w:sz="0" w:space="0" w:color="auto"/>
        <w:right w:val="none" w:sz="0" w:space="0" w:color="auto"/>
      </w:divBdr>
    </w:div>
    <w:div w:id="942109651">
      <w:bodyDiv w:val="1"/>
      <w:marLeft w:val="0"/>
      <w:marRight w:val="0"/>
      <w:marTop w:val="0"/>
      <w:marBottom w:val="0"/>
      <w:divBdr>
        <w:top w:val="none" w:sz="0" w:space="0" w:color="auto"/>
        <w:left w:val="none" w:sz="0" w:space="0" w:color="auto"/>
        <w:bottom w:val="none" w:sz="0" w:space="0" w:color="auto"/>
        <w:right w:val="none" w:sz="0" w:space="0" w:color="auto"/>
      </w:divBdr>
    </w:div>
    <w:div w:id="942492801">
      <w:bodyDiv w:val="1"/>
      <w:marLeft w:val="0"/>
      <w:marRight w:val="0"/>
      <w:marTop w:val="0"/>
      <w:marBottom w:val="0"/>
      <w:divBdr>
        <w:top w:val="none" w:sz="0" w:space="0" w:color="auto"/>
        <w:left w:val="none" w:sz="0" w:space="0" w:color="auto"/>
        <w:bottom w:val="none" w:sz="0" w:space="0" w:color="auto"/>
        <w:right w:val="none" w:sz="0" w:space="0" w:color="auto"/>
      </w:divBdr>
    </w:div>
    <w:div w:id="942610562">
      <w:bodyDiv w:val="1"/>
      <w:marLeft w:val="0"/>
      <w:marRight w:val="0"/>
      <w:marTop w:val="0"/>
      <w:marBottom w:val="0"/>
      <w:divBdr>
        <w:top w:val="none" w:sz="0" w:space="0" w:color="auto"/>
        <w:left w:val="none" w:sz="0" w:space="0" w:color="auto"/>
        <w:bottom w:val="none" w:sz="0" w:space="0" w:color="auto"/>
        <w:right w:val="none" w:sz="0" w:space="0" w:color="auto"/>
      </w:divBdr>
    </w:div>
    <w:div w:id="942612518">
      <w:bodyDiv w:val="1"/>
      <w:marLeft w:val="0"/>
      <w:marRight w:val="0"/>
      <w:marTop w:val="0"/>
      <w:marBottom w:val="0"/>
      <w:divBdr>
        <w:top w:val="none" w:sz="0" w:space="0" w:color="auto"/>
        <w:left w:val="none" w:sz="0" w:space="0" w:color="auto"/>
        <w:bottom w:val="none" w:sz="0" w:space="0" w:color="auto"/>
        <w:right w:val="none" w:sz="0" w:space="0" w:color="auto"/>
      </w:divBdr>
    </w:div>
    <w:div w:id="943194208">
      <w:bodyDiv w:val="1"/>
      <w:marLeft w:val="0"/>
      <w:marRight w:val="0"/>
      <w:marTop w:val="0"/>
      <w:marBottom w:val="0"/>
      <w:divBdr>
        <w:top w:val="none" w:sz="0" w:space="0" w:color="auto"/>
        <w:left w:val="none" w:sz="0" w:space="0" w:color="auto"/>
        <w:bottom w:val="none" w:sz="0" w:space="0" w:color="auto"/>
        <w:right w:val="none" w:sz="0" w:space="0" w:color="auto"/>
      </w:divBdr>
    </w:div>
    <w:div w:id="943852291">
      <w:bodyDiv w:val="1"/>
      <w:marLeft w:val="0"/>
      <w:marRight w:val="0"/>
      <w:marTop w:val="0"/>
      <w:marBottom w:val="0"/>
      <w:divBdr>
        <w:top w:val="none" w:sz="0" w:space="0" w:color="auto"/>
        <w:left w:val="none" w:sz="0" w:space="0" w:color="auto"/>
        <w:bottom w:val="none" w:sz="0" w:space="0" w:color="auto"/>
        <w:right w:val="none" w:sz="0" w:space="0" w:color="auto"/>
      </w:divBdr>
    </w:div>
    <w:div w:id="943919454">
      <w:bodyDiv w:val="1"/>
      <w:marLeft w:val="0"/>
      <w:marRight w:val="0"/>
      <w:marTop w:val="0"/>
      <w:marBottom w:val="0"/>
      <w:divBdr>
        <w:top w:val="none" w:sz="0" w:space="0" w:color="auto"/>
        <w:left w:val="none" w:sz="0" w:space="0" w:color="auto"/>
        <w:bottom w:val="none" w:sz="0" w:space="0" w:color="auto"/>
        <w:right w:val="none" w:sz="0" w:space="0" w:color="auto"/>
      </w:divBdr>
    </w:div>
    <w:div w:id="943927041">
      <w:bodyDiv w:val="1"/>
      <w:marLeft w:val="0"/>
      <w:marRight w:val="0"/>
      <w:marTop w:val="0"/>
      <w:marBottom w:val="0"/>
      <w:divBdr>
        <w:top w:val="none" w:sz="0" w:space="0" w:color="auto"/>
        <w:left w:val="none" w:sz="0" w:space="0" w:color="auto"/>
        <w:bottom w:val="none" w:sz="0" w:space="0" w:color="auto"/>
        <w:right w:val="none" w:sz="0" w:space="0" w:color="auto"/>
      </w:divBdr>
    </w:div>
    <w:div w:id="944112180">
      <w:bodyDiv w:val="1"/>
      <w:marLeft w:val="0"/>
      <w:marRight w:val="0"/>
      <w:marTop w:val="0"/>
      <w:marBottom w:val="0"/>
      <w:divBdr>
        <w:top w:val="none" w:sz="0" w:space="0" w:color="auto"/>
        <w:left w:val="none" w:sz="0" w:space="0" w:color="auto"/>
        <w:bottom w:val="none" w:sz="0" w:space="0" w:color="auto"/>
        <w:right w:val="none" w:sz="0" w:space="0" w:color="auto"/>
      </w:divBdr>
    </w:div>
    <w:div w:id="944463845">
      <w:bodyDiv w:val="1"/>
      <w:marLeft w:val="0"/>
      <w:marRight w:val="0"/>
      <w:marTop w:val="0"/>
      <w:marBottom w:val="0"/>
      <w:divBdr>
        <w:top w:val="none" w:sz="0" w:space="0" w:color="auto"/>
        <w:left w:val="none" w:sz="0" w:space="0" w:color="auto"/>
        <w:bottom w:val="none" w:sz="0" w:space="0" w:color="auto"/>
        <w:right w:val="none" w:sz="0" w:space="0" w:color="auto"/>
      </w:divBdr>
    </w:div>
    <w:div w:id="944849345">
      <w:bodyDiv w:val="1"/>
      <w:marLeft w:val="0"/>
      <w:marRight w:val="0"/>
      <w:marTop w:val="0"/>
      <w:marBottom w:val="0"/>
      <w:divBdr>
        <w:top w:val="none" w:sz="0" w:space="0" w:color="auto"/>
        <w:left w:val="none" w:sz="0" w:space="0" w:color="auto"/>
        <w:bottom w:val="none" w:sz="0" w:space="0" w:color="auto"/>
        <w:right w:val="none" w:sz="0" w:space="0" w:color="auto"/>
      </w:divBdr>
    </w:div>
    <w:div w:id="944918748">
      <w:bodyDiv w:val="1"/>
      <w:marLeft w:val="0"/>
      <w:marRight w:val="0"/>
      <w:marTop w:val="0"/>
      <w:marBottom w:val="0"/>
      <w:divBdr>
        <w:top w:val="none" w:sz="0" w:space="0" w:color="auto"/>
        <w:left w:val="none" w:sz="0" w:space="0" w:color="auto"/>
        <w:bottom w:val="none" w:sz="0" w:space="0" w:color="auto"/>
        <w:right w:val="none" w:sz="0" w:space="0" w:color="auto"/>
      </w:divBdr>
    </w:div>
    <w:div w:id="945037170">
      <w:bodyDiv w:val="1"/>
      <w:marLeft w:val="0"/>
      <w:marRight w:val="0"/>
      <w:marTop w:val="0"/>
      <w:marBottom w:val="0"/>
      <w:divBdr>
        <w:top w:val="none" w:sz="0" w:space="0" w:color="auto"/>
        <w:left w:val="none" w:sz="0" w:space="0" w:color="auto"/>
        <w:bottom w:val="none" w:sz="0" w:space="0" w:color="auto"/>
        <w:right w:val="none" w:sz="0" w:space="0" w:color="auto"/>
      </w:divBdr>
    </w:div>
    <w:div w:id="945162537">
      <w:bodyDiv w:val="1"/>
      <w:marLeft w:val="0"/>
      <w:marRight w:val="0"/>
      <w:marTop w:val="0"/>
      <w:marBottom w:val="0"/>
      <w:divBdr>
        <w:top w:val="none" w:sz="0" w:space="0" w:color="auto"/>
        <w:left w:val="none" w:sz="0" w:space="0" w:color="auto"/>
        <w:bottom w:val="none" w:sz="0" w:space="0" w:color="auto"/>
        <w:right w:val="none" w:sz="0" w:space="0" w:color="auto"/>
      </w:divBdr>
    </w:div>
    <w:div w:id="945575560">
      <w:bodyDiv w:val="1"/>
      <w:marLeft w:val="0"/>
      <w:marRight w:val="0"/>
      <w:marTop w:val="0"/>
      <w:marBottom w:val="0"/>
      <w:divBdr>
        <w:top w:val="none" w:sz="0" w:space="0" w:color="auto"/>
        <w:left w:val="none" w:sz="0" w:space="0" w:color="auto"/>
        <w:bottom w:val="none" w:sz="0" w:space="0" w:color="auto"/>
        <w:right w:val="none" w:sz="0" w:space="0" w:color="auto"/>
      </w:divBdr>
    </w:div>
    <w:div w:id="945961174">
      <w:bodyDiv w:val="1"/>
      <w:marLeft w:val="0"/>
      <w:marRight w:val="0"/>
      <w:marTop w:val="0"/>
      <w:marBottom w:val="0"/>
      <w:divBdr>
        <w:top w:val="none" w:sz="0" w:space="0" w:color="auto"/>
        <w:left w:val="none" w:sz="0" w:space="0" w:color="auto"/>
        <w:bottom w:val="none" w:sz="0" w:space="0" w:color="auto"/>
        <w:right w:val="none" w:sz="0" w:space="0" w:color="auto"/>
      </w:divBdr>
    </w:div>
    <w:div w:id="946078822">
      <w:bodyDiv w:val="1"/>
      <w:marLeft w:val="0"/>
      <w:marRight w:val="0"/>
      <w:marTop w:val="0"/>
      <w:marBottom w:val="0"/>
      <w:divBdr>
        <w:top w:val="none" w:sz="0" w:space="0" w:color="auto"/>
        <w:left w:val="none" w:sz="0" w:space="0" w:color="auto"/>
        <w:bottom w:val="none" w:sz="0" w:space="0" w:color="auto"/>
        <w:right w:val="none" w:sz="0" w:space="0" w:color="auto"/>
      </w:divBdr>
    </w:div>
    <w:div w:id="946735746">
      <w:bodyDiv w:val="1"/>
      <w:marLeft w:val="0"/>
      <w:marRight w:val="0"/>
      <w:marTop w:val="0"/>
      <w:marBottom w:val="0"/>
      <w:divBdr>
        <w:top w:val="none" w:sz="0" w:space="0" w:color="auto"/>
        <w:left w:val="none" w:sz="0" w:space="0" w:color="auto"/>
        <w:bottom w:val="none" w:sz="0" w:space="0" w:color="auto"/>
        <w:right w:val="none" w:sz="0" w:space="0" w:color="auto"/>
      </w:divBdr>
    </w:div>
    <w:div w:id="947078263">
      <w:bodyDiv w:val="1"/>
      <w:marLeft w:val="0"/>
      <w:marRight w:val="0"/>
      <w:marTop w:val="0"/>
      <w:marBottom w:val="0"/>
      <w:divBdr>
        <w:top w:val="none" w:sz="0" w:space="0" w:color="auto"/>
        <w:left w:val="none" w:sz="0" w:space="0" w:color="auto"/>
        <w:bottom w:val="none" w:sz="0" w:space="0" w:color="auto"/>
        <w:right w:val="none" w:sz="0" w:space="0" w:color="auto"/>
      </w:divBdr>
    </w:div>
    <w:div w:id="947351930">
      <w:bodyDiv w:val="1"/>
      <w:marLeft w:val="0"/>
      <w:marRight w:val="0"/>
      <w:marTop w:val="0"/>
      <w:marBottom w:val="0"/>
      <w:divBdr>
        <w:top w:val="none" w:sz="0" w:space="0" w:color="auto"/>
        <w:left w:val="none" w:sz="0" w:space="0" w:color="auto"/>
        <w:bottom w:val="none" w:sz="0" w:space="0" w:color="auto"/>
        <w:right w:val="none" w:sz="0" w:space="0" w:color="auto"/>
      </w:divBdr>
    </w:div>
    <w:div w:id="947471664">
      <w:bodyDiv w:val="1"/>
      <w:marLeft w:val="0"/>
      <w:marRight w:val="0"/>
      <w:marTop w:val="0"/>
      <w:marBottom w:val="0"/>
      <w:divBdr>
        <w:top w:val="none" w:sz="0" w:space="0" w:color="auto"/>
        <w:left w:val="none" w:sz="0" w:space="0" w:color="auto"/>
        <w:bottom w:val="none" w:sz="0" w:space="0" w:color="auto"/>
        <w:right w:val="none" w:sz="0" w:space="0" w:color="auto"/>
      </w:divBdr>
    </w:div>
    <w:div w:id="947812042">
      <w:bodyDiv w:val="1"/>
      <w:marLeft w:val="0"/>
      <w:marRight w:val="0"/>
      <w:marTop w:val="0"/>
      <w:marBottom w:val="0"/>
      <w:divBdr>
        <w:top w:val="none" w:sz="0" w:space="0" w:color="auto"/>
        <w:left w:val="none" w:sz="0" w:space="0" w:color="auto"/>
        <w:bottom w:val="none" w:sz="0" w:space="0" w:color="auto"/>
        <w:right w:val="none" w:sz="0" w:space="0" w:color="auto"/>
      </w:divBdr>
    </w:div>
    <w:div w:id="947926647">
      <w:bodyDiv w:val="1"/>
      <w:marLeft w:val="0"/>
      <w:marRight w:val="0"/>
      <w:marTop w:val="0"/>
      <w:marBottom w:val="0"/>
      <w:divBdr>
        <w:top w:val="none" w:sz="0" w:space="0" w:color="auto"/>
        <w:left w:val="none" w:sz="0" w:space="0" w:color="auto"/>
        <w:bottom w:val="none" w:sz="0" w:space="0" w:color="auto"/>
        <w:right w:val="none" w:sz="0" w:space="0" w:color="auto"/>
      </w:divBdr>
    </w:div>
    <w:div w:id="947933161">
      <w:bodyDiv w:val="1"/>
      <w:marLeft w:val="0"/>
      <w:marRight w:val="0"/>
      <w:marTop w:val="0"/>
      <w:marBottom w:val="0"/>
      <w:divBdr>
        <w:top w:val="none" w:sz="0" w:space="0" w:color="auto"/>
        <w:left w:val="none" w:sz="0" w:space="0" w:color="auto"/>
        <w:bottom w:val="none" w:sz="0" w:space="0" w:color="auto"/>
        <w:right w:val="none" w:sz="0" w:space="0" w:color="auto"/>
      </w:divBdr>
    </w:div>
    <w:div w:id="948271274">
      <w:bodyDiv w:val="1"/>
      <w:marLeft w:val="0"/>
      <w:marRight w:val="0"/>
      <w:marTop w:val="0"/>
      <w:marBottom w:val="0"/>
      <w:divBdr>
        <w:top w:val="none" w:sz="0" w:space="0" w:color="auto"/>
        <w:left w:val="none" w:sz="0" w:space="0" w:color="auto"/>
        <w:bottom w:val="none" w:sz="0" w:space="0" w:color="auto"/>
        <w:right w:val="none" w:sz="0" w:space="0" w:color="auto"/>
      </w:divBdr>
    </w:div>
    <w:div w:id="948658339">
      <w:bodyDiv w:val="1"/>
      <w:marLeft w:val="0"/>
      <w:marRight w:val="0"/>
      <w:marTop w:val="0"/>
      <w:marBottom w:val="0"/>
      <w:divBdr>
        <w:top w:val="none" w:sz="0" w:space="0" w:color="auto"/>
        <w:left w:val="none" w:sz="0" w:space="0" w:color="auto"/>
        <w:bottom w:val="none" w:sz="0" w:space="0" w:color="auto"/>
        <w:right w:val="none" w:sz="0" w:space="0" w:color="auto"/>
      </w:divBdr>
    </w:div>
    <w:div w:id="948975662">
      <w:bodyDiv w:val="1"/>
      <w:marLeft w:val="0"/>
      <w:marRight w:val="0"/>
      <w:marTop w:val="0"/>
      <w:marBottom w:val="0"/>
      <w:divBdr>
        <w:top w:val="none" w:sz="0" w:space="0" w:color="auto"/>
        <w:left w:val="none" w:sz="0" w:space="0" w:color="auto"/>
        <w:bottom w:val="none" w:sz="0" w:space="0" w:color="auto"/>
        <w:right w:val="none" w:sz="0" w:space="0" w:color="auto"/>
      </w:divBdr>
    </w:div>
    <w:div w:id="949044047">
      <w:bodyDiv w:val="1"/>
      <w:marLeft w:val="0"/>
      <w:marRight w:val="0"/>
      <w:marTop w:val="0"/>
      <w:marBottom w:val="0"/>
      <w:divBdr>
        <w:top w:val="none" w:sz="0" w:space="0" w:color="auto"/>
        <w:left w:val="none" w:sz="0" w:space="0" w:color="auto"/>
        <w:bottom w:val="none" w:sz="0" w:space="0" w:color="auto"/>
        <w:right w:val="none" w:sz="0" w:space="0" w:color="auto"/>
      </w:divBdr>
    </w:div>
    <w:div w:id="949894853">
      <w:bodyDiv w:val="1"/>
      <w:marLeft w:val="0"/>
      <w:marRight w:val="0"/>
      <w:marTop w:val="0"/>
      <w:marBottom w:val="0"/>
      <w:divBdr>
        <w:top w:val="none" w:sz="0" w:space="0" w:color="auto"/>
        <w:left w:val="none" w:sz="0" w:space="0" w:color="auto"/>
        <w:bottom w:val="none" w:sz="0" w:space="0" w:color="auto"/>
        <w:right w:val="none" w:sz="0" w:space="0" w:color="auto"/>
      </w:divBdr>
    </w:div>
    <w:div w:id="949975444">
      <w:bodyDiv w:val="1"/>
      <w:marLeft w:val="0"/>
      <w:marRight w:val="0"/>
      <w:marTop w:val="0"/>
      <w:marBottom w:val="0"/>
      <w:divBdr>
        <w:top w:val="none" w:sz="0" w:space="0" w:color="auto"/>
        <w:left w:val="none" w:sz="0" w:space="0" w:color="auto"/>
        <w:bottom w:val="none" w:sz="0" w:space="0" w:color="auto"/>
        <w:right w:val="none" w:sz="0" w:space="0" w:color="auto"/>
      </w:divBdr>
    </w:div>
    <w:div w:id="950285607">
      <w:bodyDiv w:val="1"/>
      <w:marLeft w:val="0"/>
      <w:marRight w:val="0"/>
      <w:marTop w:val="0"/>
      <w:marBottom w:val="0"/>
      <w:divBdr>
        <w:top w:val="none" w:sz="0" w:space="0" w:color="auto"/>
        <w:left w:val="none" w:sz="0" w:space="0" w:color="auto"/>
        <w:bottom w:val="none" w:sz="0" w:space="0" w:color="auto"/>
        <w:right w:val="none" w:sz="0" w:space="0" w:color="auto"/>
      </w:divBdr>
    </w:div>
    <w:div w:id="950553345">
      <w:bodyDiv w:val="1"/>
      <w:marLeft w:val="0"/>
      <w:marRight w:val="0"/>
      <w:marTop w:val="0"/>
      <w:marBottom w:val="0"/>
      <w:divBdr>
        <w:top w:val="none" w:sz="0" w:space="0" w:color="auto"/>
        <w:left w:val="none" w:sz="0" w:space="0" w:color="auto"/>
        <w:bottom w:val="none" w:sz="0" w:space="0" w:color="auto"/>
        <w:right w:val="none" w:sz="0" w:space="0" w:color="auto"/>
      </w:divBdr>
    </w:div>
    <w:div w:id="950665757">
      <w:bodyDiv w:val="1"/>
      <w:marLeft w:val="0"/>
      <w:marRight w:val="0"/>
      <w:marTop w:val="0"/>
      <w:marBottom w:val="0"/>
      <w:divBdr>
        <w:top w:val="none" w:sz="0" w:space="0" w:color="auto"/>
        <w:left w:val="none" w:sz="0" w:space="0" w:color="auto"/>
        <w:bottom w:val="none" w:sz="0" w:space="0" w:color="auto"/>
        <w:right w:val="none" w:sz="0" w:space="0" w:color="auto"/>
      </w:divBdr>
    </w:div>
    <w:div w:id="951013708">
      <w:bodyDiv w:val="1"/>
      <w:marLeft w:val="0"/>
      <w:marRight w:val="0"/>
      <w:marTop w:val="0"/>
      <w:marBottom w:val="0"/>
      <w:divBdr>
        <w:top w:val="none" w:sz="0" w:space="0" w:color="auto"/>
        <w:left w:val="none" w:sz="0" w:space="0" w:color="auto"/>
        <w:bottom w:val="none" w:sz="0" w:space="0" w:color="auto"/>
        <w:right w:val="none" w:sz="0" w:space="0" w:color="auto"/>
      </w:divBdr>
    </w:div>
    <w:div w:id="951862135">
      <w:bodyDiv w:val="1"/>
      <w:marLeft w:val="0"/>
      <w:marRight w:val="0"/>
      <w:marTop w:val="0"/>
      <w:marBottom w:val="0"/>
      <w:divBdr>
        <w:top w:val="none" w:sz="0" w:space="0" w:color="auto"/>
        <w:left w:val="none" w:sz="0" w:space="0" w:color="auto"/>
        <w:bottom w:val="none" w:sz="0" w:space="0" w:color="auto"/>
        <w:right w:val="none" w:sz="0" w:space="0" w:color="auto"/>
      </w:divBdr>
    </w:div>
    <w:div w:id="952175297">
      <w:bodyDiv w:val="1"/>
      <w:marLeft w:val="0"/>
      <w:marRight w:val="0"/>
      <w:marTop w:val="0"/>
      <w:marBottom w:val="0"/>
      <w:divBdr>
        <w:top w:val="none" w:sz="0" w:space="0" w:color="auto"/>
        <w:left w:val="none" w:sz="0" w:space="0" w:color="auto"/>
        <w:bottom w:val="none" w:sz="0" w:space="0" w:color="auto"/>
        <w:right w:val="none" w:sz="0" w:space="0" w:color="auto"/>
      </w:divBdr>
    </w:div>
    <w:div w:id="952204000">
      <w:bodyDiv w:val="1"/>
      <w:marLeft w:val="0"/>
      <w:marRight w:val="0"/>
      <w:marTop w:val="0"/>
      <w:marBottom w:val="0"/>
      <w:divBdr>
        <w:top w:val="none" w:sz="0" w:space="0" w:color="auto"/>
        <w:left w:val="none" w:sz="0" w:space="0" w:color="auto"/>
        <w:bottom w:val="none" w:sz="0" w:space="0" w:color="auto"/>
        <w:right w:val="none" w:sz="0" w:space="0" w:color="auto"/>
      </w:divBdr>
    </w:div>
    <w:div w:id="952249424">
      <w:bodyDiv w:val="1"/>
      <w:marLeft w:val="0"/>
      <w:marRight w:val="0"/>
      <w:marTop w:val="0"/>
      <w:marBottom w:val="0"/>
      <w:divBdr>
        <w:top w:val="none" w:sz="0" w:space="0" w:color="auto"/>
        <w:left w:val="none" w:sz="0" w:space="0" w:color="auto"/>
        <w:bottom w:val="none" w:sz="0" w:space="0" w:color="auto"/>
        <w:right w:val="none" w:sz="0" w:space="0" w:color="auto"/>
      </w:divBdr>
    </w:div>
    <w:div w:id="952513848">
      <w:bodyDiv w:val="1"/>
      <w:marLeft w:val="0"/>
      <w:marRight w:val="0"/>
      <w:marTop w:val="0"/>
      <w:marBottom w:val="0"/>
      <w:divBdr>
        <w:top w:val="none" w:sz="0" w:space="0" w:color="auto"/>
        <w:left w:val="none" w:sz="0" w:space="0" w:color="auto"/>
        <w:bottom w:val="none" w:sz="0" w:space="0" w:color="auto"/>
        <w:right w:val="none" w:sz="0" w:space="0" w:color="auto"/>
      </w:divBdr>
    </w:div>
    <w:div w:id="952593408">
      <w:bodyDiv w:val="1"/>
      <w:marLeft w:val="0"/>
      <w:marRight w:val="0"/>
      <w:marTop w:val="0"/>
      <w:marBottom w:val="0"/>
      <w:divBdr>
        <w:top w:val="none" w:sz="0" w:space="0" w:color="auto"/>
        <w:left w:val="none" w:sz="0" w:space="0" w:color="auto"/>
        <w:bottom w:val="none" w:sz="0" w:space="0" w:color="auto"/>
        <w:right w:val="none" w:sz="0" w:space="0" w:color="auto"/>
      </w:divBdr>
    </w:div>
    <w:div w:id="952782330">
      <w:bodyDiv w:val="1"/>
      <w:marLeft w:val="0"/>
      <w:marRight w:val="0"/>
      <w:marTop w:val="0"/>
      <w:marBottom w:val="0"/>
      <w:divBdr>
        <w:top w:val="none" w:sz="0" w:space="0" w:color="auto"/>
        <w:left w:val="none" w:sz="0" w:space="0" w:color="auto"/>
        <w:bottom w:val="none" w:sz="0" w:space="0" w:color="auto"/>
        <w:right w:val="none" w:sz="0" w:space="0" w:color="auto"/>
      </w:divBdr>
    </w:div>
    <w:div w:id="952903032">
      <w:bodyDiv w:val="1"/>
      <w:marLeft w:val="0"/>
      <w:marRight w:val="0"/>
      <w:marTop w:val="0"/>
      <w:marBottom w:val="0"/>
      <w:divBdr>
        <w:top w:val="none" w:sz="0" w:space="0" w:color="auto"/>
        <w:left w:val="none" w:sz="0" w:space="0" w:color="auto"/>
        <w:bottom w:val="none" w:sz="0" w:space="0" w:color="auto"/>
        <w:right w:val="none" w:sz="0" w:space="0" w:color="auto"/>
      </w:divBdr>
    </w:div>
    <w:div w:id="953025477">
      <w:bodyDiv w:val="1"/>
      <w:marLeft w:val="0"/>
      <w:marRight w:val="0"/>
      <w:marTop w:val="0"/>
      <w:marBottom w:val="0"/>
      <w:divBdr>
        <w:top w:val="none" w:sz="0" w:space="0" w:color="auto"/>
        <w:left w:val="none" w:sz="0" w:space="0" w:color="auto"/>
        <w:bottom w:val="none" w:sz="0" w:space="0" w:color="auto"/>
        <w:right w:val="none" w:sz="0" w:space="0" w:color="auto"/>
      </w:divBdr>
    </w:div>
    <w:div w:id="953169235">
      <w:bodyDiv w:val="1"/>
      <w:marLeft w:val="0"/>
      <w:marRight w:val="0"/>
      <w:marTop w:val="0"/>
      <w:marBottom w:val="0"/>
      <w:divBdr>
        <w:top w:val="none" w:sz="0" w:space="0" w:color="auto"/>
        <w:left w:val="none" w:sz="0" w:space="0" w:color="auto"/>
        <w:bottom w:val="none" w:sz="0" w:space="0" w:color="auto"/>
        <w:right w:val="none" w:sz="0" w:space="0" w:color="auto"/>
      </w:divBdr>
    </w:div>
    <w:div w:id="953484337">
      <w:bodyDiv w:val="1"/>
      <w:marLeft w:val="0"/>
      <w:marRight w:val="0"/>
      <w:marTop w:val="0"/>
      <w:marBottom w:val="0"/>
      <w:divBdr>
        <w:top w:val="none" w:sz="0" w:space="0" w:color="auto"/>
        <w:left w:val="none" w:sz="0" w:space="0" w:color="auto"/>
        <w:bottom w:val="none" w:sz="0" w:space="0" w:color="auto"/>
        <w:right w:val="none" w:sz="0" w:space="0" w:color="auto"/>
      </w:divBdr>
    </w:div>
    <w:div w:id="953632056">
      <w:bodyDiv w:val="1"/>
      <w:marLeft w:val="0"/>
      <w:marRight w:val="0"/>
      <w:marTop w:val="0"/>
      <w:marBottom w:val="0"/>
      <w:divBdr>
        <w:top w:val="none" w:sz="0" w:space="0" w:color="auto"/>
        <w:left w:val="none" w:sz="0" w:space="0" w:color="auto"/>
        <w:bottom w:val="none" w:sz="0" w:space="0" w:color="auto"/>
        <w:right w:val="none" w:sz="0" w:space="0" w:color="auto"/>
      </w:divBdr>
    </w:div>
    <w:div w:id="953634356">
      <w:bodyDiv w:val="1"/>
      <w:marLeft w:val="0"/>
      <w:marRight w:val="0"/>
      <w:marTop w:val="0"/>
      <w:marBottom w:val="0"/>
      <w:divBdr>
        <w:top w:val="none" w:sz="0" w:space="0" w:color="auto"/>
        <w:left w:val="none" w:sz="0" w:space="0" w:color="auto"/>
        <w:bottom w:val="none" w:sz="0" w:space="0" w:color="auto"/>
        <w:right w:val="none" w:sz="0" w:space="0" w:color="auto"/>
      </w:divBdr>
    </w:div>
    <w:div w:id="953829065">
      <w:bodyDiv w:val="1"/>
      <w:marLeft w:val="0"/>
      <w:marRight w:val="0"/>
      <w:marTop w:val="0"/>
      <w:marBottom w:val="0"/>
      <w:divBdr>
        <w:top w:val="none" w:sz="0" w:space="0" w:color="auto"/>
        <w:left w:val="none" w:sz="0" w:space="0" w:color="auto"/>
        <w:bottom w:val="none" w:sz="0" w:space="0" w:color="auto"/>
        <w:right w:val="none" w:sz="0" w:space="0" w:color="auto"/>
      </w:divBdr>
    </w:div>
    <w:div w:id="954096626">
      <w:bodyDiv w:val="1"/>
      <w:marLeft w:val="0"/>
      <w:marRight w:val="0"/>
      <w:marTop w:val="0"/>
      <w:marBottom w:val="0"/>
      <w:divBdr>
        <w:top w:val="none" w:sz="0" w:space="0" w:color="auto"/>
        <w:left w:val="none" w:sz="0" w:space="0" w:color="auto"/>
        <w:bottom w:val="none" w:sz="0" w:space="0" w:color="auto"/>
        <w:right w:val="none" w:sz="0" w:space="0" w:color="auto"/>
      </w:divBdr>
    </w:div>
    <w:div w:id="954869093">
      <w:bodyDiv w:val="1"/>
      <w:marLeft w:val="0"/>
      <w:marRight w:val="0"/>
      <w:marTop w:val="0"/>
      <w:marBottom w:val="0"/>
      <w:divBdr>
        <w:top w:val="none" w:sz="0" w:space="0" w:color="auto"/>
        <w:left w:val="none" w:sz="0" w:space="0" w:color="auto"/>
        <w:bottom w:val="none" w:sz="0" w:space="0" w:color="auto"/>
        <w:right w:val="none" w:sz="0" w:space="0" w:color="auto"/>
      </w:divBdr>
    </w:div>
    <w:div w:id="954944418">
      <w:bodyDiv w:val="1"/>
      <w:marLeft w:val="0"/>
      <w:marRight w:val="0"/>
      <w:marTop w:val="0"/>
      <w:marBottom w:val="0"/>
      <w:divBdr>
        <w:top w:val="none" w:sz="0" w:space="0" w:color="auto"/>
        <w:left w:val="none" w:sz="0" w:space="0" w:color="auto"/>
        <w:bottom w:val="none" w:sz="0" w:space="0" w:color="auto"/>
        <w:right w:val="none" w:sz="0" w:space="0" w:color="auto"/>
      </w:divBdr>
    </w:div>
    <w:div w:id="955058565">
      <w:bodyDiv w:val="1"/>
      <w:marLeft w:val="0"/>
      <w:marRight w:val="0"/>
      <w:marTop w:val="0"/>
      <w:marBottom w:val="0"/>
      <w:divBdr>
        <w:top w:val="none" w:sz="0" w:space="0" w:color="auto"/>
        <w:left w:val="none" w:sz="0" w:space="0" w:color="auto"/>
        <w:bottom w:val="none" w:sz="0" w:space="0" w:color="auto"/>
        <w:right w:val="none" w:sz="0" w:space="0" w:color="auto"/>
      </w:divBdr>
    </w:div>
    <w:div w:id="955211212">
      <w:bodyDiv w:val="1"/>
      <w:marLeft w:val="0"/>
      <w:marRight w:val="0"/>
      <w:marTop w:val="0"/>
      <w:marBottom w:val="0"/>
      <w:divBdr>
        <w:top w:val="none" w:sz="0" w:space="0" w:color="auto"/>
        <w:left w:val="none" w:sz="0" w:space="0" w:color="auto"/>
        <w:bottom w:val="none" w:sz="0" w:space="0" w:color="auto"/>
        <w:right w:val="none" w:sz="0" w:space="0" w:color="auto"/>
      </w:divBdr>
    </w:div>
    <w:div w:id="955411974">
      <w:bodyDiv w:val="1"/>
      <w:marLeft w:val="0"/>
      <w:marRight w:val="0"/>
      <w:marTop w:val="0"/>
      <w:marBottom w:val="0"/>
      <w:divBdr>
        <w:top w:val="none" w:sz="0" w:space="0" w:color="auto"/>
        <w:left w:val="none" w:sz="0" w:space="0" w:color="auto"/>
        <w:bottom w:val="none" w:sz="0" w:space="0" w:color="auto"/>
        <w:right w:val="none" w:sz="0" w:space="0" w:color="auto"/>
      </w:divBdr>
    </w:div>
    <w:div w:id="955911455">
      <w:bodyDiv w:val="1"/>
      <w:marLeft w:val="0"/>
      <w:marRight w:val="0"/>
      <w:marTop w:val="0"/>
      <w:marBottom w:val="0"/>
      <w:divBdr>
        <w:top w:val="none" w:sz="0" w:space="0" w:color="auto"/>
        <w:left w:val="none" w:sz="0" w:space="0" w:color="auto"/>
        <w:bottom w:val="none" w:sz="0" w:space="0" w:color="auto"/>
        <w:right w:val="none" w:sz="0" w:space="0" w:color="auto"/>
      </w:divBdr>
    </w:div>
    <w:div w:id="956567910">
      <w:bodyDiv w:val="1"/>
      <w:marLeft w:val="0"/>
      <w:marRight w:val="0"/>
      <w:marTop w:val="0"/>
      <w:marBottom w:val="0"/>
      <w:divBdr>
        <w:top w:val="none" w:sz="0" w:space="0" w:color="auto"/>
        <w:left w:val="none" w:sz="0" w:space="0" w:color="auto"/>
        <w:bottom w:val="none" w:sz="0" w:space="0" w:color="auto"/>
        <w:right w:val="none" w:sz="0" w:space="0" w:color="auto"/>
      </w:divBdr>
    </w:div>
    <w:div w:id="956638344">
      <w:bodyDiv w:val="1"/>
      <w:marLeft w:val="0"/>
      <w:marRight w:val="0"/>
      <w:marTop w:val="0"/>
      <w:marBottom w:val="0"/>
      <w:divBdr>
        <w:top w:val="none" w:sz="0" w:space="0" w:color="auto"/>
        <w:left w:val="none" w:sz="0" w:space="0" w:color="auto"/>
        <w:bottom w:val="none" w:sz="0" w:space="0" w:color="auto"/>
        <w:right w:val="none" w:sz="0" w:space="0" w:color="auto"/>
      </w:divBdr>
    </w:div>
    <w:div w:id="956764835">
      <w:bodyDiv w:val="1"/>
      <w:marLeft w:val="0"/>
      <w:marRight w:val="0"/>
      <w:marTop w:val="0"/>
      <w:marBottom w:val="0"/>
      <w:divBdr>
        <w:top w:val="none" w:sz="0" w:space="0" w:color="auto"/>
        <w:left w:val="none" w:sz="0" w:space="0" w:color="auto"/>
        <w:bottom w:val="none" w:sz="0" w:space="0" w:color="auto"/>
        <w:right w:val="none" w:sz="0" w:space="0" w:color="auto"/>
      </w:divBdr>
    </w:div>
    <w:div w:id="957639922">
      <w:bodyDiv w:val="1"/>
      <w:marLeft w:val="0"/>
      <w:marRight w:val="0"/>
      <w:marTop w:val="0"/>
      <w:marBottom w:val="0"/>
      <w:divBdr>
        <w:top w:val="none" w:sz="0" w:space="0" w:color="auto"/>
        <w:left w:val="none" w:sz="0" w:space="0" w:color="auto"/>
        <w:bottom w:val="none" w:sz="0" w:space="0" w:color="auto"/>
        <w:right w:val="none" w:sz="0" w:space="0" w:color="auto"/>
      </w:divBdr>
    </w:div>
    <w:div w:id="957685195">
      <w:bodyDiv w:val="1"/>
      <w:marLeft w:val="0"/>
      <w:marRight w:val="0"/>
      <w:marTop w:val="0"/>
      <w:marBottom w:val="0"/>
      <w:divBdr>
        <w:top w:val="none" w:sz="0" w:space="0" w:color="auto"/>
        <w:left w:val="none" w:sz="0" w:space="0" w:color="auto"/>
        <w:bottom w:val="none" w:sz="0" w:space="0" w:color="auto"/>
        <w:right w:val="none" w:sz="0" w:space="0" w:color="auto"/>
      </w:divBdr>
    </w:div>
    <w:div w:id="957755650">
      <w:bodyDiv w:val="1"/>
      <w:marLeft w:val="0"/>
      <w:marRight w:val="0"/>
      <w:marTop w:val="0"/>
      <w:marBottom w:val="0"/>
      <w:divBdr>
        <w:top w:val="none" w:sz="0" w:space="0" w:color="auto"/>
        <w:left w:val="none" w:sz="0" w:space="0" w:color="auto"/>
        <w:bottom w:val="none" w:sz="0" w:space="0" w:color="auto"/>
        <w:right w:val="none" w:sz="0" w:space="0" w:color="auto"/>
      </w:divBdr>
    </w:div>
    <w:div w:id="957833624">
      <w:bodyDiv w:val="1"/>
      <w:marLeft w:val="0"/>
      <w:marRight w:val="0"/>
      <w:marTop w:val="0"/>
      <w:marBottom w:val="0"/>
      <w:divBdr>
        <w:top w:val="none" w:sz="0" w:space="0" w:color="auto"/>
        <w:left w:val="none" w:sz="0" w:space="0" w:color="auto"/>
        <w:bottom w:val="none" w:sz="0" w:space="0" w:color="auto"/>
        <w:right w:val="none" w:sz="0" w:space="0" w:color="auto"/>
      </w:divBdr>
    </w:div>
    <w:div w:id="957833743">
      <w:bodyDiv w:val="1"/>
      <w:marLeft w:val="0"/>
      <w:marRight w:val="0"/>
      <w:marTop w:val="0"/>
      <w:marBottom w:val="0"/>
      <w:divBdr>
        <w:top w:val="none" w:sz="0" w:space="0" w:color="auto"/>
        <w:left w:val="none" w:sz="0" w:space="0" w:color="auto"/>
        <w:bottom w:val="none" w:sz="0" w:space="0" w:color="auto"/>
        <w:right w:val="none" w:sz="0" w:space="0" w:color="auto"/>
      </w:divBdr>
    </w:div>
    <w:div w:id="958340847">
      <w:bodyDiv w:val="1"/>
      <w:marLeft w:val="0"/>
      <w:marRight w:val="0"/>
      <w:marTop w:val="0"/>
      <w:marBottom w:val="0"/>
      <w:divBdr>
        <w:top w:val="none" w:sz="0" w:space="0" w:color="auto"/>
        <w:left w:val="none" w:sz="0" w:space="0" w:color="auto"/>
        <w:bottom w:val="none" w:sz="0" w:space="0" w:color="auto"/>
        <w:right w:val="none" w:sz="0" w:space="0" w:color="auto"/>
      </w:divBdr>
    </w:div>
    <w:div w:id="958529689">
      <w:bodyDiv w:val="1"/>
      <w:marLeft w:val="0"/>
      <w:marRight w:val="0"/>
      <w:marTop w:val="0"/>
      <w:marBottom w:val="0"/>
      <w:divBdr>
        <w:top w:val="none" w:sz="0" w:space="0" w:color="auto"/>
        <w:left w:val="none" w:sz="0" w:space="0" w:color="auto"/>
        <w:bottom w:val="none" w:sz="0" w:space="0" w:color="auto"/>
        <w:right w:val="none" w:sz="0" w:space="0" w:color="auto"/>
      </w:divBdr>
    </w:div>
    <w:div w:id="958533435">
      <w:bodyDiv w:val="1"/>
      <w:marLeft w:val="0"/>
      <w:marRight w:val="0"/>
      <w:marTop w:val="0"/>
      <w:marBottom w:val="0"/>
      <w:divBdr>
        <w:top w:val="none" w:sz="0" w:space="0" w:color="auto"/>
        <w:left w:val="none" w:sz="0" w:space="0" w:color="auto"/>
        <w:bottom w:val="none" w:sz="0" w:space="0" w:color="auto"/>
        <w:right w:val="none" w:sz="0" w:space="0" w:color="auto"/>
      </w:divBdr>
    </w:div>
    <w:div w:id="958727354">
      <w:bodyDiv w:val="1"/>
      <w:marLeft w:val="0"/>
      <w:marRight w:val="0"/>
      <w:marTop w:val="0"/>
      <w:marBottom w:val="0"/>
      <w:divBdr>
        <w:top w:val="none" w:sz="0" w:space="0" w:color="auto"/>
        <w:left w:val="none" w:sz="0" w:space="0" w:color="auto"/>
        <w:bottom w:val="none" w:sz="0" w:space="0" w:color="auto"/>
        <w:right w:val="none" w:sz="0" w:space="0" w:color="auto"/>
      </w:divBdr>
    </w:div>
    <w:div w:id="958954599">
      <w:bodyDiv w:val="1"/>
      <w:marLeft w:val="0"/>
      <w:marRight w:val="0"/>
      <w:marTop w:val="0"/>
      <w:marBottom w:val="0"/>
      <w:divBdr>
        <w:top w:val="none" w:sz="0" w:space="0" w:color="auto"/>
        <w:left w:val="none" w:sz="0" w:space="0" w:color="auto"/>
        <w:bottom w:val="none" w:sz="0" w:space="0" w:color="auto"/>
        <w:right w:val="none" w:sz="0" w:space="0" w:color="auto"/>
      </w:divBdr>
    </w:div>
    <w:div w:id="959189192">
      <w:bodyDiv w:val="1"/>
      <w:marLeft w:val="0"/>
      <w:marRight w:val="0"/>
      <w:marTop w:val="0"/>
      <w:marBottom w:val="0"/>
      <w:divBdr>
        <w:top w:val="none" w:sz="0" w:space="0" w:color="auto"/>
        <w:left w:val="none" w:sz="0" w:space="0" w:color="auto"/>
        <w:bottom w:val="none" w:sz="0" w:space="0" w:color="auto"/>
        <w:right w:val="none" w:sz="0" w:space="0" w:color="auto"/>
      </w:divBdr>
    </w:div>
    <w:div w:id="959527613">
      <w:bodyDiv w:val="1"/>
      <w:marLeft w:val="0"/>
      <w:marRight w:val="0"/>
      <w:marTop w:val="0"/>
      <w:marBottom w:val="0"/>
      <w:divBdr>
        <w:top w:val="none" w:sz="0" w:space="0" w:color="auto"/>
        <w:left w:val="none" w:sz="0" w:space="0" w:color="auto"/>
        <w:bottom w:val="none" w:sz="0" w:space="0" w:color="auto"/>
        <w:right w:val="none" w:sz="0" w:space="0" w:color="auto"/>
      </w:divBdr>
    </w:div>
    <w:div w:id="959607180">
      <w:bodyDiv w:val="1"/>
      <w:marLeft w:val="0"/>
      <w:marRight w:val="0"/>
      <w:marTop w:val="0"/>
      <w:marBottom w:val="0"/>
      <w:divBdr>
        <w:top w:val="none" w:sz="0" w:space="0" w:color="auto"/>
        <w:left w:val="none" w:sz="0" w:space="0" w:color="auto"/>
        <w:bottom w:val="none" w:sz="0" w:space="0" w:color="auto"/>
        <w:right w:val="none" w:sz="0" w:space="0" w:color="auto"/>
      </w:divBdr>
    </w:div>
    <w:div w:id="959648094">
      <w:bodyDiv w:val="1"/>
      <w:marLeft w:val="0"/>
      <w:marRight w:val="0"/>
      <w:marTop w:val="0"/>
      <w:marBottom w:val="0"/>
      <w:divBdr>
        <w:top w:val="none" w:sz="0" w:space="0" w:color="auto"/>
        <w:left w:val="none" w:sz="0" w:space="0" w:color="auto"/>
        <w:bottom w:val="none" w:sz="0" w:space="0" w:color="auto"/>
        <w:right w:val="none" w:sz="0" w:space="0" w:color="auto"/>
      </w:divBdr>
    </w:div>
    <w:div w:id="959804460">
      <w:bodyDiv w:val="1"/>
      <w:marLeft w:val="0"/>
      <w:marRight w:val="0"/>
      <w:marTop w:val="0"/>
      <w:marBottom w:val="0"/>
      <w:divBdr>
        <w:top w:val="none" w:sz="0" w:space="0" w:color="auto"/>
        <w:left w:val="none" w:sz="0" w:space="0" w:color="auto"/>
        <w:bottom w:val="none" w:sz="0" w:space="0" w:color="auto"/>
        <w:right w:val="none" w:sz="0" w:space="0" w:color="auto"/>
      </w:divBdr>
    </w:div>
    <w:div w:id="959921827">
      <w:bodyDiv w:val="1"/>
      <w:marLeft w:val="0"/>
      <w:marRight w:val="0"/>
      <w:marTop w:val="0"/>
      <w:marBottom w:val="0"/>
      <w:divBdr>
        <w:top w:val="none" w:sz="0" w:space="0" w:color="auto"/>
        <w:left w:val="none" w:sz="0" w:space="0" w:color="auto"/>
        <w:bottom w:val="none" w:sz="0" w:space="0" w:color="auto"/>
        <w:right w:val="none" w:sz="0" w:space="0" w:color="auto"/>
      </w:divBdr>
    </w:div>
    <w:div w:id="960107428">
      <w:bodyDiv w:val="1"/>
      <w:marLeft w:val="0"/>
      <w:marRight w:val="0"/>
      <w:marTop w:val="0"/>
      <w:marBottom w:val="0"/>
      <w:divBdr>
        <w:top w:val="none" w:sz="0" w:space="0" w:color="auto"/>
        <w:left w:val="none" w:sz="0" w:space="0" w:color="auto"/>
        <w:bottom w:val="none" w:sz="0" w:space="0" w:color="auto"/>
        <w:right w:val="none" w:sz="0" w:space="0" w:color="auto"/>
      </w:divBdr>
    </w:div>
    <w:div w:id="960723325">
      <w:bodyDiv w:val="1"/>
      <w:marLeft w:val="0"/>
      <w:marRight w:val="0"/>
      <w:marTop w:val="0"/>
      <w:marBottom w:val="0"/>
      <w:divBdr>
        <w:top w:val="none" w:sz="0" w:space="0" w:color="auto"/>
        <w:left w:val="none" w:sz="0" w:space="0" w:color="auto"/>
        <w:bottom w:val="none" w:sz="0" w:space="0" w:color="auto"/>
        <w:right w:val="none" w:sz="0" w:space="0" w:color="auto"/>
      </w:divBdr>
    </w:div>
    <w:div w:id="960763065">
      <w:bodyDiv w:val="1"/>
      <w:marLeft w:val="0"/>
      <w:marRight w:val="0"/>
      <w:marTop w:val="0"/>
      <w:marBottom w:val="0"/>
      <w:divBdr>
        <w:top w:val="none" w:sz="0" w:space="0" w:color="auto"/>
        <w:left w:val="none" w:sz="0" w:space="0" w:color="auto"/>
        <w:bottom w:val="none" w:sz="0" w:space="0" w:color="auto"/>
        <w:right w:val="none" w:sz="0" w:space="0" w:color="auto"/>
      </w:divBdr>
    </w:div>
    <w:div w:id="960771565">
      <w:bodyDiv w:val="1"/>
      <w:marLeft w:val="0"/>
      <w:marRight w:val="0"/>
      <w:marTop w:val="0"/>
      <w:marBottom w:val="0"/>
      <w:divBdr>
        <w:top w:val="none" w:sz="0" w:space="0" w:color="auto"/>
        <w:left w:val="none" w:sz="0" w:space="0" w:color="auto"/>
        <w:bottom w:val="none" w:sz="0" w:space="0" w:color="auto"/>
        <w:right w:val="none" w:sz="0" w:space="0" w:color="auto"/>
      </w:divBdr>
    </w:div>
    <w:div w:id="961039322">
      <w:bodyDiv w:val="1"/>
      <w:marLeft w:val="0"/>
      <w:marRight w:val="0"/>
      <w:marTop w:val="0"/>
      <w:marBottom w:val="0"/>
      <w:divBdr>
        <w:top w:val="none" w:sz="0" w:space="0" w:color="auto"/>
        <w:left w:val="none" w:sz="0" w:space="0" w:color="auto"/>
        <w:bottom w:val="none" w:sz="0" w:space="0" w:color="auto"/>
        <w:right w:val="none" w:sz="0" w:space="0" w:color="auto"/>
      </w:divBdr>
    </w:div>
    <w:div w:id="961350226">
      <w:bodyDiv w:val="1"/>
      <w:marLeft w:val="0"/>
      <w:marRight w:val="0"/>
      <w:marTop w:val="0"/>
      <w:marBottom w:val="0"/>
      <w:divBdr>
        <w:top w:val="none" w:sz="0" w:space="0" w:color="auto"/>
        <w:left w:val="none" w:sz="0" w:space="0" w:color="auto"/>
        <w:bottom w:val="none" w:sz="0" w:space="0" w:color="auto"/>
        <w:right w:val="none" w:sz="0" w:space="0" w:color="auto"/>
      </w:divBdr>
    </w:div>
    <w:div w:id="962075658">
      <w:bodyDiv w:val="1"/>
      <w:marLeft w:val="0"/>
      <w:marRight w:val="0"/>
      <w:marTop w:val="0"/>
      <w:marBottom w:val="0"/>
      <w:divBdr>
        <w:top w:val="none" w:sz="0" w:space="0" w:color="auto"/>
        <w:left w:val="none" w:sz="0" w:space="0" w:color="auto"/>
        <w:bottom w:val="none" w:sz="0" w:space="0" w:color="auto"/>
        <w:right w:val="none" w:sz="0" w:space="0" w:color="auto"/>
      </w:divBdr>
    </w:div>
    <w:div w:id="962148606">
      <w:bodyDiv w:val="1"/>
      <w:marLeft w:val="0"/>
      <w:marRight w:val="0"/>
      <w:marTop w:val="0"/>
      <w:marBottom w:val="0"/>
      <w:divBdr>
        <w:top w:val="none" w:sz="0" w:space="0" w:color="auto"/>
        <w:left w:val="none" w:sz="0" w:space="0" w:color="auto"/>
        <w:bottom w:val="none" w:sz="0" w:space="0" w:color="auto"/>
        <w:right w:val="none" w:sz="0" w:space="0" w:color="auto"/>
      </w:divBdr>
    </w:div>
    <w:div w:id="962540791">
      <w:bodyDiv w:val="1"/>
      <w:marLeft w:val="0"/>
      <w:marRight w:val="0"/>
      <w:marTop w:val="0"/>
      <w:marBottom w:val="0"/>
      <w:divBdr>
        <w:top w:val="none" w:sz="0" w:space="0" w:color="auto"/>
        <w:left w:val="none" w:sz="0" w:space="0" w:color="auto"/>
        <w:bottom w:val="none" w:sz="0" w:space="0" w:color="auto"/>
        <w:right w:val="none" w:sz="0" w:space="0" w:color="auto"/>
      </w:divBdr>
    </w:div>
    <w:div w:id="962618700">
      <w:bodyDiv w:val="1"/>
      <w:marLeft w:val="0"/>
      <w:marRight w:val="0"/>
      <w:marTop w:val="0"/>
      <w:marBottom w:val="0"/>
      <w:divBdr>
        <w:top w:val="none" w:sz="0" w:space="0" w:color="auto"/>
        <w:left w:val="none" w:sz="0" w:space="0" w:color="auto"/>
        <w:bottom w:val="none" w:sz="0" w:space="0" w:color="auto"/>
        <w:right w:val="none" w:sz="0" w:space="0" w:color="auto"/>
      </w:divBdr>
    </w:div>
    <w:div w:id="962661165">
      <w:bodyDiv w:val="1"/>
      <w:marLeft w:val="0"/>
      <w:marRight w:val="0"/>
      <w:marTop w:val="0"/>
      <w:marBottom w:val="0"/>
      <w:divBdr>
        <w:top w:val="none" w:sz="0" w:space="0" w:color="auto"/>
        <w:left w:val="none" w:sz="0" w:space="0" w:color="auto"/>
        <w:bottom w:val="none" w:sz="0" w:space="0" w:color="auto"/>
        <w:right w:val="none" w:sz="0" w:space="0" w:color="auto"/>
      </w:divBdr>
    </w:div>
    <w:div w:id="962930575">
      <w:bodyDiv w:val="1"/>
      <w:marLeft w:val="0"/>
      <w:marRight w:val="0"/>
      <w:marTop w:val="0"/>
      <w:marBottom w:val="0"/>
      <w:divBdr>
        <w:top w:val="none" w:sz="0" w:space="0" w:color="auto"/>
        <w:left w:val="none" w:sz="0" w:space="0" w:color="auto"/>
        <w:bottom w:val="none" w:sz="0" w:space="0" w:color="auto"/>
        <w:right w:val="none" w:sz="0" w:space="0" w:color="auto"/>
      </w:divBdr>
    </w:div>
    <w:div w:id="963004579">
      <w:bodyDiv w:val="1"/>
      <w:marLeft w:val="0"/>
      <w:marRight w:val="0"/>
      <w:marTop w:val="0"/>
      <w:marBottom w:val="0"/>
      <w:divBdr>
        <w:top w:val="none" w:sz="0" w:space="0" w:color="auto"/>
        <w:left w:val="none" w:sz="0" w:space="0" w:color="auto"/>
        <w:bottom w:val="none" w:sz="0" w:space="0" w:color="auto"/>
        <w:right w:val="none" w:sz="0" w:space="0" w:color="auto"/>
      </w:divBdr>
    </w:div>
    <w:div w:id="963072475">
      <w:bodyDiv w:val="1"/>
      <w:marLeft w:val="0"/>
      <w:marRight w:val="0"/>
      <w:marTop w:val="0"/>
      <w:marBottom w:val="0"/>
      <w:divBdr>
        <w:top w:val="none" w:sz="0" w:space="0" w:color="auto"/>
        <w:left w:val="none" w:sz="0" w:space="0" w:color="auto"/>
        <w:bottom w:val="none" w:sz="0" w:space="0" w:color="auto"/>
        <w:right w:val="none" w:sz="0" w:space="0" w:color="auto"/>
      </w:divBdr>
    </w:div>
    <w:div w:id="963385461">
      <w:bodyDiv w:val="1"/>
      <w:marLeft w:val="0"/>
      <w:marRight w:val="0"/>
      <w:marTop w:val="0"/>
      <w:marBottom w:val="0"/>
      <w:divBdr>
        <w:top w:val="none" w:sz="0" w:space="0" w:color="auto"/>
        <w:left w:val="none" w:sz="0" w:space="0" w:color="auto"/>
        <w:bottom w:val="none" w:sz="0" w:space="0" w:color="auto"/>
        <w:right w:val="none" w:sz="0" w:space="0" w:color="auto"/>
      </w:divBdr>
    </w:div>
    <w:div w:id="963386400">
      <w:bodyDiv w:val="1"/>
      <w:marLeft w:val="0"/>
      <w:marRight w:val="0"/>
      <w:marTop w:val="0"/>
      <w:marBottom w:val="0"/>
      <w:divBdr>
        <w:top w:val="none" w:sz="0" w:space="0" w:color="auto"/>
        <w:left w:val="none" w:sz="0" w:space="0" w:color="auto"/>
        <w:bottom w:val="none" w:sz="0" w:space="0" w:color="auto"/>
        <w:right w:val="none" w:sz="0" w:space="0" w:color="auto"/>
      </w:divBdr>
    </w:div>
    <w:div w:id="963660882">
      <w:bodyDiv w:val="1"/>
      <w:marLeft w:val="0"/>
      <w:marRight w:val="0"/>
      <w:marTop w:val="0"/>
      <w:marBottom w:val="0"/>
      <w:divBdr>
        <w:top w:val="none" w:sz="0" w:space="0" w:color="auto"/>
        <w:left w:val="none" w:sz="0" w:space="0" w:color="auto"/>
        <w:bottom w:val="none" w:sz="0" w:space="0" w:color="auto"/>
        <w:right w:val="none" w:sz="0" w:space="0" w:color="auto"/>
      </w:divBdr>
    </w:div>
    <w:div w:id="963846831">
      <w:bodyDiv w:val="1"/>
      <w:marLeft w:val="0"/>
      <w:marRight w:val="0"/>
      <w:marTop w:val="0"/>
      <w:marBottom w:val="0"/>
      <w:divBdr>
        <w:top w:val="none" w:sz="0" w:space="0" w:color="auto"/>
        <w:left w:val="none" w:sz="0" w:space="0" w:color="auto"/>
        <w:bottom w:val="none" w:sz="0" w:space="0" w:color="auto"/>
        <w:right w:val="none" w:sz="0" w:space="0" w:color="auto"/>
      </w:divBdr>
    </w:div>
    <w:div w:id="964580304">
      <w:bodyDiv w:val="1"/>
      <w:marLeft w:val="0"/>
      <w:marRight w:val="0"/>
      <w:marTop w:val="0"/>
      <w:marBottom w:val="0"/>
      <w:divBdr>
        <w:top w:val="none" w:sz="0" w:space="0" w:color="auto"/>
        <w:left w:val="none" w:sz="0" w:space="0" w:color="auto"/>
        <w:bottom w:val="none" w:sz="0" w:space="0" w:color="auto"/>
        <w:right w:val="none" w:sz="0" w:space="0" w:color="auto"/>
      </w:divBdr>
    </w:div>
    <w:div w:id="964775527">
      <w:bodyDiv w:val="1"/>
      <w:marLeft w:val="0"/>
      <w:marRight w:val="0"/>
      <w:marTop w:val="0"/>
      <w:marBottom w:val="0"/>
      <w:divBdr>
        <w:top w:val="none" w:sz="0" w:space="0" w:color="auto"/>
        <w:left w:val="none" w:sz="0" w:space="0" w:color="auto"/>
        <w:bottom w:val="none" w:sz="0" w:space="0" w:color="auto"/>
        <w:right w:val="none" w:sz="0" w:space="0" w:color="auto"/>
      </w:divBdr>
    </w:div>
    <w:div w:id="965237370">
      <w:bodyDiv w:val="1"/>
      <w:marLeft w:val="0"/>
      <w:marRight w:val="0"/>
      <w:marTop w:val="0"/>
      <w:marBottom w:val="0"/>
      <w:divBdr>
        <w:top w:val="none" w:sz="0" w:space="0" w:color="auto"/>
        <w:left w:val="none" w:sz="0" w:space="0" w:color="auto"/>
        <w:bottom w:val="none" w:sz="0" w:space="0" w:color="auto"/>
        <w:right w:val="none" w:sz="0" w:space="0" w:color="auto"/>
      </w:divBdr>
    </w:div>
    <w:div w:id="965310733">
      <w:bodyDiv w:val="1"/>
      <w:marLeft w:val="0"/>
      <w:marRight w:val="0"/>
      <w:marTop w:val="0"/>
      <w:marBottom w:val="0"/>
      <w:divBdr>
        <w:top w:val="none" w:sz="0" w:space="0" w:color="auto"/>
        <w:left w:val="none" w:sz="0" w:space="0" w:color="auto"/>
        <w:bottom w:val="none" w:sz="0" w:space="0" w:color="auto"/>
        <w:right w:val="none" w:sz="0" w:space="0" w:color="auto"/>
      </w:divBdr>
    </w:div>
    <w:div w:id="965623724">
      <w:bodyDiv w:val="1"/>
      <w:marLeft w:val="0"/>
      <w:marRight w:val="0"/>
      <w:marTop w:val="0"/>
      <w:marBottom w:val="0"/>
      <w:divBdr>
        <w:top w:val="none" w:sz="0" w:space="0" w:color="auto"/>
        <w:left w:val="none" w:sz="0" w:space="0" w:color="auto"/>
        <w:bottom w:val="none" w:sz="0" w:space="0" w:color="auto"/>
        <w:right w:val="none" w:sz="0" w:space="0" w:color="auto"/>
      </w:divBdr>
    </w:div>
    <w:div w:id="965698061">
      <w:bodyDiv w:val="1"/>
      <w:marLeft w:val="0"/>
      <w:marRight w:val="0"/>
      <w:marTop w:val="0"/>
      <w:marBottom w:val="0"/>
      <w:divBdr>
        <w:top w:val="none" w:sz="0" w:space="0" w:color="auto"/>
        <w:left w:val="none" w:sz="0" w:space="0" w:color="auto"/>
        <w:bottom w:val="none" w:sz="0" w:space="0" w:color="auto"/>
        <w:right w:val="none" w:sz="0" w:space="0" w:color="auto"/>
      </w:divBdr>
    </w:div>
    <w:div w:id="966814411">
      <w:bodyDiv w:val="1"/>
      <w:marLeft w:val="0"/>
      <w:marRight w:val="0"/>
      <w:marTop w:val="0"/>
      <w:marBottom w:val="0"/>
      <w:divBdr>
        <w:top w:val="none" w:sz="0" w:space="0" w:color="auto"/>
        <w:left w:val="none" w:sz="0" w:space="0" w:color="auto"/>
        <w:bottom w:val="none" w:sz="0" w:space="0" w:color="auto"/>
        <w:right w:val="none" w:sz="0" w:space="0" w:color="auto"/>
      </w:divBdr>
    </w:div>
    <w:div w:id="966815762">
      <w:bodyDiv w:val="1"/>
      <w:marLeft w:val="0"/>
      <w:marRight w:val="0"/>
      <w:marTop w:val="0"/>
      <w:marBottom w:val="0"/>
      <w:divBdr>
        <w:top w:val="none" w:sz="0" w:space="0" w:color="auto"/>
        <w:left w:val="none" w:sz="0" w:space="0" w:color="auto"/>
        <w:bottom w:val="none" w:sz="0" w:space="0" w:color="auto"/>
        <w:right w:val="none" w:sz="0" w:space="0" w:color="auto"/>
      </w:divBdr>
    </w:div>
    <w:div w:id="967200865">
      <w:bodyDiv w:val="1"/>
      <w:marLeft w:val="0"/>
      <w:marRight w:val="0"/>
      <w:marTop w:val="0"/>
      <w:marBottom w:val="0"/>
      <w:divBdr>
        <w:top w:val="none" w:sz="0" w:space="0" w:color="auto"/>
        <w:left w:val="none" w:sz="0" w:space="0" w:color="auto"/>
        <w:bottom w:val="none" w:sz="0" w:space="0" w:color="auto"/>
        <w:right w:val="none" w:sz="0" w:space="0" w:color="auto"/>
      </w:divBdr>
    </w:div>
    <w:div w:id="967661664">
      <w:bodyDiv w:val="1"/>
      <w:marLeft w:val="0"/>
      <w:marRight w:val="0"/>
      <w:marTop w:val="0"/>
      <w:marBottom w:val="0"/>
      <w:divBdr>
        <w:top w:val="none" w:sz="0" w:space="0" w:color="auto"/>
        <w:left w:val="none" w:sz="0" w:space="0" w:color="auto"/>
        <w:bottom w:val="none" w:sz="0" w:space="0" w:color="auto"/>
        <w:right w:val="none" w:sz="0" w:space="0" w:color="auto"/>
      </w:divBdr>
    </w:div>
    <w:div w:id="967976634">
      <w:bodyDiv w:val="1"/>
      <w:marLeft w:val="0"/>
      <w:marRight w:val="0"/>
      <w:marTop w:val="0"/>
      <w:marBottom w:val="0"/>
      <w:divBdr>
        <w:top w:val="none" w:sz="0" w:space="0" w:color="auto"/>
        <w:left w:val="none" w:sz="0" w:space="0" w:color="auto"/>
        <w:bottom w:val="none" w:sz="0" w:space="0" w:color="auto"/>
        <w:right w:val="none" w:sz="0" w:space="0" w:color="auto"/>
      </w:divBdr>
    </w:div>
    <w:div w:id="968046742">
      <w:bodyDiv w:val="1"/>
      <w:marLeft w:val="0"/>
      <w:marRight w:val="0"/>
      <w:marTop w:val="0"/>
      <w:marBottom w:val="0"/>
      <w:divBdr>
        <w:top w:val="none" w:sz="0" w:space="0" w:color="auto"/>
        <w:left w:val="none" w:sz="0" w:space="0" w:color="auto"/>
        <w:bottom w:val="none" w:sz="0" w:space="0" w:color="auto"/>
        <w:right w:val="none" w:sz="0" w:space="0" w:color="auto"/>
      </w:divBdr>
    </w:div>
    <w:div w:id="968977725">
      <w:bodyDiv w:val="1"/>
      <w:marLeft w:val="0"/>
      <w:marRight w:val="0"/>
      <w:marTop w:val="0"/>
      <w:marBottom w:val="0"/>
      <w:divBdr>
        <w:top w:val="none" w:sz="0" w:space="0" w:color="auto"/>
        <w:left w:val="none" w:sz="0" w:space="0" w:color="auto"/>
        <w:bottom w:val="none" w:sz="0" w:space="0" w:color="auto"/>
        <w:right w:val="none" w:sz="0" w:space="0" w:color="auto"/>
      </w:divBdr>
    </w:div>
    <w:div w:id="969090121">
      <w:bodyDiv w:val="1"/>
      <w:marLeft w:val="0"/>
      <w:marRight w:val="0"/>
      <w:marTop w:val="0"/>
      <w:marBottom w:val="0"/>
      <w:divBdr>
        <w:top w:val="none" w:sz="0" w:space="0" w:color="auto"/>
        <w:left w:val="none" w:sz="0" w:space="0" w:color="auto"/>
        <w:bottom w:val="none" w:sz="0" w:space="0" w:color="auto"/>
        <w:right w:val="none" w:sz="0" w:space="0" w:color="auto"/>
      </w:divBdr>
    </w:div>
    <w:div w:id="969172085">
      <w:bodyDiv w:val="1"/>
      <w:marLeft w:val="0"/>
      <w:marRight w:val="0"/>
      <w:marTop w:val="0"/>
      <w:marBottom w:val="0"/>
      <w:divBdr>
        <w:top w:val="none" w:sz="0" w:space="0" w:color="auto"/>
        <w:left w:val="none" w:sz="0" w:space="0" w:color="auto"/>
        <w:bottom w:val="none" w:sz="0" w:space="0" w:color="auto"/>
        <w:right w:val="none" w:sz="0" w:space="0" w:color="auto"/>
      </w:divBdr>
    </w:div>
    <w:div w:id="969361857">
      <w:bodyDiv w:val="1"/>
      <w:marLeft w:val="0"/>
      <w:marRight w:val="0"/>
      <w:marTop w:val="0"/>
      <w:marBottom w:val="0"/>
      <w:divBdr>
        <w:top w:val="none" w:sz="0" w:space="0" w:color="auto"/>
        <w:left w:val="none" w:sz="0" w:space="0" w:color="auto"/>
        <w:bottom w:val="none" w:sz="0" w:space="0" w:color="auto"/>
        <w:right w:val="none" w:sz="0" w:space="0" w:color="auto"/>
      </w:divBdr>
    </w:div>
    <w:div w:id="969365160">
      <w:bodyDiv w:val="1"/>
      <w:marLeft w:val="0"/>
      <w:marRight w:val="0"/>
      <w:marTop w:val="0"/>
      <w:marBottom w:val="0"/>
      <w:divBdr>
        <w:top w:val="none" w:sz="0" w:space="0" w:color="auto"/>
        <w:left w:val="none" w:sz="0" w:space="0" w:color="auto"/>
        <w:bottom w:val="none" w:sz="0" w:space="0" w:color="auto"/>
        <w:right w:val="none" w:sz="0" w:space="0" w:color="auto"/>
      </w:divBdr>
    </w:div>
    <w:div w:id="969553410">
      <w:bodyDiv w:val="1"/>
      <w:marLeft w:val="0"/>
      <w:marRight w:val="0"/>
      <w:marTop w:val="0"/>
      <w:marBottom w:val="0"/>
      <w:divBdr>
        <w:top w:val="none" w:sz="0" w:space="0" w:color="auto"/>
        <w:left w:val="none" w:sz="0" w:space="0" w:color="auto"/>
        <w:bottom w:val="none" w:sz="0" w:space="0" w:color="auto"/>
        <w:right w:val="none" w:sz="0" w:space="0" w:color="auto"/>
      </w:divBdr>
    </w:div>
    <w:div w:id="969558029">
      <w:bodyDiv w:val="1"/>
      <w:marLeft w:val="0"/>
      <w:marRight w:val="0"/>
      <w:marTop w:val="0"/>
      <w:marBottom w:val="0"/>
      <w:divBdr>
        <w:top w:val="none" w:sz="0" w:space="0" w:color="auto"/>
        <w:left w:val="none" w:sz="0" w:space="0" w:color="auto"/>
        <w:bottom w:val="none" w:sz="0" w:space="0" w:color="auto"/>
        <w:right w:val="none" w:sz="0" w:space="0" w:color="auto"/>
      </w:divBdr>
    </w:div>
    <w:div w:id="969945439">
      <w:bodyDiv w:val="1"/>
      <w:marLeft w:val="0"/>
      <w:marRight w:val="0"/>
      <w:marTop w:val="0"/>
      <w:marBottom w:val="0"/>
      <w:divBdr>
        <w:top w:val="none" w:sz="0" w:space="0" w:color="auto"/>
        <w:left w:val="none" w:sz="0" w:space="0" w:color="auto"/>
        <w:bottom w:val="none" w:sz="0" w:space="0" w:color="auto"/>
        <w:right w:val="none" w:sz="0" w:space="0" w:color="auto"/>
      </w:divBdr>
    </w:div>
    <w:div w:id="970013464">
      <w:bodyDiv w:val="1"/>
      <w:marLeft w:val="0"/>
      <w:marRight w:val="0"/>
      <w:marTop w:val="0"/>
      <w:marBottom w:val="0"/>
      <w:divBdr>
        <w:top w:val="none" w:sz="0" w:space="0" w:color="auto"/>
        <w:left w:val="none" w:sz="0" w:space="0" w:color="auto"/>
        <w:bottom w:val="none" w:sz="0" w:space="0" w:color="auto"/>
        <w:right w:val="none" w:sz="0" w:space="0" w:color="auto"/>
      </w:divBdr>
    </w:div>
    <w:div w:id="970136952">
      <w:bodyDiv w:val="1"/>
      <w:marLeft w:val="0"/>
      <w:marRight w:val="0"/>
      <w:marTop w:val="0"/>
      <w:marBottom w:val="0"/>
      <w:divBdr>
        <w:top w:val="none" w:sz="0" w:space="0" w:color="auto"/>
        <w:left w:val="none" w:sz="0" w:space="0" w:color="auto"/>
        <w:bottom w:val="none" w:sz="0" w:space="0" w:color="auto"/>
        <w:right w:val="none" w:sz="0" w:space="0" w:color="auto"/>
      </w:divBdr>
    </w:div>
    <w:div w:id="970522880">
      <w:bodyDiv w:val="1"/>
      <w:marLeft w:val="0"/>
      <w:marRight w:val="0"/>
      <w:marTop w:val="0"/>
      <w:marBottom w:val="0"/>
      <w:divBdr>
        <w:top w:val="none" w:sz="0" w:space="0" w:color="auto"/>
        <w:left w:val="none" w:sz="0" w:space="0" w:color="auto"/>
        <w:bottom w:val="none" w:sz="0" w:space="0" w:color="auto"/>
        <w:right w:val="none" w:sz="0" w:space="0" w:color="auto"/>
      </w:divBdr>
    </w:div>
    <w:div w:id="970554789">
      <w:bodyDiv w:val="1"/>
      <w:marLeft w:val="0"/>
      <w:marRight w:val="0"/>
      <w:marTop w:val="0"/>
      <w:marBottom w:val="0"/>
      <w:divBdr>
        <w:top w:val="none" w:sz="0" w:space="0" w:color="auto"/>
        <w:left w:val="none" w:sz="0" w:space="0" w:color="auto"/>
        <w:bottom w:val="none" w:sz="0" w:space="0" w:color="auto"/>
        <w:right w:val="none" w:sz="0" w:space="0" w:color="auto"/>
      </w:divBdr>
    </w:div>
    <w:div w:id="970668307">
      <w:bodyDiv w:val="1"/>
      <w:marLeft w:val="0"/>
      <w:marRight w:val="0"/>
      <w:marTop w:val="0"/>
      <w:marBottom w:val="0"/>
      <w:divBdr>
        <w:top w:val="none" w:sz="0" w:space="0" w:color="auto"/>
        <w:left w:val="none" w:sz="0" w:space="0" w:color="auto"/>
        <w:bottom w:val="none" w:sz="0" w:space="0" w:color="auto"/>
        <w:right w:val="none" w:sz="0" w:space="0" w:color="auto"/>
      </w:divBdr>
    </w:div>
    <w:div w:id="970936386">
      <w:bodyDiv w:val="1"/>
      <w:marLeft w:val="0"/>
      <w:marRight w:val="0"/>
      <w:marTop w:val="0"/>
      <w:marBottom w:val="0"/>
      <w:divBdr>
        <w:top w:val="none" w:sz="0" w:space="0" w:color="auto"/>
        <w:left w:val="none" w:sz="0" w:space="0" w:color="auto"/>
        <w:bottom w:val="none" w:sz="0" w:space="0" w:color="auto"/>
        <w:right w:val="none" w:sz="0" w:space="0" w:color="auto"/>
      </w:divBdr>
    </w:div>
    <w:div w:id="971061861">
      <w:bodyDiv w:val="1"/>
      <w:marLeft w:val="0"/>
      <w:marRight w:val="0"/>
      <w:marTop w:val="0"/>
      <w:marBottom w:val="0"/>
      <w:divBdr>
        <w:top w:val="none" w:sz="0" w:space="0" w:color="auto"/>
        <w:left w:val="none" w:sz="0" w:space="0" w:color="auto"/>
        <w:bottom w:val="none" w:sz="0" w:space="0" w:color="auto"/>
        <w:right w:val="none" w:sz="0" w:space="0" w:color="auto"/>
      </w:divBdr>
    </w:div>
    <w:div w:id="971713699">
      <w:bodyDiv w:val="1"/>
      <w:marLeft w:val="0"/>
      <w:marRight w:val="0"/>
      <w:marTop w:val="0"/>
      <w:marBottom w:val="0"/>
      <w:divBdr>
        <w:top w:val="none" w:sz="0" w:space="0" w:color="auto"/>
        <w:left w:val="none" w:sz="0" w:space="0" w:color="auto"/>
        <w:bottom w:val="none" w:sz="0" w:space="0" w:color="auto"/>
        <w:right w:val="none" w:sz="0" w:space="0" w:color="auto"/>
      </w:divBdr>
    </w:div>
    <w:div w:id="971911105">
      <w:bodyDiv w:val="1"/>
      <w:marLeft w:val="0"/>
      <w:marRight w:val="0"/>
      <w:marTop w:val="0"/>
      <w:marBottom w:val="0"/>
      <w:divBdr>
        <w:top w:val="none" w:sz="0" w:space="0" w:color="auto"/>
        <w:left w:val="none" w:sz="0" w:space="0" w:color="auto"/>
        <w:bottom w:val="none" w:sz="0" w:space="0" w:color="auto"/>
        <w:right w:val="none" w:sz="0" w:space="0" w:color="auto"/>
      </w:divBdr>
    </w:div>
    <w:div w:id="972248107">
      <w:bodyDiv w:val="1"/>
      <w:marLeft w:val="0"/>
      <w:marRight w:val="0"/>
      <w:marTop w:val="0"/>
      <w:marBottom w:val="0"/>
      <w:divBdr>
        <w:top w:val="none" w:sz="0" w:space="0" w:color="auto"/>
        <w:left w:val="none" w:sz="0" w:space="0" w:color="auto"/>
        <w:bottom w:val="none" w:sz="0" w:space="0" w:color="auto"/>
        <w:right w:val="none" w:sz="0" w:space="0" w:color="auto"/>
      </w:divBdr>
    </w:div>
    <w:div w:id="972297853">
      <w:bodyDiv w:val="1"/>
      <w:marLeft w:val="0"/>
      <w:marRight w:val="0"/>
      <w:marTop w:val="0"/>
      <w:marBottom w:val="0"/>
      <w:divBdr>
        <w:top w:val="none" w:sz="0" w:space="0" w:color="auto"/>
        <w:left w:val="none" w:sz="0" w:space="0" w:color="auto"/>
        <w:bottom w:val="none" w:sz="0" w:space="0" w:color="auto"/>
        <w:right w:val="none" w:sz="0" w:space="0" w:color="auto"/>
      </w:divBdr>
    </w:div>
    <w:div w:id="972489612">
      <w:bodyDiv w:val="1"/>
      <w:marLeft w:val="0"/>
      <w:marRight w:val="0"/>
      <w:marTop w:val="0"/>
      <w:marBottom w:val="0"/>
      <w:divBdr>
        <w:top w:val="none" w:sz="0" w:space="0" w:color="auto"/>
        <w:left w:val="none" w:sz="0" w:space="0" w:color="auto"/>
        <w:bottom w:val="none" w:sz="0" w:space="0" w:color="auto"/>
        <w:right w:val="none" w:sz="0" w:space="0" w:color="auto"/>
      </w:divBdr>
    </w:div>
    <w:div w:id="972519682">
      <w:bodyDiv w:val="1"/>
      <w:marLeft w:val="0"/>
      <w:marRight w:val="0"/>
      <w:marTop w:val="0"/>
      <w:marBottom w:val="0"/>
      <w:divBdr>
        <w:top w:val="none" w:sz="0" w:space="0" w:color="auto"/>
        <w:left w:val="none" w:sz="0" w:space="0" w:color="auto"/>
        <w:bottom w:val="none" w:sz="0" w:space="0" w:color="auto"/>
        <w:right w:val="none" w:sz="0" w:space="0" w:color="auto"/>
      </w:divBdr>
    </w:div>
    <w:div w:id="972561817">
      <w:bodyDiv w:val="1"/>
      <w:marLeft w:val="0"/>
      <w:marRight w:val="0"/>
      <w:marTop w:val="0"/>
      <w:marBottom w:val="0"/>
      <w:divBdr>
        <w:top w:val="none" w:sz="0" w:space="0" w:color="auto"/>
        <w:left w:val="none" w:sz="0" w:space="0" w:color="auto"/>
        <w:bottom w:val="none" w:sz="0" w:space="0" w:color="auto"/>
        <w:right w:val="none" w:sz="0" w:space="0" w:color="auto"/>
      </w:divBdr>
    </w:div>
    <w:div w:id="972636129">
      <w:bodyDiv w:val="1"/>
      <w:marLeft w:val="0"/>
      <w:marRight w:val="0"/>
      <w:marTop w:val="0"/>
      <w:marBottom w:val="0"/>
      <w:divBdr>
        <w:top w:val="none" w:sz="0" w:space="0" w:color="auto"/>
        <w:left w:val="none" w:sz="0" w:space="0" w:color="auto"/>
        <w:bottom w:val="none" w:sz="0" w:space="0" w:color="auto"/>
        <w:right w:val="none" w:sz="0" w:space="0" w:color="auto"/>
      </w:divBdr>
    </w:div>
    <w:div w:id="973170948">
      <w:bodyDiv w:val="1"/>
      <w:marLeft w:val="0"/>
      <w:marRight w:val="0"/>
      <w:marTop w:val="0"/>
      <w:marBottom w:val="0"/>
      <w:divBdr>
        <w:top w:val="none" w:sz="0" w:space="0" w:color="auto"/>
        <w:left w:val="none" w:sz="0" w:space="0" w:color="auto"/>
        <w:bottom w:val="none" w:sz="0" w:space="0" w:color="auto"/>
        <w:right w:val="none" w:sz="0" w:space="0" w:color="auto"/>
      </w:divBdr>
    </w:div>
    <w:div w:id="973408593">
      <w:bodyDiv w:val="1"/>
      <w:marLeft w:val="0"/>
      <w:marRight w:val="0"/>
      <w:marTop w:val="0"/>
      <w:marBottom w:val="0"/>
      <w:divBdr>
        <w:top w:val="none" w:sz="0" w:space="0" w:color="auto"/>
        <w:left w:val="none" w:sz="0" w:space="0" w:color="auto"/>
        <w:bottom w:val="none" w:sz="0" w:space="0" w:color="auto"/>
        <w:right w:val="none" w:sz="0" w:space="0" w:color="auto"/>
      </w:divBdr>
    </w:div>
    <w:div w:id="973874927">
      <w:bodyDiv w:val="1"/>
      <w:marLeft w:val="0"/>
      <w:marRight w:val="0"/>
      <w:marTop w:val="0"/>
      <w:marBottom w:val="0"/>
      <w:divBdr>
        <w:top w:val="none" w:sz="0" w:space="0" w:color="auto"/>
        <w:left w:val="none" w:sz="0" w:space="0" w:color="auto"/>
        <w:bottom w:val="none" w:sz="0" w:space="0" w:color="auto"/>
        <w:right w:val="none" w:sz="0" w:space="0" w:color="auto"/>
      </w:divBdr>
    </w:div>
    <w:div w:id="973875448">
      <w:bodyDiv w:val="1"/>
      <w:marLeft w:val="0"/>
      <w:marRight w:val="0"/>
      <w:marTop w:val="0"/>
      <w:marBottom w:val="0"/>
      <w:divBdr>
        <w:top w:val="none" w:sz="0" w:space="0" w:color="auto"/>
        <w:left w:val="none" w:sz="0" w:space="0" w:color="auto"/>
        <w:bottom w:val="none" w:sz="0" w:space="0" w:color="auto"/>
        <w:right w:val="none" w:sz="0" w:space="0" w:color="auto"/>
      </w:divBdr>
    </w:div>
    <w:div w:id="974138944">
      <w:bodyDiv w:val="1"/>
      <w:marLeft w:val="0"/>
      <w:marRight w:val="0"/>
      <w:marTop w:val="0"/>
      <w:marBottom w:val="0"/>
      <w:divBdr>
        <w:top w:val="none" w:sz="0" w:space="0" w:color="auto"/>
        <w:left w:val="none" w:sz="0" w:space="0" w:color="auto"/>
        <w:bottom w:val="none" w:sz="0" w:space="0" w:color="auto"/>
        <w:right w:val="none" w:sz="0" w:space="0" w:color="auto"/>
      </w:divBdr>
    </w:div>
    <w:div w:id="974916623">
      <w:bodyDiv w:val="1"/>
      <w:marLeft w:val="0"/>
      <w:marRight w:val="0"/>
      <w:marTop w:val="0"/>
      <w:marBottom w:val="0"/>
      <w:divBdr>
        <w:top w:val="none" w:sz="0" w:space="0" w:color="auto"/>
        <w:left w:val="none" w:sz="0" w:space="0" w:color="auto"/>
        <w:bottom w:val="none" w:sz="0" w:space="0" w:color="auto"/>
        <w:right w:val="none" w:sz="0" w:space="0" w:color="auto"/>
      </w:divBdr>
    </w:div>
    <w:div w:id="975447177">
      <w:bodyDiv w:val="1"/>
      <w:marLeft w:val="0"/>
      <w:marRight w:val="0"/>
      <w:marTop w:val="0"/>
      <w:marBottom w:val="0"/>
      <w:divBdr>
        <w:top w:val="none" w:sz="0" w:space="0" w:color="auto"/>
        <w:left w:val="none" w:sz="0" w:space="0" w:color="auto"/>
        <w:bottom w:val="none" w:sz="0" w:space="0" w:color="auto"/>
        <w:right w:val="none" w:sz="0" w:space="0" w:color="auto"/>
      </w:divBdr>
    </w:div>
    <w:div w:id="975454520">
      <w:bodyDiv w:val="1"/>
      <w:marLeft w:val="0"/>
      <w:marRight w:val="0"/>
      <w:marTop w:val="0"/>
      <w:marBottom w:val="0"/>
      <w:divBdr>
        <w:top w:val="none" w:sz="0" w:space="0" w:color="auto"/>
        <w:left w:val="none" w:sz="0" w:space="0" w:color="auto"/>
        <w:bottom w:val="none" w:sz="0" w:space="0" w:color="auto"/>
        <w:right w:val="none" w:sz="0" w:space="0" w:color="auto"/>
      </w:divBdr>
    </w:div>
    <w:div w:id="975793829">
      <w:bodyDiv w:val="1"/>
      <w:marLeft w:val="0"/>
      <w:marRight w:val="0"/>
      <w:marTop w:val="0"/>
      <w:marBottom w:val="0"/>
      <w:divBdr>
        <w:top w:val="none" w:sz="0" w:space="0" w:color="auto"/>
        <w:left w:val="none" w:sz="0" w:space="0" w:color="auto"/>
        <w:bottom w:val="none" w:sz="0" w:space="0" w:color="auto"/>
        <w:right w:val="none" w:sz="0" w:space="0" w:color="auto"/>
      </w:divBdr>
    </w:div>
    <w:div w:id="975917190">
      <w:bodyDiv w:val="1"/>
      <w:marLeft w:val="0"/>
      <w:marRight w:val="0"/>
      <w:marTop w:val="0"/>
      <w:marBottom w:val="0"/>
      <w:divBdr>
        <w:top w:val="none" w:sz="0" w:space="0" w:color="auto"/>
        <w:left w:val="none" w:sz="0" w:space="0" w:color="auto"/>
        <w:bottom w:val="none" w:sz="0" w:space="0" w:color="auto"/>
        <w:right w:val="none" w:sz="0" w:space="0" w:color="auto"/>
      </w:divBdr>
    </w:div>
    <w:div w:id="975986950">
      <w:bodyDiv w:val="1"/>
      <w:marLeft w:val="0"/>
      <w:marRight w:val="0"/>
      <w:marTop w:val="0"/>
      <w:marBottom w:val="0"/>
      <w:divBdr>
        <w:top w:val="none" w:sz="0" w:space="0" w:color="auto"/>
        <w:left w:val="none" w:sz="0" w:space="0" w:color="auto"/>
        <w:bottom w:val="none" w:sz="0" w:space="0" w:color="auto"/>
        <w:right w:val="none" w:sz="0" w:space="0" w:color="auto"/>
      </w:divBdr>
    </w:div>
    <w:div w:id="976033604">
      <w:bodyDiv w:val="1"/>
      <w:marLeft w:val="0"/>
      <w:marRight w:val="0"/>
      <w:marTop w:val="0"/>
      <w:marBottom w:val="0"/>
      <w:divBdr>
        <w:top w:val="none" w:sz="0" w:space="0" w:color="auto"/>
        <w:left w:val="none" w:sz="0" w:space="0" w:color="auto"/>
        <w:bottom w:val="none" w:sz="0" w:space="0" w:color="auto"/>
        <w:right w:val="none" w:sz="0" w:space="0" w:color="auto"/>
      </w:divBdr>
    </w:div>
    <w:div w:id="976060331">
      <w:bodyDiv w:val="1"/>
      <w:marLeft w:val="0"/>
      <w:marRight w:val="0"/>
      <w:marTop w:val="0"/>
      <w:marBottom w:val="0"/>
      <w:divBdr>
        <w:top w:val="none" w:sz="0" w:space="0" w:color="auto"/>
        <w:left w:val="none" w:sz="0" w:space="0" w:color="auto"/>
        <w:bottom w:val="none" w:sz="0" w:space="0" w:color="auto"/>
        <w:right w:val="none" w:sz="0" w:space="0" w:color="auto"/>
      </w:divBdr>
    </w:div>
    <w:div w:id="976180536">
      <w:bodyDiv w:val="1"/>
      <w:marLeft w:val="0"/>
      <w:marRight w:val="0"/>
      <w:marTop w:val="0"/>
      <w:marBottom w:val="0"/>
      <w:divBdr>
        <w:top w:val="none" w:sz="0" w:space="0" w:color="auto"/>
        <w:left w:val="none" w:sz="0" w:space="0" w:color="auto"/>
        <w:bottom w:val="none" w:sz="0" w:space="0" w:color="auto"/>
        <w:right w:val="none" w:sz="0" w:space="0" w:color="auto"/>
      </w:divBdr>
    </w:div>
    <w:div w:id="976183666">
      <w:bodyDiv w:val="1"/>
      <w:marLeft w:val="0"/>
      <w:marRight w:val="0"/>
      <w:marTop w:val="0"/>
      <w:marBottom w:val="0"/>
      <w:divBdr>
        <w:top w:val="none" w:sz="0" w:space="0" w:color="auto"/>
        <w:left w:val="none" w:sz="0" w:space="0" w:color="auto"/>
        <w:bottom w:val="none" w:sz="0" w:space="0" w:color="auto"/>
        <w:right w:val="none" w:sz="0" w:space="0" w:color="auto"/>
      </w:divBdr>
    </w:div>
    <w:div w:id="976376841">
      <w:bodyDiv w:val="1"/>
      <w:marLeft w:val="0"/>
      <w:marRight w:val="0"/>
      <w:marTop w:val="0"/>
      <w:marBottom w:val="0"/>
      <w:divBdr>
        <w:top w:val="none" w:sz="0" w:space="0" w:color="auto"/>
        <w:left w:val="none" w:sz="0" w:space="0" w:color="auto"/>
        <w:bottom w:val="none" w:sz="0" w:space="0" w:color="auto"/>
        <w:right w:val="none" w:sz="0" w:space="0" w:color="auto"/>
      </w:divBdr>
    </w:div>
    <w:div w:id="976448888">
      <w:bodyDiv w:val="1"/>
      <w:marLeft w:val="0"/>
      <w:marRight w:val="0"/>
      <w:marTop w:val="0"/>
      <w:marBottom w:val="0"/>
      <w:divBdr>
        <w:top w:val="none" w:sz="0" w:space="0" w:color="auto"/>
        <w:left w:val="none" w:sz="0" w:space="0" w:color="auto"/>
        <w:bottom w:val="none" w:sz="0" w:space="0" w:color="auto"/>
        <w:right w:val="none" w:sz="0" w:space="0" w:color="auto"/>
      </w:divBdr>
    </w:div>
    <w:div w:id="976835722">
      <w:bodyDiv w:val="1"/>
      <w:marLeft w:val="0"/>
      <w:marRight w:val="0"/>
      <w:marTop w:val="0"/>
      <w:marBottom w:val="0"/>
      <w:divBdr>
        <w:top w:val="none" w:sz="0" w:space="0" w:color="auto"/>
        <w:left w:val="none" w:sz="0" w:space="0" w:color="auto"/>
        <w:bottom w:val="none" w:sz="0" w:space="0" w:color="auto"/>
        <w:right w:val="none" w:sz="0" w:space="0" w:color="auto"/>
      </w:divBdr>
    </w:div>
    <w:div w:id="976837599">
      <w:bodyDiv w:val="1"/>
      <w:marLeft w:val="0"/>
      <w:marRight w:val="0"/>
      <w:marTop w:val="0"/>
      <w:marBottom w:val="0"/>
      <w:divBdr>
        <w:top w:val="none" w:sz="0" w:space="0" w:color="auto"/>
        <w:left w:val="none" w:sz="0" w:space="0" w:color="auto"/>
        <w:bottom w:val="none" w:sz="0" w:space="0" w:color="auto"/>
        <w:right w:val="none" w:sz="0" w:space="0" w:color="auto"/>
      </w:divBdr>
    </w:div>
    <w:div w:id="977343639">
      <w:bodyDiv w:val="1"/>
      <w:marLeft w:val="0"/>
      <w:marRight w:val="0"/>
      <w:marTop w:val="0"/>
      <w:marBottom w:val="0"/>
      <w:divBdr>
        <w:top w:val="none" w:sz="0" w:space="0" w:color="auto"/>
        <w:left w:val="none" w:sz="0" w:space="0" w:color="auto"/>
        <w:bottom w:val="none" w:sz="0" w:space="0" w:color="auto"/>
        <w:right w:val="none" w:sz="0" w:space="0" w:color="auto"/>
      </w:divBdr>
    </w:div>
    <w:div w:id="977490981">
      <w:bodyDiv w:val="1"/>
      <w:marLeft w:val="0"/>
      <w:marRight w:val="0"/>
      <w:marTop w:val="0"/>
      <w:marBottom w:val="0"/>
      <w:divBdr>
        <w:top w:val="none" w:sz="0" w:space="0" w:color="auto"/>
        <w:left w:val="none" w:sz="0" w:space="0" w:color="auto"/>
        <w:bottom w:val="none" w:sz="0" w:space="0" w:color="auto"/>
        <w:right w:val="none" w:sz="0" w:space="0" w:color="auto"/>
      </w:divBdr>
    </w:div>
    <w:div w:id="977880202">
      <w:bodyDiv w:val="1"/>
      <w:marLeft w:val="0"/>
      <w:marRight w:val="0"/>
      <w:marTop w:val="0"/>
      <w:marBottom w:val="0"/>
      <w:divBdr>
        <w:top w:val="none" w:sz="0" w:space="0" w:color="auto"/>
        <w:left w:val="none" w:sz="0" w:space="0" w:color="auto"/>
        <w:bottom w:val="none" w:sz="0" w:space="0" w:color="auto"/>
        <w:right w:val="none" w:sz="0" w:space="0" w:color="auto"/>
      </w:divBdr>
    </w:div>
    <w:div w:id="978343187">
      <w:bodyDiv w:val="1"/>
      <w:marLeft w:val="0"/>
      <w:marRight w:val="0"/>
      <w:marTop w:val="0"/>
      <w:marBottom w:val="0"/>
      <w:divBdr>
        <w:top w:val="none" w:sz="0" w:space="0" w:color="auto"/>
        <w:left w:val="none" w:sz="0" w:space="0" w:color="auto"/>
        <w:bottom w:val="none" w:sz="0" w:space="0" w:color="auto"/>
        <w:right w:val="none" w:sz="0" w:space="0" w:color="auto"/>
      </w:divBdr>
    </w:div>
    <w:div w:id="978455363">
      <w:bodyDiv w:val="1"/>
      <w:marLeft w:val="0"/>
      <w:marRight w:val="0"/>
      <w:marTop w:val="0"/>
      <w:marBottom w:val="0"/>
      <w:divBdr>
        <w:top w:val="none" w:sz="0" w:space="0" w:color="auto"/>
        <w:left w:val="none" w:sz="0" w:space="0" w:color="auto"/>
        <w:bottom w:val="none" w:sz="0" w:space="0" w:color="auto"/>
        <w:right w:val="none" w:sz="0" w:space="0" w:color="auto"/>
      </w:divBdr>
    </w:div>
    <w:div w:id="979267534">
      <w:bodyDiv w:val="1"/>
      <w:marLeft w:val="0"/>
      <w:marRight w:val="0"/>
      <w:marTop w:val="0"/>
      <w:marBottom w:val="0"/>
      <w:divBdr>
        <w:top w:val="none" w:sz="0" w:space="0" w:color="auto"/>
        <w:left w:val="none" w:sz="0" w:space="0" w:color="auto"/>
        <w:bottom w:val="none" w:sz="0" w:space="0" w:color="auto"/>
        <w:right w:val="none" w:sz="0" w:space="0" w:color="auto"/>
      </w:divBdr>
    </w:div>
    <w:div w:id="979532916">
      <w:bodyDiv w:val="1"/>
      <w:marLeft w:val="0"/>
      <w:marRight w:val="0"/>
      <w:marTop w:val="0"/>
      <w:marBottom w:val="0"/>
      <w:divBdr>
        <w:top w:val="none" w:sz="0" w:space="0" w:color="auto"/>
        <w:left w:val="none" w:sz="0" w:space="0" w:color="auto"/>
        <w:bottom w:val="none" w:sz="0" w:space="0" w:color="auto"/>
        <w:right w:val="none" w:sz="0" w:space="0" w:color="auto"/>
      </w:divBdr>
    </w:div>
    <w:div w:id="979581008">
      <w:bodyDiv w:val="1"/>
      <w:marLeft w:val="0"/>
      <w:marRight w:val="0"/>
      <w:marTop w:val="0"/>
      <w:marBottom w:val="0"/>
      <w:divBdr>
        <w:top w:val="none" w:sz="0" w:space="0" w:color="auto"/>
        <w:left w:val="none" w:sz="0" w:space="0" w:color="auto"/>
        <w:bottom w:val="none" w:sz="0" w:space="0" w:color="auto"/>
        <w:right w:val="none" w:sz="0" w:space="0" w:color="auto"/>
      </w:divBdr>
    </w:div>
    <w:div w:id="980110153">
      <w:bodyDiv w:val="1"/>
      <w:marLeft w:val="0"/>
      <w:marRight w:val="0"/>
      <w:marTop w:val="0"/>
      <w:marBottom w:val="0"/>
      <w:divBdr>
        <w:top w:val="none" w:sz="0" w:space="0" w:color="auto"/>
        <w:left w:val="none" w:sz="0" w:space="0" w:color="auto"/>
        <w:bottom w:val="none" w:sz="0" w:space="0" w:color="auto"/>
        <w:right w:val="none" w:sz="0" w:space="0" w:color="auto"/>
      </w:divBdr>
    </w:div>
    <w:div w:id="980236007">
      <w:bodyDiv w:val="1"/>
      <w:marLeft w:val="0"/>
      <w:marRight w:val="0"/>
      <w:marTop w:val="0"/>
      <w:marBottom w:val="0"/>
      <w:divBdr>
        <w:top w:val="none" w:sz="0" w:space="0" w:color="auto"/>
        <w:left w:val="none" w:sz="0" w:space="0" w:color="auto"/>
        <w:bottom w:val="none" w:sz="0" w:space="0" w:color="auto"/>
        <w:right w:val="none" w:sz="0" w:space="0" w:color="auto"/>
      </w:divBdr>
    </w:div>
    <w:div w:id="980307852">
      <w:bodyDiv w:val="1"/>
      <w:marLeft w:val="0"/>
      <w:marRight w:val="0"/>
      <w:marTop w:val="0"/>
      <w:marBottom w:val="0"/>
      <w:divBdr>
        <w:top w:val="none" w:sz="0" w:space="0" w:color="auto"/>
        <w:left w:val="none" w:sz="0" w:space="0" w:color="auto"/>
        <w:bottom w:val="none" w:sz="0" w:space="0" w:color="auto"/>
        <w:right w:val="none" w:sz="0" w:space="0" w:color="auto"/>
      </w:divBdr>
    </w:div>
    <w:div w:id="980496752">
      <w:bodyDiv w:val="1"/>
      <w:marLeft w:val="0"/>
      <w:marRight w:val="0"/>
      <w:marTop w:val="0"/>
      <w:marBottom w:val="0"/>
      <w:divBdr>
        <w:top w:val="none" w:sz="0" w:space="0" w:color="auto"/>
        <w:left w:val="none" w:sz="0" w:space="0" w:color="auto"/>
        <w:bottom w:val="none" w:sz="0" w:space="0" w:color="auto"/>
        <w:right w:val="none" w:sz="0" w:space="0" w:color="auto"/>
      </w:divBdr>
    </w:div>
    <w:div w:id="980501720">
      <w:bodyDiv w:val="1"/>
      <w:marLeft w:val="0"/>
      <w:marRight w:val="0"/>
      <w:marTop w:val="0"/>
      <w:marBottom w:val="0"/>
      <w:divBdr>
        <w:top w:val="none" w:sz="0" w:space="0" w:color="auto"/>
        <w:left w:val="none" w:sz="0" w:space="0" w:color="auto"/>
        <w:bottom w:val="none" w:sz="0" w:space="0" w:color="auto"/>
        <w:right w:val="none" w:sz="0" w:space="0" w:color="auto"/>
      </w:divBdr>
    </w:div>
    <w:div w:id="980963403">
      <w:bodyDiv w:val="1"/>
      <w:marLeft w:val="0"/>
      <w:marRight w:val="0"/>
      <w:marTop w:val="0"/>
      <w:marBottom w:val="0"/>
      <w:divBdr>
        <w:top w:val="none" w:sz="0" w:space="0" w:color="auto"/>
        <w:left w:val="none" w:sz="0" w:space="0" w:color="auto"/>
        <w:bottom w:val="none" w:sz="0" w:space="0" w:color="auto"/>
        <w:right w:val="none" w:sz="0" w:space="0" w:color="auto"/>
      </w:divBdr>
    </w:div>
    <w:div w:id="981040606">
      <w:bodyDiv w:val="1"/>
      <w:marLeft w:val="0"/>
      <w:marRight w:val="0"/>
      <w:marTop w:val="0"/>
      <w:marBottom w:val="0"/>
      <w:divBdr>
        <w:top w:val="none" w:sz="0" w:space="0" w:color="auto"/>
        <w:left w:val="none" w:sz="0" w:space="0" w:color="auto"/>
        <w:bottom w:val="none" w:sz="0" w:space="0" w:color="auto"/>
        <w:right w:val="none" w:sz="0" w:space="0" w:color="auto"/>
      </w:divBdr>
    </w:div>
    <w:div w:id="981156569">
      <w:bodyDiv w:val="1"/>
      <w:marLeft w:val="0"/>
      <w:marRight w:val="0"/>
      <w:marTop w:val="0"/>
      <w:marBottom w:val="0"/>
      <w:divBdr>
        <w:top w:val="none" w:sz="0" w:space="0" w:color="auto"/>
        <w:left w:val="none" w:sz="0" w:space="0" w:color="auto"/>
        <w:bottom w:val="none" w:sz="0" w:space="0" w:color="auto"/>
        <w:right w:val="none" w:sz="0" w:space="0" w:color="auto"/>
      </w:divBdr>
    </w:div>
    <w:div w:id="981301797">
      <w:bodyDiv w:val="1"/>
      <w:marLeft w:val="0"/>
      <w:marRight w:val="0"/>
      <w:marTop w:val="0"/>
      <w:marBottom w:val="0"/>
      <w:divBdr>
        <w:top w:val="none" w:sz="0" w:space="0" w:color="auto"/>
        <w:left w:val="none" w:sz="0" w:space="0" w:color="auto"/>
        <w:bottom w:val="none" w:sz="0" w:space="0" w:color="auto"/>
        <w:right w:val="none" w:sz="0" w:space="0" w:color="auto"/>
      </w:divBdr>
    </w:div>
    <w:div w:id="981691325">
      <w:bodyDiv w:val="1"/>
      <w:marLeft w:val="0"/>
      <w:marRight w:val="0"/>
      <w:marTop w:val="0"/>
      <w:marBottom w:val="0"/>
      <w:divBdr>
        <w:top w:val="none" w:sz="0" w:space="0" w:color="auto"/>
        <w:left w:val="none" w:sz="0" w:space="0" w:color="auto"/>
        <w:bottom w:val="none" w:sz="0" w:space="0" w:color="auto"/>
        <w:right w:val="none" w:sz="0" w:space="0" w:color="auto"/>
      </w:divBdr>
    </w:div>
    <w:div w:id="981806708">
      <w:bodyDiv w:val="1"/>
      <w:marLeft w:val="0"/>
      <w:marRight w:val="0"/>
      <w:marTop w:val="0"/>
      <w:marBottom w:val="0"/>
      <w:divBdr>
        <w:top w:val="none" w:sz="0" w:space="0" w:color="auto"/>
        <w:left w:val="none" w:sz="0" w:space="0" w:color="auto"/>
        <w:bottom w:val="none" w:sz="0" w:space="0" w:color="auto"/>
        <w:right w:val="none" w:sz="0" w:space="0" w:color="auto"/>
      </w:divBdr>
    </w:div>
    <w:div w:id="981884872">
      <w:bodyDiv w:val="1"/>
      <w:marLeft w:val="0"/>
      <w:marRight w:val="0"/>
      <w:marTop w:val="0"/>
      <w:marBottom w:val="0"/>
      <w:divBdr>
        <w:top w:val="none" w:sz="0" w:space="0" w:color="auto"/>
        <w:left w:val="none" w:sz="0" w:space="0" w:color="auto"/>
        <w:bottom w:val="none" w:sz="0" w:space="0" w:color="auto"/>
        <w:right w:val="none" w:sz="0" w:space="0" w:color="auto"/>
      </w:divBdr>
    </w:div>
    <w:div w:id="982850631">
      <w:bodyDiv w:val="1"/>
      <w:marLeft w:val="0"/>
      <w:marRight w:val="0"/>
      <w:marTop w:val="0"/>
      <w:marBottom w:val="0"/>
      <w:divBdr>
        <w:top w:val="none" w:sz="0" w:space="0" w:color="auto"/>
        <w:left w:val="none" w:sz="0" w:space="0" w:color="auto"/>
        <w:bottom w:val="none" w:sz="0" w:space="0" w:color="auto"/>
        <w:right w:val="none" w:sz="0" w:space="0" w:color="auto"/>
      </w:divBdr>
    </w:div>
    <w:div w:id="982857232">
      <w:bodyDiv w:val="1"/>
      <w:marLeft w:val="0"/>
      <w:marRight w:val="0"/>
      <w:marTop w:val="0"/>
      <w:marBottom w:val="0"/>
      <w:divBdr>
        <w:top w:val="none" w:sz="0" w:space="0" w:color="auto"/>
        <w:left w:val="none" w:sz="0" w:space="0" w:color="auto"/>
        <w:bottom w:val="none" w:sz="0" w:space="0" w:color="auto"/>
        <w:right w:val="none" w:sz="0" w:space="0" w:color="auto"/>
      </w:divBdr>
    </w:div>
    <w:div w:id="982926279">
      <w:bodyDiv w:val="1"/>
      <w:marLeft w:val="0"/>
      <w:marRight w:val="0"/>
      <w:marTop w:val="0"/>
      <w:marBottom w:val="0"/>
      <w:divBdr>
        <w:top w:val="none" w:sz="0" w:space="0" w:color="auto"/>
        <w:left w:val="none" w:sz="0" w:space="0" w:color="auto"/>
        <w:bottom w:val="none" w:sz="0" w:space="0" w:color="auto"/>
        <w:right w:val="none" w:sz="0" w:space="0" w:color="auto"/>
      </w:divBdr>
    </w:div>
    <w:div w:id="983192250">
      <w:bodyDiv w:val="1"/>
      <w:marLeft w:val="0"/>
      <w:marRight w:val="0"/>
      <w:marTop w:val="0"/>
      <w:marBottom w:val="0"/>
      <w:divBdr>
        <w:top w:val="none" w:sz="0" w:space="0" w:color="auto"/>
        <w:left w:val="none" w:sz="0" w:space="0" w:color="auto"/>
        <w:bottom w:val="none" w:sz="0" w:space="0" w:color="auto"/>
        <w:right w:val="none" w:sz="0" w:space="0" w:color="auto"/>
      </w:divBdr>
    </w:div>
    <w:div w:id="98343462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984359510">
      <w:bodyDiv w:val="1"/>
      <w:marLeft w:val="0"/>
      <w:marRight w:val="0"/>
      <w:marTop w:val="0"/>
      <w:marBottom w:val="0"/>
      <w:divBdr>
        <w:top w:val="none" w:sz="0" w:space="0" w:color="auto"/>
        <w:left w:val="none" w:sz="0" w:space="0" w:color="auto"/>
        <w:bottom w:val="none" w:sz="0" w:space="0" w:color="auto"/>
        <w:right w:val="none" w:sz="0" w:space="0" w:color="auto"/>
      </w:divBdr>
    </w:div>
    <w:div w:id="984435475">
      <w:bodyDiv w:val="1"/>
      <w:marLeft w:val="0"/>
      <w:marRight w:val="0"/>
      <w:marTop w:val="0"/>
      <w:marBottom w:val="0"/>
      <w:divBdr>
        <w:top w:val="none" w:sz="0" w:space="0" w:color="auto"/>
        <w:left w:val="none" w:sz="0" w:space="0" w:color="auto"/>
        <w:bottom w:val="none" w:sz="0" w:space="0" w:color="auto"/>
        <w:right w:val="none" w:sz="0" w:space="0" w:color="auto"/>
      </w:divBdr>
    </w:div>
    <w:div w:id="984550869">
      <w:bodyDiv w:val="1"/>
      <w:marLeft w:val="0"/>
      <w:marRight w:val="0"/>
      <w:marTop w:val="0"/>
      <w:marBottom w:val="0"/>
      <w:divBdr>
        <w:top w:val="none" w:sz="0" w:space="0" w:color="auto"/>
        <w:left w:val="none" w:sz="0" w:space="0" w:color="auto"/>
        <w:bottom w:val="none" w:sz="0" w:space="0" w:color="auto"/>
        <w:right w:val="none" w:sz="0" w:space="0" w:color="auto"/>
      </w:divBdr>
    </w:div>
    <w:div w:id="984551836">
      <w:bodyDiv w:val="1"/>
      <w:marLeft w:val="0"/>
      <w:marRight w:val="0"/>
      <w:marTop w:val="0"/>
      <w:marBottom w:val="0"/>
      <w:divBdr>
        <w:top w:val="none" w:sz="0" w:space="0" w:color="auto"/>
        <w:left w:val="none" w:sz="0" w:space="0" w:color="auto"/>
        <w:bottom w:val="none" w:sz="0" w:space="0" w:color="auto"/>
        <w:right w:val="none" w:sz="0" w:space="0" w:color="auto"/>
      </w:divBdr>
    </w:div>
    <w:div w:id="985208535">
      <w:bodyDiv w:val="1"/>
      <w:marLeft w:val="0"/>
      <w:marRight w:val="0"/>
      <w:marTop w:val="0"/>
      <w:marBottom w:val="0"/>
      <w:divBdr>
        <w:top w:val="none" w:sz="0" w:space="0" w:color="auto"/>
        <w:left w:val="none" w:sz="0" w:space="0" w:color="auto"/>
        <w:bottom w:val="none" w:sz="0" w:space="0" w:color="auto"/>
        <w:right w:val="none" w:sz="0" w:space="0" w:color="auto"/>
      </w:divBdr>
    </w:div>
    <w:div w:id="985353078">
      <w:bodyDiv w:val="1"/>
      <w:marLeft w:val="0"/>
      <w:marRight w:val="0"/>
      <w:marTop w:val="0"/>
      <w:marBottom w:val="0"/>
      <w:divBdr>
        <w:top w:val="none" w:sz="0" w:space="0" w:color="auto"/>
        <w:left w:val="none" w:sz="0" w:space="0" w:color="auto"/>
        <w:bottom w:val="none" w:sz="0" w:space="0" w:color="auto"/>
        <w:right w:val="none" w:sz="0" w:space="0" w:color="auto"/>
      </w:divBdr>
    </w:div>
    <w:div w:id="985670158">
      <w:bodyDiv w:val="1"/>
      <w:marLeft w:val="0"/>
      <w:marRight w:val="0"/>
      <w:marTop w:val="0"/>
      <w:marBottom w:val="0"/>
      <w:divBdr>
        <w:top w:val="none" w:sz="0" w:space="0" w:color="auto"/>
        <w:left w:val="none" w:sz="0" w:space="0" w:color="auto"/>
        <w:bottom w:val="none" w:sz="0" w:space="0" w:color="auto"/>
        <w:right w:val="none" w:sz="0" w:space="0" w:color="auto"/>
      </w:divBdr>
    </w:div>
    <w:div w:id="985742922">
      <w:bodyDiv w:val="1"/>
      <w:marLeft w:val="0"/>
      <w:marRight w:val="0"/>
      <w:marTop w:val="0"/>
      <w:marBottom w:val="0"/>
      <w:divBdr>
        <w:top w:val="none" w:sz="0" w:space="0" w:color="auto"/>
        <w:left w:val="none" w:sz="0" w:space="0" w:color="auto"/>
        <w:bottom w:val="none" w:sz="0" w:space="0" w:color="auto"/>
        <w:right w:val="none" w:sz="0" w:space="0" w:color="auto"/>
      </w:divBdr>
      <w:divsChild>
        <w:div w:id="880557705">
          <w:marLeft w:val="0"/>
          <w:marRight w:val="0"/>
          <w:marTop w:val="0"/>
          <w:marBottom w:val="0"/>
          <w:divBdr>
            <w:top w:val="none" w:sz="0" w:space="0" w:color="auto"/>
            <w:left w:val="none" w:sz="0" w:space="0" w:color="auto"/>
            <w:bottom w:val="none" w:sz="0" w:space="0" w:color="auto"/>
            <w:right w:val="none" w:sz="0" w:space="0" w:color="auto"/>
          </w:divBdr>
          <w:divsChild>
            <w:div w:id="21052357">
              <w:marLeft w:val="0"/>
              <w:marRight w:val="0"/>
              <w:marTop w:val="0"/>
              <w:marBottom w:val="0"/>
              <w:divBdr>
                <w:top w:val="none" w:sz="0" w:space="0" w:color="auto"/>
                <w:left w:val="none" w:sz="0" w:space="0" w:color="auto"/>
                <w:bottom w:val="none" w:sz="0" w:space="0" w:color="auto"/>
                <w:right w:val="none" w:sz="0" w:space="0" w:color="auto"/>
              </w:divBdr>
            </w:div>
            <w:div w:id="176117871">
              <w:marLeft w:val="0"/>
              <w:marRight w:val="0"/>
              <w:marTop w:val="0"/>
              <w:marBottom w:val="0"/>
              <w:divBdr>
                <w:top w:val="none" w:sz="0" w:space="0" w:color="auto"/>
                <w:left w:val="none" w:sz="0" w:space="0" w:color="auto"/>
                <w:bottom w:val="none" w:sz="0" w:space="0" w:color="auto"/>
                <w:right w:val="none" w:sz="0" w:space="0" w:color="auto"/>
              </w:divBdr>
            </w:div>
            <w:div w:id="224920612">
              <w:marLeft w:val="0"/>
              <w:marRight w:val="0"/>
              <w:marTop w:val="0"/>
              <w:marBottom w:val="0"/>
              <w:divBdr>
                <w:top w:val="none" w:sz="0" w:space="0" w:color="auto"/>
                <w:left w:val="none" w:sz="0" w:space="0" w:color="auto"/>
                <w:bottom w:val="none" w:sz="0" w:space="0" w:color="auto"/>
                <w:right w:val="none" w:sz="0" w:space="0" w:color="auto"/>
              </w:divBdr>
            </w:div>
            <w:div w:id="398942523">
              <w:marLeft w:val="0"/>
              <w:marRight w:val="0"/>
              <w:marTop w:val="0"/>
              <w:marBottom w:val="0"/>
              <w:divBdr>
                <w:top w:val="none" w:sz="0" w:space="0" w:color="auto"/>
                <w:left w:val="none" w:sz="0" w:space="0" w:color="auto"/>
                <w:bottom w:val="none" w:sz="0" w:space="0" w:color="auto"/>
                <w:right w:val="none" w:sz="0" w:space="0" w:color="auto"/>
              </w:divBdr>
            </w:div>
            <w:div w:id="404105390">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511260196">
              <w:marLeft w:val="0"/>
              <w:marRight w:val="0"/>
              <w:marTop w:val="0"/>
              <w:marBottom w:val="0"/>
              <w:divBdr>
                <w:top w:val="none" w:sz="0" w:space="0" w:color="auto"/>
                <w:left w:val="none" w:sz="0" w:space="0" w:color="auto"/>
                <w:bottom w:val="none" w:sz="0" w:space="0" w:color="auto"/>
                <w:right w:val="none" w:sz="0" w:space="0" w:color="auto"/>
              </w:divBdr>
            </w:div>
            <w:div w:id="597568254">
              <w:marLeft w:val="0"/>
              <w:marRight w:val="0"/>
              <w:marTop w:val="0"/>
              <w:marBottom w:val="0"/>
              <w:divBdr>
                <w:top w:val="none" w:sz="0" w:space="0" w:color="auto"/>
                <w:left w:val="none" w:sz="0" w:space="0" w:color="auto"/>
                <w:bottom w:val="none" w:sz="0" w:space="0" w:color="auto"/>
                <w:right w:val="none" w:sz="0" w:space="0" w:color="auto"/>
              </w:divBdr>
            </w:div>
            <w:div w:id="615674910">
              <w:marLeft w:val="0"/>
              <w:marRight w:val="0"/>
              <w:marTop w:val="0"/>
              <w:marBottom w:val="0"/>
              <w:divBdr>
                <w:top w:val="none" w:sz="0" w:space="0" w:color="auto"/>
                <w:left w:val="none" w:sz="0" w:space="0" w:color="auto"/>
                <w:bottom w:val="none" w:sz="0" w:space="0" w:color="auto"/>
                <w:right w:val="none" w:sz="0" w:space="0" w:color="auto"/>
              </w:divBdr>
            </w:div>
            <w:div w:id="663898202">
              <w:marLeft w:val="0"/>
              <w:marRight w:val="0"/>
              <w:marTop w:val="0"/>
              <w:marBottom w:val="0"/>
              <w:divBdr>
                <w:top w:val="none" w:sz="0" w:space="0" w:color="auto"/>
                <w:left w:val="none" w:sz="0" w:space="0" w:color="auto"/>
                <w:bottom w:val="none" w:sz="0" w:space="0" w:color="auto"/>
                <w:right w:val="none" w:sz="0" w:space="0" w:color="auto"/>
              </w:divBdr>
            </w:div>
            <w:div w:id="679503786">
              <w:marLeft w:val="0"/>
              <w:marRight w:val="0"/>
              <w:marTop w:val="0"/>
              <w:marBottom w:val="0"/>
              <w:divBdr>
                <w:top w:val="none" w:sz="0" w:space="0" w:color="auto"/>
                <w:left w:val="none" w:sz="0" w:space="0" w:color="auto"/>
                <w:bottom w:val="none" w:sz="0" w:space="0" w:color="auto"/>
                <w:right w:val="none" w:sz="0" w:space="0" w:color="auto"/>
              </w:divBdr>
            </w:div>
            <w:div w:id="765200558">
              <w:marLeft w:val="0"/>
              <w:marRight w:val="0"/>
              <w:marTop w:val="0"/>
              <w:marBottom w:val="0"/>
              <w:divBdr>
                <w:top w:val="none" w:sz="0" w:space="0" w:color="auto"/>
                <w:left w:val="none" w:sz="0" w:space="0" w:color="auto"/>
                <w:bottom w:val="none" w:sz="0" w:space="0" w:color="auto"/>
                <w:right w:val="none" w:sz="0" w:space="0" w:color="auto"/>
              </w:divBdr>
            </w:div>
            <w:div w:id="821626113">
              <w:marLeft w:val="0"/>
              <w:marRight w:val="0"/>
              <w:marTop w:val="0"/>
              <w:marBottom w:val="0"/>
              <w:divBdr>
                <w:top w:val="none" w:sz="0" w:space="0" w:color="auto"/>
                <w:left w:val="none" w:sz="0" w:space="0" w:color="auto"/>
                <w:bottom w:val="none" w:sz="0" w:space="0" w:color="auto"/>
                <w:right w:val="none" w:sz="0" w:space="0" w:color="auto"/>
              </w:divBdr>
            </w:div>
            <w:div w:id="843782948">
              <w:marLeft w:val="0"/>
              <w:marRight w:val="0"/>
              <w:marTop w:val="0"/>
              <w:marBottom w:val="0"/>
              <w:divBdr>
                <w:top w:val="none" w:sz="0" w:space="0" w:color="auto"/>
                <w:left w:val="none" w:sz="0" w:space="0" w:color="auto"/>
                <w:bottom w:val="none" w:sz="0" w:space="0" w:color="auto"/>
                <w:right w:val="none" w:sz="0" w:space="0" w:color="auto"/>
              </w:divBdr>
            </w:div>
            <w:div w:id="854268057">
              <w:marLeft w:val="0"/>
              <w:marRight w:val="0"/>
              <w:marTop w:val="0"/>
              <w:marBottom w:val="0"/>
              <w:divBdr>
                <w:top w:val="none" w:sz="0" w:space="0" w:color="auto"/>
                <w:left w:val="none" w:sz="0" w:space="0" w:color="auto"/>
                <w:bottom w:val="none" w:sz="0" w:space="0" w:color="auto"/>
                <w:right w:val="none" w:sz="0" w:space="0" w:color="auto"/>
              </w:divBdr>
            </w:div>
            <w:div w:id="857813275">
              <w:marLeft w:val="0"/>
              <w:marRight w:val="0"/>
              <w:marTop w:val="0"/>
              <w:marBottom w:val="0"/>
              <w:divBdr>
                <w:top w:val="none" w:sz="0" w:space="0" w:color="auto"/>
                <w:left w:val="none" w:sz="0" w:space="0" w:color="auto"/>
                <w:bottom w:val="none" w:sz="0" w:space="0" w:color="auto"/>
                <w:right w:val="none" w:sz="0" w:space="0" w:color="auto"/>
              </w:divBdr>
            </w:div>
            <w:div w:id="875510614">
              <w:marLeft w:val="0"/>
              <w:marRight w:val="0"/>
              <w:marTop w:val="0"/>
              <w:marBottom w:val="0"/>
              <w:divBdr>
                <w:top w:val="none" w:sz="0" w:space="0" w:color="auto"/>
                <w:left w:val="none" w:sz="0" w:space="0" w:color="auto"/>
                <w:bottom w:val="none" w:sz="0" w:space="0" w:color="auto"/>
                <w:right w:val="none" w:sz="0" w:space="0" w:color="auto"/>
              </w:divBdr>
            </w:div>
            <w:div w:id="896015627">
              <w:marLeft w:val="0"/>
              <w:marRight w:val="0"/>
              <w:marTop w:val="0"/>
              <w:marBottom w:val="0"/>
              <w:divBdr>
                <w:top w:val="none" w:sz="0" w:space="0" w:color="auto"/>
                <w:left w:val="none" w:sz="0" w:space="0" w:color="auto"/>
                <w:bottom w:val="none" w:sz="0" w:space="0" w:color="auto"/>
                <w:right w:val="none" w:sz="0" w:space="0" w:color="auto"/>
              </w:divBdr>
            </w:div>
            <w:div w:id="1034111893">
              <w:marLeft w:val="0"/>
              <w:marRight w:val="0"/>
              <w:marTop w:val="0"/>
              <w:marBottom w:val="0"/>
              <w:divBdr>
                <w:top w:val="none" w:sz="0" w:space="0" w:color="auto"/>
                <w:left w:val="none" w:sz="0" w:space="0" w:color="auto"/>
                <w:bottom w:val="none" w:sz="0" w:space="0" w:color="auto"/>
                <w:right w:val="none" w:sz="0" w:space="0" w:color="auto"/>
              </w:divBdr>
            </w:div>
            <w:div w:id="1043165787">
              <w:marLeft w:val="0"/>
              <w:marRight w:val="0"/>
              <w:marTop w:val="0"/>
              <w:marBottom w:val="0"/>
              <w:divBdr>
                <w:top w:val="none" w:sz="0" w:space="0" w:color="auto"/>
                <w:left w:val="none" w:sz="0" w:space="0" w:color="auto"/>
                <w:bottom w:val="none" w:sz="0" w:space="0" w:color="auto"/>
                <w:right w:val="none" w:sz="0" w:space="0" w:color="auto"/>
              </w:divBdr>
            </w:div>
            <w:div w:id="1166824624">
              <w:marLeft w:val="0"/>
              <w:marRight w:val="0"/>
              <w:marTop w:val="0"/>
              <w:marBottom w:val="0"/>
              <w:divBdr>
                <w:top w:val="none" w:sz="0" w:space="0" w:color="auto"/>
                <w:left w:val="none" w:sz="0" w:space="0" w:color="auto"/>
                <w:bottom w:val="none" w:sz="0" w:space="0" w:color="auto"/>
                <w:right w:val="none" w:sz="0" w:space="0" w:color="auto"/>
              </w:divBdr>
            </w:div>
            <w:div w:id="1169980741">
              <w:marLeft w:val="0"/>
              <w:marRight w:val="0"/>
              <w:marTop w:val="0"/>
              <w:marBottom w:val="0"/>
              <w:divBdr>
                <w:top w:val="none" w:sz="0" w:space="0" w:color="auto"/>
                <w:left w:val="none" w:sz="0" w:space="0" w:color="auto"/>
                <w:bottom w:val="none" w:sz="0" w:space="0" w:color="auto"/>
                <w:right w:val="none" w:sz="0" w:space="0" w:color="auto"/>
              </w:divBdr>
            </w:div>
            <w:div w:id="1182822062">
              <w:marLeft w:val="0"/>
              <w:marRight w:val="0"/>
              <w:marTop w:val="0"/>
              <w:marBottom w:val="0"/>
              <w:divBdr>
                <w:top w:val="none" w:sz="0" w:space="0" w:color="auto"/>
                <w:left w:val="none" w:sz="0" w:space="0" w:color="auto"/>
                <w:bottom w:val="none" w:sz="0" w:space="0" w:color="auto"/>
                <w:right w:val="none" w:sz="0" w:space="0" w:color="auto"/>
              </w:divBdr>
            </w:div>
            <w:div w:id="1222860208">
              <w:marLeft w:val="0"/>
              <w:marRight w:val="0"/>
              <w:marTop w:val="0"/>
              <w:marBottom w:val="0"/>
              <w:divBdr>
                <w:top w:val="none" w:sz="0" w:space="0" w:color="auto"/>
                <w:left w:val="none" w:sz="0" w:space="0" w:color="auto"/>
                <w:bottom w:val="none" w:sz="0" w:space="0" w:color="auto"/>
                <w:right w:val="none" w:sz="0" w:space="0" w:color="auto"/>
              </w:divBdr>
            </w:div>
            <w:div w:id="1271547461">
              <w:marLeft w:val="0"/>
              <w:marRight w:val="0"/>
              <w:marTop w:val="0"/>
              <w:marBottom w:val="0"/>
              <w:divBdr>
                <w:top w:val="none" w:sz="0" w:space="0" w:color="auto"/>
                <w:left w:val="none" w:sz="0" w:space="0" w:color="auto"/>
                <w:bottom w:val="none" w:sz="0" w:space="0" w:color="auto"/>
                <w:right w:val="none" w:sz="0" w:space="0" w:color="auto"/>
              </w:divBdr>
            </w:div>
            <w:div w:id="1512641953">
              <w:marLeft w:val="0"/>
              <w:marRight w:val="0"/>
              <w:marTop w:val="0"/>
              <w:marBottom w:val="0"/>
              <w:divBdr>
                <w:top w:val="none" w:sz="0" w:space="0" w:color="auto"/>
                <w:left w:val="none" w:sz="0" w:space="0" w:color="auto"/>
                <w:bottom w:val="none" w:sz="0" w:space="0" w:color="auto"/>
                <w:right w:val="none" w:sz="0" w:space="0" w:color="auto"/>
              </w:divBdr>
            </w:div>
            <w:div w:id="1546335140">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664701214">
              <w:marLeft w:val="0"/>
              <w:marRight w:val="0"/>
              <w:marTop w:val="0"/>
              <w:marBottom w:val="0"/>
              <w:divBdr>
                <w:top w:val="none" w:sz="0" w:space="0" w:color="auto"/>
                <w:left w:val="none" w:sz="0" w:space="0" w:color="auto"/>
                <w:bottom w:val="none" w:sz="0" w:space="0" w:color="auto"/>
                <w:right w:val="none" w:sz="0" w:space="0" w:color="auto"/>
              </w:divBdr>
            </w:div>
            <w:div w:id="1727029722">
              <w:marLeft w:val="0"/>
              <w:marRight w:val="0"/>
              <w:marTop w:val="0"/>
              <w:marBottom w:val="0"/>
              <w:divBdr>
                <w:top w:val="none" w:sz="0" w:space="0" w:color="auto"/>
                <w:left w:val="none" w:sz="0" w:space="0" w:color="auto"/>
                <w:bottom w:val="none" w:sz="0" w:space="0" w:color="auto"/>
                <w:right w:val="none" w:sz="0" w:space="0" w:color="auto"/>
              </w:divBdr>
            </w:div>
            <w:div w:id="1751657846">
              <w:marLeft w:val="0"/>
              <w:marRight w:val="0"/>
              <w:marTop w:val="0"/>
              <w:marBottom w:val="0"/>
              <w:divBdr>
                <w:top w:val="none" w:sz="0" w:space="0" w:color="auto"/>
                <w:left w:val="none" w:sz="0" w:space="0" w:color="auto"/>
                <w:bottom w:val="none" w:sz="0" w:space="0" w:color="auto"/>
                <w:right w:val="none" w:sz="0" w:space="0" w:color="auto"/>
              </w:divBdr>
            </w:div>
            <w:div w:id="1814251680">
              <w:marLeft w:val="0"/>
              <w:marRight w:val="0"/>
              <w:marTop w:val="0"/>
              <w:marBottom w:val="0"/>
              <w:divBdr>
                <w:top w:val="none" w:sz="0" w:space="0" w:color="auto"/>
                <w:left w:val="none" w:sz="0" w:space="0" w:color="auto"/>
                <w:bottom w:val="none" w:sz="0" w:space="0" w:color="auto"/>
                <w:right w:val="none" w:sz="0" w:space="0" w:color="auto"/>
              </w:divBdr>
            </w:div>
            <w:div w:id="1912887350">
              <w:marLeft w:val="0"/>
              <w:marRight w:val="0"/>
              <w:marTop w:val="0"/>
              <w:marBottom w:val="0"/>
              <w:divBdr>
                <w:top w:val="none" w:sz="0" w:space="0" w:color="auto"/>
                <w:left w:val="none" w:sz="0" w:space="0" w:color="auto"/>
                <w:bottom w:val="none" w:sz="0" w:space="0" w:color="auto"/>
                <w:right w:val="none" w:sz="0" w:space="0" w:color="auto"/>
              </w:divBdr>
            </w:div>
            <w:div w:id="1963532951">
              <w:marLeft w:val="0"/>
              <w:marRight w:val="0"/>
              <w:marTop w:val="0"/>
              <w:marBottom w:val="0"/>
              <w:divBdr>
                <w:top w:val="none" w:sz="0" w:space="0" w:color="auto"/>
                <w:left w:val="none" w:sz="0" w:space="0" w:color="auto"/>
                <w:bottom w:val="none" w:sz="0" w:space="0" w:color="auto"/>
                <w:right w:val="none" w:sz="0" w:space="0" w:color="auto"/>
              </w:divBdr>
            </w:div>
            <w:div w:id="1965501485">
              <w:marLeft w:val="0"/>
              <w:marRight w:val="0"/>
              <w:marTop w:val="0"/>
              <w:marBottom w:val="0"/>
              <w:divBdr>
                <w:top w:val="none" w:sz="0" w:space="0" w:color="auto"/>
                <w:left w:val="none" w:sz="0" w:space="0" w:color="auto"/>
                <w:bottom w:val="none" w:sz="0" w:space="0" w:color="auto"/>
                <w:right w:val="none" w:sz="0" w:space="0" w:color="auto"/>
              </w:divBdr>
            </w:div>
            <w:div w:id="2061130442">
              <w:marLeft w:val="0"/>
              <w:marRight w:val="0"/>
              <w:marTop w:val="0"/>
              <w:marBottom w:val="0"/>
              <w:divBdr>
                <w:top w:val="none" w:sz="0" w:space="0" w:color="auto"/>
                <w:left w:val="none" w:sz="0" w:space="0" w:color="auto"/>
                <w:bottom w:val="none" w:sz="0" w:space="0" w:color="auto"/>
                <w:right w:val="none" w:sz="0" w:space="0" w:color="auto"/>
              </w:divBdr>
            </w:div>
            <w:div w:id="2076201800">
              <w:marLeft w:val="0"/>
              <w:marRight w:val="0"/>
              <w:marTop w:val="0"/>
              <w:marBottom w:val="0"/>
              <w:divBdr>
                <w:top w:val="none" w:sz="0" w:space="0" w:color="auto"/>
                <w:left w:val="none" w:sz="0" w:space="0" w:color="auto"/>
                <w:bottom w:val="none" w:sz="0" w:space="0" w:color="auto"/>
                <w:right w:val="none" w:sz="0" w:space="0" w:color="auto"/>
              </w:divBdr>
            </w:div>
            <w:div w:id="211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950">
      <w:bodyDiv w:val="1"/>
      <w:marLeft w:val="0"/>
      <w:marRight w:val="0"/>
      <w:marTop w:val="0"/>
      <w:marBottom w:val="0"/>
      <w:divBdr>
        <w:top w:val="none" w:sz="0" w:space="0" w:color="auto"/>
        <w:left w:val="none" w:sz="0" w:space="0" w:color="auto"/>
        <w:bottom w:val="none" w:sz="0" w:space="0" w:color="auto"/>
        <w:right w:val="none" w:sz="0" w:space="0" w:color="auto"/>
      </w:divBdr>
    </w:div>
    <w:div w:id="986083048">
      <w:bodyDiv w:val="1"/>
      <w:marLeft w:val="0"/>
      <w:marRight w:val="0"/>
      <w:marTop w:val="0"/>
      <w:marBottom w:val="0"/>
      <w:divBdr>
        <w:top w:val="none" w:sz="0" w:space="0" w:color="auto"/>
        <w:left w:val="none" w:sz="0" w:space="0" w:color="auto"/>
        <w:bottom w:val="none" w:sz="0" w:space="0" w:color="auto"/>
        <w:right w:val="none" w:sz="0" w:space="0" w:color="auto"/>
      </w:divBdr>
    </w:div>
    <w:div w:id="986131121">
      <w:bodyDiv w:val="1"/>
      <w:marLeft w:val="0"/>
      <w:marRight w:val="0"/>
      <w:marTop w:val="0"/>
      <w:marBottom w:val="0"/>
      <w:divBdr>
        <w:top w:val="none" w:sz="0" w:space="0" w:color="auto"/>
        <w:left w:val="none" w:sz="0" w:space="0" w:color="auto"/>
        <w:bottom w:val="none" w:sz="0" w:space="0" w:color="auto"/>
        <w:right w:val="none" w:sz="0" w:space="0" w:color="auto"/>
      </w:divBdr>
    </w:div>
    <w:div w:id="986470031">
      <w:bodyDiv w:val="1"/>
      <w:marLeft w:val="0"/>
      <w:marRight w:val="0"/>
      <w:marTop w:val="0"/>
      <w:marBottom w:val="0"/>
      <w:divBdr>
        <w:top w:val="none" w:sz="0" w:space="0" w:color="auto"/>
        <w:left w:val="none" w:sz="0" w:space="0" w:color="auto"/>
        <w:bottom w:val="none" w:sz="0" w:space="0" w:color="auto"/>
        <w:right w:val="none" w:sz="0" w:space="0" w:color="auto"/>
      </w:divBdr>
    </w:div>
    <w:div w:id="986663296">
      <w:bodyDiv w:val="1"/>
      <w:marLeft w:val="0"/>
      <w:marRight w:val="0"/>
      <w:marTop w:val="0"/>
      <w:marBottom w:val="0"/>
      <w:divBdr>
        <w:top w:val="none" w:sz="0" w:space="0" w:color="auto"/>
        <w:left w:val="none" w:sz="0" w:space="0" w:color="auto"/>
        <w:bottom w:val="none" w:sz="0" w:space="0" w:color="auto"/>
        <w:right w:val="none" w:sz="0" w:space="0" w:color="auto"/>
      </w:divBdr>
    </w:div>
    <w:div w:id="986780142">
      <w:bodyDiv w:val="1"/>
      <w:marLeft w:val="0"/>
      <w:marRight w:val="0"/>
      <w:marTop w:val="0"/>
      <w:marBottom w:val="0"/>
      <w:divBdr>
        <w:top w:val="none" w:sz="0" w:space="0" w:color="auto"/>
        <w:left w:val="none" w:sz="0" w:space="0" w:color="auto"/>
        <w:bottom w:val="none" w:sz="0" w:space="0" w:color="auto"/>
        <w:right w:val="none" w:sz="0" w:space="0" w:color="auto"/>
      </w:divBdr>
    </w:div>
    <w:div w:id="986786704">
      <w:bodyDiv w:val="1"/>
      <w:marLeft w:val="0"/>
      <w:marRight w:val="0"/>
      <w:marTop w:val="0"/>
      <w:marBottom w:val="0"/>
      <w:divBdr>
        <w:top w:val="none" w:sz="0" w:space="0" w:color="auto"/>
        <w:left w:val="none" w:sz="0" w:space="0" w:color="auto"/>
        <w:bottom w:val="none" w:sz="0" w:space="0" w:color="auto"/>
        <w:right w:val="none" w:sz="0" w:space="0" w:color="auto"/>
      </w:divBdr>
    </w:div>
    <w:div w:id="986980880">
      <w:bodyDiv w:val="1"/>
      <w:marLeft w:val="0"/>
      <w:marRight w:val="0"/>
      <w:marTop w:val="0"/>
      <w:marBottom w:val="0"/>
      <w:divBdr>
        <w:top w:val="none" w:sz="0" w:space="0" w:color="auto"/>
        <w:left w:val="none" w:sz="0" w:space="0" w:color="auto"/>
        <w:bottom w:val="none" w:sz="0" w:space="0" w:color="auto"/>
        <w:right w:val="none" w:sz="0" w:space="0" w:color="auto"/>
      </w:divBdr>
    </w:div>
    <w:div w:id="987170274">
      <w:bodyDiv w:val="1"/>
      <w:marLeft w:val="0"/>
      <w:marRight w:val="0"/>
      <w:marTop w:val="0"/>
      <w:marBottom w:val="0"/>
      <w:divBdr>
        <w:top w:val="none" w:sz="0" w:space="0" w:color="auto"/>
        <w:left w:val="none" w:sz="0" w:space="0" w:color="auto"/>
        <w:bottom w:val="none" w:sz="0" w:space="0" w:color="auto"/>
        <w:right w:val="none" w:sz="0" w:space="0" w:color="auto"/>
      </w:divBdr>
    </w:div>
    <w:div w:id="987246834">
      <w:bodyDiv w:val="1"/>
      <w:marLeft w:val="0"/>
      <w:marRight w:val="0"/>
      <w:marTop w:val="0"/>
      <w:marBottom w:val="0"/>
      <w:divBdr>
        <w:top w:val="none" w:sz="0" w:space="0" w:color="auto"/>
        <w:left w:val="none" w:sz="0" w:space="0" w:color="auto"/>
        <w:bottom w:val="none" w:sz="0" w:space="0" w:color="auto"/>
        <w:right w:val="none" w:sz="0" w:space="0" w:color="auto"/>
      </w:divBdr>
    </w:div>
    <w:div w:id="987593253">
      <w:bodyDiv w:val="1"/>
      <w:marLeft w:val="0"/>
      <w:marRight w:val="0"/>
      <w:marTop w:val="0"/>
      <w:marBottom w:val="0"/>
      <w:divBdr>
        <w:top w:val="none" w:sz="0" w:space="0" w:color="auto"/>
        <w:left w:val="none" w:sz="0" w:space="0" w:color="auto"/>
        <w:bottom w:val="none" w:sz="0" w:space="0" w:color="auto"/>
        <w:right w:val="none" w:sz="0" w:space="0" w:color="auto"/>
      </w:divBdr>
    </w:div>
    <w:div w:id="987856184">
      <w:bodyDiv w:val="1"/>
      <w:marLeft w:val="0"/>
      <w:marRight w:val="0"/>
      <w:marTop w:val="0"/>
      <w:marBottom w:val="0"/>
      <w:divBdr>
        <w:top w:val="none" w:sz="0" w:space="0" w:color="auto"/>
        <w:left w:val="none" w:sz="0" w:space="0" w:color="auto"/>
        <w:bottom w:val="none" w:sz="0" w:space="0" w:color="auto"/>
        <w:right w:val="none" w:sz="0" w:space="0" w:color="auto"/>
      </w:divBdr>
    </w:div>
    <w:div w:id="987897771">
      <w:bodyDiv w:val="1"/>
      <w:marLeft w:val="0"/>
      <w:marRight w:val="0"/>
      <w:marTop w:val="0"/>
      <w:marBottom w:val="0"/>
      <w:divBdr>
        <w:top w:val="none" w:sz="0" w:space="0" w:color="auto"/>
        <w:left w:val="none" w:sz="0" w:space="0" w:color="auto"/>
        <w:bottom w:val="none" w:sz="0" w:space="0" w:color="auto"/>
        <w:right w:val="none" w:sz="0" w:space="0" w:color="auto"/>
      </w:divBdr>
    </w:div>
    <w:div w:id="987976052">
      <w:bodyDiv w:val="1"/>
      <w:marLeft w:val="0"/>
      <w:marRight w:val="0"/>
      <w:marTop w:val="0"/>
      <w:marBottom w:val="0"/>
      <w:divBdr>
        <w:top w:val="none" w:sz="0" w:space="0" w:color="auto"/>
        <w:left w:val="none" w:sz="0" w:space="0" w:color="auto"/>
        <w:bottom w:val="none" w:sz="0" w:space="0" w:color="auto"/>
        <w:right w:val="none" w:sz="0" w:space="0" w:color="auto"/>
      </w:divBdr>
    </w:div>
    <w:div w:id="988249811">
      <w:bodyDiv w:val="1"/>
      <w:marLeft w:val="0"/>
      <w:marRight w:val="0"/>
      <w:marTop w:val="0"/>
      <w:marBottom w:val="0"/>
      <w:divBdr>
        <w:top w:val="none" w:sz="0" w:space="0" w:color="auto"/>
        <w:left w:val="none" w:sz="0" w:space="0" w:color="auto"/>
        <w:bottom w:val="none" w:sz="0" w:space="0" w:color="auto"/>
        <w:right w:val="none" w:sz="0" w:space="0" w:color="auto"/>
      </w:divBdr>
    </w:div>
    <w:div w:id="988483972">
      <w:bodyDiv w:val="1"/>
      <w:marLeft w:val="0"/>
      <w:marRight w:val="0"/>
      <w:marTop w:val="0"/>
      <w:marBottom w:val="0"/>
      <w:divBdr>
        <w:top w:val="none" w:sz="0" w:space="0" w:color="auto"/>
        <w:left w:val="none" w:sz="0" w:space="0" w:color="auto"/>
        <w:bottom w:val="none" w:sz="0" w:space="0" w:color="auto"/>
        <w:right w:val="none" w:sz="0" w:space="0" w:color="auto"/>
      </w:divBdr>
    </w:div>
    <w:div w:id="988561703">
      <w:bodyDiv w:val="1"/>
      <w:marLeft w:val="0"/>
      <w:marRight w:val="0"/>
      <w:marTop w:val="0"/>
      <w:marBottom w:val="0"/>
      <w:divBdr>
        <w:top w:val="none" w:sz="0" w:space="0" w:color="auto"/>
        <w:left w:val="none" w:sz="0" w:space="0" w:color="auto"/>
        <w:bottom w:val="none" w:sz="0" w:space="0" w:color="auto"/>
        <w:right w:val="none" w:sz="0" w:space="0" w:color="auto"/>
      </w:divBdr>
    </w:div>
    <w:div w:id="988703718">
      <w:bodyDiv w:val="1"/>
      <w:marLeft w:val="0"/>
      <w:marRight w:val="0"/>
      <w:marTop w:val="0"/>
      <w:marBottom w:val="0"/>
      <w:divBdr>
        <w:top w:val="none" w:sz="0" w:space="0" w:color="auto"/>
        <w:left w:val="none" w:sz="0" w:space="0" w:color="auto"/>
        <w:bottom w:val="none" w:sz="0" w:space="0" w:color="auto"/>
        <w:right w:val="none" w:sz="0" w:space="0" w:color="auto"/>
      </w:divBdr>
    </w:div>
    <w:div w:id="989140629">
      <w:bodyDiv w:val="1"/>
      <w:marLeft w:val="0"/>
      <w:marRight w:val="0"/>
      <w:marTop w:val="0"/>
      <w:marBottom w:val="0"/>
      <w:divBdr>
        <w:top w:val="none" w:sz="0" w:space="0" w:color="auto"/>
        <w:left w:val="none" w:sz="0" w:space="0" w:color="auto"/>
        <w:bottom w:val="none" w:sz="0" w:space="0" w:color="auto"/>
        <w:right w:val="none" w:sz="0" w:space="0" w:color="auto"/>
      </w:divBdr>
    </w:div>
    <w:div w:id="989407788">
      <w:bodyDiv w:val="1"/>
      <w:marLeft w:val="0"/>
      <w:marRight w:val="0"/>
      <w:marTop w:val="0"/>
      <w:marBottom w:val="0"/>
      <w:divBdr>
        <w:top w:val="none" w:sz="0" w:space="0" w:color="auto"/>
        <w:left w:val="none" w:sz="0" w:space="0" w:color="auto"/>
        <w:bottom w:val="none" w:sz="0" w:space="0" w:color="auto"/>
        <w:right w:val="none" w:sz="0" w:space="0" w:color="auto"/>
      </w:divBdr>
    </w:div>
    <w:div w:id="990016147">
      <w:bodyDiv w:val="1"/>
      <w:marLeft w:val="0"/>
      <w:marRight w:val="0"/>
      <w:marTop w:val="0"/>
      <w:marBottom w:val="0"/>
      <w:divBdr>
        <w:top w:val="none" w:sz="0" w:space="0" w:color="auto"/>
        <w:left w:val="none" w:sz="0" w:space="0" w:color="auto"/>
        <w:bottom w:val="none" w:sz="0" w:space="0" w:color="auto"/>
        <w:right w:val="none" w:sz="0" w:space="0" w:color="auto"/>
      </w:divBdr>
    </w:div>
    <w:div w:id="990132259">
      <w:bodyDiv w:val="1"/>
      <w:marLeft w:val="0"/>
      <w:marRight w:val="0"/>
      <w:marTop w:val="0"/>
      <w:marBottom w:val="0"/>
      <w:divBdr>
        <w:top w:val="none" w:sz="0" w:space="0" w:color="auto"/>
        <w:left w:val="none" w:sz="0" w:space="0" w:color="auto"/>
        <w:bottom w:val="none" w:sz="0" w:space="0" w:color="auto"/>
        <w:right w:val="none" w:sz="0" w:space="0" w:color="auto"/>
      </w:divBdr>
    </w:div>
    <w:div w:id="990214494">
      <w:bodyDiv w:val="1"/>
      <w:marLeft w:val="0"/>
      <w:marRight w:val="0"/>
      <w:marTop w:val="0"/>
      <w:marBottom w:val="0"/>
      <w:divBdr>
        <w:top w:val="none" w:sz="0" w:space="0" w:color="auto"/>
        <w:left w:val="none" w:sz="0" w:space="0" w:color="auto"/>
        <w:bottom w:val="none" w:sz="0" w:space="0" w:color="auto"/>
        <w:right w:val="none" w:sz="0" w:space="0" w:color="auto"/>
      </w:divBdr>
    </w:div>
    <w:div w:id="990255880">
      <w:bodyDiv w:val="1"/>
      <w:marLeft w:val="0"/>
      <w:marRight w:val="0"/>
      <w:marTop w:val="0"/>
      <w:marBottom w:val="0"/>
      <w:divBdr>
        <w:top w:val="none" w:sz="0" w:space="0" w:color="auto"/>
        <w:left w:val="none" w:sz="0" w:space="0" w:color="auto"/>
        <w:bottom w:val="none" w:sz="0" w:space="0" w:color="auto"/>
        <w:right w:val="none" w:sz="0" w:space="0" w:color="auto"/>
      </w:divBdr>
    </w:div>
    <w:div w:id="990599832">
      <w:bodyDiv w:val="1"/>
      <w:marLeft w:val="0"/>
      <w:marRight w:val="0"/>
      <w:marTop w:val="0"/>
      <w:marBottom w:val="0"/>
      <w:divBdr>
        <w:top w:val="none" w:sz="0" w:space="0" w:color="auto"/>
        <w:left w:val="none" w:sz="0" w:space="0" w:color="auto"/>
        <w:bottom w:val="none" w:sz="0" w:space="0" w:color="auto"/>
        <w:right w:val="none" w:sz="0" w:space="0" w:color="auto"/>
      </w:divBdr>
    </w:div>
    <w:div w:id="991130827">
      <w:bodyDiv w:val="1"/>
      <w:marLeft w:val="0"/>
      <w:marRight w:val="0"/>
      <w:marTop w:val="0"/>
      <w:marBottom w:val="0"/>
      <w:divBdr>
        <w:top w:val="none" w:sz="0" w:space="0" w:color="auto"/>
        <w:left w:val="none" w:sz="0" w:space="0" w:color="auto"/>
        <w:bottom w:val="none" w:sz="0" w:space="0" w:color="auto"/>
        <w:right w:val="none" w:sz="0" w:space="0" w:color="auto"/>
      </w:divBdr>
    </w:div>
    <w:div w:id="991833334">
      <w:bodyDiv w:val="1"/>
      <w:marLeft w:val="0"/>
      <w:marRight w:val="0"/>
      <w:marTop w:val="0"/>
      <w:marBottom w:val="0"/>
      <w:divBdr>
        <w:top w:val="none" w:sz="0" w:space="0" w:color="auto"/>
        <w:left w:val="none" w:sz="0" w:space="0" w:color="auto"/>
        <w:bottom w:val="none" w:sz="0" w:space="0" w:color="auto"/>
        <w:right w:val="none" w:sz="0" w:space="0" w:color="auto"/>
      </w:divBdr>
    </w:div>
    <w:div w:id="992443699">
      <w:bodyDiv w:val="1"/>
      <w:marLeft w:val="0"/>
      <w:marRight w:val="0"/>
      <w:marTop w:val="0"/>
      <w:marBottom w:val="0"/>
      <w:divBdr>
        <w:top w:val="none" w:sz="0" w:space="0" w:color="auto"/>
        <w:left w:val="none" w:sz="0" w:space="0" w:color="auto"/>
        <w:bottom w:val="none" w:sz="0" w:space="0" w:color="auto"/>
        <w:right w:val="none" w:sz="0" w:space="0" w:color="auto"/>
      </w:divBdr>
    </w:div>
    <w:div w:id="992484056">
      <w:bodyDiv w:val="1"/>
      <w:marLeft w:val="0"/>
      <w:marRight w:val="0"/>
      <w:marTop w:val="0"/>
      <w:marBottom w:val="0"/>
      <w:divBdr>
        <w:top w:val="none" w:sz="0" w:space="0" w:color="auto"/>
        <w:left w:val="none" w:sz="0" w:space="0" w:color="auto"/>
        <w:bottom w:val="none" w:sz="0" w:space="0" w:color="auto"/>
        <w:right w:val="none" w:sz="0" w:space="0" w:color="auto"/>
      </w:divBdr>
    </w:div>
    <w:div w:id="992484549">
      <w:bodyDiv w:val="1"/>
      <w:marLeft w:val="0"/>
      <w:marRight w:val="0"/>
      <w:marTop w:val="0"/>
      <w:marBottom w:val="0"/>
      <w:divBdr>
        <w:top w:val="none" w:sz="0" w:space="0" w:color="auto"/>
        <w:left w:val="none" w:sz="0" w:space="0" w:color="auto"/>
        <w:bottom w:val="none" w:sz="0" w:space="0" w:color="auto"/>
        <w:right w:val="none" w:sz="0" w:space="0" w:color="auto"/>
      </w:divBdr>
    </w:div>
    <w:div w:id="992567666">
      <w:bodyDiv w:val="1"/>
      <w:marLeft w:val="0"/>
      <w:marRight w:val="0"/>
      <w:marTop w:val="0"/>
      <w:marBottom w:val="0"/>
      <w:divBdr>
        <w:top w:val="none" w:sz="0" w:space="0" w:color="auto"/>
        <w:left w:val="none" w:sz="0" w:space="0" w:color="auto"/>
        <w:bottom w:val="none" w:sz="0" w:space="0" w:color="auto"/>
        <w:right w:val="none" w:sz="0" w:space="0" w:color="auto"/>
      </w:divBdr>
    </w:div>
    <w:div w:id="992872832">
      <w:bodyDiv w:val="1"/>
      <w:marLeft w:val="0"/>
      <w:marRight w:val="0"/>
      <w:marTop w:val="0"/>
      <w:marBottom w:val="0"/>
      <w:divBdr>
        <w:top w:val="none" w:sz="0" w:space="0" w:color="auto"/>
        <w:left w:val="none" w:sz="0" w:space="0" w:color="auto"/>
        <w:bottom w:val="none" w:sz="0" w:space="0" w:color="auto"/>
        <w:right w:val="none" w:sz="0" w:space="0" w:color="auto"/>
      </w:divBdr>
    </w:div>
    <w:div w:id="992946215">
      <w:bodyDiv w:val="1"/>
      <w:marLeft w:val="0"/>
      <w:marRight w:val="0"/>
      <w:marTop w:val="0"/>
      <w:marBottom w:val="0"/>
      <w:divBdr>
        <w:top w:val="none" w:sz="0" w:space="0" w:color="auto"/>
        <w:left w:val="none" w:sz="0" w:space="0" w:color="auto"/>
        <w:bottom w:val="none" w:sz="0" w:space="0" w:color="auto"/>
        <w:right w:val="none" w:sz="0" w:space="0" w:color="auto"/>
      </w:divBdr>
    </w:div>
    <w:div w:id="993098528">
      <w:bodyDiv w:val="1"/>
      <w:marLeft w:val="0"/>
      <w:marRight w:val="0"/>
      <w:marTop w:val="0"/>
      <w:marBottom w:val="0"/>
      <w:divBdr>
        <w:top w:val="none" w:sz="0" w:space="0" w:color="auto"/>
        <w:left w:val="none" w:sz="0" w:space="0" w:color="auto"/>
        <w:bottom w:val="none" w:sz="0" w:space="0" w:color="auto"/>
        <w:right w:val="none" w:sz="0" w:space="0" w:color="auto"/>
      </w:divBdr>
    </w:div>
    <w:div w:id="993140084">
      <w:bodyDiv w:val="1"/>
      <w:marLeft w:val="0"/>
      <w:marRight w:val="0"/>
      <w:marTop w:val="0"/>
      <w:marBottom w:val="0"/>
      <w:divBdr>
        <w:top w:val="none" w:sz="0" w:space="0" w:color="auto"/>
        <w:left w:val="none" w:sz="0" w:space="0" w:color="auto"/>
        <w:bottom w:val="none" w:sz="0" w:space="0" w:color="auto"/>
        <w:right w:val="none" w:sz="0" w:space="0" w:color="auto"/>
      </w:divBdr>
    </w:div>
    <w:div w:id="993417321">
      <w:bodyDiv w:val="1"/>
      <w:marLeft w:val="0"/>
      <w:marRight w:val="0"/>
      <w:marTop w:val="0"/>
      <w:marBottom w:val="0"/>
      <w:divBdr>
        <w:top w:val="none" w:sz="0" w:space="0" w:color="auto"/>
        <w:left w:val="none" w:sz="0" w:space="0" w:color="auto"/>
        <w:bottom w:val="none" w:sz="0" w:space="0" w:color="auto"/>
        <w:right w:val="none" w:sz="0" w:space="0" w:color="auto"/>
      </w:divBdr>
    </w:div>
    <w:div w:id="994065431">
      <w:bodyDiv w:val="1"/>
      <w:marLeft w:val="0"/>
      <w:marRight w:val="0"/>
      <w:marTop w:val="0"/>
      <w:marBottom w:val="0"/>
      <w:divBdr>
        <w:top w:val="none" w:sz="0" w:space="0" w:color="auto"/>
        <w:left w:val="none" w:sz="0" w:space="0" w:color="auto"/>
        <w:bottom w:val="none" w:sz="0" w:space="0" w:color="auto"/>
        <w:right w:val="none" w:sz="0" w:space="0" w:color="auto"/>
      </w:divBdr>
    </w:div>
    <w:div w:id="994532857">
      <w:bodyDiv w:val="1"/>
      <w:marLeft w:val="0"/>
      <w:marRight w:val="0"/>
      <w:marTop w:val="0"/>
      <w:marBottom w:val="0"/>
      <w:divBdr>
        <w:top w:val="none" w:sz="0" w:space="0" w:color="auto"/>
        <w:left w:val="none" w:sz="0" w:space="0" w:color="auto"/>
        <w:bottom w:val="none" w:sz="0" w:space="0" w:color="auto"/>
        <w:right w:val="none" w:sz="0" w:space="0" w:color="auto"/>
      </w:divBdr>
    </w:div>
    <w:div w:id="994727927">
      <w:bodyDiv w:val="1"/>
      <w:marLeft w:val="0"/>
      <w:marRight w:val="0"/>
      <w:marTop w:val="0"/>
      <w:marBottom w:val="0"/>
      <w:divBdr>
        <w:top w:val="none" w:sz="0" w:space="0" w:color="auto"/>
        <w:left w:val="none" w:sz="0" w:space="0" w:color="auto"/>
        <w:bottom w:val="none" w:sz="0" w:space="0" w:color="auto"/>
        <w:right w:val="none" w:sz="0" w:space="0" w:color="auto"/>
      </w:divBdr>
    </w:div>
    <w:div w:id="994794272">
      <w:bodyDiv w:val="1"/>
      <w:marLeft w:val="0"/>
      <w:marRight w:val="0"/>
      <w:marTop w:val="0"/>
      <w:marBottom w:val="0"/>
      <w:divBdr>
        <w:top w:val="none" w:sz="0" w:space="0" w:color="auto"/>
        <w:left w:val="none" w:sz="0" w:space="0" w:color="auto"/>
        <w:bottom w:val="none" w:sz="0" w:space="0" w:color="auto"/>
        <w:right w:val="none" w:sz="0" w:space="0" w:color="auto"/>
      </w:divBdr>
    </w:div>
    <w:div w:id="995108660">
      <w:bodyDiv w:val="1"/>
      <w:marLeft w:val="0"/>
      <w:marRight w:val="0"/>
      <w:marTop w:val="0"/>
      <w:marBottom w:val="0"/>
      <w:divBdr>
        <w:top w:val="none" w:sz="0" w:space="0" w:color="auto"/>
        <w:left w:val="none" w:sz="0" w:space="0" w:color="auto"/>
        <w:bottom w:val="none" w:sz="0" w:space="0" w:color="auto"/>
        <w:right w:val="none" w:sz="0" w:space="0" w:color="auto"/>
      </w:divBdr>
    </w:div>
    <w:div w:id="995110118">
      <w:bodyDiv w:val="1"/>
      <w:marLeft w:val="0"/>
      <w:marRight w:val="0"/>
      <w:marTop w:val="0"/>
      <w:marBottom w:val="0"/>
      <w:divBdr>
        <w:top w:val="none" w:sz="0" w:space="0" w:color="auto"/>
        <w:left w:val="none" w:sz="0" w:space="0" w:color="auto"/>
        <w:bottom w:val="none" w:sz="0" w:space="0" w:color="auto"/>
        <w:right w:val="none" w:sz="0" w:space="0" w:color="auto"/>
      </w:divBdr>
    </w:div>
    <w:div w:id="995450239">
      <w:bodyDiv w:val="1"/>
      <w:marLeft w:val="0"/>
      <w:marRight w:val="0"/>
      <w:marTop w:val="0"/>
      <w:marBottom w:val="0"/>
      <w:divBdr>
        <w:top w:val="none" w:sz="0" w:space="0" w:color="auto"/>
        <w:left w:val="none" w:sz="0" w:space="0" w:color="auto"/>
        <w:bottom w:val="none" w:sz="0" w:space="0" w:color="auto"/>
        <w:right w:val="none" w:sz="0" w:space="0" w:color="auto"/>
      </w:divBdr>
    </w:div>
    <w:div w:id="995450709">
      <w:bodyDiv w:val="1"/>
      <w:marLeft w:val="0"/>
      <w:marRight w:val="0"/>
      <w:marTop w:val="0"/>
      <w:marBottom w:val="0"/>
      <w:divBdr>
        <w:top w:val="none" w:sz="0" w:space="0" w:color="auto"/>
        <w:left w:val="none" w:sz="0" w:space="0" w:color="auto"/>
        <w:bottom w:val="none" w:sz="0" w:space="0" w:color="auto"/>
        <w:right w:val="none" w:sz="0" w:space="0" w:color="auto"/>
      </w:divBdr>
    </w:div>
    <w:div w:id="995693275">
      <w:bodyDiv w:val="1"/>
      <w:marLeft w:val="0"/>
      <w:marRight w:val="0"/>
      <w:marTop w:val="0"/>
      <w:marBottom w:val="0"/>
      <w:divBdr>
        <w:top w:val="none" w:sz="0" w:space="0" w:color="auto"/>
        <w:left w:val="none" w:sz="0" w:space="0" w:color="auto"/>
        <w:bottom w:val="none" w:sz="0" w:space="0" w:color="auto"/>
        <w:right w:val="none" w:sz="0" w:space="0" w:color="auto"/>
      </w:divBdr>
    </w:div>
    <w:div w:id="995767406">
      <w:bodyDiv w:val="1"/>
      <w:marLeft w:val="0"/>
      <w:marRight w:val="0"/>
      <w:marTop w:val="0"/>
      <w:marBottom w:val="0"/>
      <w:divBdr>
        <w:top w:val="none" w:sz="0" w:space="0" w:color="auto"/>
        <w:left w:val="none" w:sz="0" w:space="0" w:color="auto"/>
        <w:bottom w:val="none" w:sz="0" w:space="0" w:color="auto"/>
        <w:right w:val="none" w:sz="0" w:space="0" w:color="auto"/>
      </w:divBdr>
    </w:div>
    <w:div w:id="995955981">
      <w:bodyDiv w:val="1"/>
      <w:marLeft w:val="0"/>
      <w:marRight w:val="0"/>
      <w:marTop w:val="0"/>
      <w:marBottom w:val="0"/>
      <w:divBdr>
        <w:top w:val="none" w:sz="0" w:space="0" w:color="auto"/>
        <w:left w:val="none" w:sz="0" w:space="0" w:color="auto"/>
        <w:bottom w:val="none" w:sz="0" w:space="0" w:color="auto"/>
        <w:right w:val="none" w:sz="0" w:space="0" w:color="auto"/>
      </w:divBdr>
    </w:div>
    <w:div w:id="996032418">
      <w:bodyDiv w:val="1"/>
      <w:marLeft w:val="0"/>
      <w:marRight w:val="0"/>
      <w:marTop w:val="0"/>
      <w:marBottom w:val="0"/>
      <w:divBdr>
        <w:top w:val="none" w:sz="0" w:space="0" w:color="auto"/>
        <w:left w:val="none" w:sz="0" w:space="0" w:color="auto"/>
        <w:bottom w:val="none" w:sz="0" w:space="0" w:color="auto"/>
        <w:right w:val="none" w:sz="0" w:space="0" w:color="auto"/>
      </w:divBdr>
    </w:div>
    <w:div w:id="996568057">
      <w:bodyDiv w:val="1"/>
      <w:marLeft w:val="0"/>
      <w:marRight w:val="0"/>
      <w:marTop w:val="0"/>
      <w:marBottom w:val="0"/>
      <w:divBdr>
        <w:top w:val="none" w:sz="0" w:space="0" w:color="auto"/>
        <w:left w:val="none" w:sz="0" w:space="0" w:color="auto"/>
        <w:bottom w:val="none" w:sz="0" w:space="0" w:color="auto"/>
        <w:right w:val="none" w:sz="0" w:space="0" w:color="auto"/>
      </w:divBdr>
    </w:div>
    <w:div w:id="997080266">
      <w:bodyDiv w:val="1"/>
      <w:marLeft w:val="0"/>
      <w:marRight w:val="0"/>
      <w:marTop w:val="0"/>
      <w:marBottom w:val="0"/>
      <w:divBdr>
        <w:top w:val="none" w:sz="0" w:space="0" w:color="auto"/>
        <w:left w:val="none" w:sz="0" w:space="0" w:color="auto"/>
        <w:bottom w:val="none" w:sz="0" w:space="0" w:color="auto"/>
        <w:right w:val="none" w:sz="0" w:space="0" w:color="auto"/>
      </w:divBdr>
    </w:div>
    <w:div w:id="997270100">
      <w:bodyDiv w:val="1"/>
      <w:marLeft w:val="0"/>
      <w:marRight w:val="0"/>
      <w:marTop w:val="0"/>
      <w:marBottom w:val="0"/>
      <w:divBdr>
        <w:top w:val="none" w:sz="0" w:space="0" w:color="auto"/>
        <w:left w:val="none" w:sz="0" w:space="0" w:color="auto"/>
        <w:bottom w:val="none" w:sz="0" w:space="0" w:color="auto"/>
        <w:right w:val="none" w:sz="0" w:space="0" w:color="auto"/>
      </w:divBdr>
    </w:div>
    <w:div w:id="997270463">
      <w:bodyDiv w:val="1"/>
      <w:marLeft w:val="0"/>
      <w:marRight w:val="0"/>
      <w:marTop w:val="0"/>
      <w:marBottom w:val="0"/>
      <w:divBdr>
        <w:top w:val="none" w:sz="0" w:space="0" w:color="auto"/>
        <w:left w:val="none" w:sz="0" w:space="0" w:color="auto"/>
        <w:bottom w:val="none" w:sz="0" w:space="0" w:color="auto"/>
        <w:right w:val="none" w:sz="0" w:space="0" w:color="auto"/>
      </w:divBdr>
    </w:div>
    <w:div w:id="998004538">
      <w:bodyDiv w:val="1"/>
      <w:marLeft w:val="0"/>
      <w:marRight w:val="0"/>
      <w:marTop w:val="0"/>
      <w:marBottom w:val="0"/>
      <w:divBdr>
        <w:top w:val="none" w:sz="0" w:space="0" w:color="auto"/>
        <w:left w:val="none" w:sz="0" w:space="0" w:color="auto"/>
        <w:bottom w:val="none" w:sz="0" w:space="0" w:color="auto"/>
        <w:right w:val="none" w:sz="0" w:space="0" w:color="auto"/>
      </w:divBdr>
    </w:div>
    <w:div w:id="998074963">
      <w:bodyDiv w:val="1"/>
      <w:marLeft w:val="0"/>
      <w:marRight w:val="0"/>
      <w:marTop w:val="0"/>
      <w:marBottom w:val="0"/>
      <w:divBdr>
        <w:top w:val="none" w:sz="0" w:space="0" w:color="auto"/>
        <w:left w:val="none" w:sz="0" w:space="0" w:color="auto"/>
        <w:bottom w:val="none" w:sz="0" w:space="0" w:color="auto"/>
        <w:right w:val="none" w:sz="0" w:space="0" w:color="auto"/>
      </w:divBdr>
    </w:div>
    <w:div w:id="998312870">
      <w:bodyDiv w:val="1"/>
      <w:marLeft w:val="0"/>
      <w:marRight w:val="0"/>
      <w:marTop w:val="0"/>
      <w:marBottom w:val="0"/>
      <w:divBdr>
        <w:top w:val="none" w:sz="0" w:space="0" w:color="auto"/>
        <w:left w:val="none" w:sz="0" w:space="0" w:color="auto"/>
        <w:bottom w:val="none" w:sz="0" w:space="0" w:color="auto"/>
        <w:right w:val="none" w:sz="0" w:space="0" w:color="auto"/>
      </w:divBdr>
    </w:div>
    <w:div w:id="998315042">
      <w:bodyDiv w:val="1"/>
      <w:marLeft w:val="0"/>
      <w:marRight w:val="0"/>
      <w:marTop w:val="0"/>
      <w:marBottom w:val="0"/>
      <w:divBdr>
        <w:top w:val="none" w:sz="0" w:space="0" w:color="auto"/>
        <w:left w:val="none" w:sz="0" w:space="0" w:color="auto"/>
        <w:bottom w:val="none" w:sz="0" w:space="0" w:color="auto"/>
        <w:right w:val="none" w:sz="0" w:space="0" w:color="auto"/>
      </w:divBdr>
    </w:div>
    <w:div w:id="998800956">
      <w:bodyDiv w:val="1"/>
      <w:marLeft w:val="0"/>
      <w:marRight w:val="0"/>
      <w:marTop w:val="0"/>
      <w:marBottom w:val="0"/>
      <w:divBdr>
        <w:top w:val="none" w:sz="0" w:space="0" w:color="auto"/>
        <w:left w:val="none" w:sz="0" w:space="0" w:color="auto"/>
        <w:bottom w:val="none" w:sz="0" w:space="0" w:color="auto"/>
        <w:right w:val="none" w:sz="0" w:space="0" w:color="auto"/>
      </w:divBdr>
    </w:div>
    <w:div w:id="999116490">
      <w:bodyDiv w:val="1"/>
      <w:marLeft w:val="0"/>
      <w:marRight w:val="0"/>
      <w:marTop w:val="0"/>
      <w:marBottom w:val="0"/>
      <w:divBdr>
        <w:top w:val="none" w:sz="0" w:space="0" w:color="auto"/>
        <w:left w:val="none" w:sz="0" w:space="0" w:color="auto"/>
        <w:bottom w:val="none" w:sz="0" w:space="0" w:color="auto"/>
        <w:right w:val="none" w:sz="0" w:space="0" w:color="auto"/>
      </w:divBdr>
    </w:div>
    <w:div w:id="999188687">
      <w:bodyDiv w:val="1"/>
      <w:marLeft w:val="0"/>
      <w:marRight w:val="0"/>
      <w:marTop w:val="0"/>
      <w:marBottom w:val="0"/>
      <w:divBdr>
        <w:top w:val="none" w:sz="0" w:space="0" w:color="auto"/>
        <w:left w:val="none" w:sz="0" w:space="0" w:color="auto"/>
        <w:bottom w:val="none" w:sz="0" w:space="0" w:color="auto"/>
        <w:right w:val="none" w:sz="0" w:space="0" w:color="auto"/>
      </w:divBdr>
    </w:div>
    <w:div w:id="999229977">
      <w:bodyDiv w:val="1"/>
      <w:marLeft w:val="0"/>
      <w:marRight w:val="0"/>
      <w:marTop w:val="0"/>
      <w:marBottom w:val="0"/>
      <w:divBdr>
        <w:top w:val="none" w:sz="0" w:space="0" w:color="auto"/>
        <w:left w:val="none" w:sz="0" w:space="0" w:color="auto"/>
        <w:bottom w:val="none" w:sz="0" w:space="0" w:color="auto"/>
        <w:right w:val="none" w:sz="0" w:space="0" w:color="auto"/>
      </w:divBdr>
    </w:div>
    <w:div w:id="999575685">
      <w:bodyDiv w:val="1"/>
      <w:marLeft w:val="0"/>
      <w:marRight w:val="0"/>
      <w:marTop w:val="0"/>
      <w:marBottom w:val="0"/>
      <w:divBdr>
        <w:top w:val="none" w:sz="0" w:space="0" w:color="auto"/>
        <w:left w:val="none" w:sz="0" w:space="0" w:color="auto"/>
        <w:bottom w:val="none" w:sz="0" w:space="0" w:color="auto"/>
        <w:right w:val="none" w:sz="0" w:space="0" w:color="auto"/>
      </w:divBdr>
    </w:div>
    <w:div w:id="1000280858">
      <w:bodyDiv w:val="1"/>
      <w:marLeft w:val="0"/>
      <w:marRight w:val="0"/>
      <w:marTop w:val="0"/>
      <w:marBottom w:val="0"/>
      <w:divBdr>
        <w:top w:val="none" w:sz="0" w:space="0" w:color="auto"/>
        <w:left w:val="none" w:sz="0" w:space="0" w:color="auto"/>
        <w:bottom w:val="none" w:sz="0" w:space="0" w:color="auto"/>
        <w:right w:val="none" w:sz="0" w:space="0" w:color="auto"/>
      </w:divBdr>
    </w:div>
    <w:div w:id="1000735894">
      <w:bodyDiv w:val="1"/>
      <w:marLeft w:val="0"/>
      <w:marRight w:val="0"/>
      <w:marTop w:val="0"/>
      <w:marBottom w:val="0"/>
      <w:divBdr>
        <w:top w:val="none" w:sz="0" w:space="0" w:color="auto"/>
        <w:left w:val="none" w:sz="0" w:space="0" w:color="auto"/>
        <w:bottom w:val="none" w:sz="0" w:space="0" w:color="auto"/>
        <w:right w:val="none" w:sz="0" w:space="0" w:color="auto"/>
      </w:divBdr>
    </w:div>
    <w:div w:id="1000962276">
      <w:bodyDiv w:val="1"/>
      <w:marLeft w:val="0"/>
      <w:marRight w:val="0"/>
      <w:marTop w:val="0"/>
      <w:marBottom w:val="0"/>
      <w:divBdr>
        <w:top w:val="none" w:sz="0" w:space="0" w:color="auto"/>
        <w:left w:val="none" w:sz="0" w:space="0" w:color="auto"/>
        <w:bottom w:val="none" w:sz="0" w:space="0" w:color="auto"/>
        <w:right w:val="none" w:sz="0" w:space="0" w:color="auto"/>
      </w:divBdr>
    </w:div>
    <w:div w:id="1001156824">
      <w:bodyDiv w:val="1"/>
      <w:marLeft w:val="0"/>
      <w:marRight w:val="0"/>
      <w:marTop w:val="0"/>
      <w:marBottom w:val="0"/>
      <w:divBdr>
        <w:top w:val="none" w:sz="0" w:space="0" w:color="auto"/>
        <w:left w:val="none" w:sz="0" w:space="0" w:color="auto"/>
        <w:bottom w:val="none" w:sz="0" w:space="0" w:color="auto"/>
        <w:right w:val="none" w:sz="0" w:space="0" w:color="auto"/>
      </w:divBdr>
    </w:div>
    <w:div w:id="1001543733">
      <w:bodyDiv w:val="1"/>
      <w:marLeft w:val="0"/>
      <w:marRight w:val="0"/>
      <w:marTop w:val="0"/>
      <w:marBottom w:val="0"/>
      <w:divBdr>
        <w:top w:val="none" w:sz="0" w:space="0" w:color="auto"/>
        <w:left w:val="none" w:sz="0" w:space="0" w:color="auto"/>
        <w:bottom w:val="none" w:sz="0" w:space="0" w:color="auto"/>
        <w:right w:val="none" w:sz="0" w:space="0" w:color="auto"/>
      </w:divBdr>
    </w:div>
    <w:div w:id="1001741108">
      <w:bodyDiv w:val="1"/>
      <w:marLeft w:val="0"/>
      <w:marRight w:val="0"/>
      <w:marTop w:val="0"/>
      <w:marBottom w:val="0"/>
      <w:divBdr>
        <w:top w:val="none" w:sz="0" w:space="0" w:color="auto"/>
        <w:left w:val="none" w:sz="0" w:space="0" w:color="auto"/>
        <w:bottom w:val="none" w:sz="0" w:space="0" w:color="auto"/>
        <w:right w:val="none" w:sz="0" w:space="0" w:color="auto"/>
      </w:divBdr>
    </w:div>
    <w:div w:id="1001855489">
      <w:bodyDiv w:val="1"/>
      <w:marLeft w:val="0"/>
      <w:marRight w:val="0"/>
      <w:marTop w:val="0"/>
      <w:marBottom w:val="0"/>
      <w:divBdr>
        <w:top w:val="none" w:sz="0" w:space="0" w:color="auto"/>
        <w:left w:val="none" w:sz="0" w:space="0" w:color="auto"/>
        <w:bottom w:val="none" w:sz="0" w:space="0" w:color="auto"/>
        <w:right w:val="none" w:sz="0" w:space="0" w:color="auto"/>
      </w:divBdr>
    </w:div>
    <w:div w:id="1002201946">
      <w:bodyDiv w:val="1"/>
      <w:marLeft w:val="0"/>
      <w:marRight w:val="0"/>
      <w:marTop w:val="0"/>
      <w:marBottom w:val="0"/>
      <w:divBdr>
        <w:top w:val="none" w:sz="0" w:space="0" w:color="auto"/>
        <w:left w:val="none" w:sz="0" w:space="0" w:color="auto"/>
        <w:bottom w:val="none" w:sz="0" w:space="0" w:color="auto"/>
        <w:right w:val="none" w:sz="0" w:space="0" w:color="auto"/>
      </w:divBdr>
    </w:div>
    <w:div w:id="1002271285">
      <w:bodyDiv w:val="1"/>
      <w:marLeft w:val="0"/>
      <w:marRight w:val="0"/>
      <w:marTop w:val="0"/>
      <w:marBottom w:val="0"/>
      <w:divBdr>
        <w:top w:val="none" w:sz="0" w:space="0" w:color="auto"/>
        <w:left w:val="none" w:sz="0" w:space="0" w:color="auto"/>
        <w:bottom w:val="none" w:sz="0" w:space="0" w:color="auto"/>
        <w:right w:val="none" w:sz="0" w:space="0" w:color="auto"/>
      </w:divBdr>
    </w:div>
    <w:div w:id="1002392225">
      <w:bodyDiv w:val="1"/>
      <w:marLeft w:val="0"/>
      <w:marRight w:val="0"/>
      <w:marTop w:val="0"/>
      <w:marBottom w:val="0"/>
      <w:divBdr>
        <w:top w:val="none" w:sz="0" w:space="0" w:color="auto"/>
        <w:left w:val="none" w:sz="0" w:space="0" w:color="auto"/>
        <w:bottom w:val="none" w:sz="0" w:space="0" w:color="auto"/>
        <w:right w:val="none" w:sz="0" w:space="0" w:color="auto"/>
      </w:divBdr>
    </w:div>
    <w:div w:id="1002783438">
      <w:bodyDiv w:val="1"/>
      <w:marLeft w:val="0"/>
      <w:marRight w:val="0"/>
      <w:marTop w:val="0"/>
      <w:marBottom w:val="0"/>
      <w:divBdr>
        <w:top w:val="none" w:sz="0" w:space="0" w:color="auto"/>
        <w:left w:val="none" w:sz="0" w:space="0" w:color="auto"/>
        <w:bottom w:val="none" w:sz="0" w:space="0" w:color="auto"/>
        <w:right w:val="none" w:sz="0" w:space="0" w:color="auto"/>
      </w:divBdr>
    </w:div>
    <w:div w:id="1003781151">
      <w:bodyDiv w:val="1"/>
      <w:marLeft w:val="0"/>
      <w:marRight w:val="0"/>
      <w:marTop w:val="0"/>
      <w:marBottom w:val="0"/>
      <w:divBdr>
        <w:top w:val="none" w:sz="0" w:space="0" w:color="auto"/>
        <w:left w:val="none" w:sz="0" w:space="0" w:color="auto"/>
        <w:bottom w:val="none" w:sz="0" w:space="0" w:color="auto"/>
        <w:right w:val="none" w:sz="0" w:space="0" w:color="auto"/>
      </w:divBdr>
    </w:div>
    <w:div w:id="1003974837">
      <w:bodyDiv w:val="1"/>
      <w:marLeft w:val="0"/>
      <w:marRight w:val="0"/>
      <w:marTop w:val="0"/>
      <w:marBottom w:val="0"/>
      <w:divBdr>
        <w:top w:val="none" w:sz="0" w:space="0" w:color="auto"/>
        <w:left w:val="none" w:sz="0" w:space="0" w:color="auto"/>
        <w:bottom w:val="none" w:sz="0" w:space="0" w:color="auto"/>
        <w:right w:val="none" w:sz="0" w:space="0" w:color="auto"/>
      </w:divBdr>
    </w:div>
    <w:div w:id="1004087749">
      <w:bodyDiv w:val="1"/>
      <w:marLeft w:val="0"/>
      <w:marRight w:val="0"/>
      <w:marTop w:val="0"/>
      <w:marBottom w:val="0"/>
      <w:divBdr>
        <w:top w:val="none" w:sz="0" w:space="0" w:color="auto"/>
        <w:left w:val="none" w:sz="0" w:space="0" w:color="auto"/>
        <w:bottom w:val="none" w:sz="0" w:space="0" w:color="auto"/>
        <w:right w:val="none" w:sz="0" w:space="0" w:color="auto"/>
      </w:divBdr>
    </w:div>
    <w:div w:id="1004431167">
      <w:bodyDiv w:val="1"/>
      <w:marLeft w:val="0"/>
      <w:marRight w:val="0"/>
      <w:marTop w:val="0"/>
      <w:marBottom w:val="0"/>
      <w:divBdr>
        <w:top w:val="none" w:sz="0" w:space="0" w:color="auto"/>
        <w:left w:val="none" w:sz="0" w:space="0" w:color="auto"/>
        <w:bottom w:val="none" w:sz="0" w:space="0" w:color="auto"/>
        <w:right w:val="none" w:sz="0" w:space="0" w:color="auto"/>
      </w:divBdr>
    </w:div>
    <w:div w:id="1004434402">
      <w:bodyDiv w:val="1"/>
      <w:marLeft w:val="0"/>
      <w:marRight w:val="0"/>
      <w:marTop w:val="0"/>
      <w:marBottom w:val="0"/>
      <w:divBdr>
        <w:top w:val="none" w:sz="0" w:space="0" w:color="auto"/>
        <w:left w:val="none" w:sz="0" w:space="0" w:color="auto"/>
        <w:bottom w:val="none" w:sz="0" w:space="0" w:color="auto"/>
        <w:right w:val="none" w:sz="0" w:space="0" w:color="auto"/>
      </w:divBdr>
    </w:div>
    <w:div w:id="1004556949">
      <w:bodyDiv w:val="1"/>
      <w:marLeft w:val="0"/>
      <w:marRight w:val="0"/>
      <w:marTop w:val="0"/>
      <w:marBottom w:val="0"/>
      <w:divBdr>
        <w:top w:val="none" w:sz="0" w:space="0" w:color="auto"/>
        <w:left w:val="none" w:sz="0" w:space="0" w:color="auto"/>
        <w:bottom w:val="none" w:sz="0" w:space="0" w:color="auto"/>
        <w:right w:val="none" w:sz="0" w:space="0" w:color="auto"/>
      </w:divBdr>
    </w:div>
    <w:div w:id="1004818360">
      <w:bodyDiv w:val="1"/>
      <w:marLeft w:val="0"/>
      <w:marRight w:val="0"/>
      <w:marTop w:val="0"/>
      <w:marBottom w:val="0"/>
      <w:divBdr>
        <w:top w:val="none" w:sz="0" w:space="0" w:color="auto"/>
        <w:left w:val="none" w:sz="0" w:space="0" w:color="auto"/>
        <w:bottom w:val="none" w:sz="0" w:space="0" w:color="auto"/>
        <w:right w:val="none" w:sz="0" w:space="0" w:color="auto"/>
      </w:divBdr>
    </w:div>
    <w:div w:id="1004936383">
      <w:bodyDiv w:val="1"/>
      <w:marLeft w:val="0"/>
      <w:marRight w:val="0"/>
      <w:marTop w:val="0"/>
      <w:marBottom w:val="0"/>
      <w:divBdr>
        <w:top w:val="none" w:sz="0" w:space="0" w:color="auto"/>
        <w:left w:val="none" w:sz="0" w:space="0" w:color="auto"/>
        <w:bottom w:val="none" w:sz="0" w:space="0" w:color="auto"/>
        <w:right w:val="none" w:sz="0" w:space="0" w:color="auto"/>
      </w:divBdr>
    </w:div>
    <w:div w:id="1005286607">
      <w:bodyDiv w:val="1"/>
      <w:marLeft w:val="0"/>
      <w:marRight w:val="0"/>
      <w:marTop w:val="0"/>
      <w:marBottom w:val="0"/>
      <w:divBdr>
        <w:top w:val="none" w:sz="0" w:space="0" w:color="auto"/>
        <w:left w:val="none" w:sz="0" w:space="0" w:color="auto"/>
        <w:bottom w:val="none" w:sz="0" w:space="0" w:color="auto"/>
        <w:right w:val="none" w:sz="0" w:space="0" w:color="auto"/>
      </w:divBdr>
    </w:div>
    <w:div w:id="1005741298">
      <w:bodyDiv w:val="1"/>
      <w:marLeft w:val="0"/>
      <w:marRight w:val="0"/>
      <w:marTop w:val="0"/>
      <w:marBottom w:val="0"/>
      <w:divBdr>
        <w:top w:val="none" w:sz="0" w:space="0" w:color="auto"/>
        <w:left w:val="none" w:sz="0" w:space="0" w:color="auto"/>
        <w:bottom w:val="none" w:sz="0" w:space="0" w:color="auto"/>
        <w:right w:val="none" w:sz="0" w:space="0" w:color="auto"/>
      </w:divBdr>
    </w:div>
    <w:div w:id="1006320906">
      <w:bodyDiv w:val="1"/>
      <w:marLeft w:val="0"/>
      <w:marRight w:val="0"/>
      <w:marTop w:val="0"/>
      <w:marBottom w:val="0"/>
      <w:divBdr>
        <w:top w:val="none" w:sz="0" w:space="0" w:color="auto"/>
        <w:left w:val="none" w:sz="0" w:space="0" w:color="auto"/>
        <w:bottom w:val="none" w:sz="0" w:space="0" w:color="auto"/>
        <w:right w:val="none" w:sz="0" w:space="0" w:color="auto"/>
      </w:divBdr>
    </w:div>
    <w:div w:id="1006441498">
      <w:bodyDiv w:val="1"/>
      <w:marLeft w:val="0"/>
      <w:marRight w:val="0"/>
      <w:marTop w:val="0"/>
      <w:marBottom w:val="0"/>
      <w:divBdr>
        <w:top w:val="none" w:sz="0" w:space="0" w:color="auto"/>
        <w:left w:val="none" w:sz="0" w:space="0" w:color="auto"/>
        <w:bottom w:val="none" w:sz="0" w:space="0" w:color="auto"/>
        <w:right w:val="none" w:sz="0" w:space="0" w:color="auto"/>
      </w:divBdr>
    </w:div>
    <w:div w:id="1007026619">
      <w:bodyDiv w:val="1"/>
      <w:marLeft w:val="0"/>
      <w:marRight w:val="0"/>
      <w:marTop w:val="0"/>
      <w:marBottom w:val="0"/>
      <w:divBdr>
        <w:top w:val="none" w:sz="0" w:space="0" w:color="auto"/>
        <w:left w:val="none" w:sz="0" w:space="0" w:color="auto"/>
        <w:bottom w:val="none" w:sz="0" w:space="0" w:color="auto"/>
        <w:right w:val="none" w:sz="0" w:space="0" w:color="auto"/>
      </w:divBdr>
    </w:div>
    <w:div w:id="1007175976">
      <w:bodyDiv w:val="1"/>
      <w:marLeft w:val="0"/>
      <w:marRight w:val="0"/>
      <w:marTop w:val="0"/>
      <w:marBottom w:val="0"/>
      <w:divBdr>
        <w:top w:val="none" w:sz="0" w:space="0" w:color="auto"/>
        <w:left w:val="none" w:sz="0" w:space="0" w:color="auto"/>
        <w:bottom w:val="none" w:sz="0" w:space="0" w:color="auto"/>
        <w:right w:val="none" w:sz="0" w:space="0" w:color="auto"/>
      </w:divBdr>
    </w:div>
    <w:div w:id="1007513081">
      <w:bodyDiv w:val="1"/>
      <w:marLeft w:val="0"/>
      <w:marRight w:val="0"/>
      <w:marTop w:val="0"/>
      <w:marBottom w:val="0"/>
      <w:divBdr>
        <w:top w:val="none" w:sz="0" w:space="0" w:color="auto"/>
        <w:left w:val="none" w:sz="0" w:space="0" w:color="auto"/>
        <w:bottom w:val="none" w:sz="0" w:space="0" w:color="auto"/>
        <w:right w:val="none" w:sz="0" w:space="0" w:color="auto"/>
      </w:divBdr>
    </w:div>
    <w:div w:id="1008141974">
      <w:bodyDiv w:val="1"/>
      <w:marLeft w:val="0"/>
      <w:marRight w:val="0"/>
      <w:marTop w:val="0"/>
      <w:marBottom w:val="0"/>
      <w:divBdr>
        <w:top w:val="none" w:sz="0" w:space="0" w:color="auto"/>
        <w:left w:val="none" w:sz="0" w:space="0" w:color="auto"/>
        <w:bottom w:val="none" w:sz="0" w:space="0" w:color="auto"/>
        <w:right w:val="none" w:sz="0" w:space="0" w:color="auto"/>
      </w:divBdr>
    </w:div>
    <w:div w:id="1009059080">
      <w:bodyDiv w:val="1"/>
      <w:marLeft w:val="0"/>
      <w:marRight w:val="0"/>
      <w:marTop w:val="0"/>
      <w:marBottom w:val="0"/>
      <w:divBdr>
        <w:top w:val="none" w:sz="0" w:space="0" w:color="auto"/>
        <w:left w:val="none" w:sz="0" w:space="0" w:color="auto"/>
        <w:bottom w:val="none" w:sz="0" w:space="0" w:color="auto"/>
        <w:right w:val="none" w:sz="0" w:space="0" w:color="auto"/>
      </w:divBdr>
    </w:div>
    <w:div w:id="1009068534">
      <w:bodyDiv w:val="1"/>
      <w:marLeft w:val="0"/>
      <w:marRight w:val="0"/>
      <w:marTop w:val="0"/>
      <w:marBottom w:val="0"/>
      <w:divBdr>
        <w:top w:val="none" w:sz="0" w:space="0" w:color="auto"/>
        <w:left w:val="none" w:sz="0" w:space="0" w:color="auto"/>
        <w:bottom w:val="none" w:sz="0" w:space="0" w:color="auto"/>
        <w:right w:val="none" w:sz="0" w:space="0" w:color="auto"/>
      </w:divBdr>
    </w:div>
    <w:div w:id="1009141865">
      <w:bodyDiv w:val="1"/>
      <w:marLeft w:val="0"/>
      <w:marRight w:val="0"/>
      <w:marTop w:val="0"/>
      <w:marBottom w:val="0"/>
      <w:divBdr>
        <w:top w:val="none" w:sz="0" w:space="0" w:color="auto"/>
        <w:left w:val="none" w:sz="0" w:space="0" w:color="auto"/>
        <w:bottom w:val="none" w:sz="0" w:space="0" w:color="auto"/>
        <w:right w:val="none" w:sz="0" w:space="0" w:color="auto"/>
      </w:divBdr>
    </w:div>
    <w:div w:id="1009213124">
      <w:bodyDiv w:val="1"/>
      <w:marLeft w:val="0"/>
      <w:marRight w:val="0"/>
      <w:marTop w:val="0"/>
      <w:marBottom w:val="0"/>
      <w:divBdr>
        <w:top w:val="none" w:sz="0" w:space="0" w:color="auto"/>
        <w:left w:val="none" w:sz="0" w:space="0" w:color="auto"/>
        <w:bottom w:val="none" w:sz="0" w:space="0" w:color="auto"/>
        <w:right w:val="none" w:sz="0" w:space="0" w:color="auto"/>
      </w:divBdr>
    </w:div>
    <w:div w:id="1009599736">
      <w:bodyDiv w:val="1"/>
      <w:marLeft w:val="0"/>
      <w:marRight w:val="0"/>
      <w:marTop w:val="0"/>
      <w:marBottom w:val="0"/>
      <w:divBdr>
        <w:top w:val="none" w:sz="0" w:space="0" w:color="auto"/>
        <w:left w:val="none" w:sz="0" w:space="0" w:color="auto"/>
        <w:bottom w:val="none" w:sz="0" w:space="0" w:color="auto"/>
        <w:right w:val="none" w:sz="0" w:space="0" w:color="auto"/>
      </w:divBdr>
    </w:div>
    <w:div w:id="1009790999">
      <w:bodyDiv w:val="1"/>
      <w:marLeft w:val="0"/>
      <w:marRight w:val="0"/>
      <w:marTop w:val="0"/>
      <w:marBottom w:val="0"/>
      <w:divBdr>
        <w:top w:val="none" w:sz="0" w:space="0" w:color="auto"/>
        <w:left w:val="none" w:sz="0" w:space="0" w:color="auto"/>
        <w:bottom w:val="none" w:sz="0" w:space="0" w:color="auto"/>
        <w:right w:val="none" w:sz="0" w:space="0" w:color="auto"/>
      </w:divBdr>
    </w:div>
    <w:div w:id="1009984308">
      <w:bodyDiv w:val="1"/>
      <w:marLeft w:val="0"/>
      <w:marRight w:val="0"/>
      <w:marTop w:val="0"/>
      <w:marBottom w:val="0"/>
      <w:divBdr>
        <w:top w:val="none" w:sz="0" w:space="0" w:color="auto"/>
        <w:left w:val="none" w:sz="0" w:space="0" w:color="auto"/>
        <w:bottom w:val="none" w:sz="0" w:space="0" w:color="auto"/>
        <w:right w:val="none" w:sz="0" w:space="0" w:color="auto"/>
      </w:divBdr>
    </w:div>
    <w:div w:id="1010060306">
      <w:bodyDiv w:val="1"/>
      <w:marLeft w:val="0"/>
      <w:marRight w:val="0"/>
      <w:marTop w:val="0"/>
      <w:marBottom w:val="0"/>
      <w:divBdr>
        <w:top w:val="none" w:sz="0" w:space="0" w:color="auto"/>
        <w:left w:val="none" w:sz="0" w:space="0" w:color="auto"/>
        <w:bottom w:val="none" w:sz="0" w:space="0" w:color="auto"/>
        <w:right w:val="none" w:sz="0" w:space="0" w:color="auto"/>
      </w:divBdr>
    </w:div>
    <w:div w:id="1010303170">
      <w:bodyDiv w:val="1"/>
      <w:marLeft w:val="0"/>
      <w:marRight w:val="0"/>
      <w:marTop w:val="0"/>
      <w:marBottom w:val="0"/>
      <w:divBdr>
        <w:top w:val="none" w:sz="0" w:space="0" w:color="auto"/>
        <w:left w:val="none" w:sz="0" w:space="0" w:color="auto"/>
        <w:bottom w:val="none" w:sz="0" w:space="0" w:color="auto"/>
        <w:right w:val="none" w:sz="0" w:space="0" w:color="auto"/>
      </w:divBdr>
    </w:div>
    <w:div w:id="1010572312">
      <w:bodyDiv w:val="1"/>
      <w:marLeft w:val="0"/>
      <w:marRight w:val="0"/>
      <w:marTop w:val="0"/>
      <w:marBottom w:val="0"/>
      <w:divBdr>
        <w:top w:val="none" w:sz="0" w:space="0" w:color="auto"/>
        <w:left w:val="none" w:sz="0" w:space="0" w:color="auto"/>
        <w:bottom w:val="none" w:sz="0" w:space="0" w:color="auto"/>
        <w:right w:val="none" w:sz="0" w:space="0" w:color="auto"/>
      </w:divBdr>
    </w:div>
    <w:div w:id="1011685637">
      <w:bodyDiv w:val="1"/>
      <w:marLeft w:val="0"/>
      <w:marRight w:val="0"/>
      <w:marTop w:val="0"/>
      <w:marBottom w:val="0"/>
      <w:divBdr>
        <w:top w:val="none" w:sz="0" w:space="0" w:color="auto"/>
        <w:left w:val="none" w:sz="0" w:space="0" w:color="auto"/>
        <w:bottom w:val="none" w:sz="0" w:space="0" w:color="auto"/>
        <w:right w:val="none" w:sz="0" w:space="0" w:color="auto"/>
      </w:divBdr>
    </w:div>
    <w:div w:id="1012759479">
      <w:bodyDiv w:val="1"/>
      <w:marLeft w:val="0"/>
      <w:marRight w:val="0"/>
      <w:marTop w:val="0"/>
      <w:marBottom w:val="0"/>
      <w:divBdr>
        <w:top w:val="none" w:sz="0" w:space="0" w:color="auto"/>
        <w:left w:val="none" w:sz="0" w:space="0" w:color="auto"/>
        <w:bottom w:val="none" w:sz="0" w:space="0" w:color="auto"/>
        <w:right w:val="none" w:sz="0" w:space="0" w:color="auto"/>
      </w:divBdr>
    </w:div>
    <w:div w:id="1013071037">
      <w:bodyDiv w:val="1"/>
      <w:marLeft w:val="0"/>
      <w:marRight w:val="0"/>
      <w:marTop w:val="0"/>
      <w:marBottom w:val="0"/>
      <w:divBdr>
        <w:top w:val="none" w:sz="0" w:space="0" w:color="auto"/>
        <w:left w:val="none" w:sz="0" w:space="0" w:color="auto"/>
        <w:bottom w:val="none" w:sz="0" w:space="0" w:color="auto"/>
        <w:right w:val="none" w:sz="0" w:space="0" w:color="auto"/>
      </w:divBdr>
    </w:div>
    <w:div w:id="1013074479">
      <w:bodyDiv w:val="1"/>
      <w:marLeft w:val="0"/>
      <w:marRight w:val="0"/>
      <w:marTop w:val="0"/>
      <w:marBottom w:val="0"/>
      <w:divBdr>
        <w:top w:val="none" w:sz="0" w:space="0" w:color="auto"/>
        <w:left w:val="none" w:sz="0" w:space="0" w:color="auto"/>
        <w:bottom w:val="none" w:sz="0" w:space="0" w:color="auto"/>
        <w:right w:val="none" w:sz="0" w:space="0" w:color="auto"/>
      </w:divBdr>
    </w:div>
    <w:div w:id="1013141446">
      <w:bodyDiv w:val="1"/>
      <w:marLeft w:val="0"/>
      <w:marRight w:val="0"/>
      <w:marTop w:val="0"/>
      <w:marBottom w:val="0"/>
      <w:divBdr>
        <w:top w:val="none" w:sz="0" w:space="0" w:color="auto"/>
        <w:left w:val="none" w:sz="0" w:space="0" w:color="auto"/>
        <w:bottom w:val="none" w:sz="0" w:space="0" w:color="auto"/>
        <w:right w:val="none" w:sz="0" w:space="0" w:color="auto"/>
      </w:divBdr>
    </w:div>
    <w:div w:id="1013535477">
      <w:bodyDiv w:val="1"/>
      <w:marLeft w:val="0"/>
      <w:marRight w:val="0"/>
      <w:marTop w:val="0"/>
      <w:marBottom w:val="0"/>
      <w:divBdr>
        <w:top w:val="none" w:sz="0" w:space="0" w:color="auto"/>
        <w:left w:val="none" w:sz="0" w:space="0" w:color="auto"/>
        <w:bottom w:val="none" w:sz="0" w:space="0" w:color="auto"/>
        <w:right w:val="none" w:sz="0" w:space="0" w:color="auto"/>
      </w:divBdr>
    </w:div>
    <w:div w:id="1014111912">
      <w:bodyDiv w:val="1"/>
      <w:marLeft w:val="0"/>
      <w:marRight w:val="0"/>
      <w:marTop w:val="0"/>
      <w:marBottom w:val="0"/>
      <w:divBdr>
        <w:top w:val="none" w:sz="0" w:space="0" w:color="auto"/>
        <w:left w:val="none" w:sz="0" w:space="0" w:color="auto"/>
        <w:bottom w:val="none" w:sz="0" w:space="0" w:color="auto"/>
        <w:right w:val="none" w:sz="0" w:space="0" w:color="auto"/>
      </w:divBdr>
    </w:div>
    <w:div w:id="1014267574">
      <w:bodyDiv w:val="1"/>
      <w:marLeft w:val="0"/>
      <w:marRight w:val="0"/>
      <w:marTop w:val="0"/>
      <w:marBottom w:val="0"/>
      <w:divBdr>
        <w:top w:val="none" w:sz="0" w:space="0" w:color="auto"/>
        <w:left w:val="none" w:sz="0" w:space="0" w:color="auto"/>
        <w:bottom w:val="none" w:sz="0" w:space="0" w:color="auto"/>
        <w:right w:val="none" w:sz="0" w:space="0" w:color="auto"/>
      </w:divBdr>
    </w:div>
    <w:div w:id="1014570307">
      <w:bodyDiv w:val="1"/>
      <w:marLeft w:val="0"/>
      <w:marRight w:val="0"/>
      <w:marTop w:val="0"/>
      <w:marBottom w:val="0"/>
      <w:divBdr>
        <w:top w:val="none" w:sz="0" w:space="0" w:color="auto"/>
        <w:left w:val="none" w:sz="0" w:space="0" w:color="auto"/>
        <w:bottom w:val="none" w:sz="0" w:space="0" w:color="auto"/>
        <w:right w:val="none" w:sz="0" w:space="0" w:color="auto"/>
      </w:divBdr>
    </w:div>
    <w:div w:id="1014651747">
      <w:bodyDiv w:val="1"/>
      <w:marLeft w:val="0"/>
      <w:marRight w:val="0"/>
      <w:marTop w:val="0"/>
      <w:marBottom w:val="0"/>
      <w:divBdr>
        <w:top w:val="none" w:sz="0" w:space="0" w:color="auto"/>
        <w:left w:val="none" w:sz="0" w:space="0" w:color="auto"/>
        <w:bottom w:val="none" w:sz="0" w:space="0" w:color="auto"/>
        <w:right w:val="none" w:sz="0" w:space="0" w:color="auto"/>
      </w:divBdr>
    </w:div>
    <w:div w:id="1014846380">
      <w:bodyDiv w:val="1"/>
      <w:marLeft w:val="0"/>
      <w:marRight w:val="0"/>
      <w:marTop w:val="0"/>
      <w:marBottom w:val="0"/>
      <w:divBdr>
        <w:top w:val="none" w:sz="0" w:space="0" w:color="auto"/>
        <w:left w:val="none" w:sz="0" w:space="0" w:color="auto"/>
        <w:bottom w:val="none" w:sz="0" w:space="0" w:color="auto"/>
        <w:right w:val="none" w:sz="0" w:space="0" w:color="auto"/>
      </w:divBdr>
    </w:div>
    <w:div w:id="1015038972">
      <w:bodyDiv w:val="1"/>
      <w:marLeft w:val="0"/>
      <w:marRight w:val="0"/>
      <w:marTop w:val="0"/>
      <w:marBottom w:val="0"/>
      <w:divBdr>
        <w:top w:val="none" w:sz="0" w:space="0" w:color="auto"/>
        <w:left w:val="none" w:sz="0" w:space="0" w:color="auto"/>
        <w:bottom w:val="none" w:sz="0" w:space="0" w:color="auto"/>
        <w:right w:val="none" w:sz="0" w:space="0" w:color="auto"/>
      </w:divBdr>
    </w:div>
    <w:div w:id="1015155966">
      <w:bodyDiv w:val="1"/>
      <w:marLeft w:val="0"/>
      <w:marRight w:val="0"/>
      <w:marTop w:val="0"/>
      <w:marBottom w:val="0"/>
      <w:divBdr>
        <w:top w:val="none" w:sz="0" w:space="0" w:color="auto"/>
        <w:left w:val="none" w:sz="0" w:space="0" w:color="auto"/>
        <w:bottom w:val="none" w:sz="0" w:space="0" w:color="auto"/>
        <w:right w:val="none" w:sz="0" w:space="0" w:color="auto"/>
      </w:divBdr>
    </w:div>
    <w:div w:id="1015230343">
      <w:bodyDiv w:val="1"/>
      <w:marLeft w:val="0"/>
      <w:marRight w:val="0"/>
      <w:marTop w:val="0"/>
      <w:marBottom w:val="0"/>
      <w:divBdr>
        <w:top w:val="none" w:sz="0" w:space="0" w:color="auto"/>
        <w:left w:val="none" w:sz="0" w:space="0" w:color="auto"/>
        <w:bottom w:val="none" w:sz="0" w:space="0" w:color="auto"/>
        <w:right w:val="none" w:sz="0" w:space="0" w:color="auto"/>
      </w:divBdr>
    </w:div>
    <w:div w:id="1015380684">
      <w:bodyDiv w:val="1"/>
      <w:marLeft w:val="0"/>
      <w:marRight w:val="0"/>
      <w:marTop w:val="0"/>
      <w:marBottom w:val="0"/>
      <w:divBdr>
        <w:top w:val="none" w:sz="0" w:space="0" w:color="auto"/>
        <w:left w:val="none" w:sz="0" w:space="0" w:color="auto"/>
        <w:bottom w:val="none" w:sz="0" w:space="0" w:color="auto"/>
        <w:right w:val="none" w:sz="0" w:space="0" w:color="auto"/>
      </w:divBdr>
    </w:div>
    <w:div w:id="1015494943">
      <w:bodyDiv w:val="1"/>
      <w:marLeft w:val="0"/>
      <w:marRight w:val="0"/>
      <w:marTop w:val="0"/>
      <w:marBottom w:val="0"/>
      <w:divBdr>
        <w:top w:val="none" w:sz="0" w:space="0" w:color="auto"/>
        <w:left w:val="none" w:sz="0" w:space="0" w:color="auto"/>
        <w:bottom w:val="none" w:sz="0" w:space="0" w:color="auto"/>
        <w:right w:val="none" w:sz="0" w:space="0" w:color="auto"/>
      </w:divBdr>
    </w:div>
    <w:div w:id="1015811789">
      <w:bodyDiv w:val="1"/>
      <w:marLeft w:val="0"/>
      <w:marRight w:val="0"/>
      <w:marTop w:val="0"/>
      <w:marBottom w:val="0"/>
      <w:divBdr>
        <w:top w:val="none" w:sz="0" w:space="0" w:color="auto"/>
        <w:left w:val="none" w:sz="0" w:space="0" w:color="auto"/>
        <w:bottom w:val="none" w:sz="0" w:space="0" w:color="auto"/>
        <w:right w:val="none" w:sz="0" w:space="0" w:color="auto"/>
      </w:divBdr>
    </w:div>
    <w:div w:id="1015881896">
      <w:bodyDiv w:val="1"/>
      <w:marLeft w:val="0"/>
      <w:marRight w:val="0"/>
      <w:marTop w:val="0"/>
      <w:marBottom w:val="0"/>
      <w:divBdr>
        <w:top w:val="none" w:sz="0" w:space="0" w:color="auto"/>
        <w:left w:val="none" w:sz="0" w:space="0" w:color="auto"/>
        <w:bottom w:val="none" w:sz="0" w:space="0" w:color="auto"/>
        <w:right w:val="none" w:sz="0" w:space="0" w:color="auto"/>
      </w:divBdr>
    </w:div>
    <w:div w:id="1016033279">
      <w:bodyDiv w:val="1"/>
      <w:marLeft w:val="0"/>
      <w:marRight w:val="0"/>
      <w:marTop w:val="0"/>
      <w:marBottom w:val="0"/>
      <w:divBdr>
        <w:top w:val="none" w:sz="0" w:space="0" w:color="auto"/>
        <w:left w:val="none" w:sz="0" w:space="0" w:color="auto"/>
        <w:bottom w:val="none" w:sz="0" w:space="0" w:color="auto"/>
        <w:right w:val="none" w:sz="0" w:space="0" w:color="auto"/>
      </w:divBdr>
    </w:div>
    <w:div w:id="1016230754">
      <w:bodyDiv w:val="1"/>
      <w:marLeft w:val="0"/>
      <w:marRight w:val="0"/>
      <w:marTop w:val="0"/>
      <w:marBottom w:val="0"/>
      <w:divBdr>
        <w:top w:val="none" w:sz="0" w:space="0" w:color="auto"/>
        <w:left w:val="none" w:sz="0" w:space="0" w:color="auto"/>
        <w:bottom w:val="none" w:sz="0" w:space="0" w:color="auto"/>
        <w:right w:val="none" w:sz="0" w:space="0" w:color="auto"/>
      </w:divBdr>
    </w:div>
    <w:div w:id="1016424138">
      <w:bodyDiv w:val="1"/>
      <w:marLeft w:val="0"/>
      <w:marRight w:val="0"/>
      <w:marTop w:val="0"/>
      <w:marBottom w:val="0"/>
      <w:divBdr>
        <w:top w:val="none" w:sz="0" w:space="0" w:color="auto"/>
        <w:left w:val="none" w:sz="0" w:space="0" w:color="auto"/>
        <w:bottom w:val="none" w:sz="0" w:space="0" w:color="auto"/>
        <w:right w:val="none" w:sz="0" w:space="0" w:color="auto"/>
      </w:divBdr>
    </w:div>
    <w:div w:id="1016614804">
      <w:bodyDiv w:val="1"/>
      <w:marLeft w:val="0"/>
      <w:marRight w:val="0"/>
      <w:marTop w:val="0"/>
      <w:marBottom w:val="0"/>
      <w:divBdr>
        <w:top w:val="none" w:sz="0" w:space="0" w:color="auto"/>
        <w:left w:val="none" w:sz="0" w:space="0" w:color="auto"/>
        <w:bottom w:val="none" w:sz="0" w:space="0" w:color="auto"/>
        <w:right w:val="none" w:sz="0" w:space="0" w:color="auto"/>
      </w:divBdr>
    </w:div>
    <w:div w:id="1017078747">
      <w:bodyDiv w:val="1"/>
      <w:marLeft w:val="0"/>
      <w:marRight w:val="0"/>
      <w:marTop w:val="0"/>
      <w:marBottom w:val="0"/>
      <w:divBdr>
        <w:top w:val="none" w:sz="0" w:space="0" w:color="auto"/>
        <w:left w:val="none" w:sz="0" w:space="0" w:color="auto"/>
        <w:bottom w:val="none" w:sz="0" w:space="0" w:color="auto"/>
        <w:right w:val="none" w:sz="0" w:space="0" w:color="auto"/>
      </w:divBdr>
    </w:div>
    <w:div w:id="1017149053">
      <w:bodyDiv w:val="1"/>
      <w:marLeft w:val="0"/>
      <w:marRight w:val="0"/>
      <w:marTop w:val="0"/>
      <w:marBottom w:val="0"/>
      <w:divBdr>
        <w:top w:val="none" w:sz="0" w:space="0" w:color="auto"/>
        <w:left w:val="none" w:sz="0" w:space="0" w:color="auto"/>
        <w:bottom w:val="none" w:sz="0" w:space="0" w:color="auto"/>
        <w:right w:val="none" w:sz="0" w:space="0" w:color="auto"/>
      </w:divBdr>
    </w:div>
    <w:div w:id="1017318115">
      <w:bodyDiv w:val="1"/>
      <w:marLeft w:val="0"/>
      <w:marRight w:val="0"/>
      <w:marTop w:val="0"/>
      <w:marBottom w:val="0"/>
      <w:divBdr>
        <w:top w:val="none" w:sz="0" w:space="0" w:color="auto"/>
        <w:left w:val="none" w:sz="0" w:space="0" w:color="auto"/>
        <w:bottom w:val="none" w:sz="0" w:space="0" w:color="auto"/>
        <w:right w:val="none" w:sz="0" w:space="0" w:color="auto"/>
      </w:divBdr>
    </w:div>
    <w:div w:id="1017347097">
      <w:bodyDiv w:val="1"/>
      <w:marLeft w:val="0"/>
      <w:marRight w:val="0"/>
      <w:marTop w:val="0"/>
      <w:marBottom w:val="0"/>
      <w:divBdr>
        <w:top w:val="none" w:sz="0" w:space="0" w:color="auto"/>
        <w:left w:val="none" w:sz="0" w:space="0" w:color="auto"/>
        <w:bottom w:val="none" w:sz="0" w:space="0" w:color="auto"/>
        <w:right w:val="none" w:sz="0" w:space="0" w:color="auto"/>
      </w:divBdr>
    </w:div>
    <w:div w:id="1017728625">
      <w:bodyDiv w:val="1"/>
      <w:marLeft w:val="0"/>
      <w:marRight w:val="0"/>
      <w:marTop w:val="0"/>
      <w:marBottom w:val="0"/>
      <w:divBdr>
        <w:top w:val="none" w:sz="0" w:space="0" w:color="auto"/>
        <w:left w:val="none" w:sz="0" w:space="0" w:color="auto"/>
        <w:bottom w:val="none" w:sz="0" w:space="0" w:color="auto"/>
        <w:right w:val="none" w:sz="0" w:space="0" w:color="auto"/>
      </w:divBdr>
    </w:div>
    <w:div w:id="1018000877">
      <w:bodyDiv w:val="1"/>
      <w:marLeft w:val="0"/>
      <w:marRight w:val="0"/>
      <w:marTop w:val="0"/>
      <w:marBottom w:val="0"/>
      <w:divBdr>
        <w:top w:val="none" w:sz="0" w:space="0" w:color="auto"/>
        <w:left w:val="none" w:sz="0" w:space="0" w:color="auto"/>
        <w:bottom w:val="none" w:sz="0" w:space="0" w:color="auto"/>
        <w:right w:val="none" w:sz="0" w:space="0" w:color="auto"/>
      </w:divBdr>
    </w:div>
    <w:div w:id="1018233795">
      <w:bodyDiv w:val="1"/>
      <w:marLeft w:val="0"/>
      <w:marRight w:val="0"/>
      <w:marTop w:val="0"/>
      <w:marBottom w:val="0"/>
      <w:divBdr>
        <w:top w:val="none" w:sz="0" w:space="0" w:color="auto"/>
        <w:left w:val="none" w:sz="0" w:space="0" w:color="auto"/>
        <w:bottom w:val="none" w:sz="0" w:space="0" w:color="auto"/>
        <w:right w:val="none" w:sz="0" w:space="0" w:color="auto"/>
      </w:divBdr>
    </w:div>
    <w:div w:id="1018653830">
      <w:bodyDiv w:val="1"/>
      <w:marLeft w:val="0"/>
      <w:marRight w:val="0"/>
      <w:marTop w:val="0"/>
      <w:marBottom w:val="0"/>
      <w:divBdr>
        <w:top w:val="none" w:sz="0" w:space="0" w:color="auto"/>
        <w:left w:val="none" w:sz="0" w:space="0" w:color="auto"/>
        <w:bottom w:val="none" w:sz="0" w:space="0" w:color="auto"/>
        <w:right w:val="none" w:sz="0" w:space="0" w:color="auto"/>
      </w:divBdr>
    </w:div>
    <w:div w:id="1018850723">
      <w:bodyDiv w:val="1"/>
      <w:marLeft w:val="0"/>
      <w:marRight w:val="0"/>
      <w:marTop w:val="0"/>
      <w:marBottom w:val="0"/>
      <w:divBdr>
        <w:top w:val="none" w:sz="0" w:space="0" w:color="auto"/>
        <w:left w:val="none" w:sz="0" w:space="0" w:color="auto"/>
        <w:bottom w:val="none" w:sz="0" w:space="0" w:color="auto"/>
        <w:right w:val="none" w:sz="0" w:space="0" w:color="auto"/>
      </w:divBdr>
    </w:div>
    <w:div w:id="1018854845">
      <w:bodyDiv w:val="1"/>
      <w:marLeft w:val="0"/>
      <w:marRight w:val="0"/>
      <w:marTop w:val="0"/>
      <w:marBottom w:val="0"/>
      <w:divBdr>
        <w:top w:val="none" w:sz="0" w:space="0" w:color="auto"/>
        <w:left w:val="none" w:sz="0" w:space="0" w:color="auto"/>
        <w:bottom w:val="none" w:sz="0" w:space="0" w:color="auto"/>
        <w:right w:val="none" w:sz="0" w:space="0" w:color="auto"/>
      </w:divBdr>
    </w:div>
    <w:div w:id="1018971444">
      <w:bodyDiv w:val="1"/>
      <w:marLeft w:val="0"/>
      <w:marRight w:val="0"/>
      <w:marTop w:val="0"/>
      <w:marBottom w:val="0"/>
      <w:divBdr>
        <w:top w:val="none" w:sz="0" w:space="0" w:color="auto"/>
        <w:left w:val="none" w:sz="0" w:space="0" w:color="auto"/>
        <w:bottom w:val="none" w:sz="0" w:space="0" w:color="auto"/>
        <w:right w:val="none" w:sz="0" w:space="0" w:color="auto"/>
      </w:divBdr>
    </w:div>
    <w:div w:id="1019425391">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19741815">
      <w:bodyDiv w:val="1"/>
      <w:marLeft w:val="0"/>
      <w:marRight w:val="0"/>
      <w:marTop w:val="0"/>
      <w:marBottom w:val="0"/>
      <w:divBdr>
        <w:top w:val="none" w:sz="0" w:space="0" w:color="auto"/>
        <w:left w:val="none" w:sz="0" w:space="0" w:color="auto"/>
        <w:bottom w:val="none" w:sz="0" w:space="0" w:color="auto"/>
        <w:right w:val="none" w:sz="0" w:space="0" w:color="auto"/>
      </w:divBdr>
    </w:div>
    <w:div w:id="1019892406">
      <w:bodyDiv w:val="1"/>
      <w:marLeft w:val="0"/>
      <w:marRight w:val="0"/>
      <w:marTop w:val="0"/>
      <w:marBottom w:val="0"/>
      <w:divBdr>
        <w:top w:val="none" w:sz="0" w:space="0" w:color="auto"/>
        <w:left w:val="none" w:sz="0" w:space="0" w:color="auto"/>
        <w:bottom w:val="none" w:sz="0" w:space="0" w:color="auto"/>
        <w:right w:val="none" w:sz="0" w:space="0" w:color="auto"/>
      </w:divBdr>
    </w:div>
    <w:div w:id="1019968120">
      <w:bodyDiv w:val="1"/>
      <w:marLeft w:val="0"/>
      <w:marRight w:val="0"/>
      <w:marTop w:val="0"/>
      <w:marBottom w:val="0"/>
      <w:divBdr>
        <w:top w:val="none" w:sz="0" w:space="0" w:color="auto"/>
        <w:left w:val="none" w:sz="0" w:space="0" w:color="auto"/>
        <w:bottom w:val="none" w:sz="0" w:space="0" w:color="auto"/>
        <w:right w:val="none" w:sz="0" w:space="0" w:color="auto"/>
      </w:divBdr>
    </w:div>
    <w:div w:id="1020467615">
      <w:bodyDiv w:val="1"/>
      <w:marLeft w:val="0"/>
      <w:marRight w:val="0"/>
      <w:marTop w:val="0"/>
      <w:marBottom w:val="0"/>
      <w:divBdr>
        <w:top w:val="none" w:sz="0" w:space="0" w:color="auto"/>
        <w:left w:val="none" w:sz="0" w:space="0" w:color="auto"/>
        <w:bottom w:val="none" w:sz="0" w:space="0" w:color="auto"/>
        <w:right w:val="none" w:sz="0" w:space="0" w:color="auto"/>
      </w:divBdr>
    </w:div>
    <w:div w:id="1020551532">
      <w:bodyDiv w:val="1"/>
      <w:marLeft w:val="0"/>
      <w:marRight w:val="0"/>
      <w:marTop w:val="0"/>
      <w:marBottom w:val="0"/>
      <w:divBdr>
        <w:top w:val="none" w:sz="0" w:space="0" w:color="auto"/>
        <w:left w:val="none" w:sz="0" w:space="0" w:color="auto"/>
        <w:bottom w:val="none" w:sz="0" w:space="0" w:color="auto"/>
        <w:right w:val="none" w:sz="0" w:space="0" w:color="auto"/>
      </w:divBdr>
    </w:div>
    <w:div w:id="1020624858">
      <w:bodyDiv w:val="1"/>
      <w:marLeft w:val="0"/>
      <w:marRight w:val="0"/>
      <w:marTop w:val="0"/>
      <w:marBottom w:val="0"/>
      <w:divBdr>
        <w:top w:val="none" w:sz="0" w:space="0" w:color="auto"/>
        <w:left w:val="none" w:sz="0" w:space="0" w:color="auto"/>
        <w:bottom w:val="none" w:sz="0" w:space="0" w:color="auto"/>
        <w:right w:val="none" w:sz="0" w:space="0" w:color="auto"/>
      </w:divBdr>
    </w:div>
    <w:div w:id="1020669912">
      <w:bodyDiv w:val="1"/>
      <w:marLeft w:val="0"/>
      <w:marRight w:val="0"/>
      <w:marTop w:val="0"/>
      <w:marBottom w:val="0"/>
      <w:divBdr>
        <w:top w:val="none" w:sz="0" w:space="0" w:color="auto"/>
        <w:left w:val="none" w:sz="0" w:space="0" w:color="auto"/>
        <w:bottom w:val="none" w:sz="0" w:space="0" w:color="auto"/>
        <w:right w:val="none" w:sz="0" w:space="0" w:color="auto"/>
      </w:divBdr>
    </w:div>
    <w:div w:id="1020816045">
      <w:bodyDiv w:val="1"/>
      <w:marLeft w:val="0"/>
      <w:marRight w:val="0"/>
      <w:marTop w:val="0"/>
      <w:marBottom w:val="0"/>
      <w:divBdr>
        <w:top w:val="none" w:sz="0" w:space="0" w:color="auto"/>
        <w:left w:val="none" w:sz="0" w:space="0" w:color="auto"/>
        <w:bottom w:val="none" w:sz="0" w:space="0" w:color="auto"/>
        <w:right w:val="none" w:sz="0" w:space="0" w:color="auto"/>
      </w:divBdr>
    </w:div>
    <w:div w:id="1021082072">
      <w:bodyDiv w:val="1"/>
      <w:marLeft w:val="0"/>
      <w:marRight w:val="0"/>
      <w:marTop w:val="0"/>
      <w:marBottom w:val="0"/>
      <w:divBdr>
        <w:top w:val="none" w:sz="0" w:space="0" w:color="auto"/>
        <w:left w:val="none" w:sz="0" w:space="0" w:color="auto"/>
        <w:bottom w:val="none" w:sz="0" w:space="0" w:color="auto"/>
        <w:right w:val="none" w:sz="0" w:space="0" w:color="auto"/>
      </w:divBdr>
    </w:div>
    <w:div w:id="1021784803">
      <w:bodyDiv w:val="1"/>
      <w:marLeft w:val="0"/>
      <w:marRight w:val="0"/>
      <w:marTop w:val="0"/>
      <w:marBottom w:val="0"/>
      <w:divBdr>
        <w:top w:val="none" w:sz="0" w:space="0" w:color="auto"/>
        <w:left w:val="none" w:sz="0" w:space="0" w:color="auto"/>
        <w:bottom w:val="none" w:sz="0" w:space="0" w:color="auto"/>
        <w:right w:val="none" w:sz="0" w:space="0" w:color="auto"/>
      </w:divBdr>
      <w:divsChild>
        <w:div w:id="840122177">
          <w:marLeft w:val="0"/>
          <w:marRight w:val="0"/>
          <w:marTop w:val="0"/>
          <w:marBottom w:val="0"/>
          <w:divBdr>
            <w:top w:val="none" w:sz="0" w:space="0" w:color="auto"/>
            <w:left w:val="none" w:sz="0" w:space="0" w:color="auto"/>
            <w:bottom w:val="none" w:sz="0" w:space="0" w:color="auto"/>
            <w:right w:val="none" w:sz="0" w:space="0" w:color="auto"/>
          </w:divBdr>
          <w:divsChild>
            <w:div w:id="992833385">
              <w:marLeft w:val="0"/>
              <w:marRight w:val="0"/>
              <w:marTop w:val="0"/>
              <w:marBottom w:val="0"/>
              <w:divBdr>
                <w:top w:val="none" w:sz="0" w:space="0" w:color="auto"/>
                <w:left w:val="none" w:sz="0" w:space="0" w:color="auto"/>
                <w:bottom w:val="none" w:sz="0" w:space="0" w:color="auto"/>
                <w:right w:val="none" w:sz="0" w:space="0" w:color="auto"/>
              </w:divBdr>
              <w:divsChild>
                <w:div w:id="2079479195">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5203">
          <w:marLeft w:val="0"/>
          <w:marRight w:val="0"/>
          <w:marTop w:val="0"/>
          <w:marBottom w:val="0"/>
          <w:divBdr>
            <w:top w:val="none" w:sz="0" w:space="0" w:color="auto"/>
            <w:left w:val="none" w:sz="0" w:space="0" w:color="auto"/>
            <w:bottom w:val="none" w:sz="0" w:space="0" w:color="auto"/>
            <w:right w:val="none" w:sz="0" w:space="0" w:color="auto"/>
          </w:divBdr>
          <w:divsChild>
            <w:div w:id="1835484838">
              <w:marLeft w:val="0"/>
              <w:marRight w:val="0"/>
              <w:marTop w:val="0"/>
              <w:marBottom w:val="0"/>
              <w:divBdr>
                <w:top w:val="none" w:sz="0" w:space="0" w:color="auto"/>
                <w:left w:val="none" w:sz="0" w:space="0" w:color="auto"/>
                <w:bottom w:val="none" w:sz="0" w:space="0" w:color="auto"/>
                <w:right w:val="none" w:sz="0" w:space="0" w:color="auto"/>
              </w:divBdr>
              <w:divsChild>
                <w:div w:id="1306083235">
                  <w:marLeft w:val="0"/>
                  <w:marRight w:val="0"/>
                  <w:marTop w:val="0"/>
                  <w:marBottom w:val="0"/>
                  <w:divBdr>
                    <w:top w:val="none" w:sz="0" w:space="0" w:color="auto"/>
                    <w:left w:val="none" w:sz="0" w:space="0" w:color="auto"/>
                    <w:bottom w:val="none" w:sz="0" w:space="0" w:color="auto"/>
                    <w:right w:val="none" w:sz="0" w:space="0" w:color="auto"/>
                  </w:divBdr>
                  <w:divsChild>
                    <w:div w:id="17155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2226">
      <w:bodyDiv w:val="1"/>
      <w:marLeft w:val="0"/>
      <w:marRight w:val="0"/>
      <w:marTop w:val="0"/>
      <w:marBottom w:val="0"/>
      <w:divBdr>
        <w:top w:val="none" w:sz="0" w:space="0" w:color="auto"/>
        <w:left w:val="none" w:sz="0" w:space="0" w:color="auto"/>
        <w:bottom w:val="none" w:sz="0" w:space="0" w:color="auto"/>
        <w:right w:val="none" w:sz="0" w:space="0" w:color="auto"/>
      </w:divBdr>
    </w:div>
    <w:div w:id="1022362868">
      <w:bodyDiv w:val="1"/>
      <w:marLeft w:val="0"/>
      <w:marRight w:val="0"/>
      <w:marTop w:val="0"/>
      <w:marBottom w:val="0"/>
      <w:divBdr>
        <w:top w:val="none" w:sz="0" w:space="0" w:color="auto"/>
        <w:left w:val="none" w:sz="0" w:space="0" w:color="auto"/>
        <w:bottom w:val="none" w:sz="0" w:space="0" w:color="auto"/>
        <w:right w:val="none" w:sz="0" w:space="0" w:color="auto"/>
      </w:divBdr>
    </w:div>
    <w:div w:id="1022710588">
      <w:bodyDiv w:val="1"/>
      <w:marLeft w:val="0"/>
      <w:marRight w:val="0"/>
      <w:marTop w:val="0"/>
      <w:marBottom w:val="0"/>
      <w:divBdr>
        <w:top w:val="none" w:sz="0" w:space="0" w:color="auto"/>
        <w:left w:val="none" w:sz="0" w:space="0" w:color="auto"/>
        <w:bottom w:val="none" w:sz="0" w:space="0" w:color="auto"/>
        <w:right w:val="none" w:sz="0" w:space="0" w:color="auto"/>
      </w:divBdr>
    </w:div>
    <w:div w:id="1022899201">
      <w:bodyDiv w:val="1"/>
      <w:marLeft w:val="0"/>
      <w:marRight w:val="0"/>
      <w:marTop w:val="0"/>
      <w:marBottom w:val="0"/>
      <w:divBdr>
        <w:top w:val="none" w:sz="0" w:space="0" w:color="auto"/>
        <w:left w:val="none" w:sz="0" w:space="0" w:color="auto"/>
        <w:bottom w:val="none" w:sz="0" w:space="0" w:color="auto"/>
        <w:right w:val="none" w:sz="0" w:space="0" w:color="auto"/>
      </w:divBdr>
    </w:div>
    <w:div w:id="1023362142">
      <w:bodyDiv w:val="1"/>
      <w:marLeft w:val="0"/>
      <w:marRight w:val="0"/>
      <w:marTop w:val="0"/>
      <w:marBottom w:val="0"/>
      <w:divBdr>
        <w:top w:val="none" w:sz="0" w:space="0" w:color="auto"/>
        <w:left w:val="none" w:sz="0" w:space="0" w:color="auto"/>
        <w:bottom w:val="none" w:sz="0" w:space="0" w:color="auto"/>
        <w:right w:val="none" w:sz="0" w:space="0" w:color="auto"/>
      </w:divBdr>
    </w:div>
    <w:div w:id="1023434414">
      <w:bodyDiv w:val="1"/>
      <w:marLeft w:val="0"/>
      <w:marRight w:val="0"/>
      <w:marTop w:val="0"/>
      <w:marBottom w:val="0"/>
      <w:divBdr>
        <w:top w:val="none" w:sz="0" w:space="0" w:color="auto"/>
        <w:left w:val="none" w:sz="0" w:space="0" w:color="auto"/>
        <w:bottom w:val="none" w:sz="0" w:space="0" w:color="auto"/>
        <w:right w:val="none" w:sz="0" w:space="0" w:color="auto"/>
      </w:divBdr>
    </w:div>
    <w:div w:id="1023897031">
      <w:bodyDiv w:val="1"/>
      <w:marLeft w:val="0"/>
      <w:marRight w:val="0"/>
      <w:marTop w:val="0"/>
      <w:marBottom w:val="0"/>
      <w:divBdr>
        <w:top w:val="none" w:sz="0" w:space="0" w:color="auto"/>
        <w:left w:val="none" w:sz="0" w:space="0" w:color="auto"/>
        <w:bottom w:val="none" w:sz="0" w:space="0" w:color="auto"/>
        <w:right w:val="none" w:sz="0" w:space="0" w:color="auto"/>
      </w:divBdr>
    </w:div>
    <w:div w:id="1024551871">
      <w:bodyDiv w:val="1"/>
      <w:marLeft w:val="0"/>
      <w:marRight w:val="0"/>
      <w:marTop w:val="0"/>
      <w:marBottom w:val="0"/>
      <w:divBdr>
        <w:top w:val="none" w:sz="0" w:space="0" w:color="auto"/>
        <w:left w:val="none" w:sz="0" w:space="0" w:color="auto"/>
        <w:bottom w:val="none" w:sz="0" w:space="0" w:color="auto"/>
        <w:right w:val="none" w:sz="0" w:space="0" w:color="auto"/>
      </w:divBdr>
    </w:div>
    <w:div w:id="1024791778">
      <w:bodyDiv w:val="1"/>
      <w:marLeft w:val="0"/>
      <w:marRight w:val="0"/>
      <w:marTop w:val="0"/>
      <w:marBottom w:val="0"/>
      <w:divBdr>
        <w:top w:val="none" w:sz="0" w:space="0" w:color="auto"/>
        <w:left w:val="none" w:sz="0" w:space="0" w:color="auto"/>
        <w:bottom w:val="none" w:sz="0" w:space="0" w:color="auto"/>
        <w:right w:val="none" w:sz="0" w:space="0" w:color="auto"/>
      </w:divBdr>
    </w:div>
    <w:div w:id="1024936307">
      <w:bodyDiv w:val="1"/>
      <w:marLeft w:val="0"/>
      <w:marRight w:val="0"/>
      <w:marTop w:val="0"/>
      <w:marBottom w:val="0"/>
      <w:divBdr>
        <w:top w:val="none" w:sz="0" w:space="0" w:color="auto"/>
        <w:left w:val="none" w:sz="0" w:space="0" w:color="auto"/>
        <w:bottom w:val="none" w:sz="0" w:space="0" w:color="auto"/>
        <w:right w:val="none" w:sz="0" w:space="0" w:color="auto"/>
      </w:divBdr>
    </w:div>
    <w:div w:id="1025600567">
      <w:bodyDiv w:val="1"/>
      <w:marLeft w:val="0"/>
      <w:marRight w:val="0"/>
      <w:marTop w:val="0"/>
      <w:marBottom w:val="0"/>
      <w:divBdr>
        <w:top w:val="none" w:sz="0" w:space="0" w:color="auto"/>
        <w:left w:val="none" w:sz="0" w:space="0" w:color="auto"/>
        <w:bottom w:val="none" w:sz="0" w:space="0" w:color="auto"/>
        <w:right w:val="none" w:sz="0" w:space="0" w:color="auto"/>
      </w:divBdr>
    </w:div>
    <w:div w:id="1026055426">
      <w:bodyDiv w:val="1"/>
      <w:marLeft w:val="0"/>
      <w:marRight w:val="0"/>
      <w:marTop w:val="0"/>
      <w:marBottom w:val="0"/>
      <w:divBdr>
        <w:top w:val="none" w:sz="0" w:space="0" w:color="auto"/>
        <w:left w:val="none" w:sz="0" w:space="0" w:color="auto"/>
        <w:bottom w:val="none" w:sz="0" w:space="0" w:color="auto"/>
        <w:right w:val="none" w:sz="0" w:space="0" w:color="auto"/>
      </w:divBdr>
    </w:div>
    <w:div w:id="1026178588">
      <w:bodyDiv w:val="1"/>
      <w:marLeft w:val="0"/>
      <w:marRight w:val="0"/>
      <w:marTop w:val="0"/>
      <w:marBottom w:val="0"/>
      <w:divBdr>
        <w:top w:val="none" w:sz="0" w:space="0" w:color="auto"/>
        <w:left w:val="none" w:sz="0" w:space="0" w:color="auto"/>
        <w:bottom w:val="none" w:sz="0" w:space="0" w:color="auto"/>
        <w:right w:val="none" w:sz="0" w:space="0" w:color="auto"/>
      </w:divBdr>
    </w:div>
    <w:div w:id="1027178135">
      <w:bodyDiv w:val="1"/>
      <w:marLeft w:val="0"/>
      <w:marRight w:val="0"/>
      <w:marTop w:val="0"/>
      <w:marBottom w:val="0"/>
      <w:divBdr>
        <w:top w:val="none" w:sz="0" w:space="0" w:color="auto"/>
        <w:left w:val="none" w:sz="0" w:space="0" w:color="auto"/>
        <w:bottom w:val="none" w:sz="0" w:space="0" w:color="auto"/>
        <w:right w:val="none" w:sz="0" w:space="0" w:color="auto"/>
      </w:divBdr>
    </w:div>
    <w:div w:id="1027412099">
      <w:bodyDiv w:val="1"/>
      <w:marLeft w:val="0"/>
      <w:marRight w:val="0"/>
      <w:marTop w:val="0"/>
      <w:marBottom w:val="0"/>
      <w:divBdr>
        <w:top w:val="none" w:sz="0" w:space="0" w:color="auto"/>
        <w:left w:val="none" w:sz="0" w:space="0" w:color="auto"/>
        <w:bottom w:val="none" w:sz="0" w:space="0" w:color="auto"/>
        <w:right w:val="none" w:sz="0" w:space="0" w:color="auto"/>
      </w:divBdr>
    </w:div>
    <w:div w:id="1027607227">
      <w:bodyDiv w:val="1"/>
      <w:marLeft w:val="0"/>
      <w:marRight w:val="0"/>
      <w:marTop w:val="0"/>
      <w:marBottom w:val="0"/>
      <w:divBdr>
        <w:top w:val="none" w:sz="0" w:space="0" w:color="auto"/>
        <w:left w:val="none" w:sz="0" w:space="0" w:color="auto"/>
        <w:bottom w:val="none" w:sz="0" w:space="0" w:color="auto"/>
        <w:right w:val="none" w:sz="0" w:space="0" w:color="auto"/>
      </w:divBdr>
    </w:div>
    <w:div w:id="1029063814">
      <w:bodyDiv w:val="1"/>
      <w:marLeft w:val="0"/>
      <w:marRight w:val="0"/>
      <w:marTop w:val="0"/>
      <w:marBottom w:val="0"/>
      <w:divBdr>
        <w:top w:val="none" w:sz="0" w:space="0" w:color="auto"/>
        <w:left w:val="none" w:sz="0" w:space="0" w:color="auto"/>
        <w:bottom w:val="none" w:sz="0" w:space="0" w:color="auto"/>
        <w:right w:val="none" w:sz="0" w:space="0" w:color="auto"/>
      </w:divBdr>
    </w:div>
    <w:div w:id="1029181448">
      <w:bodyDiv w:val="1"/>
      <w:marLeft w:val="0"/>
      <w:marRight w:val="0"/>
      <w:marTop w:val="0"/>
      <w:marBottom w:val="0"/>
      <w:divBdr>
        <w:top w:val="none" w:sz="0" w:space="0" w:color="auto"/>
        <w:left w:val="none" w:sz="0" w:space="0" w:color="auto"/>
        <w:bottom w:val="none" w:sz="0" w:space="0" w:color="auto"/>
        <w:right w:val="none" w:sz="0" w:space="0" w:color="auto"/>
      </w:divBdr>
    </w:div>
    <w:div w:id="1029260875">
      <w:bodyDiv w:val="1"/>
      <w:marLeft w:val="0"/>
      <w:marRight w:val="0"/>
      <w:marTop w:val="0"/>
      <w:marBottom w:val="0"/>
      <w:divBdr>
        <w:top w:val="none" w:sz="0" w:space="0" w:color="auto"/>
        <w:left w:val="none" w:sz="0" w:space="0" w:color="auto"/>
        <w:bottom w:val="none" w:sz="0" w:space="0" w:color="auto"/>
        <w:right w:val="none" w:sz="0" w:space="0" w:color="auto"/>
      </w:divBdr>
    </w:div>
    <w:div w:id="1029527793">
      <w:bodyDiv w:val="1"/>
      <w:marLeft w:val="0"/>
      <w:marRight w:val="0"/>
      <w:marTop w:val="0"/>
      <w:marBottom w:val="0"/>
      <w:divBdr>
        <w:top w:val="none" w:sz="0" w:space="0" w:color="auto"/>
        <w:left w:val="none" w:sz="0" w:space="0" w:color="auto"/>
        <w:bottom w:val="none" w:sz="0" w:space="0" w:color="auto"/>
        <w:right w:val="none" w:sz="0" w:space="0" w:color="auto"/>
      </w:divBdr>
    </w:div>
    <w:div w:id="1029570858">
      <w:bodyDiv w:val="1"/>
      <w:marLeft w:val="0"/>
      <w:marRight w:val="0"/>
      <w:marTop w:val="0"/>
      <w:marBottom w:val="0"/>
      <w:divBdr>
        <w:top w:val="none" w:sz="0" w:space="0" w:color="auto"/>
        <w:left w:val="none" w:sz="0" w:space="0" w:color="auto"/>
        <w:bottom w:val="none" w:sz="0" w:space="0" w:color="auto"/>
        <w:right w:val="none" w:sz="0" w:space="0" w:color="auto"/>
      </w:divBdr>
    </w:div>
    <w:div w:id="1030761531">
      <w:bodyDiv w:val="1"/>
      <w:marLeft w:val="0"/>
      <w:marRight w:val="0"/>
      <w:marTop w:val="0"/>
      <w:marBottom w:val="0"/>
      <w:divBdr>
        <w:top w:val="none" w:sz="0" w:space="0" w:color="auto"/>
        <w:left w:val="none" w:sz="0" w:space="0" w:color="auto"/>
        <w:bottom w:val="none" w:sz="0" w:space="0" w:color="auto"/>
        <w:right w:val="none" w:sz="0" w:space="0" w:color="auto"/>
      </w:divBdr>
    </w:div>
    <w:div w:id="1030910217">
      <w:bodyDiv w:val="1"/>
      <w:marLeft w:val="0"/>
      <w:marRight w:val="0"/>
      <w:marTop w:val="0"/>
      <w:marBottom w:val="0"/>
      <w:divBdr>
        <w:top w:val="none" w:sz="0" w:space="0" w:color="auto"/>
        <w:left w:val="none" w:sz="0" w:space="0" w:color="auto"/>
        <w:bottom w:val="none" w:sz="0" w:space="0" w:color="auto"/>
        <w:right w:val="none" w:sz="0" w:space="0" w:color="auto"/>
      </w:divBdr>
    </w:div>
    <w:div w:id="1031103062">
      <w:bodyDiv w:val="1"/>
      <w:marLeft w:val="0"/>
      <w:marRight w:val="0"/>
      <w:marTop w:val="0"/>
      <w:marBottom w:val="0"/>
      <w:divBdr>
        <w:top w:val="none" w:sz="0" w:space="0" w:color="auto"/>
        <w:left w:val="none" w:sz="0" w:space="0" w:color="auto"/>
        <w:bottom w:val="none" w:sz="0" w:space="0" w:color="auto"/>
        <w:right w:val="none" w:sz="0" w:space="0" w:color="auto"/>
      </w:divBdr>
    </w:div>
    <w:div w:id="1031109985">
      <w:bodyDiv w:val="1"/>
      <w:marLeft w:val="0"/>
      <w:marRight w:val="0"/>
      <w:marTop w:val="0"/>
      <w:marBottom w:val="0"/>
      <w:divBdr>
        <w:top w:val="none" w:sz="0" w:space="0" w:color="auto"/>
        <w:left w:val="none" w:sz="0" w:space="0" w:color="auto"/>
        <w:bottom w:val="none" w:sz="0" w:space="0" w:color="auto"/>
        <w:right w:val="none" w:sz="0" w:space="0" w:color="auto"/>
      </w:divBdr>
    </w:div>
    <w:div w:id="1031228034">
      <w:bodyDiv w:val="1"/>
      <w:marLeft w:val="0"/>
      <w:marRight w:val="0"/>
      <w:marTop w:val="0"/>
      <w:marBottom w:val="0"/>
      <w:divBdr>
        <w:top w:val="none" w:sz="0" w:space="0" w:color="auto"/>
        <w:left w:val="none" w:sz="0" w:space="0" w:color="auto"/>
        <w:bottom w:val="none" w:sz="0" w:space="0" w:color="auto"/>
        <w:right w:val="none" w:sz="0" w:space="0" w:color="auto"/>
      </w:divBdr>
    </w:div>
    <w:div w:id="1031229310">
      <w:bodyDiv w:val="1"/>
      <w:marLeft w:val="0"/>
      <w:marRight w:val="0"/>
      <w:marTop w:val="0"/>
      <w:marBottom w:val="0"/>
      <w:divBdr>
        <w:top w:val="none" w:sz="0" w:space="0" w:color="auto"/>
        <w:left w:val="none" w:sz="0" w:space="0" w:color="auto"/>
        <w:bottom w:val="none" w:sz="0" w:space="0" w:color="auto"/>
        <w:right w:val="none" w:sz="0" w:space="0" w:color="auto"/>
      </w:divBdr>
    </w:div>
    <w:div w:id="1031490266">
      <w:bodyDiv w:val="1"/>
      <w:marLeft w:val="0"/>
      <w:marRight w:val="0"/>
      <w:marTop w:val="0"/>
      <w:marBottom w:val="0"/>
      <w:divBdr>
        <w:top w:val="none" w:sz="0" w:space="0" w:color="auto"/>
        <w:left w:val="none" w:sz="0" w:space="0" w:color="auto"/>
        <w:bottom w:val="none" w:sz="0" w:space="0" w:color="auto"/>
        <w:right w:val="none" w:sz="0" w:space="0" w:color="auto"/>
      </w:divBdr>
    </w:div>
    <w:div w:id="1031954695">
      <w:bodyDiv w:val="1"/>
      <w:marLeft w:val="0"/>
      <w:marRight w:val="0"/>
      <w:marTop w:val="0"/>
      <w:marBottom w:val="0"/>
      <w:divBdr>
        <w:top w:val="none" w:sz="0" w:space="0" w:color="auto"/>
        <w:left w:val="none" w:sz="0" w:space="0" w:color="auto"/>
        <w:bottom w:val="none" w:sz="0" w:space="0" w:color="auto"/>
        <w:right w:val="none" w:sz="0" w:space="0" w:color="auto"/>
      </w:divBdr>
    </w:div>
    <w:div w:id="1032072729">
      <w:bodyDiv w:val="1"/>
      <w:marLeft w:val="0"/>
      <w:marRight w:val="0"/>
      <w:marTop w:val="0"/>
      <w:marBottom w:val="0"/>
      <w:divBdr>
        <w:top w:val="none" w:sz="0" w:space="0" w:color="auto"/>
        <w:left w:val="none" w:sz="0" w:space="0" w:color="auto"/>
        <w:bottom w:val="none" w:sz="0" w:space="0" w:color="auto"/>
        <w:right w:val="none" w:sz="0" w:space="0" w:color="auto"/>
      </w:divBdr>
    </w:div>
    <w:div w:id="1032147475">
      <w:bodyDiv w:val="1"/>
      <w:marLeft w:val="0"/>
      <w:marRight w:val="0"/>
      <w:marTop w:val="0"/>
      <w:marBottom w:val="0"/>
      <w:divBdr>
        <w:top w:val="none" w:sz="0" w:space="0" w:color="auto"/>
        <w:left w:val="none" w:sz="0" w:space="0" w:color="auto"/>
        <w:bottom w:val="none" w:sz="0" w:space="0" w:color="auto"/>
        <w:right w:val="none" w:sz="0" w:space="0" w:color="auto"/>
      </w:divBdr>
    </w:div>
    <w:div w:id="1032147680">
      <w:bodyDiv w:val="1"/>
      <w:marLeft w:val="0"/>
      <w:marRight w:val="0"/>
      <w:marTop w:val="0"/>
      <w:marBottom w:val="0"/>
      <w:divBdr>
        <w:top w:val="none" w:sz="0" w:space="0" w:color="auto"/>
        <w:left w:val="none" w:sz="0" w:space="0" w:color="auto"/>
        <w:bottom w:val="none" w:sz="0" w:space="0" w:color="auto"/>
        <w:right w:val="none" w:sz="0" w:space="0" w:color="auto"/>
      </w:divBdr>
    </w:div>
    <w:div w:id="1032340678">
      <w:bodyDiv w:val="1"/>
      <w:marLeft w:val="0"/>
      <w:marRight w:val="0"/>
      <w:marTop w:val="0"/>
      <w:marBottom w:val="0"/>
      <w:divBdr>
        <w:top w:val="none" w:sz="0" w:space="0" w:color="auto"/>
        <w:left w:val="none" w:sz="0" w:space="0" w:color="auto"/>
        <w:bottom w:val="none" w:sz="0" w:space="0" w:color="auto"/>
        <w:right w:val="none" w:sz="0" w:space="0" w:color="auto"/>
      </w:divBdr>
    </w:div>
    <w:div w:id="1034380433">
      <w:bodyDiv w:val="1"/>
      <w:marLeft w:val="0"/>
      <w:marRight w:val="0"/>
      <w:marTop w:val="0"/>
      <w:marBottom w:val="0"/>
      <w:divBdr>
        <w:top w:val="none" w:sz="0" w:space="0" w:color="auto"/>
        <w:left w:val="none" w:sz="0" w:space="0" w:color="auto"/>
        <w:bottom w:val="none" w:sz="0" w:space="0" w:color="auto"/>
        <w:right w:val="none" w:sz="0" w:space="0" w:color="auto"/>
      </w:divBdr>
    </w:div>
    <w:div w:id="1034386538">
      <w:bodyDiv w:val="1"/>
      <w:marLeft w:val="0"/>
      <w:marRight w:val="0"/>
      <w:marTop w:val="0"/>
      <w:marBottom w:val="0"/>
      <w:divBdr>
        <w:top w:val="none" w:sz="0" w:space="0" w:color="auto"/>
        <w:left w:val="none" w:sz="0" w:space="0" w:color="auto"/>
        <w:bottom w:val="none" w:sz="0" w:space="0" w:color="auto"/>
        <w:right w:val="none" w:sz="0" w:space="0" w:color="auto"/>
      </w:divBdr>
    </w:div>
    <w:div w:id="1034694058">
      <w:bodyDiv w:val="1"/>
      <w:marLeft w:val="0"/>
      <w:marRight w:val="0"/>
      <w:marTop w:val="0"/>
      <w:marBottom w:val="0"/>
      <w:divBdr>
        <w:top w:val="none" w:sz="0" w:space="0" w:color="auto"/>
        <w:left w:val="none" w:sz="0" w:space="0" w:color="auto"/>
        <w:bottom w:val="none" w:sz="0" w:space="0" w:color="auto"/>
        <w:right w:val="none" w:sz="0" w:space="0" w:color="auto"/>
      </w:divBdr>
    </w:div>
    <w:div w:id="1035350266">
      <w:bodyDiv w:val="1"/>
      <w:marLeft w:val="0"/>
      <w:marRight w:val="0"/>
      <w:marTop w:val="0"/>
      <w:marBottom w:val="0"/>
      <w:divBdr>
        <w:top w:val="none" w:sz="0" w:space="0" w:color="auto"/>
        <w:left w:val="none" w:sz="0" w:space="0" w:color="auto"/>
        <w:bottom w:val="none" w:sz="0" w:space="0" w:color="auto"/>
        <w:right w:val="none" w:sz="0" w:space="0" w:color="auto"/>
      </w:divBdr>
    </w:div>
    <w:div w:id="1035928233">
      <w:bodyDiv w:val="1"/>
      <w:marLeft w:val="0"/>
      <w:marRight w:val="0"/>
      <w:marTop w:val="0"/>
      <w:marBottom w:val="0"/>
      <w:divBdr>
        <w:top w:val="none" w:sz="0" w:space="0" w:color="auto"/>
        <w:left w:val="none" w:sz="0" w:space="0" w:color="auto"/>
        <w:bottom w:val="none" w:sz="0" w:space="0" w:color="auto"/>
        <w:right w:val="none" w:sz="0" w:space="0" w:color="auto"/>
      </w:divBdr>
    </w:div>
    <w:div w:id="1036193687">
      <w:bodyDiv w:val="1"/>
      <w:marLeft w:val="0"/>
      <w:marRight w:val="0"/>
      <w:marTop w:val="0"/>
      <w:marBottom w:val="0"/>
      <w:divBdr>
        <w:top w:val="none" w:sz="0" w:space="0" w:color="auto"/>
        <w:left w:val="none" w:sz="0" w:space="0" w:color="auto"/>
        <w:bottom w:val="none" w:sz="0" w:space="0" w:color="auto"/>
        <w:right w:val="none" w:sz="0" w:space="0" w:color="auto"/>
      </w:divBdr>
    </w:div>
    <w:div w:id="1036471189">
      <w:bodyDiv w:val="1"/>
      <w:marLeft w:val="0"/>
      <w:marRight w:val="0"/>
      <w:marTop w:val="0"/>
      <w:marBottom w:val="0"/>
      <w:divBdr>
        <w:top w:val="none" w:sz="0" w:space="0" w:color="auto"/>
        <w:left w:val="none" w:sz="0" w:space="0" w:color="auto"/>
        <w:bottom w:val="none" w:sz="0" w:space="0" w:color="auto"/>
        <w:right w:val="none" w:sz="0" w:space="0" w:color="auto"/>
      </w:divBdr>
    </w:div>
    <w:div w:id="1036850870">
      <w:bodyDiv w:val="1"/>
      <w:marLeft w:val="0"/>
      <w:marRight w:val="0"/>
      <w:marTop w:val="0"/>
      <w:marBottom w:val="0"/>
      <w:divBdr>
        <w:top w:val="none" w:sz="0" w:space="0" w:color="auto"/>
        <w:left w:val="none" w:sz="0" w:space="0" w:color="auto"/>
        <w:bottom w:val="none" w:sz="0" w:space="0" w:color="auto"/>
        <w:right w:val="none" w:sz="0" w:space="0" w:color="auto"/>
      </w:divBdr>
    </w:div>
    <w:div w:id="1036924413">
      <w:bodyDiv w:val="1"/>
      <w:marLeft w:val="0"/>
      <w:marRight w:val="0"/>
      <w:marTop w:val="0"/>
      <w:marBottom w:val="0"/>
      <w:divBdr>
        <w:top w:val="none" w:sz="0" w:space="0" w:color="auto"/>
        <w:left w:val="none" w:sz="0" w:space="0" w:color="auto"/>
        <w:bottom w:val="none" w:sz="0" w:space="0" w:color="auto"/>
        <w:right w:val="none" w:sz="0" w:space="0" w:color="auto"/>
      </w:divBdr>
    </w:div>
    <w:div w:id="1037042233">
      <w:bodyDiv w:val="1"/>
      <w:marLeft w:val="0"/>
      <w:marRight w:val="0"/>
      <w:marTop w:val="0"/>
      <w:marBottom w:val="0"/>
      <w:divBdr>
        <w:top w:val="none" w:sz="0" w:space="0" w:color="auto"/>
        <w:left w:val="none" w:sz="0" w:space="0" w:color="auto"/>
        <w:bottom w:val="none" w:sz="0" w:space="0" w:color="auto"/>
        <w:right w:val="none" w:sz="0" w:space="0" w:color="auto"/>
      </w:divBdr>
    </w:div>
    <w:div w:id="1037588381">
      <w:bodyDiv w:val="1"/>
      <w:marLeft w:val="0"/>
      <w:marRight w:val="0"/>
      <w:marTop w:val="0"/>
      <w:marBottom w:val="0"/>
      <w:divBdr>
        <w:top w:val="none" w:sz="0" w:space="0" w:color="auto"/>
        <w:left w:val="none" w:sz="0" w:space="0" w:color="auto"/>
        <w:bottom w:val="none" w:sz="0" w:space="0" w:color="auto"/>
        <w:right w:val="none" w:sz="0" w:space="0" w:color="auto"/>
      </w:divBdr>
    </w:div>
    <w:div w:id="1038091011">
      <w:bodyDiv w:val="1"/>
      <w:marLeft w:val="0"/>
      <w:marRight w:val="0"/>
      <w:marTop w:val="0"/>
      <w:marBottom w:val="0"/>
      <w:divBdr>
        <w:top w:val="none" w:sz="0" w:space="0" w:color="auto"/>
        <w:left w:val="none" w:sz="0" w:space="0" w:color="auto"/>
        <w:bottom w:val="none" w:sz="0" w:space="0" w:color="auto"/>
        <w:right w:val="none" w:sz="0" w:space="0" w:color="auto"/>
      </w:divBdr>
    </w:div>
    <w:div w:id="1038969404">
      <w:bodyDiv w:val="1"/>
      <w:marLeft w:val="0"/>
      <w:marRight w:val="0"/>
      <w:marTop w:val="0"/>
      <w:marBottom w:val="0"/>
      <w:divBdr>
        <w:top w:val="none" w:sz="0" w:space="0" w:color="auto"/>
        <w:left w:val="none" w:sz="0" w:space="0" w:color="auto"/>
        <w:bottom w:val="none" w:sz="0" w:space="0" w:color="auto"/>
        <w:right w:val="none" w:sz="0" w:space="0" w:color="auto"/>
      </w:divBdr>
    </w:div>
    <w:div w:id="1039552353">
      <w:bodyDiv w:val="1"/>
      <w:marLeft w:val="0"/>
      <w:marRight w:val="0"/>
      <w:marTop w:val="0"/>
      <w:marBottom w:val="0"/>
      <w:divBdr>
        <w:top w:val="none" w:sz="0" w:space="0" w:color="auto"/>
        <w:left w:val="none" w:sz="0" w:space="0" w:color="auto"/>
        <w:bottom w:val="none" w:sz="0" w:space="0" w:color="auto"/>
        <w:right w:val="none" w:sz="0" w:space="0" w:color="auto"/>
      </w:divBdr>
    </w:div>
    <w:div w:id="1039866303">
      <w:bodyDiv w:val="1"/>
      <w:marLeft w:val="0"/>
      <w:marRight w:val="0"/>
      <w:marTop w:val="0"/>
      <w:marBottom w:val="0"/>
      <w:divBdr>
        <w:top w:val="none" w:sz="0" w:space="0" w:color="auto"/>
        <w:left w:val="none" w:sz="0" w:space="0" w:color="auto"/>
        <w:bottom w:val="none" w:sz="0" w:space="0" w:color="auto"/>
        <w:right w:val="none" w:sz="0" w:space="0" w:color="auto"/>
      </w:divBdr>
    </w:div>
    <w:div w:id="1040667866">
      <w:bodyDiv w:val="1"/>
      <w:marLeft w:val="0"/>
      <w:marRight w:val="0"/>
      <w:marTop w:val="0"/>
      <w:marBottom w:val="0"/>
      <w:divBdr>
        <w:top w:val="none" w:sz="0" w:space="0" w:color="auto"/>
        <w:left w:val="none" w:sz="0" w:space="0" w:color="auto"/>
        <w:bottom w:val="none" w:sz="0" w:space="0" w:color="auto"/>
        <w:right w:val="none" w:sz="0" w:space="0" w:color="auto"/>
      </w:divBdr>
    </w:div>
    <w:div w:id="1040782044">
      <w:bodyDiv w:val="1"/>
      <w:marLeft w:val="0"/>
      <w:marRight w:val="0"/>
      <w:marTop w:val="0"/>
      <w:marBottom w:val="0"/>
      <w:divBdr>
        <w:top w:val="none" w:sz="0" w:space="0" w:color="auto"/>
        <w:left w:val="none" w:sz="0" w:space="0" w:color="auto"/>
        <w:bottom w:val="none" w:sz="0" w:space="0" w:color="auto"/>
        <w:right w:val="none" w:sz="0" w:space="0" w:color="auto"/>
      </w:divBdr>
    </w:div>
    <w:div w:id="1040980336">
      <w:bodyDiv w:val="1"/>
      <w:marLeft w:val="0"/>
      <w:marRight w:val="0"/>
      <w:marTop w:val="0"/>
      <w:marBottom w:val="0"/>
      <w:divBdr>
        <w:top w:val="none" w:sz="0" w:space="0" w:color="auto"/>
        <w:left w:val="none" w:sz="0" w:space="0" w:color="auto"/>
        <w:bottom w:val="none" w:sz="0" w:space="0" w:color="auto"/>
        <w:right w:val="none" w:sz="0" w:space="0" w:color="auto"/>
      </w:divBdr>
    </w:div>
    <w:div w:id="1041053279">
      <w:bodyDiv w:val="1"/>
      <w:marLeft w:val="0"/>
      <w:marRight w:val="0"/>
      <w:marTop w:val="0"/>
      <w:marBottom w:val="0"/>
      <w:divBdr>
        <w:top w:val="none" w:sz="0" w:space="0" w:color="auto"/>
        <w:left w:val="none" w:sz="0" w:space="0" w:color="auto"/>
        <w:bottom w:val="none" w:sz="0" w:space="0" w:color="auto"/>
        <w:right w:val="none" w:sz="0" w:space="0" w:color="auto"/>
      </w:divBdr>
    </w:div>
    <w:div w:id="1041174990">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370078">
      <w:bodyDiv w:val="1"/>
      <w:marLeft w:val="0"/>
      <w:marRight w:val="0"/>
      <w:marTop w:val="0"/>
      <w:marBottom w:val="0"/>
      <w:divBdr>
        <w:top w:val="none" w:sz="0" w:space="0" w:color="auto"/>
        <w:left w:val="none" w:sz="0" w:space="0" w:color="auto"/>
        <w:bottom w:val="none" w:sz="0" w:space="0" w:color="auto"/>
        <w:right w:val="none" w:sz="0" w:space="0" w:color="auto"/>
      </w:divBdr>
    </w:div>
    <w:div w:id="1041435974">
      <w:bodyDiv w:val="1"/>
      <w:marLeft w:val="0"/>
      <w:marRight w:val="0"/>
      <w:marTop w:val="0"/>
      <w:marBottom w:val="0"/>
      <w:divBdr>
        <w:top w:val="none" w:sz="0" w:space="0" w:color="auto"/>
        <w:left w:val="none" w:sz="0" w:space="0" w:color="auto"/>
        <w:bottom w:val="none" w:sz="0" w:space="0" w:color="auto"/>
        <w:right w:val="none" w:sz="0" w:space="0" w:color="auto"/>
      </w:divBdr>
    </w:div>
    <w:div w:id="1041441871">
      <w:bodyDiv w:val="1"/>
      <w:marLeft w:val="0"/>
      <w:marRight w:val="0"/>
      <w:marTop w:val="0"/>
      <w:marBottom w:val="0"/>
      <w:divBdr>
        <w:top w:val="none" w:sz="0" w:space="0" w:color="auto"/>
        <w:left w:val="none" w:sz="0" w:space="0" w:color="auto"/>
        <w:bottom w:val="none" w:sz="0" w:space="0" w:color="auto"/>
        <w:right w:val="none" w:sz="0" w:space="0" w:color="auto"/>
      </w:divBdr>
    </w:div>
    <w:div w:id="1042367813">
      <w:bodyDiv w:val="1"/>
      <w:marLeft w:val="0"/>
      <w:marRight w:val="0"/>
      <w:marTop w:val="0"/>
      <w:marBottom w:val="0"/>
      <w:divBdr>
        <w:top w:val="none" w:sz="0" w:space="0" w:color="auto"/>
        <w:left w:val="none" w:sz="0" w:space="0" w:color="auto"/>
        <w:bottom w:val="none" w:sz="0" w:space="0" w:color="auto"/>
        <w:right w:val="none" w:sz="0" w:space="0" w:color="auto"/>
      </w:divBdr>
    </w:div>
    <w:div w:id="1042556794">
      <w:bodyDiv w:val="1"/>
      <w:marLeft w:val="0"/>
      <w:marRight w:val="0"/>
      <w:marTop w:val="0"/>
      <w:marBottom w:val="0"/>
      <w:divBdr>
        <w:top w:val="none" w:sz="0" w:space="0" w:color="auto"/>
        <w:left w:val="none" w:sz="0" w:space="0" w:color="auto"/>
        <w:bottom w:val="none" w:sz="0" w:space="0" w:color="auto"/>
        <w:right w:val="none" w:sz="0" w:space="0" w:color="auto"/>
      </w:divBdr>
    </w:div>
    <w:div w:id="1042753085">
      <w:bodyDiv w:val="1"/>
      <w:marLeft w:val="0"/>
      <w:marRight w:val="0"/>
      <w:marTop w:val="0"/>
      <w:marBottom w:val="0"/>
      <w:divBdr>
        <w:top w:val="none" w:sz="0" w:space="0" w:color="auto"/>
        <w:left w:val="none" w:sz="0" w:space="0" w:color="auto"/>
        <w:bottom w:val="none" w:sz="0" w:space="0" w:color="auto"/>
        <w:right w:val="none" w:sz="0" w:space="0" w:color="auto"/>
      </w:divBdr>
    </w:div>
    <w:div w:id="1042904761">
      <w:bodyDiv w:val="1"/>
      <w:marLeft w:val="0"/>
      <w:marRight w:val="0"/>
      <w:marTop w:val="0"/>
      <w:marBottom w:val="0"/>
      <w:divBdr>
        <w:top w:val="none" w:sz="0" w:space="0" w:color="auto"/>
        <w:left w:val="none" w:sz="0" w:space="0" w:color="auto"/>
        <w:bottom w:val="none" w:sz="0" w:space="0" w:color="auto"/>
        <w:right w:val="none" w:sz="0" w:space="0" w:color="auto"/>
      </w:divBdr>
    </w:div>
    <w:div w:id="1043406892">
      <w:bodyDiv w:val="1"/>
      <w:marLeft w:val="0"/>
      <w:marRight w:val="0"/>
      <w:marTop w:val="0"/>
      <w:marBottom w:val="0"/>
      <w:divBdr>
        <w:top w:val="none" w:sz="0" w:space="0" w:color="auto"/>
        <w:left w:val="none" w:sz="0" w:space="0" w:color="auto"/>
        <w:bottom w:val="none" w:sz="0" w:space="0" w:color="auto"/>
        <w:right w:val="none" w:sz="0" w:space="0" w:color="auto"/>
      </w:divBdr>
    </w:div>
    <w:div w:id="1043753697">
      <w:bodyDiv w:val="1"/>
      <w:marLeft w:val="0"/>
      <w:marRight w:val="0"/>
      <w:marTop w:val="0"/>
      <w:marBottom w:val="0"/>
      <w:divBdr>
        <w:top w:val="none" w:sz="0" w:space="0" w:color="auto"/>
        <w:left w:val="none" w:sz="0" w:space="0" w:color="auto"/>
        <w:bottom w:val="none" w:sz="0" w:space="0" w:color="auto"/>
        <w:right w:val="none" w:sz="0" w:space="0" w:color="auto"/>
      </w:divBdr>
    </w:div>
    <w:div w:id="1044259947">
      <w:bodyDiv w:val="1"/>
      <w:marLeft w:val="0"/>
      <w:marRight w:val="0"/>
      <w:marTop w:val="0"/>
      <w:marBottom w:val="0"/>
      <w:divBdr>
        <w:top w:val="none" w:sz="0" w:space="0" w:color="auto"/>
        <w:left w:val="none" w:sz="0" w:space="0" w:color="auto"/>
        <w:bottom w:val="none" w:sz="0" w:space="0" w:color="auto"/>
        <w:right w:val="none" w:sz="0" w:space="0" w:color="auto"/>
      </w:divBdr>
    </w:div>
    <w:div w:id="1044671215">
      <w:bodyDiv w:val="1"/>
      <w:marLeft w:val="0"/>
      <w:marRight w:val="0"/>
      <w:marTop w:val="0"/>
      <w:marBottom w:val="0"/>
      <w:divBdr>
        <w:top w:val="none" w:sz="0" w:space="0" w:color="auto"/>
        <w:left w:val="none" w:sz="0" w:space="0" w:color="auto"/>
        <w:bottom w:val="none" w:sz="0" w:space="0" w:color="auto"/>
        <w:right w:val="none" w:sz="0" w:space="0" w:color="auto"/>
      </w:divBdr>
    </w:div>
    <w:div w:id="1045520232">
      <w:bodyDiv w:val="1"/>
      <w:marLeft w:val="0"/>
      <w:marRight w:val="0"/>
      <w:marTop w:val="0"/>
      <w:marBottom w:val="0"/>
      <w:divBdr>
        <w:top w:val="none" w:sz="0" w:space="0" w:color="auto"/>
        <w:left w:val="none" w:sz="0" w:space="0" w:color="auto"/>
        <w:bottom w:val="none" w:sz="0" w:space="0" w:color="auto"/>
        <w:right w:val="none" w:sz="0" w:space="0" w:color="auto"/>
      </w:divBdr>
    </w:div>
    <w:div w:id="1045565740">
      <w:bodyDiv w:val="1"/>
      <w:marLeft w:val="0"/>
      <w:marRight w:val="0"/>
      <w:marTop w:val="0"/>
      <w:marBottom w:val="0"/>
      <w:divBdr>
        <w:top w:val="none" w:sz="0" w:space="0" w:color="auto"/>
        <w:left w:val="none" w:sz="0" w:space="0" w:color="auto"/>
        <w:bottom w:val="none" w:sz="0" w:space="0" w:color="auto"/>
        <w:right w:val="none" w:sz="0" w:space="0" w:color="auto"/>
      </w:divBdr>
    </w:div>
    <w:div w:id="1046173676">
      <w:bodyDiv w:val="1"/>
      <w:marLeft w:val="0"/>
      <w:marRight w:val="0"/>
      <w:marTop w:val="0"/>
      <w:marBottom w:val="0"/>
      <w:divBdr>
        <w:top w:val="none" w:sz="0" w:space="0" w:color="auto"/>
        <w:left w:val="none" w:sz="0" w:space="0" w:color="auto"/>
        <w:bottom w:val="none" w:sz="0" w:space="0" w:color="auto"/>
        <w:right w:val="none" w:sz="0" w:space="0" w:color="auto"/>
      </w:divBdr>
    </w:div>
    <w:div w:id="1046678807">
      <w:bodyDiv w:val="1"/>
      <w:marLeft w:val="0"/>
      <w:marRight w:val="0"/>
      <w:marTop w:val="0"/>
      <w:marBottom w:val="0"/>
      <w:divBdr>
        <w:top w:val="none" w:sz="0" w:space="0" w:color="auto"/>
        <w:left w:val="none" w:sz="0" w:space="0" w:color="auto"/>
        <w:bottom w:val="none" w:sz="0" w:space="0" w:color="auto"/>
        <w:right w:val="none" w:sz="0" w:space="0" w:color="auto"/>
      </w:divBdr>
    </w:div>
    <w:div w:id="1046679564">
      <w:bodyDiv w:val="1"/>
      <w:marLeft w:val="0"/>
      <w:marRight w:val="0"/>
      <w:marTop w:val="0"/>
      <w:marBottom w:val="0"/>
      <w:divBdr>
        <w:top w:val="none" w:sz="0" w:space="0" w:color="auto"/>
        <w:left w:val="none" w:sz="0" w:space="0" w:color="auto"/>
        <w:bottom w:val="none" w:sz="0" w:space="0" w:color="auto"/>
        <w:right w:val="none" w:sz="0" w:space="0" w:color="auto"/>
      </w:divBdr>
    </w:div>
    <w:div w:id="1046686443">
      <w:bodyDiv w:val="1"/>
      <w:marLeft w:val="0"/>
      <w:marRight w:val="0"/>
      <w:marTop w:val="0"/>
      <w:marBottom w:val="0"/>
      <w:divBdr>
        <w:top w:val="none" w:sz="0" w:space="0" w:color="auto"/>
        <w:left w:val="none" w:sz="0" w:space="0" w:color="auto"/>
        <w:bottom w:val="none" w:sz="0" w:space="0" w:color="auto"/>
        <w:right w:val="none" w:sz="0" w:space="0" w:color="auto"/>
      </w:divBdr>
    </w:div>
    <w:div w:id="1047291395">
      <w:bodyDiv w:val="1"/>
      <w:marLeft w:val="0"/>
      <w:marRight w:val="0"/>
      <w:marTop w:val="0"/>
      <w:marBottom w:val="0"/>
      <w:divBdr>
        <w:top w:val="none" w:sz="0" w:space="0" w:color="auto"/>
        <w:left w:val="none" w:sz="0" w:space="0" w:color="auto"/>
        <w:bottom w:val="none" w:sz="0" w:space="0" w:color="auto"/>
        <w:right w:val="none" w:sz="0" w:space="0" w:color="auto"/>
      </w:divBdr>
    </w:div>
    <w:div w:id="1047296097">
      <w:bodyDiv w:val="1"/>
      <w:marLeft w:val="0"/>
      <w:marRight w:val="0"/>
      <w:marTop w:val="0"/>
      <w:marBottom w:val="0"/>
      <w:divBdr>
        <w:top w:val="none" w:sz="0" w:space="0" w:color="auto"/>
        <w:left w:val="none" w:sz="0" w:space="0" w:color="auto"/>
        <w:bottom w:val="none" w:sz="0" w:space="0" w:color="auto"/>
        <w:right w:val="none" w:sz="0" w:space="0" w:color="auto"/>
      </w:divBdr>
    </w:div>
    <w:div w:id="1048259230">
      <w:bodyDiv w:val="1"/>
      <w:marLeft w:val="0"/>
      <w:marRight w:val="0"/>
      <w:marTop w:val="0"/>
      <w:marBottom w:val="0"/>
      <w:divBdr>
        <w:top w:val="none" w:sz="0" w:space="0" w:color="auto"/>
        <w:left w:val="none" w:sz="0" w:space="0" w:color="auto"/>
        <w:bottom w:val="none" w:sz="0" w:space="0" w:color="auto"/>
        <w:right w:val="none" w:sz="0" w:space="0" w:color="auto"/>
      </w:divBdr>
    </w:div>
    <w:div w:id="1048379738">
      <w:bodyDiv w:val="1"/>
      <w:marLeft w:val="0"/>
      <w:marRight w:val="0"/>
      <w:marTop w:val="0"/>
      <w:marBottom w:val="0"/>
      <w:divBdr>
        <w:top w:val="none" w:sz="0" w:space="0" w:color="auto"/>
        <w:left w:val="none" w:sz="0" w:space="0" w:color="auto"/>
        <w:bottom w:val="none" w:sz="0" w:space="0" w:color="auto"/>
        <w:right w:val="none" w:sz="0" w:space="0" w:color="auto"/>
      </w:divBdr>
    </w:div>
    <w:div w:id="1048653213">
      <w:bodyDiv w:val="1"/>
      <w:marLeft w:val="0"/>
      <w:marRight w:val="0"/>
      <w:marTop w:val="0"/>
      <w:marBottom w:val="0"/>
      <w:divBdr>
        <w:top w:val="none" w:sz="0" w:space="0" w:color="auto"/>
        <w:left w:val="none" w:sz="0" w:space="0" w:color="auto"/>
        <w:bottom w:val="none" w:sz="0" w:space="0" w:color="auto"/>
        <w:right w:val="none" w:sz="0" w:space="0" w:color="auto"/>
      </w:divBdr>
    </w:div>
    <w:div w:id="1048914523">
      <w:bodyDiv w:val="1"/>
      <w:marLeft w:val="0"/>
      <w:marRight w:val="0"/>
      <w:marTop w:val="0"/>
      <w:marBottom w:val="0"/>
      <w:divBdr>
        <w:top w:val="none" w:sz="0" w:space="0" w:color="auto"/>
        <w:left w:val="none" w:sz="0" w:space="0" w:color="auto"/>
        <w:bottom w:val="none" w:sz="0" w:space="0" w:color="auto"/>
        <w:right w:val="none" w:sz="0" w:space="0" w:color="auto"/>
      </w:divBdr>
    </w:div>
    <w:div w:id="1048914894">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49525936">
      <w:bodyDiv w:val="1"/>
      <w:marLeft w:val="0"/>
      <w:marRight w:val="0"/>
      <w:marTop w:val="0"/>
      <w:marBottom w:val="0"/>
      <w:divBdr>
        <w:top w:val="none" w:sz="0" w:space="0" w:color="auto"/>
        <w:left w:val="none" w:sz="0" w:space="0" w:color="auto"/>
        <w:bottom w:val="none" w:sz="0" w:space="0" w:color="auto"/>
        <w:right w:val="none" w:sz="0" w:space="0" w:color="auto"/>
      </w:divBdr>
    </w:div>
    <w:div w:id="1050425623">
      <w:bodyDiv w:val="1"/>
      <w:marLeft w:val="0"/>
      <w:marRight w:val="0"/>
      <w:marTop w:val="0"/>
      <w:marBottom w:val="0"/>
      <w:divBdr>
        <w:top w:val="none" w:sz="0" w:space="0" w:color="auto"/>
        <w:left w:val="none" w:sz="0" w:space="0" w:color="auto"/>
        <w:bottom w:val="none" w:sz="0" w:space="0" w:color="auto"/>
        <w:right w:val="none" w:sz="0" w:space="0" w:color="auto"/>
      </w:divBdr>
    </w:div>
    <w:div w:id="1050610644">
      <w:bodyDiv w:val="1"/>
      <w:marLeft w:val="0"/>
      <w:marRight w:val="0"/>
      <w:marTop w:val="0"/>
      <w:marBottom w:val="0"/>
      <w:divBdr>
        <w:top w:val="none" w:sz="0" w:space="0" w:color="auto"/>
        <w:left w:val="none" w:sz="0" w:space="0" w:color="auto"/>
        <w:bottom w:val="none" w:sz="0" w:space="0" w:color="auto"/>
        <w:right w:val="none" w:sz="0" w:space="0" w:color="auto"/>
      </w:divBdr>
    </w:div>
    <w:div w:id="1050881981">
      <w:bodyDiv w:val="1"/>
      <w:marLeft w:val="0"/>
      <w:marRight w:val="0"/>
      <w:marTop w:val="0"/>
      <w:marBottom w:val="0"/>
      <w:divBdr>
        <w:top w:val="none" w:sz="0" w:space="0" w:color="auto"/>
        <w:left w:val="none" w:sz="0" w:space="0" w:color="auto"/>
        <w:bottom w:val="none" w:sz="0" w:space="0" w:color="auto"/>
        <w:right w:val="none" w:sz="0" w:space="0" w:color="auto"/>
      </w:divBdr>
    </w:div>
    <w:div w:id="1051150263">
      <w:bodyDiv w:val="1"/>
      <w:marLeft w:val="0"/>
      <w:marRight w:val="0"/>
      <w:marTop w:val="0"/>
      <w:marBottom w:val="0"/>
      <w:divBdr>
        <w:top w:val="none" w:sz="0" w:space="0" w:color="auto"/>
        <w:left w:val="none" w:sz="0" w:space="0" w:color="auto"/>
        <w:bottom w:val="none" w:sz="0" w:space="0" w:color="auto"/>
        <w:right w:val="none" w:sz="0" w:space="0" w:color="auto"/>
      </w:divBdr>
    </w:div>
    <w:div w:id="1051421714">
      <w:bodyDiv w:val="1"/>
      <w:marLeft w:val="0"/>
      <w:marRight w:val="0"/>
      <w:marTop w:val="0"/>
      <w:marBottom w:val="0"/>
      <w:divBdr>
        <w:top w:val="none" w:sz="0" w:space="0" w:color="auto"/>
        <w:left w:val="none" w:sz="0" w:space="0" w:color="auto"/>
        <w:bottom w:val="none" w:sz="0" w:space="0" w:color="auto"/>
        <w:right w:val="none" w:sz="0" w:space="0" w:color="auto"/>
      </w:divBdr>
    </w:div>
    <w:div w:id="1051421826">
      <w:bodyDiv w:val="1"/>
      <w:marLeft w:val="0"/>
      <w:marRight w:val="0"/>
      <w:marTop w:val="0"/>
      <w:marBottom w:val="0"/>
      <w:divBdr>
        <w:top w:val="none" w:sz="0" w:space="0" w:color="auto"/>
        <w:left w:val="none" w:sz="0" w:space="0" w:color="auto"/>
        <w:bottom w:val="none" w:sz="0" w:space="0" w:color="auto"/>
        <w:right w:val="none" w:sz="0" w:space="0" w:color="auto"/>
      </w:divBdr>
    </w:div>
    <w:div w:id="1051422858">
      <w:bodyDiv w:val="1"/>
      <w:marLeft w:val="0"/>
      <w:marRight w:val="0"/>
      <w:marTop w:val="0"/>
      <w:marBottom w:val="0"/>
      <w:divBdr>
        <w:top w:val="none" w:sz="0" w:space="0" w:color="auto"/>
        <w:left w:val="none" w:sz="0" w:space="0" w:color="auto"/>
        <w:bottom w:val="none" w:sz="0" w:space="0" w:color="auto"/>
        <w:right w:val="none" w:sz="0" w:space="0" w:color="auto"/>
      </w:divBdr>
    </w:div>
    <w:div w:id="1051613226">
      <w:bodyDiv w:val="1"/>
      <w:marLeft w:val="0"/>
      <w:marRight w:val="0"/>
      <w:marTop w:val="0"/>
      <w:marBottom w:val="0"/>
      <w:divBdr>
        <w:top w:val="none" w:sz="0" w:space="0" w:color="auto"/>
        <w:left w:val="none" w:sz="0" w:space="0" w:color="auto"/>
        <w:bottom w:val="none" w:sz="0" w:space="0" w:color="auto"/>
        <w:right w:val="none" w:sz="0" w:space="0" w:color="auto"/>
      </w:divBdr>
    </w:div>
    <w:div w:id="1051807388">
      <w:bodyDiv w:val="1"/>
      <w:marLeft w:val="0"/>
      <w:marRight w:val="0"/>
      <w:marTop w:val="0"/>
      <w:marBottom w:val="0"/>
      <w:divBdr>
        <w:top w:val="none" w:sz="0" w:space="0" w:color="auto"/>
        <w:left w:val="none" w:sz="0" w:space="0" w:color="auto"/>
        <w:bottom w:val="none" w:sz="0" w:space="0" w:color="auto"/>
        <w:right w:val="none" w:sz="0" w:space="0" w:color="auto"/>
      </w:divBdr>
    </w:div>
    <w:div w:id="1052267122">
      <w:bodyDiv w:val="1"/>
      <w:marLeft w:val="0"/>
      <w:marRight w:val="0"/>
      <w:marTop w:val="0"/>
      <w:marBottom w:val="0"/>
      <w:divBdr>
        <w:top w:val="none" w:sz="0" w:space="0" w:color="auto"/>
        <w:left w:val="none" w:sz="0" w:space="0" w:color="auto"/>
        <w:bottom w:val="none" w:sz="0" w:space="0" w:color="auto"/>
        <w:right w:val="none" w:sz="0" w:space="0" w:color="auto"/>
      </w:divBdr>
    </w:div>
    <w:div w:id="1052311653">
      <w:bodyDiv w:val="1"/>
      <w:marLeft w:val="0"/>
      <w:marRight w:val="0"/>
      <w:marTop w:val="0"/>
      <w:marBottom w:val="0"/>
      <w:divBdr>
        <w:top w:val="none" w:sz="0" w:space="0" w:color="auto"/>
        <w:left w:val="none" w:sz="0" w:space="0" w:color="auto"/>
        <w:bottom w:val="none" w:sz="0" w:space="0" w:color="auto"/>
        <w:right w:val="none" w:sz="0" w:space="0" w:color="auto"/>
      </w:divBdr>
    </w:div>
    <w:div w:id="1052734918">
      <w:bodyDiv w:val="1"/>
      <w:marLeft w:val="0"/>
      <w:marRight w:val="0"/>
      <w:marTop w:val="0"/>
      <w:marBottom w:val="0"/>
      <w:divBdr>
        <w:top w:val="none" w:sz="0" w:space="0" w:color="auto"/>
        <w:left w:val="none" w:sz="0" w:space="0" w:color="auto"/>
        <w:bottom w:val="none" w:sz="0" w:space="0" w:color="auto"/>
        <w:right w:val="none" w:sz="0" w:space="0" w:color="auto"/>
      </w:divBdr>
    </w:div>
    <w:div w:id="1053113415">
      <w:bodyDiv w:val="1"/>
      <w:marLeft w:val="0"/>
      <w:marRight w:val="0"/>
      <w:marTop w:val="0"/>
      <w:marBottom w:val="0"/>
      <w:divBdr>
        <w:top w:val="none" w:sz="0" w:space="0" w:color="auto"/>
        <w:left w:val="none" w:sz="0" w:space="0" w:color="auto"/>
        <w:bottom w:val="none" w:sz="0" w:space="0" w:color="auto"/>
        <w:right w:val="none" w:sz="0" w:space="0" w:color="auto"/>
      </w:divBdr>
    </w:div>
    <w:div w:id="1053314514">
      <w:bodyDiv w:val="1"/>
      <w:marLeft w:val="0"/>
      <w:marRight w:val="0"/>
      <w:marTop w:val="0"/>
      <w:marBottom w:val="0"/>
      <w:divBdr>
        <w:top w:val="none" w:sz="0" w:space="0" w:color="auto"/>
        <w:left w:val="none" w:sz="0" w:space="0" w:color="auto"/>
        <w:bottom w:val="none" w:sz="0" w:space="0" w:color="auto"/>
        <w:right w:val="none" w:sz="0" w:space="0" w:color="auto"/>
      </w:divBdr>
    </w:div>
    <w:div w:id="1053967354">
      <w:bodyDiv w:val="1"/>
      <w:marLeft w:val="0"/>
      <w:marRight w:val="0"/>
      <w:marTop w:val="0"/>
      <w:marBottom w:val="0"/>
      <w:divBdr>
        <w:top w:val="none" w:sz="0" w:space="0" w:color="auto"/>
        <w:left w:val="none" w:sz="0" w:space="0" w:color="auto"/>
        <w:bottom w:val="none" w:sz="0" w:space="0" w:color="auto"/>
        <w:right w:val="none" w:sz="0" w:space="0" w:color="auto"/>
      </w:divBdr>
    </w:div>
    <w:div w:id="1055281507">
      <w:bodyDiv w:val="1"/>
      <w:marLeft w:val="0"/>
      <w:marRight w:val="0"/>
      <w:marTop w:val="0"/>
      <w:marBottom w:val="0"/>
      <w:divBdr>
        <w:top w:val="none" w:sz="0" w:space="0" w:color="auto"/>
        <w:left w:val="none" w:sz="0" w:space="0" w:color="auto"/>
        <w:bottom w:val="none" w:sz="0" w:space="0" w:color="auto"/>
        <w:right w:val="none" w:sz="0" w:space="0" w:color="auto"/>
      </w:divBdr>
    </w:div>
    <w:div w:id="1055395027">
      <w:bodyDiv w:val="1"/>
      <w:marLeft w:val="0"/>
      <w:marRight w:val="0"/>
      <w:marTop w:val="0"/>
      <w:marBottom w:val="0"/>
      <w:divBdr>
        <w:top w:val="none" w:sz="0" w:space="0" w:color="auto"/>
        <w:left w:val="none" w:sz="0" w:space="0" w:color="auto"/>
        <w:bottom w:val="none" w:sz="0" w:space="0" w:color="auto"/>
        <w:right w:val="none" w:sz="0" w:space="0" w:color="auto"/>
      </w:divBdr>
    </w:div>
    <w:div w:id="1055619530">
      <w:bodyDiv w:val="1"/>
      <w:marLeft w:val="0"/>
      <w:marRight w:val="0"/>
      <w:marTop w:val="0"/>
      <w:marBottom w:val="0"/>
      <w:divBdr>
        <w:top w:val="none" w:sz="0" w:space="0" w:color="auto"/>
        <w:left w:val="none" w:sz="0" w:space="0" w:color="auto"/>
        <w:bottom w:val="none" w:sz="0" w:space="0" w:color="auto"/>
        <w:right w:val="none" w:sz="0" w:space="0" w:color="auto"/>
      </w:divBdr>
    </w:div>
    <w:div w:id="1055662075">
      <w:bodyDiv w:val="1"/>
      <w:marLeft w:val="0"/>
      <w:marRight w:val="0"/>
      <w:marTop w:val="0"/>
      <w:marBottom w:val="0"/>
      <w:divBdr>
        <w:top w:val="none" w:sz="0" w:space="0" w:color="auto"/>
        <w:left w:val="none" w:sz="0" w:space="0" w:color="auto"/>
        <w:bottom w:val="none" w:sz="0" w:space="0" w:color="auto"/>
        <w:right w:val="none" w:sz="0" w:space="0" w:color="auto"/>
      </w:divBdr>
    </w:div>
    <w:div w:id="1056243913">
      <w:bodyDiv w:val="1"/>
      <w:marLeft w:val="0"/>
      <w:marRight w:val="0"/>
      <w:marTop w:val="0"/>
      <w:marBottom w:val="0"/>
      <w:divBdr>
        <w:top w:val="none" w:sz="0" w:space="0" w:color="auto"/>
        <w:left w:val="none" w:sz="0" w:space="0" w:color="auto"/>
        <w:bottom w:val="none" w:sz="0" w:space="0" w:color="auto"/>
        <w:right w:val="none" w:sz="0" w:space="0" w:color="auto"/>
      </w:divBdr>
    </w:div>
    <w:div w:id="1056663555">
      <w:bodyDiv w:val="1"/>
      <w:marLeft w:val="0"/>
      <w:marRight w:val="0"/>
      <w:marTop w:val="0"/>
      <w:marBottom w:val="0"/>
      <w:divBdr>
        <w:top w:val="none" w:sz="0" w:space="0" w:color="auto"/>
        <w:left w:val="none" w:sz="0" w:space="0" w:color="auto"/>
        <w:bottom w:val="none" w:sz="0" w:space="0" w:color="auto"/>
        <w:right w:val="none" w:sz="0" w:space="0" w:color="auto"/>
      </w:divBdr>
    </w:div>
    <w:div w:id="1056735072">
      <w:bodyDiv w:val="1"/>
      <w:marLeft w:val="0"/>
      <w:marRight w:val="0"/>
      <w:marTop w:val="0"/>
      <w:marBottom w:val="0"/>
      <w:divBdr>
        <w:top w:val="none" w:sz="0" w:space="0" w:color="auto"/>
        <w:left w:val="none" w:sz="0" w:space="0" w:color="auto"/>
        <w:bottom w:val="none" w:sz="0" w:space="0" w:color="auto"/>
        <w:right w:val="none" w:sz="0" w:space="0" w:color="auto"/>
      </w:divBdr>
    </w:div>
    <w:div w:id="1056931672">
      <w:bodyDiv w:val="1"/>
      <w:marLeft w:val="0"/>
      <w:marRight w:val="0"/>
      <w:marTop w:val="0"/>
      <w:marBottom w:val="0"/>
      <w:divBdr>
        <w:top w:val="none" w:sz="0" w:space="0" w:color="auto"/>
        <w:left w:val="none" w:sz="0" w:space="0" w:color="auto"/>
        <w:bottom w:val="none" w:sz="0" w:space="0" w:color="auto"/>
        <w:right w:val="none" w:sz="0" w:space="0" w:color="auto"/>
      </w:divBdr>
    </w:div>
    <w:div w:id="1057047267">
      <w:bodyDiv w:val="1"/>
      <w:marLeft w:val="0"/>
      <w:marRight w:val="0"/>
      <w:marTop w:val="0"/>
      <w:marBottom w:val="0"/>
      <w:divBdr>
        <w:top w:val="none" w:sz="0" w:space="0" w:color="auto"/>
        <w:left w:val="none" w:sz="0" w:space="0" w:color="auto"/>
        <w:bottom w:val="none" w:sz="0" w:space="0" w:color="auto"/>
        <w:right w:val="none" w:sz="0" w:space="0" w:color="auto"/>
      </w:divBdr>
    </w:div>
    <w:div w:id="1057633298">
      <w:bodyDiv w:val="1"/>
      <w:marLeft w:val="0"/>
      <w:marRight w:val="0"/>
      <w:marTop w:val="0"/>
      <w:marBottom w:val="0"/>
      <w:divBdr>
        <w:top w:val="none" w:sz="0" w:space="0" w:color="auto"/>
        <w:left w:val="none" w:sz="0" w:space="0" w:color="auto"/>
        <w:bottom w:val="none" w:sz="0" w:space="0" w:color="auto"/>
        <w:right w:val="none" w:sz="0" w:space="0" w:color="auto"/>
      </w:divBdr>
    </w:div>
    <w:div w:id="1057973604">
      <w:bodyDiv w:val="1"/>
      <w:marLeft w:val="0"/>
      <w:marRight w:val="0"/>
      <w:marTop w:val="0"/>
      <w:marBottom w:val="0"/>
      <w:divBdr>
        <w:top w:val="none" w:sz="0" w:space="0" w:color="auto"/>
        <w:left w:val="none" w:sz="0" w:space="0" w:color="auto"/>
        <w:bottom w:val="none" w:sz="0" w:space="0" w:color="auto"/>
        <w:right w:val="none" w:sz="0" w:space="0" w:color="auto"/>
      </w:divBdr>
    </w:div>
    <w:div w:id="1058211454">
      <w:bodyDiv w:val="1"/>
      <w:marLeft w:val="0"/>
      <w:marRight w:val="0"/>
      <w:marTop w:val="0"/>
      <w:marBottom w:val="0"/>
      <w:divBdr>
        <w:top w:val="none" w:sz="0" w:space="0" w:color="auto"/>
        <w:left w:val="none" w:sz="0" w:space="0" w:color="auto"/>
        <w:bottom w:val="none" w:sz="0" w:space="0" w:color="auto"/>
        <w:right w:val="none" w:sz="0" w:space="0" w:color="auto"/>
      </w:divBdr>
    </w:div>
    <w:div w:id="1058364143">
      <w:bodyDiv w:val="1"/>
      <w:marLeft w:val="0"/>
      <w:marRight w:val="0"/>
      <w:marTop w:val="0"/>
      <w:marBottom w:val="0"/>
      <w:divBdr>
        <w:top w:val="none" w:sz="0" w:space="0" w:color="auto"/>
        <w:left w:val="none" w:sz="0" w:space="0" w:color="auto"/>
        <w:bottom w:val="none" w:sz="0" w:space="0" w:color="auto"/>
        <w:right w:val="none" w:sz="0" w:space="0" w:color="auto"/>
      </w:divBdr>
    </w:div>
    <w:div w:id="1058435546">
      <w:bodyDiv w:val="1"/>
      <w:marLeft w:val="0"/>
      <w:marRight w:val="0"/>
      <w:marTop w:val="0"/>
      <w:marBottom w:val="0"/>
      <w:divBdr>
        <w:top w:val="none" w:sz="0" w:space="0" w:color="auto"/>
        <w:left w:val="none" w:sz="0" w:space="0" w:color="auto"/>
        <w:bottom w:val="none" w:sz="0" w:space="0" w:color="auto"/>
        <w:right w:val="none" w:sz="0" w:space="0" w:color="auto"/>
      </w:divBdr>
    </w:div>
    <w:div w:id="1058699663">
      <w:bodyDiv w:val="1"/>
      <w:marLeft w:val="0"/>
      <w:marRight w:val="0"/>
      <w:marTop w:val="0"/>
      <w:marBottom w:val="0"/>
      <w:divBdr>
        <w:top w:val="none" w:sz="0" w:space="0" w:color="auto"/>
        <w:left w:val="none" w:sz="0" w:space="0" w:color="auto"/>
        <w:bottom w:val="none" w:sz="0" w:space="0" w:color="auto"/>
        <w:right w:val="none" w:sz="0" w:space="0" w:color="auto"/>
      </w:divBdr>
    </w:div>
    <w:div w:id="1059085519">
      <w:bodyDiv w:val="1"/>
      <w:marLeft w:val="0"/>
      <w:marRight w:val="0"/>
      <w:marTop w:val="0"/>
      <w:marBottom w:val="0"/>
      <w:divBdr>
        <w:top w:val="none" w:sz="0" w:space="0" w:color="auto"/>
        <w:left w:val="none" w:sz="0" w:space="0" w:color="auto"/>
        <w:bottom w:val="none" w:sz="0" w:space="0" w:color="auto"/>
        <w:right w:val="none" w:sz="0" w:space="0" w:color="auto"/>
      </w:divBdr>
    </w:div>
    <w:div w:id="1059091522">
      <w:bodyDiv w:val="1"/>
      <w:marLeft w:val="0"/>
      <w:marRight w:val="0"/>
      <w:marTop w:val="0"/>
      <w:marBottom w:val="0"/>
      <w:divBdr>
        <w:top w:val="none" w:sz="0" w:space="0" w:color="auto"/>
        <w:left w:val="none" w:sz="0" w:space="0" w:color="auto"/>
        <w:bottom w:val="none" w:sz="0" w:space="0" w:color="auto"/>
        <w:right w:val="none" w:sz="0" w:space="0" w:color="auto"/>
      </w:divBdr>
    </w:div>
    <w:div w:id="1059329378">
      <w:bodyDiv w:val="1"/>
      <w:marLeft w:val="0"/>
      <w:marRight w:val="0"/>
      <w:marTop w:val="0"/>
      <w:marBottom w:val="0"/>
      <w:divBdr>
        <w:top w:val="none" w:sz="0" w:space="0" w:color="auto"/>
        <w:left w:val="none" w:sz="0" w:space="0" w:color="auto"/>
        <w:bottom w:val="none" w:sz="0" w:space="0" w:color="auto"/>
        <w:right w:val="none" w:sz="0" w:space="0" w:color="auto"/>
      </w:divBdr>
    </w:div>
    <w:div w:id="1059597025">
      <w:bodyDiv w:val="1"/>
      <w:marLeft w:val="0"/>
      <w:marRight w:val="0"/>
      <w:marTop w:val="0"/>
      <w:marBottom w:val="0"/>
      <w:divBdr>
        <w:top w:val="none" w:sz="0" w:space="0" w:color="auto"/>
        <w:left w:val="none" w:sz="0" w:space="0" w:color="auto"/>
        <w:bottom w:val="none" w:sz="0" w:space="0" w:color="auto"/>
        <w:right w:val="none" w:sz="0" w:space="0" w:color="auto"/>
      </w:divBdr>
    </w:div>
    <w:div w:id="1059674972">
      <w:bodyDiv w:val="1"/>
      <w:marLeft w:val="0"/>
      <w:marRight w:val="0"/>
      <w:marTop w:val="0"/>
      <w:marBottom w:val="0"/>
      <w:divBdr>
        <w:top w:val="none" w:sz="0" w:space="0" w:color="auto"/>
        <w:left w:val="none" w:sz="0" w:space="0" w:color="auto"/>
        <w:bottom w:val="none" w:sz="0" w:space="0" w:color="auto"/>
        <w:right w:val="none" w:sz="0" w:space="0" w:color="auto"/>
      </w:divBdr>
    </w:div>
    <w:div w:id="1059860236">
      <w:bodyDiv w:val="1"/>
      <w:marLeft w:val="0"/>
      <w:marRight w:val="0"/>
      <w:marTop w:val="0"/>
      <w:marBottom w:val="0"/>
      <w:divBdr>
        <w:top w:val="none" w:sz="0" w:space="0" w:color="auto"/>
        <w:left w:val="none" w:sz="0" w:space="0" w:color="auto"/>
        <w:bottom w:val="none" w:sz="0" w:space="0" w:color="auto"/>
        <w:right w:val="none" w:sz="0" w:space="0" w:color="auto"/>
      </w:divBdr>
    </w:div>
    <w:div w:id="1060326172">
      <w:bodyDiv w:val="1"/>
      <w:marLeft w:val="0"/>
      <w:marRight w:val="0"/>
      <w:marTop w:val="0"/>
      <w:marBottom w:val="0"/>
      <w:divBdr>
        <w:top w:val="none" w:sz="0" w:space="0" w:color="auto"/>
        <w:left w:val="none" w:sz="0" w:space="0" w:color="auto"/>
        <w:bottom w:val="none" w:sz="0" w:space="0" w:color="auto"/>
        <w:right w:val="none" w:sz="0" w:space="0" w:color="auto"/>
      </w:divBdr>
    </w:div>
    <w:div w:id="1060328252">
      <w:bodyDiv w:val="1"/>
      <w:marLeft w:val="0"/>
      <w:marRight w:val="0"/>
      <w:marTop w:val="0"/>
      <w:marBottom w:val="0"/>
      <w:divBdr>
        <w:top w:val="none" w:sz="0" w:space="0" w:color="auto"/>
        <w:left w:val="none" w:sz="0" w:space="0" w:color="auto"/>
        <w:bottom w:val="none" w:sz="0" w:space="0" w:color="auto"/>
        <w:right w:val="none" w:sz="0" w:space="0" w:color="auto"/>
      </w:divBdr>
    </w:div>
    <w:div w:id="1061438930">
      <w:bodyDiv w:val="1"/>
      <w:marLeft w:val="0"/>
      <w:marRight w:val="0"/>
      <w:marTop w:val="0"/>
      <w:marBottom w:val="0"/>
      <w:divBdr>
        <w:top w:val="none" w:sz="0" w:space="0" w:color="auto"/>
        <w:left w:val="none" w:sz="0" w:space="0" w:color="auto"/>
        <w:bottom w:val="none" w:sz="0" w:space="0" w:color="auto"/>
        <w:right w:val="none" w:sz="0" w:space="0" w:color="auto"/>
      </w:divBdr>
    </w:div>
    <w:div w:id="1061559773">
      <w:bodyDiv w:val="1"/>
      <w:marLeft w:val="0"/>
      <w:marRight w:val="0"/>
      <w:marTop w:val="0"/>
      <w:marBottom w:val="0"/>
      <w:divBdr>
        <w:top w:val="none" w:sz="0" w:space="0" w:color="auto"/>
        <w:left w:val="none" w:sz="0" w:space="0" w:color="auto"/>
        <w:bottom w:val="none" w:sz="0" w:space="0" w:color="auto"/>
        <w:right w:val="none" w:sz="0" w:space="0" w:color="auto"/>
      </w:divBdr>
    </w:div>
    <w:div w:id="1061904825">
      <w:bodyDiv w:val="1"/>
      <w:marLeft w:val="0"/>
      <w:marRight w:val="0"/>
      <w:marTop w:val="0"/>
      <w:marBottom w:val="0"/>
      <w:divBdr>
        <w:top w:val="none" w:sz="0" w:space="0" w:color="auto"/>
        <w:left w:val="none" w:sz="0" w:space="0" w:color="auto"/>
        <w:bottom w:val="none" w:sz="0" w:space="0" w:color="auto"/>
        <w:right w:val="none" w:sz="0" w:space="0" w:color="auto"/>
      </w:divBdr>
    </w:div>
    <w:div w:id="1062211127">
      <w:bodyDiv w:val="1"/>
      <w:marLeft w:val="0"/>
      <w:marRight w:val="0"/>
      <w:marTop w:val="0"/>
      <w:marBottom w:val="0"/>
      <w:divBdr>
        <w:top w:val="none" w:sz="0" w:space="0" w:color="auto"/>
        <w:left w:val="none" w:sz="0" w:space="0" w:color="auto"/>
        <w:bottom w:val="none" w:sz="0" w:space="0" w:color="auto"/>
        <w:right w:val="none" w:sz="0" w:space="0" w:color="auto"/>
      </w:divBdr>
    </w:div>
    <w:div w:id="1062217867">
      <w:bodyDiv w:val="1"/>
      <w:marLeft w:val="0"/>
      <w:marRight w:val="0"/>
      <w:marTop w:val="0"/>
      <w:marBottom w:val="0"/>
      <w:divBdr>
        <w:top w:val="none" w:sz="0" w:space="0" w:color="auto"/>
        <w:left w:val="none" w:sz="0" w:space="0" w:color="auto"/>
        <w:bottom w:val="none" w:sz="0" w:space="0" w:color="auto"/>
        <w:right w:val="none" w:sz="0" w:space="0" w:color="auto"/>
      </w:divBdr>
    </w:div>
    <w:div w:id="1062218851">
      <w:bodyDiv w:val="1"/>
      <w:marLeft w:val="0"/>
      <w:marRight w:val="0"/>
      <w:marTop w:val="0"/>
      <w:marBottom w:val="0"/>
      <w:divBdr>
        <w:top w:val="none" w:sz="0" w:space="0" w:color="auto"/>
        <w:left w:val="none" w:sz="0" w:space="0" w:color="auto"/>
        <w:bottom w:val="none" w:sz="0" w:space="0" w:color="auto"/>
        <w:right w:val="none" w:sz="0" w:space="0" w:color="auto"/>
      </w:divBdr>
    </w:div>
    <w:div w:id="1062824711">
      <w:bodyDiv w:val="1"/>
      <w:marLeft w:val="0"/>
      <w:marRight w:val="0"/>
      <w:marTop w:val="0"/>
      <w:marBottom w:val="0"/>
      <w:divBdr>
        <w:top w:val="none" w:sz="0" w:space="0" w:color="auto"/>
        <w:left w:val="none" w:sz="0" w:space="0" w:color="auto"/>
        <w:bottom w:val="none" w:sz="0" w:space="0" w:color="auto"/>
        <w:right w:val="none" w:sz="0" w:space="0" w:color="auto"/>
      </w:divBdr>
    </w:div>
    <w:div w:id="1063213577">
      <w:bodyDiv w:val="1"/>
      <w:marLeft w:val="0"/>
      <w:marRight w:val="0"/>
      <w:marTop w:val="0"/>
      <w:marBottom w:val="0"/>
      <w:divBdr>
        <w:top w:val="none" w:sz="0" w:space="0" w:color="auto"/>
        <w:left w:val="none" w:sz="0" w:space="0" w:color="auto"/>
        <w:bottom w:val="none" w:sz="0" w:space="0" w:color="auto"/>
        <w:right w:val="none" w:sz="0" w:space="0" w:color="auto"/>
      </w:divBdr>
    </w:div>
    <w:div w:id="1063329254">
      <w:bodyDiv w:val="1"/>
      <w:marLeft w:val="0"/>
      <w:marRight w:val="0"/>
      <w:marTop w:val="0"/>
      <w:marBottom w:val="0"/>
      <w:divBdr>
        <w:top w:val="none" w:sz="0" w:space="0" w:color="auto"/>
        <w:left w:val="none" w:sz="0" w:space="0" w:color="auto"/>
        <w:bottom w:val="none" w:sz="0" w:space="0" w:color="auto"/>
        <w:right w:val="none" w:sz="0" w:space="0" w:color="auto"/>
      </w:divBdr>
    </w:div>
    <w:div w:id="1063721125">
      <w:bodyDiv w:val="1"/>
      <w:marLeft w:val="0"/>
      <w:marRight w:val="0"/>
      <w:marTop w:val="0"/>
      <w:marBottom w:val="0"/>
      <w:divBdr>
        <w:top w:val="none" w:sz="0" w:space="0" w:color="auto"/>
        <w:left w:val="none" w:sz="0" w:space="0" w:color="auto"/>
        <w:bottom w:val="none" w:sz="0" w:space="0" w:color="auto"/>
        <w:right w:val="none" w:sz="0" w:space="0" w:color="auto"/>
      </w:divBdr>
    </w:div>
    <w:div w:id="1063984188">
      <w:bodyDiv w:val="1"/>
      <w:marLeft w:val="0"/>
      <w:marRight w:val="0"/>
      <w:marTop w:val="0"/>
      <w:marBottom w:val="0"/>
      <w:divBdr>
        <w:top w:val="none" w:sz="0" w:space="0" w:color="auto"/>
        <w:left w:val="none" w:sz="0" w:space="0" w:color="auto"/>
        <w:bottom w:val="none" w:sz="0" w:space="0" w:color="auto"/>
        <w:right w:val="none" w:sz="0" w:space="0" w:color="auto"/>
      </w:divBdr>
    </w:div>
    <w:div w:id="1064065968">
      <w:bodyDiv w:val="1"/>
      <w:marLeft w:val="0"/>
      <w:marRight w:val="0"/>
      <w:marTop w:val="0"/>
      <w:marBottom w:val="0"/>
      <w:divBdr>
        <w:top w:val="none" w:sz="0" w:space="0" w:color="auto"/>
        <w:left w:val="none" w:sz="0" w:space="0" w:color="auto"/>
        <w:bottom w:val="none" w:sz="0" w:space="0" w:color="auto"/>
        <w:right w:val="none" w:sz="0" w:space="0" w:color="auto"/>
      </w:divBdr>
    </w:div>
    <w:div w:id="1064184042">
      <w:bodyDiv w:val="1"/>
      <w:marLeft w:val="0"/>
      <w:marRight w:val="0"/>
      <w:marTop w:val="0"/>
      <w:marBottom w:val="0"/>
      <w:divBdr>
        <w:top w:val="none" w:sz="0" w:space="0" w:color="auto"/>
        <w:left w:val="none" w:sz="0" w:space="0" w:color="auto"/>
        <w:bottom w:val="none" w:sz="0" w:space="0" w:color="auto"/>
        <w:right w:val="none" w:sz="0" w:space="0" w:color="auto"/>
      </w:divBdr>
    </w:div>
    <w:div w:id="1065110146">
      <w:bodyDiv w:val="1"/>
      <w:marLeft w:val="0"/>
      <w:marRight w:val="0"/>
      <w:marTop w:val="0"/>
      <w:marBottom w:val="0"/>
      <w:divBdr>
        <w:top w:val="none" w:sz="0" w:space="0" w:color="auto"/>
        <w:left w:val="none" w:sz="0" w:space="0" w:color="auto"/>
        <w:bottom w:val="none" w:sz="0" w:space="0" w:color="auto"/>
        <w:right w:val="none" w:sz="0" w:space="0" w:color="auto"/>
      </w:divBdr>
    </w:div>
    <w:div w:id="1065371859">
      <w:bodyDiv w:val="1"/>
      <w:marLeft w:val="0"/>
      <w:marRight w:val="0"/>
      <w:marTop w:val="0"/>
      <w:marBottom w:val="0"/>
      <w:divBdr>
        <w:top w:val="none" w:sz="0" w:space="0" w:color="auto"/>
        <w:left w:val="none" w:sz="0" w:space="0" w:color="auto"/>
        <w:bottom w:val="none" w:sz="0" w:space="0" w:color="auto"/>
        <w:right w:val="none" w:sz="0" w:space="0" w:color="auto"/>
      </w:divBdr>
    </w:div>
    <w:div w:id="1065448927">
      <w:bodyDiv w:val="1"/>
      <w:marLeft w:val="0"/>
      <w:marRight w:val="0"/>
      <w:marTop w:val="0"/>
      <w:marBottom w:val="0"/>
      <w:divBdr>
        <w:top w:val="none" w:sz="0" w:space="0" w:color="auto"/>
        <w:left w:val="none" w:sz="0" w:space="0" w:color="auto"/>
        <w:bottom w:val="none" w:sz="0" w:space="0" w:color="auto"/>
        <w:right w:val="none" w:sz="0" w:space="0" w:color="auto"/>
      </w:divBdr>
    </w:div>
    <w:div w:id="1065449160">
      <w:bodyDiv w:val="1"/>
      <w:marLeft w:val="0"/>
      <w:marRight w:val="0"/>
      <w:marTop w:val="0"/>
      <w:marBottom w:val="0"/>
      <w:divBdr>
        <w:top w:val="none" w:sz="0" w:space="0" w:color="auto"/>
        <w:left w:val="none" w:sz="0" w:space="0" w:color="auto"/>
        <w:bottom w:val="none" w:sz="0" w:space="0" w:color="auto"/>
        <w:right w:val="none" w:sz="0" w:space="0" w:color="auto"/>
      </w:divBdr>
    </w:div>
    <w:div w:id="1065492508">
      <w:bodyDiv w:val="1"/>
      <w:marLeft w:val="0"/>
      <w:marRight w:val="0"/>
      <w:marTop w:val="0"/>
      <w:marBottom w:val="0"/>
      <w:divBdr>
        <w:top w:val="none" w:sz="0" w:space="0" w:color="auto"/>
        <w:left w:val="none" w:sz="0" w:space="0" w:color="auto"/>
        <w:bottom w:val="none" w:sz="0" w:space="0" w:color="auto"/>
        <w:right w:val="none" w:sz="0" w:space="0" w:color="auto"/>
      </w:divBdr>
    </w:div>
    <w:div w:id="1065638220">
      <w:bodyDiv w:val="1"/>
      <w:marLeft w:val="0"/>
      <w:marRight w:val="0"/>
      <w:marTop w:val="0"/>
      <w:marBottom w:val="0"/>
      <w:divBdr>
        <w:top w:val="none" w:sz="0" w:space="0" w:color="auto"/>
        <w:left w:val="none" w:sz="0" w:space="0" w:color="auto"/>
        <w:bottom w:val="none" w:sz="0" w:space="0" w:color="auto"/>
        <w:right w:val="none" w:sz="0" w:space="0" w:color="auto"/>
      </w:divBdr>
    </w:div>
    <w:div w:id="1065688849">
      <w:bodyDiv w:val="1"/>
      <w:marLeft w:val="0"/>
      <w:marRight w:val="0"/>
      <w:marTop w:val="0"/>
      <w:marBottom w:val="0"/>
      <w:divBdr>
        <w:top w:val="none" w:sz="0" w:space="0" w:color="auto"/>
        <w:left w:val="none" w:sz="0" w:space="0" w:color="auto"/>
        <w:bottom w:val="none" w:sz="0" w:space="0" w:color="auto"/>
        <w:right w:val="none" w:sz="0" w:space="0" w:color="auto"/>
      </w:divBdr>
    </w:div>
    <w:div w:id="1066877929">
      <w:bodyDiv w:val="1"/>
      <w:marLeft w:val="0"/>
      <w:marRight w:val="0"/>
      <w:marTop w:val="0"/>
      <w:marBottom w:val="0"/>
      <w:divBdr>
        <w:top w:val="none" w:sz="0" w:space="0" w:color="auto"/>
        <w:left w:val="none" w:sz="0" w:space="0" w:color="auto"/>
        <w:bottom w:val="none" w:sz="0" w:space="0" w:color="auto"/>
        <w:right w:val="none" w:sz="0" w:space="0" w:color="auto"/>
      </w:divBdr>
    </w:div>
    <w:div w:id="1067150343">
      <w:bodyDiv w:val="1"/>
      <w:marLeft w:val="0"/>
      <w:marRight w:val="0"/>
      <w:marTop w:val="0"/>
      <w:marBottom w:val="0"/>
      <w:divBdr>
        <w:top w:val="none" w:sz="0" w:space="0" w:color="auto"/>
        <w:left w:val="none" w:sz="0" w:space="0" w:color="auto"/>
        <w:bottom w:val="none" w:sz="0" w:space="0" w:color="auto"/>
        <w:right w:val="none" w:sz="0" w:space="0" w:color="auto"/>
      </w:divBdr>
    </w:div>
    <w:div w:id="1067336933">
      <w:bodyDiv w:val="1"/>
      <w:marLeft w:val="0"/>
      <w:marRight w:val="0"/>
      <w:marTop w:val="0"/>
      <w:marBottom w:val="0"/>
      <w:divBdr>
        <w:top w:val="none" w:sz="0" w:space="0" w:color="auto"/>
        <w:left w:val="none" w:sz="0" w:space="0" w:color="auto"/>
        <w:bottom w:val="none" w:sz="0" w:space="0" w:color="auto"/>
        <w:right w:val="none" w:sz="0" w:space="0" w:color="auto"/>
      </w:divBdr>
    </w:div>
    <w:div w:id="1067338870">
      <w:bodyDiv w:val="1"/>
      <w:marLeft w:val="0"/>
      <w:marRight w:val="0"/>
      <w:marTop w:val="0"/>
      <w:marBottom w:val="0"/>
      <w:divBdr>
        <w:top w:val="none" w:sz="0" w:space="0" w:color="auto"/>
        <w:left w:val="none" w:sz="0" w:space="0" w:color="auto"/>
        <w:bottom w:val="none" w:sz="0" w:space="0" w:color="auto"/>
        <w:right w:val="none" w:sz="0" w:space="0" w:color="auto"/>
      </w:divBdr>
    </w:div>
    <w:div w:id="1067802960">
      <w:bodyDiv w:val="1"/>
      <w:marLeft w:val="0"/>
      <w:marRight w:val="0"/>
      <w:marTop w:val="0"/>
      <w:marBottom w:val="0"/>
      <w:divBdr>
        <w:top w:val="none" w:sz="0" w:space="0" w:color="auto"/>
        <w:left w:val="none" w:sz="0" w:space="0" w:color="auto"/>
        <w:bottom w:val="none" w:sz="0" w:space="0" w:color="auto"/>
        <w:right w:val="none" w:sz="0" w:space="0" w:color="auto"/>
      </w:divBdr>
    </w:div>
    <w:div w:id="1067993701">
      <w:bodyDiv w:val="1"/>
      <w:marLeft w:val="0"/>
      <w:marRight w:val="0"/>
      <w:marTop w:val="0"/>
      <w:marBottom w:val="0"/>
      <w:divBdr>
        <w:top w:val="none" w:sz="0" w:space="0" w:color="auto"/>
        <w:left w:val="none" w:sz="0" w:space="0" w:color="auto"/>
        <w:bottom w:val="none" w:sz="0" w:space="0" w:color="auto"/>
        <w:right w:val="none" w:sz="0" w:space="0" w:color="auto"/>
      </w:divBdr>
    </w:div>
    <w:div w:id="1068765062">
      <w:bodyDiv w:val="1"/>
      <w:marLeft w:val="0"/>
      <w:marRight w:val="0"/>
      <w:marTop w:val="0"/>
      <w:marBottom w:val="0"/>
      <w:divBdr>
        <w:top w:val="none" w:sz="0" w:space="0" w:color="auto"/>
        <w:left w:val="none" w:sz="0" w:space="0" w:color="auto"/>
        <w:bottom w:val="none" w:sz="0" w:space="0" w:color="auto"/>
        <w:right w:val="none" w:sz="0" w:space="0" w:color="auto"/>
      </w:divBdr>
    </w:div>
    <w:div w:id="1068963750">
      <w:bodyDiv w:val="1"/>
      <w:marLeft w:val="0"/>
      <w:marRight w:val="0"/>
      <w:marTop w:val="0"/>
      <w:marBottom w:val="0"/>
      <w:divBdr>
        <w:top w:val="none" w:sz="0" w:space="0" w:color="auto"/>
        <w:left w:val="none" w:sz="0" w:space="0" w:color="auto"/>
        <w:bottom w:val="none" w:sz="0" w:space="0" w:color="auto"/>
        <w:right w:val="none" w:sz="0" w:space="0" w:color="auto"/>
      </w:divBdr>
    </w:div>
    <w:div w:id="1069351802">
      <w:bodyDiv w:val="1"/>
      <w:marLeft w:val="0"/>
      <w:marRight w:val="0"/>
      <w:marTop w:val="0"/>
      <w:marBottom w:val="0"/>
      <w:divBdr>
        <w:top w:val="none" w:sz="0" w:space="0" w:color="auto"/>
        <w:left w:val="none" w:sz="0" w:space="0" w:color="auto"/>
        <w:bottom w:val="none" w:sz="0" w:space="0" w:color="auto"/>
        <w:right w:val="none" w:sz="0" w:space="0" w:color="auto"/>
      </w:divBdr>
    </w:div>
    <w:div w:id="1069645236">
      <w:bodyDiv w:val="1"/>
      <w:marLeft w:val="0"/>
      <w:marRight w:val="0"/>
      <w:marTop w:val="0"/>
      <w:marBottom w:val="0"/>
      <w:divBdr>
        <w:top w:val="none" w:sz="0" w:space="0" w:color="auto"/>
        <w:left w:val="none" w:sz="0" w:space="0" w:color="auto"/>
        <w:bottom w:val="none" w:sz="0" w:space="0" w:color="auto"/>
        <w:right w:val="none" w:sz="0" w:space="0" w:color="auto"/>
      </w:divBdr>
    </w:div>
    <w:div w:id="1070079240">
      <w:bodyDiv w:val="1"/>
      <w:marLeft w:val="0"/>
      <w:marRight w:val="0"/>
      <w:marTop w:val="0"/>
      <w:marBottom w:val="0"/>
      <w:divBdr>
        <w:top w:val="none" w:sz="0" w:space="0" w:color="auto"/>
        <w:left w:val="none" w:sz="0" w:space="0" w:color="auto"/>
        <w:bottom w:val="none" w:sz="0" w:space="0" w:color="auto"/>
        <w:right w:val="none" w:sz="0" w:space="0" w:color="auto"/>
      </w:divBdr>
    </w:div>
    <w:div w:id="1070269186">
      <w:bodyDiv w:val="1"/>
      <w:marLeft w:val="0"/>
      <w:marRight w:val="0"/>
      <w:marTop w:val="0"/>
      <w:marBottom w:val="0"/>
      <w:divBdr>
        <w:top w:val="none" w:sz="0" w:space="0" w:color="auto"/>
        <w:left w:val="none" w:sz="0" w:space="0" w:color="auto"/>
        <w:bottom w:val="none" w:sz="0" w:space="0" w:color="auto"/>
        <w:right w:val="none" w:sz="0" w:space="0" w:color="auto"/>
      </w:divBdr>
    </w:div>
    <w:div w:id="1070277203">
      <w:bodyDiv w:val="1"/>
      <w:marLeft w:val="0"/>
      <w:marRight w:val="0"/>
      <w:marTop w:val="0"/>
      <w:marBottom w:val="0"/>
      <w:divBdr>
        <w:top w:val="none" w:sz="0" w:space="0" w:color="auto"/>
        <w:left w:val="none" w:sz="0" w:space="0" w:color="auto"/>
        <w:bottom w:val="none" w:sz="0" w:space="0" w:color="auto"/>
        <w:right w:val="none" w:sz="0" w:space="0" w:color="auto"/>
      </w:divBdr>
    </w:div>
    <w:div w:id="1070300516">
      <w:bodyDiv w:val="1"/>
      <w:marLeft w:val="0"/>
      <w:marRight w:val="0"/>
      <w:marTop w:val="0"/>
      <w:marBottom w:val="0"/>
      <w:divBdr>
        <w:top w:val="none" w:sz="0" w:space="0" w:color="auto"/>
        <w:left w:val="none" w:sz="0" w:space="0" w:color="auto"/>
        <w:bottom w:val="none" w:sz="0" w:space="0" w:color="auto"/>
        <w:right w:val="none" w:sz="0" w:space="0" w:color="auto"/>
      </w:divBdr>
    </w:div>
    <w:div w:id="1070888080">
      <w:bodyDiv w:val="1"/>
      <w:marLeft w:val="0"/>
      <w:marRight w:val="0"/>
      <w:marTop w:val="0"/>
      <w:marBottom w:val="0"/>
      <w:divBdr>
        <w:top w:val="none" w:sz="0" w:space="0" w:color="auto"/>
        <w:left w:val="none" w:sz="0" w:space="0" w:color="auto"/>
        <w:bottom w:val="none" w:sz="0" w:space="0" w:color="auto"/>
        <w:right w:val="none" w:sz="0" w:space="0" w:color="auto"/>
      </w:divBdr>
    </w:div>
    <w:div w:id="1070925626">
      <w:bodyDiv w:val="1"/>
      <w:marLeft w:val="0"/>
      <w:marRight w:val="0"/>
      <w:marTop w:val="0"/>
      <w:marBottom w:val="0"/>
      <w:divBdr>
        <w:top w:val="none" w:sz="0" w:space="0" w:color="auto"/>
        <w:left w:val="none" w:sz="0" w:space="0" w:color="auto"/>
        <w:bottom w:val="none" w:sz="0" w:space="0" w:color="auto"/>
        <w:right w:val="none" w:sz="0" w:space="0" w:color="auto"/>
      </w:divBdr>
    </w:div>
    <w:div w:id="1071193652">
      <w:bodyDiv w:val="1"/>
      <w:marLeft w:val="0"/>
      <w:marRight w:val="0"/>
      <w:marTop w:val="0"/>
      <w:marBottom w:val="0"/>
      <w:divBdr>
        <w:top w:val="none" w:sz="0" w:space="0" w:color="auto"/>
        <w:left w:val="none" w:sz="0" w:space="0" w:color="auto"/>
        <w:bottom w:val="none" w:sz="0" w:space="0" w:color="auto"/>
        <w:right w:val="none" w:sz="0" w:space="0" w:color="auto"/>
      </w:divBdr>
    </w:div>
    <w:div w:id="1071387686">
      <w:bodyDiv w:val="1"/>
      <w:marLeft w:val="0"/>
      <w:marRight w:val="0"/>
      <w:marTop w:val="0"/>
      <w:marBottom w:val="0"/>
      <w:divBdr>
        <w:top w:val="none" w:sz="0" w:space="0" w:color="auto"/>
        <w:left w:val="none" w:sz="0" w:space="0" w:color="auto"/>
        <w:bottom w:val="none" w:sz="0" w:space="0" w:color="auto"/>
        <w:right w:val="none" w:sz="0" w:space="0" w:color="auto"/>
      </w:divBdr>
    </w:div>
    <w:div w:id="1072461877">
      <w:bodyDiv w:val="1"/>
      <w:marLeft w:val="0"/>
      <w:marRight w:val="0"/>
      <w:marTop w:val="0"/>
      <w:marBottom w:val="0"/>
      <w:divBdr>
        <w:top w:val="none" w:sz="0" w:space="0" w:color="auto"/>
        <w:left w:val="none" w:sz="0" w:space="0" w:color="auto"/>
        <w:bottom w:val="none" w:sz="0" w:space="0" w:color="auto"/>
        <w:right w:val="none" w:sz="0" w:space="0" w:color="auto"/>
      </w:divBdr>
    </w:div>
    <w:div w:id="1073701689">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74165859">
      <w:bodyDiv w:val="1"/>
      <w:marLeft w:val="0"/>
      <w:marRight w:val="0"/>
      <w:marTop w:val="0"/>
      <w:marBottom w:val="0"/>
      <w:divBdr>
        <w:top w:val="none" w:sz="0" w:space="0" w:color="auto"/>
        <w:left w:val="none" w:sz="0" w:space="0" w:color="auto"/>
        <w:bottom w:val="none" w:sz="0" w:space="0" w:color="auto"/>
        <w:right w:val="none" w:sz="0" w:space="0" w:color="auto"/>
      </w:divBdr>
    </w:div>
    <w:div w:id="1074425486">
      <w:bodyDiv w:val="1"/>
      <w:marLeft w:val="0"/>
      <w:marRight w:val="0"/>
      <w:marTop w:val="0"/>
      <w:marBottom w:val="0"/>
      <w:divBdr>
        <w:top w:val="none" w:sz="0" w:space="0" w:color="auto"/>
        <w:left w:val="none" w:sz="0" w:space="0" w:color="auto"/>
        <w:bottom w:val="none" w:sz="0" w:space="0" w:color="auto"/>
        <w:right w:val="none" w:sz="0" w:space="0" w:color="auto"/>
      </w:divBdr>
    </w:div>
    <w:div w:id="1074745144">
      <w:bodyDiv w:val="1"/>
      <w:marLeft w:val="0"/>
      <w:marRight w:val="0"/>
      <w:marTop w:val="0"/>
      <w:marBottom w:val="0"/>
      <w:divBdr>
        <w:top w:val="none" w:sz="0" w:space="0" w:color="auto"/>
        <w:left w:val="none" w:sz="0" w:space="0" w:color="auto"/>
        <w:bottom w:val="none" w:sz="0" w:space="0" w:color="auto"/>
        <w:right w:val="none" w:sz="0" w:space="0" w:color="auto"/>
      </w:divBdr>
    </w:div>
    <w:div w:id="1075275901">
      <w:bodyDiv w:val="1"/>
      <w:marLeft w:val="0"/>
      <w:marRight w:val="0"/>
      <w:marTop w:val="0"/>
      <w:marBottom w:val="0"/>
      <w:divBdr>
        <w:top w:val="none" w:sz="0" w:space="0" w:color="auto"/>
        <w:left w:val="none" w:sz="0" w:space="0" w:color="auto"/>
        <w:bottom w:val="none" w:sz="0" w:space="0" w:color="auto"/>
        <w:right w:val="none" w:sz="0" w:space="0" w:color="auto"/>
      </w:divBdr>
    </w:div>
    <w:div w:id="1075979124">
      <w:bodyDiv w:val="1"/>
      <w:marLeft w:val="0"/>
      <w:marRight w:val="0"/>
      <w:marTop w:val="0"/>
      <w:marBottom w:val="0"/>
      <w:divBdr>
        <w:top w:val="none" w:sz="0" w:space="0" w:color="auto"/>
        <w:left w:val="none" w:sz="0" w:space="0" w:color="auto"/>
        <w:bottom w:val="none" w:sz="0" w:space="0" w:color="auto"/>
        <w:right w:val="none" w:sz="0" w:space="0" w:color="auto"/>
      </w:divBdr>
    </w:div>
    <w:div w:id="1076435836">
      <w:bodyDiv w:val="1"/>
      <w:marLeft w:val="0"/>
      <w:marRight w:val="0"/>
      <w:marTop w:val="0"/>
      <w:marBottom w:val="0"/>
      <w:divBdr>
        <w:top w:val="none" w:sz="0" w:space="0" w:color="auto"/>
        <w:left w:val="none" w:sz="0" w:space="0" w:color="auto"/>
        <w:bottom w:val="none" w:sz="0" w:space="0" w:color="auto"/>
        <w:right w:val="none" w:sz="0" w:space="0" w:color="auto"/>
      </w:divBdr>
    </w:div>
    <w:div w:id="1077047745">
      <w:bodyDiv w:val="1"/>
      <w:marLeft w:val="0"/>
      <w:marRight w:val="0"/>
      <w:marTop w:val="0"/>
      <w:marBottom w:val="0"/>
      <w:divBdr>
        <w:top w:val="none" w:sz="0" w:space="0" w:color="auto"/>
        <w:left w:val="none" w:sz="0" w:space="0" w:color="auto"/>
        <w:bottom w:val="none" w:sz="0" w:space="0" w:color="auto"/>
        <w:right w:val="none" w:sz="0" w:space="0" w:color="auto"/>
      </w:divBdr>
    </w:div>
    <w:div w:id="1077172313">
      <w:bodyDiv w:val="1"/>
      <w:marLeft w:val="0"/>
      <w:marRight w:val="0"/>
      <w:marTop w:val="0"/>
      <w:marBottom w:val="0"/>
      <w:divBdr>
        <w:top w:val="none" w:sz="0" w:space="0" w:color="auto"/>
        <w:left w:val="none" w:sz="0" w:space="0" w:color="auto"/>
        <w:bottom w:val="none" w:sz="0" w:space="0" w:color="auto"/>
        <w:right w:val="none" w:sz="0" w:space="0" w:color="auto"/>
      </w:divBdr>
    </w:div>
    <w:div w:id="1077364314">
      <w:bodyDiv w:val="1"/>
      <w:marLeft w:val="0"/>
      <w:marRight w:val="0"/>
      <w:marTop w:val="0"/>
      <w:marBottom w:val="0"/>
      <w:divBdr>
        <w:top w:val="none" w:sz="0" w:space="0" w:color="auto"/>
        <w:left w:val="none" w:sz="0" w:space="0" w:color="auto"/>
        <w:bottom w:val="none" w:sz="0" w:space="0" w:color="auto"/>
        <w:right w:val="none" w:sz="0" w:space="0" w:color="auto"/>
      </w:divBdr>
    </w:div>
    <w:div w:id="1077558555">
      <w:bodyDiv w:val="1"/>
      <w:marLeft w:val="0"/>
      <w:marRight w:val="0"/>
      <w:marTop w:val="0"/>
      <w:marBottom w:val="0"/>
      <w:divBdr>
        <w:top w:val="none" w:sz="0" w:space="0" w:color="auto"/>
        <w:left w:val="none" w:sz="0" w:space="0" w:color="auto"/>
        <w:bottom w:val="none" w:sz="0" w:space="0" w:color="auto"/>
        <w:right w:val="none" w:sz="0" w:space="0" w:color="auto"/>
      </w:divBdr>
    </w:div>
    <w:div w:id="1078474999">
      <w:bodyDiv w:val="1"/>
      <w:marLeft w:val="0"/>
      <w:marRight w:val="0"/>
      <w:marTop w:val="0"/>
      <w:marBottom w:val="0"/>
      <w:divBdr>
        <w:top w:val="none" w:sz="0" w:space="0" w:color="auto"/>
        <w:left w:val="none" w:sz="0" w:space="0" w:color="auto"/>
        <w:bottom w:val="none" w:sz="0" w:space="0" w:color="auto"/>
        <w:right w:val="none" w:sz="0" w:space="0" w:color="auto"/>
      </w:divBdr>
    </w:div>
    <w:div w:id="1078479535">
      <w:bodyDiv w:val="1"/>
      <w:marLeft w:val="0"/>
      <w:marRight w:val="0"/>
      <w:marTop w:val="0"/>
      <w:marBottom w:val="0"/>
      <w:divBdr>
        <w:top w:val="none" w:sz="0" w:space="0" w:color="auto"/>
        <w:left w:val="none" w:sz="0" w:space="0" w:color="auto"/>
        <w:bottom w:val="none" w:sz="0" w:space="0" w:color="auto"/>
        <w:right w:val="none" w:sz="0" w:space="0" w:color="auto"/>
      </w:divBdr>
    </w:div>
    <w:div w:id="1078674798">
      <w:bodyDiv w:val="1"/>
      <w:marLeft w:val="0"/>
      <w:marRight w:val="0"/>
      <w:marTop w:val="0"/>
      <w:marBottom w:val="0"/>
      <w:divBdr>
        <w:top w:val="none" w:sz="0" w:space="0" w:color="auto"/>
        <w:left w:val="none" w:sz="0" w:space="0" w:color="auto"/>
        <w:bottom w:val="none" w:sz="0" w:space="0" w:color="auto"/>
        <w:right w:val="none" w:sz="0" w:space="0" w:color="auto"/>
      </w:divBdr>
    </w:div>
    <w:div w:id="1079256800">
      <w:bodyDiv w:val="1"/>
      <w:marLeft w:val="0"/>
      <w:marRight w:val="0"/>
      <w:marTop w:val="0"/>
      <w:marBottom w:val="0"/>
      <w:divBdr>
        <w:top w:val="none" w:sz="0" w:space="0" w:color="auto"/>
        <w:left w:val="none" w:sz="0" w:space="0" w:color="auto"/>
        <w:bottom w:val="none" w:sz="0" w:space="0" w:color="auto"/>
        <w:right w:val="none" w:sz="0" w:space="0" w:color="auto"/>
      </w:divBdr>
    </w:div>
    <w:div w:id="1079444393">
      <w:bodyDiv w:val="1"/>
      <w:marLeft w:val="0"/>
      <w:marRight w:val="0"/>
      <w:marTop w:val="0"/>
      <w:marBottom w:val="0"/>
      <w:divBdr>
        <w:top w:val="none" w:sz="0" w:space="0" w:color="auto"/>
        <w:left w:val="none" w:sz="0" w:space="0" w:color="auto"/>
        <w:bottom w:val="none" w:sz="0" w:space="0" w:color="auto"/>
        <w:right w:val="none" w:sz="0" w:space="0" w:color="auto"/>
      </w:divBdr>
    </w:div>
    <w:div w:id="1079787318">
      <w:bodyDiv w:val="1"/>
      <w:marLeft w:val="0"/>
      <w:marRight w:val="0"/>
      <w:marTop w:val="0"/>
      <w:marBottom w:val="0"/>
      <w:divBdr>
        <w:top w:val="none" w:sz="0" w:space="0" w:color="auto"/>
        <w:left w:val="none" w:sz="0" w:space="0" w:color="auto"/>
        <w:bottom w:val="none" w:sz="0" w:space="0" w:color="auto"/>
        <w:right w:val="none" w:sz="0" w:space="0" w:color="auto"/>
      </w:divBdr>
    </w:div>
    <w:div w:id="1079793008">
      <w:bodyDiv w:val="1"/>
      <w:marLeft w:val="0"/>
      <w:marRight w:val="0"/>
      <w:marTop w:val="0"/>
      <w:marBottom w:val="0"/>
      <w:divBdr>
        <w:top w:val="none" w:sz="0" w:space="0" w:color="auto"/>
        <w:left w:val="none" w:sz="0" w:space="0" w:color="auto"/>
        <w:bottom w:val="none" w:sz="0" w:space="0" w:color="auto"/>
        <w:right w:val="none" w:sz="0" w:space="0" w:color="auto"/>
      </w:divBdr>
    </w:div>
    <w:div w:id="1080371203">
      <w:bodyDiv w:val="1"/>
      <w:marLeft w:val="0"/>
      <w:marRight w:val="0"/>
      <w:marTop w:val="0"/>
      <w:marBottom w:val="0"/>
      <w:divBdr>
        <w:top w:val="none" w:sz="0" w:space="0" w:color="auto"/>
        <w:left w:val="none" w:sz="0" w:space="0" w:color="auto"/>
        <w:bottom w:val="none" w:sz="0" w:space="0" w:color="auto"/>
        <w:right w:val="none" w:sz="0" w:space="0" w:color="auto"/>
      </w:divBdr>
    </w:div>
    <w:div w:id="1080371266">
      <w:bodyDiv w:val="1"/>
      <w:marLeft w:val="0"/>
      <w:marRight w:val="0"/>
      <w:marTop w:val="0"/>
      <w:marBottom w:val="0"/>
      <w:divBdr>
        <w:top w:val="none" w:sz="0" w:space="0" w:color="auto"/>
        <w:left w:val="none" w:sz="0" w:space="0" w:color="auto"/>
        <w:bottom w:val="none" w:sz="0" w:space="0" w:color="auto"/>
        <w:right w:val="none" w:sz="0" w:space="0" w:color="auto"/>
      </w:divBdr>
    </w:div>
    <w:div w:id="1080446877">
      <w:bodyDiv w:val="1"/>
      <w:marLeft w:val="0"/>
      <w:marRight w:val="0"/>
      <w:marTop w:val="0"/>
      <w:marBottom w:val="0"/>
      <w:divBdr>
        <w:top w:val="none" w:sz="0" w:space="0" w:color="auto"/>
        <w:left w:val="none" w:sz="0" w:space="0" w:color="auto"/>
        <w:bottom w:val="none" w:sz="0" w:space="0" w:color="auto"/>
        <w:right w:val="none" w:sz="0" w:space="0" w:color="auto"/>
      </w:divBdr>
    </w:div>
    <w:div w:id="1080523555">
      <w:bodyDiv w:val="1"/>
      <w:marLeft w:val="0"/>
      <w:marRight w:val="0"/>
      <w:marTop w:val="0"/>
      <w:marBottom w:val="0"/>
      <w:divBdr>
        <w:top w:val="none" w:sz="0" w:space="0" w:color="auto"/>
        <w:left w:val="none" w:sz="0" w:space="0" w:color="auto"/>
        <w:bottom w:val="none" w:sz="0" w:space="0" w:color="auto"/>
        <w:right w:val="none" w:sz="0" w:space="0" w:color="auto"/>
      </w:divBdr>
    </w:div>
    <w:div w:id="1080718683">
      <w:bodyDiv w:val="1"/>
      <w:marLeft w:val="0"/>
      <w:marRight w:val="0"/>
      <w:marTop w:val="0"/>
      <w:marBottom w:val="0"/>
      <w:divBdr>
        <w:top w:val="none" w:sz="0" w:space="0" w:color="auto"/>
        <w:left w:val="none" w:sz="0" w:space="0" w:color="auto"/>
        <w:bottom w:val="none" w:sz="0" w:space="0" w:color="auto"/>
        <w:right w:val="none" w:sz="0" w:space="0" w:color="auto"/>
      </w:divBdr>
    </w:div>
    <w:div w:id="1080827692">
      <w:bodyDiv w:val="1"/>
      <w:marLeft w:val="0"/>
      <w:marRight w:val="0"/>
      <w:marTop w:val="0"/>
      <w:marBottom w:val="0"/>
      <w:divBdr>
        <w:top w:val="none" w:sz="0" w:space="0" w:color="auto"/>
        <w:left w:val="none" w:sz="0" w:space="0" w:color="auto"/>
        <w:bottom w:val="none" w:sz="0" w:space="0" w:color="auto"/>
        <w:right w:val="none" w:sz="0" w:space="0" w:color="auto"/>
      </w:divBdr>
    </w:div>
    <w:div w:id="1080835267">
      <w:bodyDiv w:val="1"/>
      <w:marLeft w:val="0"/>
      <w:marRight w:val="0"/>
      <w:marTop w:val="0"/>
      <w:marBottom w:val="0"/>
      <w:divBdr>
        <w:top w:val="none" w:sz="0" w:space="0" w:color="auto"/>
        <w:left w:val="none" w:sz="0" w:space="0" w:color="auto"/>
        <w:bottom w:val="none" w:sz="0" w:space="0" w:color="auto"/>
        <w:right w:val="none" w:sz="0" w:space="0" w:color="auto"/>
      </w:divBdr>
    </w:div>
    <w:div w:id="1081441091">
      <w:bodyDiv w:val="1"/>
      <w:marLeft w:val="0"/>
      <w:marRight w:val="0"/>
      <w:marTop w:val="0"/>
      <w:marBottom w:val="0"/>
      <w:divBdr>
        <w:top w:val="none" w:sz="0" w:space="0" w:color="auto"/>
        <w:left w:val="none" w:sz="0" w:space="0" w:color="auto"/>
        <w:bottom w:val="none" w:sz="0" w:space="0" w:color="auto"/>
        <w:right w:val="none" w:sz="0" w:space="0" w:color="auto"/>
      </w:divBdr>
    </w:div>
    <w:div w:id="1081558880">
      <w:bodyDiv w:val="1"/>
      <w:marLeft w:val="0"/>
      <w:marRight w:val="0"/>
      <w:marTop w:val="0"/>
      <w:marBottom w:val="0"/>
      <w:divBdr>
        <w:top w:val="none" w:sz="0" w:space="0" w:color="auto"/>
        <w:left w:val="none" w:sz="0" w:space="0" w:color="auto"/>
        <w:bottom w:val="none" w:sz="0" w:space="0" w:color="auto"/>
        <w:right w:val="none" w:sz="0" w:space="0" w:color="auto"/>
      </w:divBdr>
    </w:div>
    <w:div w:id="1081758525">
      <w:bodyDiv w:val="1"/>
      <w:marLeft w:val="0"/>
      <w:marRight w:val="0"/>
      <w:marTop w:val="0"/>
      <w:marBottom w:val="0"/>
      <w:divBdr>
        <w:top w:val="none" w:sz="0" w:space="0" w:color="auto"/>
        <w:left w:val="none" w:sz="0" w:space="0" w:color="auto"/>
        <w:bottom w:val="none" w:sz="0" w:space="0" w:color="auto"/>
        <w:right w:val="none" w:sz="0" w:space="0" w:color="auto"/>
      </w:divBdr>
    </w:div>
    <w:div w:id="1081832123">
      <w:bodyDiv w:val="1"/>
      <w:marLeft w:val="0"/>
      <w:marRight w:val="0"/>
      <w:marTop w:val="0"/>
      <w:marBottom w:val="0"/>
      <w:divBdr>
        <w:top w:val="none" w:sz="0" w:space="0" w:color="auto"/>
        <w:left w:val="none" w:sz="0" w:space="0" w:color="auto"/>
        <w:bottom w:val="none" w:sz="0" w:space="0" w:color="auto"/>
        <w:right w:val="none" w:sz="0" w:space="0" w:color="auto"/>
      </w:divBdr>
    </w:div>
    <w:div w:id="1082146358">
      <w:bodyDiv w:val="1"/>
      <w:marLeft w:val="0"/>
      <w:marRight w:val="0"/>
      <w:marTop w:val="0"/>
      <w:marBottom w:val="0"/>
      <w:divBdr>
        <w:top w:val="none" w:sz="0" w:space="0" w:color="auto"/>
        <w:left w:val="none" w:sz="0" w:space="0" w:color="auto"/>
        <w:bottom w:val="none" w:sz="0" w:space="0" w:color="auto"/>
        <w:right w:val="none" w:sz="0" w:space="0" w:color="auto"/>
      </w:divBdr>
    </w:div>
    <w:div w:id="1082533485">
      <w:bodyDiv w:val="1"/>
      <w:marLeft w:val="0"/>
      <w:marRight w:val="0"/>
      <w:marTop w:val="0"/>
      <w:marBottom w:val="0"/>
      <w:divBdr>
        <w:top w:val="none" w:sz="0" w:space="0" w:color="auto"/>
        <w:left w:val="none" w:sz="0" w:space="0" w:color="auto"/>
        <w:bottom w:val="none" w:sz="0" w:space="0" w:color="auto"/>
        <w:right w:val="none" w:sz="0" w:space="0" w:color="auto"/>
      </w:divBdr>
    </w:div>
    <w:div w:id="1082750590">
      <w:bodyDiv w:val="1"/>
      <w:marLeft w:val="0"/>
      <w:marRight w:val="0"/>
      <w:marTop w:val="0"/>
      <w:marBottom w:val="0"/>
      <w:divBdr>
        <w:top w:val="none" w:sz="0" w:space="0" w:color="auto"/>
        <w:left w:val="none" w:sz="0" w:space="0" w:color="auto"/>
        <w:bottom w:val="none" w:sz="0" w:space="0" w:color="auto"/>
        <w:right w:val="none" w:sz="0" w:space="0" w:color="auto"/>
      </w:divBdr>
    </w:div>
    <w:div w:id="1082876098">
      <w:bodyDiv w:val="1"/>
      <w:marLeft w:val="0"/>
      <w:marRight w:val="0"/>
      <w:marTop w:val="0"/>
      <w:marBottom w:val="0"/>
      <w:divBdr>
        <w:top w:val="none" w:sz="0" w:space="0" w:color="auto"/>
        <w:left w:val="none" w:sz="0" w:space="0" w:color="auto"/>
        <w:bottom w:val="none" w:sz="0" w:space="0" w:color="auto"/>
        <w:right w:val="none" w:sz="0" w:space="0" w:color="auto"/>
      </w:divBdr>
    </w:div>
    <w:div w:id="1082944093">
      <w:bodyDiv w:val="1"/>
      <w:marLeft w:val="0"/>
      <w:marRight w:val="0"/>
      <w:marTop w:val="0"/>
      <w:marBottom w:val="0"/>
      <w:divBdr>
        <w:top w:val="none" w:sz="0" w:space="0" w:color="auto"/>
        <w:left w:val="none" w:sz="0" w:space="0" w:color="auto"/>
        <w:bottom w:val="none" w:sz="0" w:space="0" w:color="auto"/>
        <w:right w:val="none" w:sz="0" w:space="0" w:color="auto"/>
      </w:divBdr>
    </w:div>
    <w:div w:id="1083186460">
      <w:bodyDiv w:val="1"/>
      <w:marLeft w:val="0"/>
      <w:marRight w:val="0"/>
      <w:marTop w:val="0"/>
      <w:marBottom w:val="0"/>
      <w:divBdr>
        <w:top w:val="none" w:sz="0" w:space="0" w:color="auto"/>
        <w:left w:val="none" w:sz="0" w:space="0" w:color="auto"/>
        <w:bottom w:val="none" w:sz="0" w:space="0" w:color="auto"/>
        <w:right w:val="none" w:sz="0" w:space="0" w:color="auto"/>
      </w:divBdr>
    </w:div>
    <w:div w:id="1083644217">
      <w:bodyDiv w:val="1"/>
      <w:marLeft w:val="0"/>
      <w:marRight w:val="0"/>
      <w:marTop w:val="0"/>
      <w:marBottom w:val="0"/>
      <w:divBdr>
        <w:top w:val="none" w:sz="0" w:space="0" w:color="auto"/>
        <w:left w:val="none" w:sz="0" w:space="0" w:color="auto"/>
        <w:bottom w:val="none" w:sz="0" w:space="0" w:color="auto"/>
        <w:right w:val="none" w:sz="0" w:space="0" w:color="auto"/>
      </w:divBdr>
    </w:div>
    <w:div w:id="1083724850">
      <w:bodyDiv w:val="1"/>
      <w:marLeft w:val="0"/>
      <w:marRight w:val="0"/>
      <w:marTop w:val="0"/>
      <w:marBottom w:val="0"/>
      <w:divBdr>
        <w:top w:val="none" w:sz="0" w:space="0" w:color="auto"/>
        <w:left w:val="none" w:sz="0" w:space="0" w:color="auto"/>
        <w:bottom w:val="none" w:sz="0" w:space="0" w:color="auto"/>
        <w:right w:val="none" w:sz="0" w:space="0" w:color="auto"/>
      </w:divBdr>
    </w:div>
    <w:div w:id="1084302522">
      <w:bodyDiv w:val="1"/>
      <w:marLeft w:val="0"/>
      <w:marRight w:val="0"/>
      <w:marTop w:val="0"/>
      <w:marBottom w:val="0"/>
      <w:divBdr>
        <w:top w:val="none" w:sz="0" w:space="0" w:color="auto"/>
        <w:left w:val="none" w:sz="0" w:space="0" w:color="auto"/>
        <w:bottom w:val="none" w:sz="0" w:space="0" w:color="auto"/>
        <w:right w:val="none" w:sz="0" w:space="0" w:color="auto"/>
      </w:divBdr>
    </w:div>
    <w:div w:id="1084380613">
      <w:bodyDiv w:val="1"/>
      <w:marLeft w:val="0"/>
      <w:marRight w:val="0"/>
      <w:marTop w:val="0"/>
      <w:marBottom w:val="0"/>
      <w:divBdr>
        <w:top w:val="none" w:sz="0" w:space="0" w:color="auto"/>
        <w:left w:val="none" w:sz="0" w:space="0" w:color="auto"/>
        <w:bottom w:val="none" w:sz="0" w:space="0" w:color="auto"/>
        <w:right w:val="none" w:sz="0" w:space="0" w:color="auto"/>
      </w:divBdr>
    </w:div>
    <w:div w:id="1084451943">
      <w:bodyDiv w:val="1"/>
      <w:marLeft w:val="0"/>
      <w:marRight w:val="0"/>
      <w:marTop w:val="0"/>
      <w:marBottom w:val="0"/>
      <w:divBdr>
        <w:top w:val="none" w:sz="0" w:space="0" w:color="auto"/>
        <w:left w:val="none" w:sz="0" w:space="0" w:color="auto"/>
        <w:bottom w:val="none" w:sz="0" w:space="0" w:color="auto"/>
        <w:right w:val="none" w:sz="0" w:space="0" w:color="auto"/>
      </w:divBdr>
    </w:div>
    <w:div w:id="1084491505">
      <w:bodyDiv w:val="1"/>
      <w:marLeft w:val="0"/>
      <w:marRight w:val="0"/>
      <w:marTop w:val="0"/>
      <w:marBottom w:val="0"/>
      <w:divBdr>
        <w:top w:val="none" w:sz="0" w:space="0" w:color="auto"/>
        <w:left w:val="none" w:sz="0" w:space="0" w:color="auto"/>
        <w:bottom w:val="none" w:sz="0" w:space="0" w:color="auto"/>
        <w:right w:val="none" w:sz="0" w:space="0" w:color="auto"/>
      </w:divBdr>
    </w:div>
    <w:div w:id="1085876624">
      <w:bodyDiv w:val="1"/>
      <w:marLeft w:val="0"/>
      <w:marRight w:val="0"/>
      <w:marTop w:val="0"/>
      <w:marBottom w:val="0"/>
      <w:divBdr>
        <w:top w:val="none" w:sz="0" w:space="0" w:color="auto"/>
        <w:left w:val="none" w:sz="0" w:space="0" w:color="auto"/>
        <w:bottom w:val="none" w:sz="0" w:space="0" w:color="auto"/>
        <w:right w:val="none" w:sz="0" w:space="0" w:color="auto"/>
      </w:divBdr>
    </w:div>
    <w:div w:id="1085882873">
      <w:bodyDiv w:val="1"/>
      <w:marLeft w:val="0"/>
      <w:marRight w:val="0"/>
      <w:marTop w:val="0"/>
      <w:marBottom w:val="0"/>
      <w:divBdr>
        <w:top w:val="none" w:sz="0" w:space="0" w:color="auto"/>
        <w:left w:val="none" w:sz="0" w:space="0" w:color="auto"/>
        <w:bottom w:val="none" w:sz="0" w:space="0" w:color="auto"/>
        <w:right w:val="none" w:sz="0" w:space="0" w:color="auto"/>
      </w:divBdr>
    </w:div>
    <w:div w:id="1086727636">
      <w:bodyDiv w:val="1"/>
      <w:marLeft w:val="0"/>
      <w:marRight w:val="0"/>
      <w:marTop w:val="0"/>
      <w:marBottom w:val="0"/>
      <w:divBdr>
        <w:top w:val="none" w:sz="0" w:space="0" w:color="auto"/>
        <w:left w:val="none" w:sz="0" w:space="0" w:color="auto"/>
        <w:bottom w:val="none" w:sz="0" w:space="0" w:color="auto"/>
        <w:right w:val="none" w:sz="0" w:space="0" w:color="auto"/>
      </w:divBdr>
    </w:div>
    <w:div w:id="1087580246">
      <w:bodyDiv w:val="1"/>
      <w:marLeft w:val="0"/>
      <w:marRight w:val="0"/>
      <w:marTop w:val="0"/>
      <w:marBottom w:val="0"/>
      <w:divBdr>
        <w:top w:val="none" w:sz="0" w:space="0" w:color="auto"/>
        <w:left w:val="none" w:sz="0" w:space="0" w:color="auto"/>
        <w:bottom w:val="none" w:sz="0" w:space="0" w:color="auto"/>
        <w:right w:val="none" w:sz="0" w:space="0" w:color="auto"/>
      </w:divBdr>
    </w:div>
    <w:div w:id="1087768650">
      <w:bodyDiv w:val="1"/>
      <w:marLeft w:val="0"/>
      <w:marRight w:val="0"/>
      <w:marTop w:val="0"/>
      <w:marBottom w:val="0"/>
      <w:divBdr>
        <w:top w:val="none" w:sz="0" w:space="0" w:color="auto"/>
        <w:left w:val="none" w:sz="0" w:space="0" w:color="auto"/>
        <w:bottom w:val="none" w:sz="0" w:space="0" w:color="auto"/>
        <w:right w:val="none" w:sz="0" w:space="0" w:color="auto"/>
      </w:divBdr>
    </w:div>
    <w:div w:id="1087993619">
      <w:bodyDiv w:val="1"/>
      <w:marLeft w:val="0"/>
      <w:marRight w:val="0"/>
      <w:marTop w:val="0"/>
      <w:marBottom w:val="0"/>
      <w:divBdr>
        <w:top w:val="none" w:sz="0" w:space="0" w:color="auto"/>
        <w:left w:val="none" w:sz="0" w:space="0" w:color="auto"/>
        <w:bottom w:val="none" w:sz="0" w:space="0" w:color="auto"/>
        <w:right w:val="none" w:sz="0" w:space="0" w:color="auto"/>
      </w:divBdr>
    </w:div>
    <w:div w:id="1088431066">
      <w:bodyDiv w:val="1"/>
      <w:marLeft w:val="0"/>
      <w:marRight w:val="0"/>
      <w:marTop w:val="0"/>
      <w:marBottom w:val="0"/>
      <w:divBdr>
        <w:top w:val="none" w:sz="0" w:space="0" w:color="auto"/>
        <w:left w:val="none" w:sz="0" w:space="0" w:color="auto"/>
        <w:bottom w:val="none" w:sz="0" w:space="0" w:color="auto"/>
        <w:right w:val="none" w:sz="0" w:space="0" w:color="auto"/>
      </w:divBdr>
    </w:div>
    <w:div w:id="1089615342">
      <w:bodyDiv w:val="1"/>
      <w:marLeft w:val="0"/>
      <w:marRight w:val="0"/>
      <w:marTop w:val="0"/>
      <w:marBottom w:val="0"/>
      <w:divBdr>
        <w:top w:val="none" w:sz="0" w:space="0" w:color="auto"/>
        <w:left w:val="none" w:sz="0" w:space="0" w:color="auto"/>
        <w:bottom w:val="none" w:sz="0" w:space="0" w:color="auto"/>
        <w:right w:val="none" w:sz="0" w:space="0" w:color="auto"/>
      </w:divBdr>
    </w:div>
    <w:div w:id="1089734343">
      <w:bodyDiv w:val="1"/>
      <w:marLeft w:val="0"/>
      <w:marRight w:val="0"/>
      <w:marTop w:val="0"/>
      <w:marBottom w:val="0"/>
      <w:divBdr>
        <w:top w:val="none" w:sz="0" w:space="0" w:color="auto"/>
        <w:left w:val="none" w:sz="0" w:space="0" w:color="auto"/>
        <w:bottom w:val="none" w:sz="0" w:space="0" w:color="auto"/>
        <w:right w:val="none" w:sz="0" w:space="0" w:color="auto"/>
      </w:divBdr>
    </w:div>
    <w:div w:id="1089811917">
      <w:bodyDiv w:val="1"/>
      <w:marLeft w:val="0"/>
      <w:marRight w:val="0"/>
      <w:marTop w:val="0"/>
      <w:marBottom w:val="0"/>
      <w:divBdr>
        <w:top w:val="none" w:sz="0" w:space="0" w:color="auto"/>
        <w:left w:val="none" w:sz="0" w:space="0" w:color="auto"/>
        <w:bottom w:val="none" w:sz="0" w:space="0" w:color="auto"/>
        <w:right w:val="none" w:sz="0" w:space="0" w:color="auto"/>
      </w:divBdr>
    </w:div>
    <w:div w:id="1090347113">
      <w:bodyDiv w:val="1"/>
      <w:marLeft w:val="0"/>
      <w:marRight w:val="0"/>
      <w:marTop w:val="0"/>
      <w:marBottom w:val="0"/>
      <w:divBdr>
        <w:top w:val="none" w:sz="0" w:space="0" w:color="auto"/>
        <w:left w:val="none" w:sz="0" w:space="0" w:color="auto"/>
        <w:bottom w:val="none" w:sz="0" w:space="0" w:color="auto"/>
        <w:right w:val="none" w:sz="0" w:space="0" w:color="auto"/>
      </w:divBdr>
    </w:div>
    <w:div w:id="1090352134">
      <w:bodyDiv w:val="1"/>
      <w:marLeft w:val="0"/>
      <w:marRight w:val="0"/>
      <w:marTop w:val="0"/>
      <w:marBottom w:val="0"/>
      <w:divBdr>
        <w:top w:val="none" w:sz="0" w:space="0" w:color="auto"/>
        <w:left w:val="none" w:sz="0" w:space="0" w:color="auto"/>
        <w:bottom w:val="none" w:sz="0" w:space="0" w:color="auto"/>
        <w:right w:val="none" w:sz="0" w:space="0" w:color="auto"/>
      </w:divBdr>
    </w:div>
    <w:div w:id="1091009763">
      <w:bodyDiv w:val="1"/>
      <w:marLeft w:val="0"/>
      <w:marRight w:val="0"/>
      <w:marTop w:val="0"/>
      <w:marBottom w:val="0"/>
      <w:divBdr>
        <w:top w:val="none" w:sz="0" w:space="0" w:color="auto"/>
        <w:left w:val="none" w:sz="0" w:space="0" w:color="auto"/>
        <w:bottom w:val="none" w:sz="0" w:space="0" w:color="auto"/>
        <w:right w:val="none" w:sz="0" w:space="0" w:color="auto"/>
      </w:divBdr>
    </w:div>
    <w:div w:id="1091313371">
      <w:bodyDiv w:val="1"/>
      <w:marLeft w:val="0"/>
      <w:marRight w:val="0"/>
      <w:marTop w:val="0"/>
      <w:marBottom w:val="0"/>
      <w:divBdr>
        <w:top w:val="none" w:sz="0" w:space="0" w:color="auto"/>
        <w:left w:val="none" w:sz="0" w:space="0" w:color="auto"/>
        <w:bottom w:val="none" w:sz="0" w:space="0" w:color="auto"/>
        <w:right w:val="none" w:sz="0" w:space="0" w:color="auto"/>
      </w:divBdr>
    </w:div>
    <w:div w:id="1091394646">
      <w:bodyDiv w:val="1"/>
      <w:marLeft w:val="0"/>
      <w:marRight w:val="0"/>
      <w:marTop w:val="0"/>
      <w:marBottom w:val="0"/>
      <w:divBdr>
        <w:top w:val="none" w:sz="0" w:space="0" w:color="auto"/>
        <w:left w:val="none" w:sz="0" w:space="0" w:color="auto"/>
        <w:bottom w:val="none" w:sz="0" w:space="0" w:color="auto"/>
        <w:right w:val="none" w:sz="0" w:space="0" w:color="auto"/>
      </w:divBdr>
    </w:div>
    <w:div w:id="1091585446">
      <w:bodyDiv w:val="1"/>
      <w:marLeft w:val="0"/>
      <w:marRight w:val="0"/>
      <w:marTop w:val="0"/>
      <w:marBottom w:val="0"/>
      <w:divBdr>
        <w:top w:val="none" w:sz="0" w:space="0" w:color="auto"/>
        <w:left w:val="none" w:sz="0" w:space="0" w:color="auto"/>
        <w:bottom w:val="none" w:sz="0" w:space="0" w:color="auto"/>
        <w:right w:val="none" w:sz="0" w:space="0" w:color="auto"/>
      </w:divBdr>
    </w:div>
    <w:div w:id="1092748540">
      <w:bodyDiv w:val="1"/>
      <w:marLeft w:val="0"/>
      <w:marRight w:val="0"/>
      <w:marTop w:val="0"/>
      <w:marBottom w:val="0"/>
      <w:divBdr>
        <w:top w:val="none" w:sz="0" w:space="0" w:color="auto"/>
        <w:left w:val="none" w:sz="0" w:space="0" w:color="auto"/>
        <w:bottom w:val="none" w:sz="0" w:space="0" w:color="auto"/>
        <w:right w:val="none" w:sz="0" w:space="0" w:color="auto"/>
      </w:divBdr>
    </w:div>
    <w:div w:id="1093015045">
      <w:bodyDiv w:val="1"/>
      <w:marLeft w:val="0"/>
      <w:marRight w:val="0"/>
      <w:marTop w:val="0"/>
      <w:marBottom w:val="0"/>
      <w:divBdr>
        <w:top w:val="none" w:sz="0" w:space="0" w:color="auto"/>
        <w:left w:val="none" w:sz="0" w:space="0" w:color="auto"/>
        <w:bottom w:val="none" w:sz="0" w:space="0" w:color="auto"/>
        <w:right w:val="none" w:sz="0" w:space="0" w:color="auto"/>
      </w:divBdr>
    </w:div>
    <w:div w:id="1093356214">
      <w:bodyDiv w:val="1"/>
      <w:marLeft w:val="0"/>
      <w:marRight w:val="0"/>
      <w:marTop w:val="0"/>
      <w:marBottom w:val="0"/>
      <w:divBdr>
        <w:top w:val="none" w:sz="0" w:space="0" w:color="auto"/>
        <w:left w:val="none" w:sz="0" w:space="0" w:color="auto"/>
        <w:bottom w:val="none" w:sz="0" w:space="0" w:color="auto"/>
        <w:right w:val="none" w:sz="0" w:space="0" w:color="auto"/>
      </w:divBdr>
    </w:div>
    <w:div w:id="1093478428">
      <w:bodyDiv w:val="1"/>
      <w:marLeft w:val="0"/>
      <w:marRight w:val="0"/>
      <w:marTop w:val="0"/>
      <w:marBottom w:val="0"/>
      <w:divBdr>
        <w:top w:val="none" w:sz="0" w:space="0" w:color="auto"/>
        <w:left w:val="none" w:sz="0" w:space="0" w:color="auto"/>
        <w:bottom w:val="none" w:sz="0" w:space="0" w:color="auto"/>
        <w:right w:val="none" w:sz="0" w:space="0" w:color="auto"/>
      </w:divBdr>
    </w:div>
    <w:div w:id="1094084362">
      <w:bodyDiv w:val="1"/>
      <w:marLeft w:val="0"/>
      <w:marRight w:val="0"/>
      <w:marTop w:val="0"/>
      <w:marBottom w:val="0"/>
      <w:divBdr>
        <w:top w:val="none" w:sz="0" w:space="0" w:color="auto"/>
        <w:left w:val="none" w:sz="0" w:space="0" w:color="auto"/>
        <w:bottom w:val="none" w:sz="0" w:space="0" w:color="auto"/>
        <w:right w:val="none" w:sz="0" w:space="0" w:color="auto"/>
      </w:divBdr>
    </w:div>
    <w:div w:id="1094206016">
      <w:bodyDiv w:val="1"/>
      <w:marLeft w:val="0"/>
      <w:marRight w:val="0"/>
      <w:marTop w:val="0"/>
      <w:marBottom w:val="0"/>
      <w:divBdr>
        <w:top w:val="none" w:sz="0" w:space="0" w:color="auto"/>
        <w:left w:val="none" w:sz="0" w:space="0" w:color="auto"/>
        <w:bottom w:val="none" w:sz="0" w:space="0" w:color="auto"/>
        <w:right w:val="none" w:sz="0" w:space="0" w:color="auto"/>
      </w:divBdr>
    </w:div>
    <w:div w:id="1094477677">
      <w:bodyDiv w:val="1"/>
      <w:marLeft w:val="0"/>
      <w:marRight w:val="0"/>
      <w:marTop w:val="0"/>
      <w:marBottom w:val="0"/>
      <w:divBdr>
        <w:top w:val="none" w:sz="0" w:space="0" w:color="auto"/>
        <w:left w:val="none" w:sz="0" w:space="0" w:color="auto"/>
        <w:bottom w:val="none" w:sz="0" w:space="0" w:color="auto"/>
        <w:right w:val="none" w:sz="0" w:space="0" w:color="auto"/>
      </w:divBdr>
    </w:div>
    <w:div w:id="1094784028">
      <w:bodyDiv w:val="1"/>
      <w:marLeft w:val="0"/>
      <w:marRight w:val="0"/>
      <w:marTop w:val="0"/>
      <w:marBottom w:val="0"/>
      <w:divBdr>
        <w:top w:val="none" w:sz="0" w:space="0" w:color="auto"/>
        <w:left w:val="none" w:sz="0" w:space="0" w:color="auto"/>
        <w:bottom w:val="none" w:sz="0" w:space="0" w:color="auto"/>
        <w:right w:val="none" w:sz="0" w:space="0" w:color="auto"/>
      </w:divBdr>
    </w:div>
    <w:div w:id="1094863221">
      <w:bodyDiv w:val="1"/>
      <w:marLeft w:val="0"/>
      <w:marRight w:val="0"/>
      <w:marTop w:val="0"/>
      <w:marBottom w:val="0"/>
      <w:divBdr>
        <w:top w:val="none" w:sz="0" w:space="0" w:color="auto"/>
        <w:left w:val="none" w:sz="0" w:space="0" w:color="auto"/>
        <w:bottom w:val="none" w:sz="0" w:space="0" w:color="auto"/>
        <w:right w:val="none" w:sz="0" w:space="0" w:color="auto"/>
      </w:divBdr>
    </w:div>
    <w:div w:id="1095635812">
      <w:bodyDiv w:val="1"/>
      <w:marLeft w:val="0"/>
      <w:marRight w:val="0"/>
      <w:marTop w:val="0"/>
      <w:marBottom w:val="0"/>
      <w:divBdr>
        <w:top w:val="none" w:sz="0" w:space="0" w:color="auto"/>
        <w:left w:val="none" w:sz="0" w:space="0" w:color="auto"/>
        <w:bottom w:val="none" w:sz="0" w:space="0" w:color="auto"/>
        <w:right w:val="none" w:sz="0" w:space="0" w:color="auto"/>
      </w:divBdr>
    </w:div>
    <w:div w:id="1095706981">
      <w:bodyDiv w:val="1"/>
      <w:marLeft w:val="0"/>
      <w:marRight w:val="0"/>
      <w:marTop w:val="0"/>
      <w:marBottom w:val="0"/>
      <w:divBdr>
        <w:top w:val="none" w:sz="0" w:space="0" w:color="auto"/>
        <w:left w:val="none" w:sz="0" w:space="0" w:color="auto"/>
        <w:bottom w:val="none" w:sz="0" w:space="0" w:color="auto"/>
        <w:right w:val="none" w:sz="0" w:space="0" w:color="auto"/>
      </w:divBdr>
    </w:div>
    <w:div w:id="1095710553">
      <w:bodyDiv w:val="1"/>
      <w:marLeft w:val="0"/>
      <w:marRight w:val="0"/>
      <w:marTop w:val="0"/>
      <w:marBottom w:val="0"/>
      <w:divBdr>
        <w:top w:val="none" w:sz="0" w:space="0" w:color="auto"/>
        <w:left w:val="none" w:sz="0" w:space="0" w:color="auto"/>
        <w:bottom w:val="none" w:sz="0" w:space="0" w:color="auto"/>
        <w:right w:val="none" w:sz="0" w:space="0" w:color="auto"/>
      </w:divBdr>
    </w:div>
    <w:div w:id="1095711117">
      <w:bodyDiv w:val="1"/>
      <w:marLeft w:val="0"/>
      <w:marRight w:val="0"/>
      <w:marTop w:val="0"/>
      <w:marBottom w:val="0"/>
      <w:divBdr>
        <w:top w:val="none" w:sz="0" w:space="0" w:color="auto"/>
        <w:left w:val="none" w:sz="0" w:space="0" w:color="auto"/>
        <w:bottom w:val="none" w:sz="0" w:space="0" w:color="auto"/>
        <w:right w:val="none" w:sz="0" w:space="0" w:color="auto"/>
      </w:divBdr>
    </w:div>
    <w:div w:id="1096173512">
      <w:bodyDiv w:val="1"/>
      <w:marLeft w:val="0"/>
      <w:marRight w:val="0"/>
      <w:marTop w:val="0"/>
      <w:marBottom w:val="0"/>
      <w:divBdr>
        <w:top w:val="none" w:sz="0" w:space="0" w:color="auto"/>
        <w:left w:val="none" w:sz="0" w:space="0" w:color="auto"/>
        <w:bottom w:val="none" w:sz="0" w:space="0" w:color="auto"/>
        <w:right w:val="none" w:sz="0" w:space="0" w:color="auto"/>
      </w:divBdr>
    </w:div>
    <w:div w:id="1096370033">
      <w:bodyDiv w:val="1"/>
      <w:marLeft w:val="0"/>
      <w:marRight w:val="0"/>
      <w:marTop w:val="0"/>
      <w:marBottom w:val="0"/>
      <w:divBdr>
        <w:top w:val="none" w:sz="0" w:space="0" w:color="auto"/>
        <w:left w:val="none" w:sz="0" w:space="0" w:color="auto"/>
        <w:bottom w:val="none" w:sz="0" w:space="0" w:color="auto"/>
        <w:right w:val="none" w:sz="0" w:space="0" w:color="auto"/>
      </w:divBdr>
    </w:div>
    <w:div w:id="1096634379">
      <w:bodyDiv w:val="1"/>
      <w:marLeft w:val="0"/>
      <w:marRight w:val="0"/>
      <w:marTop w:val="0"/>
      <w:marBottom w:val="0"/>
      <w:divBdr>
        <w:top w:val="none" w:sz="0" w:space="0" w:color="auto"/>
        <w:left w:val="none" w:sz="0" w:space="0" w:color="auto"/>
        <w:bottom w:val="none" w:sz="0" w:space="0" w:color="auto"/>
        <w:right w:val="none" w:sz="0" w:space="0" w:color="auto"/>
      </w:divBdr>
    </w:div>
    <w:div w:id="1096750848">
      <w:bodyDiv w:val="1"/>
      <w:marLeft w:val="0"/>
      <w:marRight w:val="0"/>
      <w:marTop w:val="0"/>
      <w:marBottom w:val="0"/>
      <w:divBdr>
        <w:top w:val="none" w:sz="0" w:space="0" w:color="auto"/>
        <w:left w:val="none" w:sz="0" w:space="0" w:color="auto"/>
        <w:bottom w:val="none" w:sz="0" w:space="0" w:color="auto"/>
        <w:right w:val="none" w:sz="0" w:space="0" w:color="auto"/>
      </w:divBdr>
    </w:div>
    <w:div w:id="1097209733">
      <w:bodyDiv w:val="1"/>
      <w:marLeft w:val="0"/>
      <w:marRight w:val="0"/>
      <w:marTop w:val="0"/>
      <w:marBottom w:val="0"/>
      <w:divBdr>
        <w:top w:val="none" w:sz="0" w:space="0" w:color="auto"/>
        <w:left w:val="none" w:sz="0" w:space="0" w:color="auto"/>
        <w:bottom w:val="none" w:sz="0" w:space="0" w:color="auto"/>
        <w:right w:val="none" w:sz="0" w:space="0" w:color="auto"/>
      </w:divBdr>
    </w:div>
    <w:div w:id="1097823501">
      <w:bodyDiv w:val="1"/>
      <w:marLeft w:val="0"/>
      <w:marRight w:val="0"/>
      <w:marTop w:val="0"/>
      <w:marBottom w:val="0"/>
      <w:divBdr>
        <w:top w:val="none" w:sz="0" w:space="0" w:color="auto"/>
        <w:left w:val="none" w:sz="0" w:space="0" w:color="auto"/>
        <w:bottom w:val="none" w:sz="0" w:space="0" w:color="auto"/>
        <w:right w:val="none" w:sz="0" w:space="0" w:color="auto"/>
      </w:divBdr>
    </w:div>
    <w:div w:id="1097869911">
      <w:bodyDiv w:val="1"/>
      <w:marLeft w:val="0"/>
      <w:marRight w:val="0"/>
      <w:marTop w:val="0"/>
      <w:marBottom w:val="0"/>
      <w:divBdr>
        <w:top w:val="none" w:sz="0" w:space="0" w:color="auto"/>
        <w:left w:val="none" w:sz="0" w:space="0" w:color="auto"/>
        <w:bottom w:val="none" w:sz="0" w:space="0" w:color="auto"/>
        <w:right w:val="none" w:sz="0" w:space="0" w:color="auto"/>
      </w:divBdr>
    </w:div>
    <w:div w:id="1098406604">
      <w:bodyDiv w:val="1"/>
      <w:marLeft w:val="0"/>
      <w:marRight w:val="0"/>
      <w:marTop w:val="0"/>
      <w:marBottom w:val="0"/>
      <w:divBdr>
        <w:top w:val="none" w:sz="0" w:space="0" w:color="auto"/>
        <w:left w:val="none" w:sz="0" w:space="0" w:color="auto"/>
        <w:bottom w:val="none" w:sz="0" w:space="0" w:color="auto"/>
        <w:right w:val="none" w:sz="0" w:space="0" w:color="auto"/>
      </w:divBdr>
    </w:div>
    <w:div w:id="1098909953">
      <w:bodyDiv w:val="1"/>
      <w:marLeft w:val="0"/>
      <w:marRight w:val="0"/>
      <w:marTop w:val="0"/>
      <w:marBottom w:val="0"/>
      <w:divBdr>
        <w:top w:val="none" w:sz="0" w:space="0" w:color="auto"/>
        <w:left w:val="none" w:sz="0" w:space="0" w:color="auto"/>
        <w:bottom w:val="none" w:sz="0" w:space="0" w:color="auto"/>
        <w:right w:val="none" w:sz="0" w:space="0" w:color="auto"/>
      </w:divBdr>
    </w:div>
    <w:div w:id="1099368788">
      <w:bodyDiv w:val="1"/>
      <w:marLeft w:val="0"/>
      <w:marRight w:val="0"/>
      <w:marTop w:val="0"/>
      <w:marBottom w:val="0"/>
      <w:divBdr>
        <w:top w:val="none" w:sz="0" w:space="0" w:color="auto"/>
        <w:left w:val="none" w:sz="0" w:space="0" w:color="auto"/>
        <w:bottom w:val="none" w:sz="0" w:space="0" w:color="auto"/>
        <w:right w:val="none" w:sz="0" w:space="0" w:color="auto"/>
      </w:divBdr>
    </w:div>
    <w:div w:id="1099763589">
      <w:bodyDiv w:val="1"/>
      <w:marLeft w:val="0"/>
      <w:marRight w:val="0"/>
      <w:marTop w:val="0"/>
      <w:marBottom w:val="0"/>
      <w:divBdr>
        <w:top w:val="none" w:sz="0" w:space="0" w:color="auto"/>
        <w:left w:val="none" w:sz="0" w:space="0" w:color="auto"/>
        <w:bottom w:val="none" w:sz="0" w:space="0" w:color="auto"/>
        <w:right w:val="none" w:sz="0" w:space="0" w:color="auto"/>
      </w:divBdr>
    </w:div>
    <w:div w:id="1099789753">
      <w:bodyDiv w:val="1"/>
      <w:marLeft w:val="0"/>
      <w:marRight w:val="0"/>
      <w:marTop w:val="0"/>
      <w:marBottom w:val="0"/>
      <w:divBdr>
        <w:top w:val="none" w:sz="0" w:space="0" w:color="auto"/>
        <w:left w:val="none" w:sz="0" w:space="0" w:color="auto"/>
        <w:bottom w:val="none" w:sz="0" w:space="0" w:color="auto"/>
        <w:right w:val="none" w:sz="0" w:space="0" w:color="auto"/>
      </w:divBdr>
    </w:div>
    <w:div w:id="1100220762">
      <w:bodyDiv w:val="1"/>
      <w:marLeft w:val="0"/>
      <w:marRight w:val="0"/>
      <w:marTop w:val="0"/>
      <w:marBottom w:val="0"/>
      <w:divBdr>
        <w:top w:val="none" w:sz="0" w:space="0" w:color="auto"/>
        <w:left w:val="none" w:sz="0" w:space="0" w:color="auto"/>
        <w:bottom w:val="none" w:sz="0" w:space="0" w:color="auto"/>
        <w:right w:val="none" w:sz="0" w:space="0" w:color="auto"/>
      </w:divBdr>
    </w:div>
    <w:div w:id="1100250417">
      <w:bodyDiv w:val="1"/>
      <w:marLeft w:val="0"/>
      <w:marRight w:val="0"/>
      <w:marTop w:val="0"/>
      <w:marBottom w:val="0"/>
      <w:divBdr>
        <w:top w:val="none" w:sz="0" w:space="0" w:color="auto"/>
        <w:left w:val="none" w:sz="0" w:space="0" w:color="auto"/>
        <w:bottom w:val="none" w:sz="0" w:space="0" w:color="auto"/>
        <w:right w:val="none" w:sz="0" w:space="0" w:color="auto"/>
      </w:divBdr>
    </w:div>
    <w:div w:id="1100565353">
      <w:bodyDiv w:val="1"/>
      <w:marLeft w:val="0"/>
      <w:marRight w:val="0"/>
      <w:marTop w:val="0"/>
      <w:marBottom w:val="0"/>
      <w:divBdr>
        <w:top w:val="none" w:sz="0" w:space="0" w:color="auto"/>
        <w:left w:val="none" w:sz="0" w:space="0" w:color="auto"/>
        <w:bottom w:val="none" w:sz="0" w:space="0" w:color="auto"/>
        <w:right w:val="none" w:sz="0" w:space="0" w:color="auto"/>
      </w:divBdr>
    </w:div>
    <w:div w:id="1100566124">
      <w:bodyDiv w:val="1"/>
      <w:marLeft w:val="0"/>
      <w:marRight w:val="0"/>
      <w:marTop w:val="0"/>
      <w:marBottom w:val="0"/>
      <w:divBdr>
        <w:top w:val="none" w:sz="0" w:space="0" w:color="auto"/>
        <w:left w:val="none" w:sz="0" w:space="0" w:color="auto"/>
        <w:bottom w:val="none" w:sz="0" w:space="0" w:color="auto"/>
        <w:right w:val="none" w:sz="0" w:space="0" w:color="auto"/>
      </w:divBdr>
    </w:div>
    <w:div w:id="1100636242">
      <w:bodyDiv w:val="1"/>
      <w:marLeft w:val="0"/>
      <w:marRight w:val="0"/>
      <w:marTop w:val="0"/>
      <w:marBottom w:val="0"/>
      <w:divBdr>
        <w:top w:val="none" w:sz="0" w:space="0" w:color="auto"/>
        <w:left w:val="none" w:sz="0" w:space="0" w:color="auto"/>
        <w:bottom w:val="none" w:sz="0" w:space="0" w:color="auto"/>
        <w:right w:val="none" w:sz="0" w:space="0" w:color="auto"/>
      </w:divBdr>
    </w:div>
    <w:div w:id="1100754591">
      <w:bodyDiv w:val="1"/>
      <w:marLeft w:val="0"/>
      <w:marRight w:val="0"/>
      <w:marTop w:val="0"/>
      <w:marBottom w:val="0"/>
      <w:divBdr>
        <w:top w:val="none" w:sz="0" w:space="0" w:color="auto"/>
        <w:left w:val="none" w:sz="0" w:space="0" w:color="auto"/>
        <w:bottom w:val="none" w:sz="0" w:space="0" w:color="auto"/>
        <w:right w:val="none" w:sz="0" w:space="0" w:color="auto"/>
      </w:divBdr>
    </w:div>
    <w:div w:id="1100836672">
      <w:bodyDiv w:val="1"/>
      <w:marLeft w:val="0"/>
      <w:marRight w:val="0"/>
      <w:marTop w:val="0"/>
      <w:marBottom w:val="0"/>
      <w:divBdr>
        <w:top w:val="none" w:sz="0" w:space="0" w:color="auto"/>
        <w:left w:val="none" w:sz="0" w:space="0" w:color="auto"/>
        <w:bottom w:val="none" w:sz="0" w:space="0" w:color="auto"/>
        <w:right w:val="none" w:sz="0" w:space="0" w:color="auto"/>
      </w:divBdr>
    </w:div>
    <w:div w:id="1101342132">
      <w:bodyDiv w:val="1"/>
      <w:marLeft w:val="0"/>
      <w:marRight w:val="0"/>
      <w:marTop w:val="0"/>
      <w:marBottom w:val="0"/>
      <w:divBdr>
        <w:top w:val="none" w:sz="0" w:space="0" w:color="auto"/>
        <w:left w:val="none" w:sz="0" w:space="0" w:color="auto"/>
        <w:bottom w:val="none" w:sz="0" w:space="0" w:color="auto"/>
        <w:right w:val="none" w:sz="0" w:space="0" w:color="auto"/>
      </w:divBdr>
    </w:div>
    <w:div w:id="1101602925">
      <w:bodyDiv w:val="1"/>
      <w:marLeft w:val="0"/>
      <w:marRight w:val="0"/>
      <w:marTop w:val="0"/>
      <w:marBottom w:val="0"/>
      <w:divBdr>
        <w:top w:val="none" w:sz="0" w:space="0" w:color="auto"/>
        <w:left w:val="none" w:sz="0" w:space="0" w:color="auto"/>
        <w:bottom w:val="none" w:sz="0" w:space="0" w:color="auto"/>
        <w:right w:val="none" w:sz="0" w:space="0" w:color="auto"/>
      </w:divBdr>
    </w:div>
    <w:div w:id="1102069396">
      <w:bodyDiv w:val="1"/>
      <w:marLeft w:val="0"/>
      <w:marRight w:val="0"/>
      <w:marTop w:val="0"/>
      <w:marBottom w:val="0"/>
      <w:divBdr>
        <w:top w:val="none" w:sz="0" w:space="0" w:color="auto"/>
        <w:left w:val="none" w:sz="0" w:space="0" w:color="auto"/>
        <w:bottom w:val="none" w:sz="0" w:space="0" w:color="auto"/>
        <w:right w:val="none" w:sz="0" w:space="0" w:color="auto"/>
      </w:divBdr>
    </w:div>
    <w:div w:id="1102341352">
      <w:bodyDiv w:val="1"/>
      <w:marLeft w:val="0"/>
      <w:marRight w:val="0"/>
      <w:marTop w:val="0"/>
      <w:marBottom w:val="0"/>
      <w:divBdr>
        <w:top w:val="none" w:sz="0" w:space="0" w:color="auto"/>
        <w:left w:val="none" w:sz="0" w:space="0" w:color="auto"/>
        <w:bottom w:val="none" w:sz="0" w:space="0" w:color="auto"/>
        <w:right w:val="none" w:sz="0" w:space="0" w:color="auto"/>
      </w:divBdr>
    </w:div>
    <w:div w:id="1102609080">
      <w:bodyDiv w:val="1"/>
      <w:marLeft w:val="0"/>
      <w:marRight w:val="0"/>
      <w:marTop w:val="0"/>
      <w:marBottom w:val="0"/>
      <w:divBdr>
        <w:top w:val="none" w:sz="0" w:space="0" w:color="auto"/>
        <w:left w:val="none" w:sz="0" w:space="0" w:color="auto"/>
        <w:bottom w:val="none" w:sz="0" w:space="0" w:color="auto"/>
        <w:right w:val="none" w:sz="0" w:space="0" w:color="auto"/>
      </w:divBdr>
    </w:div>
    <w:div w:id="1103038154">
      <w:bodyDiv w:val="1"/>
      <w:marLeft w:val="0"/>
      <w:marRight w:val="0"/>
      <w:marTop w:val="0"/>
      <w:marBottom w:val="0"/>
      <w:divBdr>
        <w:top w:val="none" w:sz="0" w:space="0" w:color="auto"/>
        <w:left w:val="none" w:sz="0" w:space="0" w:color="auto"/>
        <w:bottom w:val="none" w:sz="0" w:space="0" w:color="auto"/>
        <w:right w:val="none" w:sz="0" w:space="0" w:color="auto"/>
      </w:divBdr>
    </w:div>
    <w:div w:id="1103191501">
      <w:bodyDiv w:val="1"/>
      <w:marLeft w:val="0"/>
      <w:marRight w:val="0"/>
      <w:marTop w:val="0"/>
      <w:marBottom w:val="0"/>
      <w:divBdr>
        <w:top w:val="none" w:sz="0" w:space="0" w:color="auto"/>
        <w:left w:val="none" w:sz="0" w:space="0" w:color="auto"/>
        <w:bottom w:val="none" w:sz="0" w:space="0" w:color="auto"/>
        <w:right w:val="none" w:sz="0" w:space="0" w:color="auto"/>
      </w:divBdr>
    </w:div>
    <w:div w:id="1103260072">
      <w:bodyDiv w:val="1"/>
      <w:marLeft w:val="0"/>
      <w:marRight w:val="0"/>
      <w:marTop w:val="0"/>
      <w:marBottom w:val="0"/>
      <w:divBdr>
        <w:top w:val="none" w:sz="0" w:space="0" w:color="auto"/>
        <w:left w:val="none" w:sz="0" w:space="0" w:color="auto"/>
        <w:bottom w:val="none" w:sz="0" w:space="0" w:color="auto"/>
        <w:right w:val="none" w:sz="0" w:space="0" w:color="auto"/>
      </w:divBdr>
    </w:div>
    <w:div w:id="1103652309">
      <w:bodyDiv w:val="1"/>
      <w:marLeft w:val="0"/>
      <w:marRight w:val="0"/>
      <w:marTop w:val="0"/>
      <w:marBottom w:val="0"/>
      <w:divBdr>
        <w:top w:val="none" w:sz="0" w:space="0" w:color="auto"/>
        <w:left w:val="none" w:sz="0" w:space="0" w:color="auto"/>
        <w:bottom w:val="none" w:sz="0" w:space="0" w:color="auto"/>
        <w:right w:val="none" w:sz="0" w:space="0" w:color="auto"/>
      </w:divBdr>
    </w:div>
    <w:div w:id="1104224054">
      <w:bodyDiv w:val="1"/>
      <w:marLeft w:val="0"/>
      <w:marRight w:val="0"/>
      <w:marTop w:val="0"/>
      <w:marBottom w:val="0"/>
      <w:divBdr>
        <w:top w:val="none" w:sz="0" w:space="0" w:color="auto"/>
        <w:left w:val="none" w:sz="0" w:space="0" w:color="auto"/>
        <w:bottom w:val="none" w:sz="0" w:space="0" w:color="auto"/>
        <w:right w:val="none" w:sz="0" w:space="0" w:color="auto"/>
      </w:divBdr>
    </w:div>
    <w:div w:id="1104686989">
      <w:bodyDiv w:val="1"/>
      <w:marLeft w:val="0"/>
      <w:marRight w:val="0"/>
      <w:marTop w:val="0"/>
      <w:marBottom w:val="0"/>
      <w:divBdr>
        <w:top w:val="none" w:sz="0" w:space="0" w:color="auto"/>
        <w:left w:val="none" w:sz="0" w:space="0" w:color="auto"/>
        <w:bottom w:val="none" w:sz="0" w:space="0" w:color="auto"/>
        <w:right w:val="none" w:sz="0" w:space="0" w:color="auto"/>
      </w:divBdr>
    </w:div>
    <w:div w:id="1105004031">
      <w:bodyDiv w:val="1"/>
      <w:marLeft w:val="0"/>
      <w:marRight w:val="0"/>
      <w:marTop w:val="0"/>
      <w:marBottom w:val="0"/>
      <w:divBdr>
        <w:top w:val="none" w:sz="0" w:space="0" w:color="auto"/>
        <w:left w:val="none" w:sz="0" w:space="0" w:color="auto"/>
        <w:bottom w:val="none" w:sz="0" w:space="0" w:color="auto"/>
        <w:right w:val="none" w:sz="0" w:space="0" w:color="auto"/>
      </w:divBdr>
    </w:div>
    <w:div w:id="1106003287">
      <w:bodyDiv w:val="1"/>
      <w:marLeft w:val="0"/>
      <w:marRight w:val="0"/>
      <w:marTop w:val="0"/>
      <w:marBottom w:val="0"/>
      <w:divBdr>
        <w:top w:val="none" w:sz="0" w:space="0" w:color="auto"/>
        <w:left w:val="none" w:sz="0" w:space="0" w:color="auto"/>
        <w:bottom w:val="none" w:sz="0" w:space="0" w:color="auto"/>
        <w:right w:val="none" w:sz="0" w:space="0" w:color="auto"/>
      </w:divBdr>
    </w:div>
    <w:div w:id="1107234409">
      <w:bodyDiv w:val="1"/>
      <w:marLeft w:val="0"/>
      <w:marRight w:val="0"/>
      <w:marTop w:val="0"/>
      <w:marBottom w:val="0"/>
      <w:divBdr>
        <w:top w:val="none" w:sz="0" w:space="0" w:color="auto"/>
        <w:left w:val="none" w:sz="0" w:space="0" w:color="auto"/>
        <w:bottom w:val="none" w:sz="0" w:space="0" w:color="auto"/>
        <w:right w:val="none" w:sz="0" w:space="0" w:color="auto"/>
      </w:divBdr>
    </w:div>
    <w:div w:id="1107234947">
      <w:bodyDiv w:val="1"/>
      <w:marLeft w:val="0"/>
      <w:marRight w:val="0"/>
      <w:marTop w:val="0"/>
      <w:marBottom w:val="0"/>
      <w:divBdr>
        <w:top w:val="none" w:sz="0" w:space="0" w:color="auto"/>
        <w:left w:val="none" w:sz="0" w:space="0" w:color="auto"/>
        <w:bottom w:val="none" w:sz="0" w:space="0" w:color="auto"/>
        <w:right w:val="none" w:sz="0" w:space="0" w:color="auto"/>
      </w:divBdr>
    </w:div>
    <w:div w:id="1108163141">
      <w:bodyDiv w:val="1"/>
      <w:marLeft w:val="0"/>
      <w:marRight w:val="0"/>
      <w:marTop w:val="0"/>
      <w:marBottom w:val="0"/>
      <w:divBdr>
        <w:top w:val="none" w:sz="0" w:space="0" w:color="auto"/>
        <w:left w:val="none" w:sz="0" w:space="0" w:color="auto"/>
        <w:bottom w:val="none" w:sz="0" w:space="0" w:color="auto"/>
        <w:right w:val="none" w:sz="0" w:space="0" w:color="auto"/>
      </w:divBdr>
    </w:div>
    <w:div w:id="1108738174">
      <w:bodyDiv w:val="1"/>
      <w:marLeft w:val="0"/>
      <w:marRight w:val="0"/>
      <w:marTop w:val="0"/>
      <w:marBottom w:val="0"/>
      <w:divBdr>
        <w:top w:val="none" w:sz="0" w:space="0" w:color="auto"/>
        <w:left w:val="none" w:sz="0" w:space="0" w:color="auto"/>
        <w:bottom w:val="none" w:sz="0" w:space="0" w:color="auto"/>
        <w:right w:val="none" w:sz="0" w:space="0" w:color="auto"/>
      </w:divBdr>
    </w:div>
    <w:div w:id="1108742107">
      <w:bodyDiv w:val="1"/>
      <w:marLeft w:val="0"/>
      <w:marRight w:val="0"/>
      <w:marTop w:val="0"/>
      <w:marBottom w:val="0"/>
      <w:divBdr>
        <w:top w:val="none" w:sz="0" w:space="0" w:color="auto"/>
        <w:left w:val="none" w:sz="0" w:space="0" w:color="auto"/>
        <w:bottom w:val="none" w:sz="0" w:space="0" w:color="auto"/>
        <w:right w:val="none" w:sz="0" w:space="0" w:color="auto"/>
      </w:divBdr>
    </w:div>
    <w:div w:id="1109084185">
      <w:bodyDiv w:val="1"/>
      <w:marLeft w:val="0"/>
      <w:marRight w:val="0"/>
      <w:marTop w:val="0"/>
      <w:marBottom w:val="0"/>
      <w:divBdr>
        <w:top w:val="none" w:sz="0" w:space="0" w:color="auto"/>
        <w:left w:val="none" w:sz="0" w:space="0" w:color="auto"/>
        <w:bottom w:val="none" w:sz="0" w:space="0" w:color="auto"/>
        <w:right w:val="none" w:sz="0" w:space="0" w:color="auto"/>
      </w:divBdr>
    </w:div>
    <w:div w:id="1109278268">
      <w:bodyDiv w:val="1"/>
      <w:marLeft w:val="0"/>
      <w:marRight w:val="0"/>
      <w:marTop w:val="0"/>
      <w:marBottom w:val="0"/>
      <w:divBdr>
        <w:top w:val="none" w:sz="0" w:space="0" w:color="auto"/>
        <w:left w:val="none" w:sz="0" w:space="0" w:color="auto"/>
        <w:bottom w:val="none" w:sz="0" w:space="0" w:color="auto"/>
        <w:right w:val="none" w:sz="0" w:space="0" w:color="auto"/>
      </w:divBdr>
    </w:div>
    <w:div w:id="1109348683">
      <w:bodyDiv w:val="1"/>
      <w:marLeft w:val="0"/>
      <w:marRight w:val="0"/>
      <w:marTop w:val="0"/>
      <w:marBottom w:val="0"/>
      <w:divBdr>
        <w:top w:val="none" w:sz="0" w:space="0" w:color="auto"/>
        <w:left w:val="none" w:sz="0" w:space="0" w:color="auto"/>
        <w:bottom w:val="none" w:sz="0" w:space="0" w:color="auto"/>
        <w:right w:val="none" w:sz="0" w:space="0" w:color="auto"/>
      </w:divBdr>
    </w:div>
    <w:div w:id="1109545343">
      <w:bodyDiv w:val="1"/>
      <w:marLeft w:val="0"/>
      <w:marRight w:val="0"/>
      <w:marTop w:val="0"/>
      <w:marBottom w:val="0"/>
      <w:divBdr>
        <w:top w:val="none" w:sz="0" w:space="0" w:color="auto"/>
        <w:left w:val="none" w:sz="0" w:space="0" w:color="auto"/>
        <w:bottom w:val="none" w:sz="0" w:space="0" w:color="auto"/>
        <w:right w:val="none" w:sz="0" w:space="0" w:color="auto"/>
      </w:divBdr>
    </w:div>
    <w:div w:id="1110011423">
      <w:bodyDiv w:val="1"/>
      <w:marLeft w:val="0"/>
      <w:marRight w:val="0"/>
      <w:marTop w:val="0"/>
      <w:marBottom w:val="0"/>
      <w:divBdr>
        <w:top w:val="none" w:sz="0" w:space="0" w:color="auto"/>
        <w:left w:val="none" w:sz="0" w:space="0" w:color="auto"/>
        <w:bottom w:val="none" w:sz="0" w:space="0" w:color="auto"/>
        <w:right w:val="none" w:sz="0" w:space="0" w:color="auto"/>
      </w:divBdr>
    </w:div>
    <w:div w:id="1110322816">
      <w:bodyDiv w:val="1"/>
      <w:marLeft w:val="0"/>
      <w:marRight w:val="0"/>
      <w:marTop w:val="0"/>
      <w:marBottom w:val="0"/>
      <w:divBdr>
        <w:top w:val="none" w:sz="0" w:space="0" w:color="auto"/>
        <w:left w:val="none" w:sz="0" w:space="0" w:color="auto"/>
        <w:bottom w:val="none" w:sz="0" w:space="0" w:color="auto"/>
        <w:right w:val="none" w:sz="0" w:space="0" w:color="auto"/>
      </w:divBdr>
    </w:div>
    <w:div w:id="1110396997">
      <w:bodyDiv w:val="1"/>
      <w:marLeft w:val="0"/>
      <w:marRight w:val="0"/>
      <w:marTop w:val="0"/>
      <w:marBottom w:val="0"/>
      <w:divBdr>
        <w:top w:val="none" w:sz="0" w:space="0" w:color="auto"/>
        <w:left w:val="none" w:sz="0" w:space="0" w:color="auto"/>
        <w:bottom w:val="none" w:sz="0" w:space="0" w:color="auto"/>
        <w:right w:val="none" w:sz="0" w:space="0" w:color="auto"/>
      </w:divBdr>
    </w:div>
    <w:div w:id="1110734178">
      <w:bodyDiv w:val="1"/>
      <w:marLeft w:val="0"/>
      <w:marRight w:val="0"/>
      <w:marTop w:val="0"/>
      <w:marBottom w:val="0"/>
      <w:divBdr>
        <w:top w:val="none" w:sz="0" w:space="0" w:color="auto"/>
        <w:left w:val="none" w:sz="0" w:space="0" w:color="auto"/>
        <w:bottom w:val="none" w:sz="0" w:space="0" w:color="auto"/>
        <w:right w:val="none" w:sz="0" w:space="0" w:color="auto"/>
      </w:divBdr>
    </w:div>
    <w:div w:id="1110851755">
      <w:bodyDiv w:val="1"/>
      <w:marLeft w:val="0"/>
      <w:marRight w:val="0"/>
      <w:marTop w:val="0"/>
      <w:marBottom w:val="0"/>
      <w:divBdr>
        <w:top w:val="none" w:sz="0" w:space="0" w:color="auto"/>
        <w:left w:val="none" w:sz="0" w:space="0" w:color="auto"/>
        <w:bottom w:val="none" w:sz="0" w:space="0" w:color="auto"/>
        <w:right w:val="none" w:sz="0" w:space="0" w:color="auto"/>
      </w:divBdr>
    </w:div>
    <w:div w:id="1110856326">
      <w:bodyDiv w:val="1"/>
      <w:marLeft w:val="0"/>
      <w:marRight w:val="0"/>
      <w:marTop w:val="0"/>
      <w:marBottom w:val="0"/>
      <w:divBdr>
        <w:top w:val="none" w:sz="0" w:space="0" w:color="auto"/>
        <w:left w:val="none" w:sz="0" w:space="0" w:color="auto"/>
        <w:bottom w:val="none" w:sz="0" w:space="0" w:color="auto"/>
        <w:right w:val="none" w:sz="0" w:space="0" w:color="auto"/>
      </w:divBdr>
    </w:div>
    <w:div w:id="1111167604">
      <w:bodyDiv w:val="1"/>
      <w:marLeft w:val="0"/>
      <w:marRight w:val="0"/>
      <w:marTop w:val="0"/>
      <w:marBottom w:val="0"/>
      <w:divBdr>
        <w:top w:val="none" w:sz="0" w:space="0" w:color="auto"/>
        <w:left w:val="none" w:sz="0" w:space="0" w:color="auto"/>
        <w:bottom w:val="none" w:sz="0" w:space="0" w:color="auto"/>
        <w:right w:val="none" w:sz="0" w:space="0" w:color="auto"/>
      </w:divBdr>
    </w:div>
    <w:div w:id="1111171536">
      <w:bodyDiv w:val="1"/>
      <w:marLeft w:val="0"/>
      <w:marRight w:val="0"/>
      <w:marTop w:val="0"/>
      <w:marBottom w:val="0"/>
      <w:divBdr>
        <w:top w:val="none" w:sz="0" w:space="0" w:color="auto"/>
        <w:left w:val="none" w:sz="0" w:space="0" w:color="auto"/>
        <w:bottom w:val="none" w:sz="0" w:space="0" w:color="auto"/>
        <w:right w:val="none" w:sz="0" w:space="0" w:color="auto"/>
      </w:divBdr>
    </w:div>
    <w:div w:id="1111316160">
      <w:bodyDiv w:val="1"/>
      <w:marLeft w:val="0"/>
      <w:marRight w:val="0"/>
      <w:marTop w:val="0"/>
      <w:marBottom w:val="0"/>
      <w:divBdr>
        <w:top w:val="none" w:sz="0" w:space="0" w:color="auto"/>
        <w:left w:val="none" w:sz="0" w:space="0" w:color="auto"/>
        <w:bottom w:val="none" w:sz="0" w:space="0" w:color="auto"/>
        <w:right w:val="none" w:sz="0" w:space="0" w:color="auto"/>
      </w:divBdr>
    </w:div>
    <w:div w:id="1112092303">
      <w:bodyDiv w:val="1"/>
      <w:marLeft w:val="0"/>
      <w:marRight w:val="0"/>
      <w:marTop w:val="0"/>
      <w:marBottom w:val="0"/>
      <w:divBdr>
        <w:top w:val="none" w:sz="0" w:space="0" w:color="auto"/>
        <w:left w:val="none" w:sz="0" w:space="0" w:color="auto"/>
        <w:bottom w:val="none" w:sz="0" w:space="0" w:color="auto"/>
        <w:right w:val="none" w:sz="0" w:space="0" w:color="auto"/>
      </w:divBdr>
    </w:div>
    <w:div w:id="1112238953">
      <w:bodyDiv w:val="1"/>
      <w:marLeft w:val="0"/>
      <w:marRight w:val="0"/>
      <w:marTop w:val="0"/>
      <w:marBottom w:val="0"/>
      <w:divBdr>
        <w:top w:val="none" w:sz="0" w:space="0" w:color="auto"/>
        <w:left w:val="none" w:sz="0" w:space="0" w:color="auto"/>
        <w:bottom w:val="none" w:sz="0" w:space="0" w:color="auto"/>
        <w:right w:val="none" w:sz="0" w:space="0" w:color="auto"/>
      </w:divBdr>
    </w:div>
    <w:div w:id="1112239535">
      <w:bodyDiv w:val="1"/>
      <w:marLeft w:val="0"/>
      <w:marRight w:val="0"/>
      <w:marTop w:val="0"/>
      <w:marBottom w:val="0"/>
      <w:divBdr>
        <w:top w:val="none" w:sz="0" w:space="0" w:color="auto"/>
        <w:left w:val="none" w:sz="0" w:space="0" w:color="auto"/>
        <w:bottom w:val="none" w:sz="0" w:space="0" w:color="auto"/>
        <w:right w:val="none" w:sz="0" w:space="0" w:color="auto"/>
      </w:divBdr>
    </w:div>
    <w:div w:id="1112434749">
      <w:bodyDiv w:val="1"/>
      <w:marLeft w:val="0"/>
      <w:marRight w:val="0"/>
      <w:marTop w:val="0"/>
      <w:marBottom w:val="0"/>
      <w:divBdr>
        <w:top w:val="none" w:sz="0" w:space="0" w:color="auto"/>
        <w:left w:val="none" w:sz="0" w:space="0" w:color="auto"/>
        <w:bottom w:val="none" w:sz="0" w:space="0" w:color="auto"/>
        <w:right w:val="none" w:sz="0" w:space="0" w:color="auto"/>
      </w:divBdr>
    </w:div>
    <w:div w:id="1112817914">
      <w:bodyDiv w:val="1"/>
      <w:marLeft w:val="0"/>
      <w:marRight w:val="0"/>
      <w:marTop w:val="0"/>
      <w:marBottom w:val="0"/>
      <w:divBdr>
        <w:top w:val="none" w:sz="0" w:space="0" w:color="auto"/>
        <w:left w:val="none" w:sz="0" w:space="0" w:color="auto"/>
        <w:bottom w:val="none" w:sz="0" w:space="0" w:color="auto"/>
        <w:right w:val="none" w:sz="0" w:space="0" w:color="auto"/>
      </w:divBdr>
    </w:div>
    <w:div w:id="1113787412">
      <w:bodyDiv w:val="1"/>
      <w:marLeft w:val="0"/>
      <w:marRight w:val="0"/>
      <w:marTop w:val="0"/>
      <w:marBottom w:val="0"/>
      <w:divBdr>
        <w:top w:val="none" w:sz="0" w:space="0" w:color="auto"/>
        <w:left w:val="none" w:sz="0" w:space="0" w:color="auto"/>
        <w:bottom w:val="none" w:sz="0" w:space="0" w:color="auto"/>
        <w:right w:val="none" w:sz="0" w:space="0" w:color="auto"/>
      </w:divBdr>
    </w:div>
    <w:div w:id="1113936787">
      <w:bodyDiv w:val="1"/>
      <w:marLeft w:val="0"/>
      <w:marRight w:val="0"/>
      <w:marTop w:val="0"/>
      <w:marBottom w:val="0"/>
      <w:divBdr>
        <w:top w:val="none" w:sz="0" w:space="0" w:color="auto"/>
        <w:left w:val="none" w:sz="0" w:space="0" w:color="auto"/>
        <w:bottom w:val="none" w:sz="0" w:space="0" w:color="auto"/>
        <w:right w:val="none" w:sz="0" w:space="0" w:color="auto"/>
      </w:divBdr>
    </w:div>
    <w:div w:id="1114980872">
      <w:bodyDiv w:val="1"/>
      <w:marLeft w:val="0"/>
      <w:marRight w:val="0"/>
      <w:marTop w:val="0"/>
      <w:marBottom w:val="0"/>
      <w:divBdr>
        <w:top w:val="none" w:sz="0" w:space="0" w:color="auto"/>
        <w:left w:val="none" w:sz="0" w:space="0" w:color="auto"/>
        <w:bottom w:val="none" w:sz="0" w:space="0" w:color="auto"/>
        <w:right w:val="none" w:sz="0" w:space="0" w:color="auto"/>
      </w:divBdr>
    </w:div>
    <w:div w:id="1115368832">
      <w:bodyDiv w:val="1"/>
      <w:marLeft w:val="0"/>
      <w:marRight w:val="0"/>
      <w:marTop w:val="0"/>
      <w:marBottom w:val="0"/>
      <w:divBdr>
        <w:top w:val="none" w:sz="0" w:space="0" w:color="auto"/>
        <w:left w:val="none" w:sz="0" w:space="0" w:color="auto"/>
        <w:bottom w:val="none" w:sz="0" w:space="0" w:color="auto"/>
        <w:right w:val="none" w:sz="0" w:space="0" w:color="auto"/>
      </w:divBdr>
    </w:div>
    <w:div w:id="1115372093">
      <w:bodyDiv w:val="1"/>
      <w:marLeft w:val="0"/>
      <w:marRight w:val="0"/>
      <w:marTop w:val="0"/>
      <w:marBottom w:val="0"/>
      <w:divBdr>
        <w:top w:val="none" w:sz="0" w:space="0" w:color="auto"/>
        <w:left w:val="none" w:sz="0" w:space="0" w:color="auto"/>
        <w:bottom w:val="none" w:sz="0" w:space="0" w:color="auto"/>
        <w:right w:val="none" w:sz="0" w:space="0" w:color="auto"/>
      </w:divBdr>
    </w:div>
    <w:div w:id="1115441733">
      <w:bodyDiv w:val="1"/>
      <w:marLeft w:val="0"/>
      <w:marRight w:val="0"/>
      <w:marTop w:val="0"/>
      <w:marBottom w:val="0"/>
      <w:divBdr>
        <w:top w:val="none" w:sz="0" w:space="0" w:color="auto"/>
        <w:left w:val="none" w:sz="0" w:space="0" w:color="auto"/>
        <w:bottom w:val="none" w:sz="0" w:space="0" w:color="auto"/>
        <w:right w:val="none" w:sz="0" w:space="0" w:color="auto"/>
      </w:divBdr>
    </w:div>
    <w:div w:id="1115830847">
      <w:bodyDiv w:val="1"/>
      <w:marLeft w:val="0"/>
      <w:marRight w:val="0"/>
      <w:marTop w:val="0"/>
      <w:marBottom w:val="0"/>
      <w:divBdr>
        <w:top w:val="none" w:sz="0" w:space="0" w:color="auto"/>
        <w:left w:val="none" w:sz="0" w:space="0" w:color="auto"/>
        <w:bottom w:val="none" w:sz="0" w:space="0" w:color="auto"/>
        <w:right w:val="none" w:sz="0" w:space="0" w:color="auto"/>
      </w:divBdr>
    </w:div>
    <w:div w:id="1115832021">
      <w:bodyDiv w:val="1"/>
      <w:marLeft w:val="0"/>
      <w:marRight w:val="0"/>
      <w:marTop w:val="0"/>
      <w:marBottom w:val="0"/>
      <w:divBdr>
        <w:top w:val="none" w:sz="0" w:space="0" w:color="auto"/>
        <w:left w:val="none" w:sz="0" w:space="0" w:color="auto"/>
        <w:bottom w:val="none" w:sz="0" w:space="0" w:color="auto"/>
        <w:right w:val="none" w:sz="0" w:space="0" w:color="auto"/>
      </w:divBdr>
    </w:div>
    <w:div w:id="1116099457">
      <w:bodyDiv w:val="1"/>
      <w:marLeft w:val="0"/>
      <w:marRight w:val="0"/>
      <w:marTop w:val="0"/>
      <w:marBottom w:val="0"/>
      <w:divBdr>
        <w:top w:val="none" w:sz="0" w:space="0" w:color="auto"/>
        <w:left w:val="none" w:sz="0" w:space="0" w:color="auto"/>
        <w:bottom w:val="none" w:sz="0" w:space="0" w:color="auto"/>
        <w:right w:val="none" w:sz="0" w:space="0" w:color="auto"/>
      </w:divBdr>
    </w:div>
    <w:div w:id="1116214540">
      <w:bodyDiv w:val="1"/>
      <w:marLeft w:val="0"/>
      <w:marRight w:val="0"/>
      <w:marTop w:val="0"/>
      <w:marBottom w:val="0"/>
      <w:divBdr>
        <w:top w:val="none" w:sz="0" w:space="0" w:color="auto"/>
        <w:left w:val="none" w:sz="0" w:space="0" w:color="auto"/>
        <w:bottom w:val="none" w:sz="0" w:space="0" w:color="auto"/>
        <w:right w:val="none" w:sz="0" w:space="0" w:color="auto"/>
      </w:divBdr>
    </w:div>
    <w:div w:id="1116368140">
      <w:bodyDiv w:val="1"/>
      <w:marLeft w:val="0"/>
      <w:marRight w:val="0"/>
      <w:marTop w:val="0"/>
      <w:marBottom w:val="0"/>
      <w:divBdr>
        <w:top w:val="none" w:sz="0" w:space="0" w:color="auto"/>
        <w:left w:val="none" w:sz="0" w:space="0" w:color="auto"/>
        <w:bottom w:val="none" w:sz="0" w:space="0" w:color="auto"/>
        <w:right w:val="none" w:sz="0" w:space="0" w:color="auto"/>
      </w:divBdr>
    </w:div>
    <w:div w:id="1116480564">
      <w:bodyDiv w:val="1"/>
      <w:marLeft w:val="0"/>
      <w:marRight w:val="0"/>
      <w:marTop w:val="0"/>
      <w:marBottom w:val="0"/>
      <w:divBdr>
        <w:top w:val="none" w:sz="0" w:space="0" w:color="auto"/>
        <w:left w:val="none" w:sz="0" w:space="0" w:color="auto"/>
        <w:bottom w:val="none" w:sz="0" w:space="0" w:color="auto"/>
        <w:right w:val="none" w:sz="0" w:space="0" w:color="auto"/>
      </w:divBdr>
    </w:div>
    <w:div w:id="1116565375">
      <w:bodyDiv w:val="1"/>
      <w:marLeft w:val="0"/>
      <w:marRight w:val="0"/>
      <w:marTop w:val="0"/>
      <w:marBottom w:val="0"/>
      <w:divBdr>
        <w:top w:val="none" w:sz="0" w:space="0" w:color="auto"/>
        <w:left w:val="none" w:sz="0" w:space="0" w:color="auto"/>
        <w:bottom w:val="none" w:sz="0" w:space="0" w:color="auto"/>
        <w:right w:val="none" w:sz="0" w:space="0" w:color="auto"/>
      </w:divBdr>
    </w:div>
    <w:div w:id="1116801290">
      <w:bodyDiv w:val="1"/>
      <w:marLeft w:val="0"/>
      <w:marRight w:val="0"/>
      <w:marTop w:val="0"/>
      <w:marBottom w:val="0"/>
      <w:divBdr>
        <w:top w:val="none" w:sz="0" w:space="0" w:color="auto"/>
        <w:left w:val="none" w:sz="0" w:space="0" w:color="auto"/>
        <w:bottom w:val="none" w:sz="0" w:space="0" w:color="auto"/>
        <w:right w:val="none" w:sz="0" w:space="0" w:color="auto"/>
      </w:divBdr>
    </w:div>
    <w:div w:id="1117336636">
      <w:bodyDiv w:val="1"/>
      <w:marLeft w:val="0"/>
      <w:marRight w:val="0"/>
      <w:marTop w:val="0"/>
      <w:marBottom w:val="0"/>
      <w:divBdr>
        <w:top w:val="none" w:sz="0" w:space="0" w:color="auto"/>
        <w:left w:val="none" w:sz="0" w:space="0" w:color="auto"/>
        <w:bottom w:val="none" w:sz="0" w:space="0" w:color="auto"/>
        <w:right w:val="none" w:sz="0" w:space="0" w:color="auto"/>
      </w:divBdr>
    </w:div>
    <w:div w:id="1117718962">
      <w:bodyDiv w:val="1"/>
      <w:marLeft w:val="0"/>
      <w:marRight w:val="0"/>
      <w:marTop w:val="0"/>
      <w:marBottom w:val="0"/>
      <w:divBdr>
        <w:top w:val="none" w:sz="0" w:space="0" w:color="auto"/>
        <w:left w:val="none" w:sz="0" w:space="0" w:color="auto"/>
        <w:bottom w:val="none" w:sz="0" w:space="0" w:color="auto"/>
        <w:right w:val="none" w:sz="0" w:space="0" w:color="auto"/>
      </w:divBdr>
    </w:div>
    <w:div w:id="1118066090">
      <w:bodyDiv w:val="1"/>
      <w:marLeft w:val="0"/>
      <w:marRight w:val="0"/>
      <w:marTop w:val="0"/>
      <w:marBottom w:val="0"/>
      <w:divBdr>
        <w:top w:val="none" w:sz="0" w:space="0" w:color="auto"/>
        <w:left w:val="none" w:sz="0" w:space="0" w:color="auto"/>
        <w:bottom w:val="none" w:sz="0" w:space="0" w:color="auto"/>
        <w:right w:val="none" w:sz="0" w:space="0" w:color="auto"/>
      </w:divBdr>
    </w:div>
    <w:div w:id="1118110410">
      <w:bodyDiv w:val="1"/>
      <w:marLeft w:val="0"/>
      <w:marRight w:val="0"/>
      <w:marTop w:val="0"/>
      <w:marBottom w:val="0"/>
      <w:divBdr>
        <w:top w:val="none" w:sz="0" w:space="0" w:color="auto"/>
        <w:left w:val="none" w:sz="0" w:space="0" w:color="auto"/>
        <w:bottom w:val="none" w:sz="0" w:space="0" w:color="auto"/>
        <w:right w:val="none" w:sz="0" w:space="0" w:color="auto"/>
      </w:divBdr>
    </w:div>
    <w:div w:id="1118454327">
      <w:bodyDiv w:val="1"/>
      <w:marLeft w:val="0"/>
      <w:marRight w:val="0"/>
      <w:marTop w:val="0"/>
      <w:marBottom w:val="0"/>
      <w:divBdr>
        <w:top w:val="none" w:sz="0" w:space="0" w:color="auto"/>
        <w:left w:val="none" w:sz="0" w:space="0" w:color="auto"/>
        <w:bottom w:val="none" w:sz="0" w:space="0" w:color="auto"/>
        <w:right w:val="none" w:sz="0" w:space="0" w:color="auto"/>
      </w:divBdr>
    </w:div>
    <w:div w:id="1118648458">
      <w:bodyDiv w:val="1"/>
      <w:marLeft w:val="0"/>
      <w:marRight w:val="0"/>
      <w:marTop w:val="0"/>
      <w:marBottom w:val="0"/>
      <w:divBdr>
        <w:top w:val="none" w:sz="0" w:space="0" w:color="auto"/>
        <w:left w:val="none" w:sz="0" w:space="0" w:color="auto"/>
        <w:bottom w:val="none" w:sz="0" w:space="0" w:color="auto"/>
        <w:right w:val="none" w:sz="0" w:space="0" w:color="auto"/>
      </w:divBdr>
    </w:div>
    <w:div w:id="1118992259">
      <w:bodyDiv w:val="1"/>
      <w:marLeft w:val="0"/>
      <w:marRight w:val="0"/>
      <w:marTop w:val="0"/>
      <w:marBottom w:val="0"/>
      <w:divBdr>
        <w:top w:val="none" w:sz="0" w:space="0" w:color="auto"/>
        <w:left w:val="none" w:sz="0" w:space="0" w:color="auto"/>
        <w:bottom w:val="none" w:sz="0" w:space="0" w:color="auto"/>
        <w:right w:val="none" w:sz="0" w:space="0" w:color="auto"/>
      </w:divBdr>
    </w:div>
    <w:div w:id="1119032692">
      <w:bodyDiv w:val="1"/>
      <w:marLeft w:val="0"/>
      <w:marRight w:val="0"/>
      <w:marTop w:val="0"/>
      <w:marBottom w:val="0"/>
      <w:divBdr>
        <w:top w:val="none" w:sz="0" w:space="0" w:color="auto"/>
        <w:left w:val="none" w:sz="0" w:space="0" w:color="auto"/>
        <w:bottom w:val="none" w:sz="0" w:space="0" w:color="auto"/>
        <w:right w:val="none" w:sz="0" w:space="0" w:color="auto"/>
      </w:divBdr>
    </w:div>
    <w:div w:id="1119371093">
      <w:bodyDiv w:val="1"/>
      <w:marLeft w:val="0"/>
      <w:marRight w:val="0"/>
      <w:marTop w:val="0"/>
      <w:marBottom w:val="0"/>
      <w:divBdr>
        <w:top w:val="none" w:sz="0" w:space="0" w:color="auto"/>
        <w:left w:val="none" w:sz="0" w:space="0" w:color="auto"/>
        <w:bottom w:val="none" w:sz="0" w:space="0" w:color="auto"/>
        <w:right w:val="none" w:sz="0" w:space="0" w:color="auto"/>
      </w:divBdr>
    </w:div>
    <w:div w:id="1119452853">
      <w:bodyDiv w:val="1"/>
      <w:marLeft w:val="0"/>
      <w:marRight w:val="0"/>
      <w:marTop w:val="0"/>
      <w:marBottom w:val="0"/>
      <w:divBdr>
        <w:top w:val="none" w:sz="0" w:space="0" w:color="auto"/>
        <w:left w:val="none" w:sz="0" w:space="0" w:color="auto"/>
        <w:bottom w:val="none" w:sz="0" w:space="0" w:color="auto"/>
        <w:right w:val="none" w:sz="0" w:space="0" w:color="auto"/>
      </w:divBdr>
    </w:div>
    <w:div w:id="1119951858">
      <w:bodyDiv w:val="1"/>
      <w:marLeft w:val="0"/>
      <w:marRight w:val="0"/>
      <w:marTop w:val="0"/>
      <w:marBottom w:val="0"/>
      <w:divBdr>
        <w:top w:val="none" w:sz="0" w:space="0" w:color="auto"/>
        <w:left w:val="none" w:sz="0" w:space="0" w:color="auto"/>
        <w:bottom w:val="none" w:sz="0" w:space="0" w:color="auto"/>
        <w:right w:val="none" w:sz="0" w:space="0" w:color="auto"/>
      </w:divBdr>
    </w:div>
    <w:div w:id="1120035178">
      <w:bodyDiv w:val="1"/>
      <w:marLeft w:val="0"/>
      <w:marRight w:val="0"/>
      <w:marTop w:val="0"/>
      <w:marBottom w:val="0"/>
      <w:divBdr>
        <w:top w:val="none" w:sz="0" w:space="0" w:color="auto"/>
        <w:left w:val="none" w:sz="0" w:space="0" w:color="auto"/>
        <w:bottom w:val="none" w:sz="0" w:space="0" w:color="auto"/>
        <w:right w:val="none" w:sz="0" w:space="0" w:color="auto"/>
      </w:divBdr>
    </w:div>
    <w:div w:id="1120227674">
      <w:bodyDiv w:val="1"/>
      <w:marLeft w:val="0"/>
      <w:marRight w:val="0"/>
      <w:marTop w:val="0"/>
      <w:marBottom w:val="0"/>
      <w:divBdr>
        <w:top w:val="none" w:sz="0" w:space="0" w:color="auto"/>
        <w:left w:val="none" w:sz="0" w:space="0" w:color="auto"/>
        <w:bottom w:val="none" w:sz="0" w:space="0" w:color="auto"/>
        <w:right w:val="none" w:sz="0" w:space="0" w:color="auto"/>
      </w:divBdr>
    </w:div>
    <w:div w:id="1120565980">
      <w:bodyDiv w:val="1"/>
      <w:marLeft w:val="0"/>
      <w:marRight w:val="0"/>
      <w:marTop w:val="0"/>
      <w:marBottom w:val="0"/>
      <w:divBdr>
        <w:top w:val="none" w:sz="0" w:space="0" w:color="auto"/>
        <w:left w:val="none" w:sz="0" w:space="0" w:color="auto"/>
        <w:bottom w:val="none" w:sz="0" w:space="0" w:color="auto"/>
        <w:right w:val="none" w:sz="0" w:space="0" w:color="auto"/>
      </w:divBdr>
    </w:div>
    <w:div w:id="1120609316">
      <w:bodyDiv w:val="1"/>
      <w:marLeft w:val="0"/>
      <w:marRight w:val="0"/>
      <w:marTop w:val="0"/>
      <w:marBottom w:val="0"/>
      <w:divBdr>
        <w:top w:val="none" w:sz="0" w:space="0" w:color="auto"/>
        <w:left w:val="none" w:sz="0" w:space="0" w:color="auto"/>
        <w:bottom w:val="none" w:sz="0" w:space="0" w:color="auto"/>
        <w:right w:val="none" w:sz="0" w:space="0" w:color="auto"/>
      </w:divBdr>
    </w:div>
    <w:div w:id="1121191222">
      <w:bodyDiv w:val="1"/>
      <w:marLeft w:val="0"/>
      <w:marRight w:val="0"/>
      <w:marTop w:val="0"/>
      <w:marBottom w:val="0"/>
      <w:divBdr>
        <w:top w:val="none" w:sz="0" w:space="0" w:color="auto"/>
        <w:left w:val="none" w:sz="0" w:space="0" w:color="auto"/>
        <w:bottom w:val="none" w:sz="0" w:space="0" w:color="auto"/>
        <w:right w:val="none" w:sz="0" w:space="0" w:color="auto"/>
      </w:divBdr>
    </w:div>
    <w:div w:id="1122190500">
      <w:bodyDiv w:val="1"/>
      <w:marLeft w:val="0"/>
      <w:marRight w:val="0"/>
      <w:marTop w:val="0"/>
      <w:marBottom w:val="0"/>
      <w:divBdr>
        <w:top w:val="none" w:sz="0" w:space="0" w:color="auto"/>
        <w:left w:val="none" w:sz="0" w:space="0" w:color="auto"/>
        <w:bottom w:val="none" w:sz="0" w:space="0" w:color="auto"/>
        <w:right w:val="none" w:sz="0" w:space="0" w:color="auto"/>
      </w:divBdr>
    </w:div>
    <w:div w:id="1122382025">
      <w:bodyDiv w:val="1"/>
      <w:marLeft w:val="0"/>
      <w:marRight w:val="0"/>
      <w:marTop w:val="0"/>
      <w:marBottom w:val="0"/>
      <w:divBdr>
        <w:top w:val="none" w:sz="0" w:space="0" w:color="auto"/>
        <w:left w:val="none" w:sz="0" w:space="0" w:color="auto"/>
        <w:bottom w:val="none" w:sz="0" w:space="0" w:color="auto"/>
        <w:right w:val="none" w:sz="0" w:space="0" w:color="auto"/>
      </w:divBdr>
    </w:div>
    <w:div w:id="1122847869">
      <w:bodyDiv w:val="1"/>
      <w:marLeft w:val="0"/>
      <w:marRight w:val="0"/>
      <w:marTop w:val="0"/>
      <w:marBottom w:val="0"/>
      <w:divBdr>
        <w:top w:val="none" w:sz="0" w:space="0" w:color="auto"/>
        <w:left w:val="none" w:sz="0" w:space="0" w:color="auto"/>
        <w:bottom w:val="none" w:sz="0" w:space="0" w:color="auto"/>
        <w:right w:val="none" w:sz="0" w:space="0" w:color="auto"/>
      </w:divBdr>
    </w:div>
    <w:div w:id="1122917333">
      <w:bodyDiv w:val="1"/>
      <w:marLeft w:val="0"/>
      <w:marRight w:val="0"/>
      <w:marTop w:val="0"/>
      <w:marBottom w:val="0"/>
      <w:divBdr>
        <w:top w:val="none" w:sz="0" w:space="0" w:color="auto"/>
        <w:left w:val="none" w:sz="0" w:space="0" w:color="auto"/>
        <w:bottom w:val="none" w:sz="0" w:space="0" w:color="auto"/>
        <w:right w:val="none" w:sz="0" w:space="0" w:color="auto"/>
      </w:divBdr>
    </w:div>
    <w:div w:id="1123309505">
      <w:bodyDiv w:val="1"/>
      <w:marLeft w:val="0"/>
      <w:marRight w:val="0"/>
      <w:marTop w:val="0"/>
      <w:marBottom w:val="0"/>
      <w:divBdr>
        <w:top w:val="none" w:sz="0" w:space="0" w:color="auto"/>
        <w:left w:val="none" w:sz="0" w:space="0" w:color="auto"/>
        <w:bottom w:val="none" w:sz="0" w:space="0" w:color="auto"/>
        <w:right w:val="none" w:sz="0" w:space="0" w:color="auto"/>
      </w:divBdr>
    </w:div>
    <w:div w:id="1123381947">
      <w:bodyDiv w:val="1"/>
      <w:marLeft w:val="0"/>
      <w:marRight w:val="0"/>
      <w:marTop w:val="0"/>
      <w:marBottom w:val="0"/>
      <w:divBdr>
        <w:top w:val="none" w:sz="0" w:space="0" w:color="auto"/>
        <w:left w:val="none" w:sz="0" w:space="0" w:color="auto"/>
        <w:bottom w:val="none" w:sz="0" w:space="0" w:color="auto"/>
        <w:right w:val="none" w:sz="0" w:space="0" w:color="auto"/>
      </w:divBdr>
    </w:div>
    <w:div w:id="1124153332">
      <w:bodyDiv w:val="1"/>
      <w:marLeft w:val="0"/>
      <w:marRight w:val="0"/>
      <w:marTop w:val="0"/>
      <w:marBottom w:val="0"/>
      <w:divBdr>
        <w:top w:val="none" w:sz="0" w:space="0" w:color="auto"/>
        <w:left w:val="none" w:sz="0" w:space="0" w:color="auto"/>
        <w:bottom w:val="none" w:sz="0" w:space="0" w:color="auto"/>
        <w:right w:val="none" w:sz="0" w:space="0" w:color="auto"/>
      </w:divBdr>
    </w:div>
    <w:div w:id="1124227214">
      <w:bodyDiv w:val="1"/>
      <w:marLeft w:val="0"/>
      <w:marRight w:val="0"/>
      <w:marTop w:val="0"/>
      <w:marBottom w:val="0"/>
      <w:divBdr>
        <w:top w:val="none" w:sz="0" w:space="0" w:color="auto"/>
        <w:left w:val="none" w:sz="0" w:space="0" w:color="auto"/>
        <w:bottom w:val="none" w:sz="0" w:space="0" w:color="auto"/>
        <w:right w:val="none" w:sz="0" w:space="0" w:color="auto"/>
      </w:divBdr>
    </w:div>
    <w:div w:id="1124539950">
      <w:bodyDiv w:val="1"/>
      <w:marLeft w:val="0"/>
      <w:marRight w:val="0"/>
      <w:marTop w:val="0"/>
      <w:marBottom w:val="0"/>
      <w:divBdr>
        <w:top w:val="none" w:sz="0" w:space="0" w:color="auto"/>
        <w:left w:val="none" w:sz="0" w:space="0" w:color="auto"/>
        <w:bottom w:val="none" w:sz="0" w:space="0" w:color="auto"/>
        <w:right w:val="none" w:sz="0" w:space="0" w:color="auto"/>
      </w:divBdr>
    </w:div>
    <w:div w:id="1124688517">
      <w:bodyDiv w:val="1"/>
      <w:marLeft w:val="0"/>
      <w:marRight w:val="0"/>
      <w:marTop w:val="0"/>
      <w:marBottom w:val="0"/>
      <w:divBdr>
        <w:top w:val="none" w:sz="0" w:space="0" w:color="auto"/>
        <w:left w:val="none" w:sz="0" w:space="0" w:color="auto"/>
        <w:bottom w:val="none" w:sz="0" w:space="0" w:color="auto"/>
        <w:right w:val="none" w:sz="0" w:space="0" w:color="auto"/>
      </w:divBdr>
    </w:div>
    <w:div w:id="1124814513">
      <w:bodyDiv w:val="1"/>
      <w:marLeft w:val="0"/>
      <w:marRight w:val="0"/>
      <w:marTop w:val="0"/>
      <w:marBottom w:val="0"/>
      <w:divBdr>
        <w:top w:val="none" w:sz="0" w:space="0" w:color="auto"/>
        <w:left w:val="none" w:sz="0" w:space="0" w:color="auto"/>
        <w:bottom w:val="none" w:sz="0" w:space="0" w:color="auto"/>
        <w:right w:val="none" w:sz="0" w:space="0" w:color="auto"/>
      </w:divBdr>
    </w:div>
    <w:div w:id="1125081717">
      <w:bodyDiv w:val="1"/>
      <w:marLeft w:val="0"/>
      <w:marRight w:val="0"/>
      <w:marTop w:val="0"/>
      <w:marBottom w:val="0"/>
      <w:divBdr>
        <w:top w:val="none" w:sz="0" w:space="0" w:color="auto"/>
        <w:left w:val="none" w:sz="0" w:space="0" w:color="auto"/>
        <w:bottom w:val="none" w:sz="0" w:space="0" w:color="auto"/>
        <w:right w:val="none" w:sz="0" w:space="0" w:color="auto"/>
      </w:divBdr>
    </w:div>
    <w:div w:id="1126699654">
      <w:bodyDiv w:val="1"/>
      <w:marLeft w:val="0"/>
      <w:marRight w:val="0"/>
      <w:marTop w:val="0"/>
      <w:marBottom w:val="0"/>
      <w:divBdr>
        <w:top w:val="none" w:sz="0" w:space="0" w:color="auto"/>
        <w:left w:val="none" w:sz="0" w:space="0" w:color="auto"/>
        <w:bottom w:val="none" w:sz="0" w:space="0" w:color="auto"/>
        <w:right w:val="none" w:sz="0" w:space="0" w:color="auto"/>
      </w:divBdr>
    </w:div>
    <w:div w:id="1126893993">
      <w:bodyDiv w:val="1"/>
      <w:marLeft w:val="0"/>
      <w:marRight w:val="0"/>
      <w:marTop w:val="0"/>
      <w:marBottom w:val="0"/>
      <w:divBdr>
        <w:top w:val="none" w:sz="0" w:space="0" w:color="auto"/>
        <w:left w:val="none" w:sz="0" w:space="0" w:color="auto"/>
        <w:bottom w:val="none" w:sz="0" w:space="0" w:color="auto"/>
        <w:right w:val="none" w:sz="0" w:space="0" w:color="auto"/>
      </w:divBdr>
    </w:div>
    <w:div w:id="1127091841">
      <w:bodyDiv w:val="1"/>
      <w:marLeft w:val="0"/>
      <w:marRight w:val="0"/>
      <w:marTop w:val="0"/>
      <w:marBottom w:val="0"/>
      <w:divBdr>
        <w:top w:val="none" w:sz="0" w:space="0" w:color="auto"/>
        <w:left w:val="none" w:sz="0" w:space="0" w:color="auto"/>
        <w:bottom w:val="none" w:sz="0" w:space="0" w:color="auto"/>
        <w:right w:val="none" w:sz="0" w:space="0" w:color="auto"/>
      </w:divBdr>
    </w:div>
    <w:div w:id="1127163443">
      <w:bodyDiv w:val="1"/>
      <w:marLeft w:val="0"/>
      <w:marRight w:val="0"/>
      <w:marTop w:val="0"/>
      <w:marBottom w:val="0"/>
      <w:divBdr>
        <w:top w:val="none" w:sz="0" w:space="0" w:color="auto"/>
        <w:left w:val="none" w:sz="0" w:space="0" w:color="auto"/>
        <w:bottom w:val="none" w:sz="0" w:space="0" w:color="auto"/>
        <w:right w:val="none" w:sz="0" w:space="0" w:color="auto"/>
      </w:divBdr>
    </w:div>
    <w:div w:id="1127628688">
      <w:bodyDiv w:val="1"/>
      <w:marLeft w:val="0"/>
      <w:marRight w:val="0"/>
      <w:marTop w:val="0"/>
      <w:marBottom w:val="0"/>
      <w:divBdr>
        <w:top w:val="none" w:sz="0" w:space="0" w:color="auto"/>
        <w:left w:val="none" w:sz="0" w:space="0" w:color="auto"/>
        <w:bottom w:val="none" w:sz="0" w:space="0" w:color="auto"/>
        <w:right w:val="none" w:sz="0" w:space="0" w:color="auto"/>
      </w:divBdr>
    </w:div>
    <w:div w:id="1127891013">
      <w:bodyDiv w:val="1"/>
      <w:marLeft w:val="0"/>
      <w:marRight w:val="0"/>
      <w:marTop w:val="0"/>
      <w:marBottom w:val="0"/>
      <w:divBdr>
        <w:top w:val="none" w:sz="0" w:space="0" w:color="auto"/>
        <w:left w:val="none" w:sz="0" w:space="0" w:color="auto"/>
        <w:bottom w:val="none" w:sz="0" w:space="0" w:color="auto"/>
        <w:right w:val="none" w:sz="0" w:space="0" w:color="auto"/>
      </w:divBdr>
    </w:div>
    <w:div w:id="1127971045">
      <w:bodyDiv w:val="1"/>
      <w:marLeft w:val="0"/>
      <w:marRight w:val="0"/>
      <w:marTop w:val="0"/>
      <w:marBottom w:val="0"/>
      <w:divBdr>
        <w:top w:val="none" w:sz="0" w:space="0" w:color="auto"/>
        <w:left w:val="none" w:sz="0" w:space="0" w:color="auto"/>
        <w:bottom w:val="none" w:sz="0" w:space="0" w:color="auto"/>
        <w:right w:val="none" w:sz="0" w:space="0" w:color="auto"/>
      </w:divBdr>
    </w:div>
    <w:div w:id="1128084589">
      <w:bodyDiv w:val="1"/>
      <w:marLeft w:val="0"/>
      <w:marRight w:val="0"/>
      <w:marTop w:val="0"/>
      <w:marBottom w:val="0"/>
      <w:divBdr>
        <w:top w:val="none" w:sz="0" w:space="0" w:color="auto"/>
        <w:left w:val="none" w:sz="0" w:space="0" w:color="auto"/>
        <w:bottom w:val="none" w:sz="0" w:space="0" w:color="auto"/>
        <w:right w:val="none" w:sz="0" w:space="0" w:color="auto"/>
      </w:divBdr>
    </w:div>
    <w:div w:id="1128234563">
      <w:bodyDiv w:val="1"/>
      <w:marLeft w:val="0"/>
      <w:marRight w:val="0"/>
      <w:marTop w:val="0"/>
      <w:marBottom w:val="0"/>
      <w:divBdr>
        <w:top w:val="none" w:sz="0" w:space="0" w:color="auto"/>
        <w:left w:val="none" w:sz="0" w:space="0" w:color="auto"/>
        <w:bottom w:val="none" w:sz="0" w:space="0" w:color="auto"/>
        <w:right w:val="none" w:sz="0" w:space="0" w:color="auto"/>
      </w:divBdr>
    </w:div>
    <w:div w:id="1128668248">
      <w:bodyDiv w:val="1"/>
      <w:marLeft w:val="0"/>
      <w:marRight w:val="0"/>
      <w:marTop w:val="0"/>
      <w:marBottom w:val="0"/>
      <w:divBdr>
        <w:top w:val="none" w:sz="0" w:space="0" w:color="auto"/>
        <w:left w:val="none" w:sz="0" w:space="0" w:color="auto"/>
        <w:bottom w:val="none" w:sz="0" w:space="0" w:color="auto"/>
        <w:right w:val="none" w:sz="0" w:space="0" w:color="auto"/>
      </w:divBdr>
    </w:div>
    <w:div w:id="1128669612">
      <w:bodyDiv w:val="1"/>
      <w:marLeft w:val="0"/>
      <w:marRight w:val="0"/>
      <w:marTop w:val="0"/>
      <w:marBottom w:val="0"/>
      <w:divBdr>
        <w:top w:val="none" w:sz="0" w:space="0" w:color="auto"/>
        <w:left w:val="none" w:sz="0" w:space="0" w:color="auto"/>
        <w:bottom w:val="none" w:sz="0" w:space="0" w:color="auto"/>
        <w:right w:val="none" w:sz="0" w:space="0" w:color="auto"/>
      </w:divBdr>
    </w:div>
    <w:div w:id="1128821761">
      <w:bodyDiv w:val="1"/>
      <w:marLeft w:val="0"/>
      <w:marRight w:val="0"/>
      <w:marTop w:val="0"/>
      <w:marBottom w:val="0"/>
      <w:divBdr>
        <w:top w:val="none" w:sz="0" w:space="0" w:color="auto"/>
        <w:left w:val="none" w:sz="0" w:space="0" w:color="auto"/>
        <w:bottom w:val="none" w:sz="0" w:space="0" w:color="auto"/>
        <w:right w:val="none" w:sz="0" w:space="0" w:color="auto"/>
      </w:divBdr>
    </w:div>
    <w:div w:id="1129082903">
      <w:bodyDiv w:val="1"/>
      <w:marLeft w:val="0"/>
      <w:marRight w:val="0"/>
      <w:marTop w:val="0"/>
      <w:marBottom w:val="0"/>
      <w:divBdr>
        <w:top w:val="none" w:sz="0" w:space="0" w:color="auto"/>
        <w:left w:val="none" w:sz="0" w:space="0" w:color="auto"/>
        <w:bottom w:val="none" w:sz="0" w:space="0" w:color="auto"/>
        <w:right w:val="none" w:sz="0" w:space="0" w:color="auto"/>
      </w:divBdr>
    </w:div>
    <w:div w:id="1129127266">
      <w:bodyDiv w:val="1"/>
      <w:marLeft w:val="0"/>
      <w:marRight w:val="0"/>
      <w:marTop w:val="0"/>
      <w:marBottom w:val="0"/>
      <w:divBdr>
        <w:top w:val="none" w:sz="0" w:space="0" w:color="auto"/>
        <w:left w:val="none" w:sz="0" w:space="0" w:color="auto"/>
        <w:bottom w:val="none" w:sz="0" w:space="0" w:color="auto"/>
        <w:right w:val="none" w:sz="0" w:space="0" w:color="auto"/>
      </w:divBdr>
    </w:div>
    <w:div w:id="1129207899">
      <w:bodyDiv w:val="1"/>
      <w:marLeft w:val="0"/>
      <w:marRight w:val="0"/>
      <w:marTop w:val="0"/>
      <w:marBottom w:val="0"/>
      <w:divBdr>
        <w:top w:val="none" w:sz="0" w:space="0" w:color="auto"/>
        <w:left w:val="none" w:sz="0" w:space="0" w:color="auto"/>
        <w:bottom w:val="none" w:sz="0" w:space="0" w:color="auto"/>
        <w:right w:val="none" w:sz="0" w:space="0" w:color="auto"/>
      </w:divBdr>
    </w:div>
    <w:div w:id="1131437470">
      <w:bodyDiv w:val="1"/>
      <w:marLeft w:val="0"/>
      <w:marRight w:val="0"/>
      <w:marTop w:val="0"/>
      <w:marBottom w:val="0"/>
      <w:divBdr>
        <w:top w:val="none" w:sz="0" w:space="0" w:color="auto"/>
        <w:left w:val="none" w:sz="0" w:space="0" w:color="auto"/>
        <w:bottom w:val="none" w:sz="0" w:space="0" w:color="auto"/>
        <w:right w:val="none" w:sz="0" w:space="0" w:color="auto"/>
      </w:divBdr>
    </w:div>
    <w:div w:id="1131628828">
      <w:bodyDiv w:val="1"/>
      <w:marLeft w:val="0"/>
      <w:marRight w:val="0"/>
      <w:marTop w:val="0"/>
      <w:marBottom w:val="0"/>
      <w:divBdr>
        <w:top w:val="none" w:sz="0" w:space="0" w:color="auto"/>
        <w:left w:val="none" w:sz="0" w:space="0" w:color="auto"/>
        <w:bottom w:val="none" w:sz="0" w:space="0" w:color="auto"/>
        <w:right w:val="none" w:sz="0" w:space="0" w:color="auto"/>
      </w:divBdr>
    </w:div>
    <w:div w:id="1132207109">
      <w:bodyDiv w:val="1"/>
      <w:marLeft w:val="0"/>
      <w:marRight w:val="0"/>
      <w:marTop w:val="0"/>
      <w:marBottom w:val="0"/>
      <w:divBdr>
        <w:top w:val="none" w:sz="0" w:space="0" w:color="auto"/>
        <w:left w:val="none" w:sz="0" w:space="0" w:color="auto"/>
        <w:bottom w:val="none" w:sz="0" w:space="0" w:color="auto"/>
        <w:right w:val="none" w:sz="0" w:space="0" w:color="auto"/>
      </w:divBdr>
    </w:div>
    <w:div w:id="1132477006">
      <w:bodyDiv w:val="1"/>
      <w:marLeft w:val="0"/>
      <w:marRight w:val="0"/>
      <w:marTop w:val="0"/>
      <w:marBottom w:val="0"/>
      <w:divBdr>
        <w:top w:val="none" w:sz="0" w:space="0" w:color="auto"/>
        <w:left w:val="none" w:sz="0" w:space="0" w:color="auto"/>
        <w:bottom w:val="none" w:sz="0" w:space="0" w:color="auto"/>
        <w:right w:val="none" w:sz="0" w:space="0" w:color="auto"/>
      </w:divBdr>
    </w:div>
    <w:div w:id="1132868471">
      <w:bodyDiv w:val="1"/>
      <w:marLeft w:val="0"/>
      <w:marRight w:val="0"/>
      <w:marTop w:val="0"/>
      <w:marBottom w:val="0"/>
      <w:divBdr>
        <w:top w:val="none" w:sz="0" w:space="0" w:color="auto"/>
        <w:left w:val="none" w:sz="0" w:space="0" w:color="auto"/>
        <w:bottom w:val="none" w:sz="0" w:space="0" w:color="auto"/>
        <w:right w:val="none" w:sz="0" w:space="0" w:color="auto"/>
      </w:divBdr>
    </w:div>
    <w:div w:id="1132870022">
      <w:bodyDiv w:val="1"/>
      <w:marLeft w:val="0"/>
      <w:marRight w:val="0"/>
      <w:marTop w:val="0"/>
      <w:marBottom w:val="0"/>
      <w:divBdr>
        <w:top w:val="none" w:sz="0" w:space="0" w:color="auto"/>
        <w:left w:val="none" w:sz="0" w:space="0" w:color="auto"/>
        <w:bottom w:val="none" w:sz="0" w:space="0" w:color="auto"/>
        <w:right w:val="none" w:sz="0" w:space="0" w:color="auto"/>
      </w:divBdr>
    </w:div>
    <w:div w:id="1132941407">
      <w:bodyDiv w:val="1"/>
      <w:marLeft w:val="0"/>
      <w:marRight w:val="0"/>
      <w:marTop w:val="0"/>
      <w:marBottom w:val="0"/>
      <w:divBdr>
        <w:top w:val="none" w:sz="0" w:space="0" w:color="auto"/>
        <w:left w:val="none" w:sz="0" w:space="0" w:color="auto"/>
        <w:bottom w:val="none" w:sz="0" w:space="0" w:color="auto"/>
        <w:right w:val="none" w:sz="0" w:space="0" w:color="auto"/>
      </w:divBdr>
    </w:div>
    <w:div w:id="1133131513">
      <w:bodyDiv w:val="1"/>
      <w:marLeft w:val="0"/>
      <w:marRight w:val="0"/>
      <w:marTop w:val="0"/>
      <w:marBottom w:val="0"/>
      <w:divBdr>
        <w:top w:val="none" w:sz="0" w:space="0" w:color="auto"/>
        <w:left w:val="none" w:sz="0" w:space="0" w:color="auto"/>
        <w:bottom w:val="none" w:sz="0" w:space="0" w:color="auto"/>
        <w:right w:val="none" w:sz="0" w:space="0" w:color="auto"/>
      </w:divBdr>
    </w:div>
    <w:div w:id="1133477437">
      <w:bodyDiv w:val="1"/>
      <w:marLeft w:val="0"/>
      <w:marRight w:val="0"/>
      <w:marTop w:val="0"/>
      <w:marBottom w:val="0"/>
      <w:divBdr>
        <w:top w:val="none" w:sz="0" w:space="0" w:color="auto"/>
        <w:left w:val="none" w:sz="0" w:space="0" w:color="auto"/>
        <w:bottom w:val="none" w:sz="0" w:space="0" w:color="auto"/>
        <w:right w:val="none" w:sz="0" w:space="0" w:color="auto"/>
      </w:divBdr>
    </w:div>
    <w:div w:id="1133718280">
      <w:bodyDiv w:val="1"/>
      <w:marLeft w:val="0"/>
      <w:marRight w:val="0"/>
      <w:marTop w:val="0"/>
      <w:marBottom w:val="0"/>
      <w:divBdr>
        <w:top w:val="none" w:sz="0" w:space="0" w:color="auto"/>
        <w:left w:val="none" w:sz="0" w:space="0" w:color="auto"/>
        <w:bottom w:val="none" w:sz="0" w:space="0" w:color="auto"/>
        <w:right w:val="none" w:sz="0" w:space="0" w:color="auto"/>
      </w:divBdr>
    </w:div>
    <w:div w:id="1133786621">
      <w:bodyDiv w:val="1"/>
      <w:marLeft w:val="0"/>
      <w:marRight w:val="0"/>
      <w:marTop w:val="0"/>
      <w:marBottom w:val="0"/>
      <w:divBdr>
        <w:top w:val="none" w:sz="0" w:space="0" w:color="auto"/>
        <w:left w:val="none" w:sz="0" w:space="0" w:color="auto"/>
        <w:bottom w:val="none" w:sz="0" w:space="0" w:color="auto"/>
        <w:right w:val="none" w:sz="0" w:space="0" w:color="auto"/>
      </w:divBdr>
    </w:div>
    <w:div w:id="1133791279">
      <w:bodyDiv w:val="1"/>
      <w:marLeft w:val="0"/>
      <w:marRight w:val="0"/>
      <w:marTop w:val="0"/>
      <w:marBottom w:val="0"/>
      <w:divBdr>
        <w:top w:val="none" w:sz="0" w:space="0" w:color="auto"/>
        <w:left w:val="none" w:sz="0" w:space="0" w:color="auto"/>
        <w:bottom w:val="none" w:sz="0" w:space="0" w:color="auto"/>
        <w:right w:val="none" w:sz="0" w:space="0" w:color="auto"/>
      </w:divBdr>
    </w:div>
    <w:div w:id="1133862715">
      <w:bodyDiv w:val="1"/>
      <w:marLeft w:val="0"/>
      <w:marRight w:val="0"/>
      <w:marTop w:val="0"/>
      <w:marBottom w:val="0"/>
      <w:divBdr>
        <w:top w:val="none" w:sz="0" w:space="0" w:color="auto"/>
        <w:left w:val="none" w:sz="0" w:space="0" w:color="auto"/>
        <w:bottom w:val="none" w:sz="0" w:space="0" w:color="auto"/>
        <w:right w:val="none" w:sz="0" w:space="0" w:color="auto"/>
      </w:divBdr>
    </w:div>
    <w:div w:id="1133904791">
      <w:bodyDiv w:val="1"/>
      <w:marLeft w:val="0"/>
      <w:marRight w:val="0"/>
      <w:marTop w:val="0"/>
      <w:marBottom w:val="0"/>
      <w:divBdr>
        <w:top w:val="none" w:sz="0" w:space="0" w:color="auto"/>
        <w:left w:val="none" w:sz="0" w:space="0" w:color="auto"/>
        <w:bottom w:val="none" w:sz="0" w:space="0" w:color="auto"/>
        <w:right w:val="none" w:sz="0" w:space="0" w:color="auto"/>
      </w:divBdr>
    </w:div>
    <w:div w:id="1133908917">
      <w:bodyDiv w:val="1"/>
      <w:marLeft w:val="0"/>
      <w:marRight w:val="0"/>
      <w:marTop w:val="0"/>
      <w:marBottom w:val="0"/>
      <w:divBdr>
        <w:top w:val="none" w:sz="0" w:space="0" w:color="auto"/>
        <w:left w:val="none" w:sz="0" w:space="0" w:color="auto"/>
        <w:bottom w:val="none" w:sz="0" w:space="0" w:color="auto"/>
        <w:right w:val="none" w:sz="0" w:space="0" w:color="auto"/>
      </w:divBdr>
    </w:div>
    <w:div w:id="1133987617">
      <w:bodyDiv w:val="1"/>
      <w:marLeft w:val="0"/>
      <w:marRight w:val="0"/>
      <w:marTop w:val="0"/>
      <w:marBottom w:val="0"/>
      <w:divBdr>
        <w:top w:val="none" w:sz="0" w:space="0" w:color="auto"/>
        <w:left w:val="none" w:sz="0" w:space="0" w:color="auto"/>
        <w:bottom w:val="none" w:sz="0" w:space="0" w:color="auto"/>
        <w:right w:val="none" w:sz="0" w:space="0" w:color="auto"/>
      </w:divBdr>
    </w:div>
    <w:div w:id="1134177524">
      <w:bodyDiv w:val="1"/>
      <w:marLeft w:val="0"/>
      <w:marRight w:val="0"/>
      <w:marTop w:val="0"/>
      <w:marBottom w:val="0"/>
      <w:divBdr>
        <w:top w:val="none" w:sz="0" w:space="0" w:color="auto"/>
        <w:left w:val="none" w:sz="0" w:space="0" w:color="auto"/>
        <w:bottom w:val="none" w:sz="0" w:space="0" w:color="auto"/>
        <w:right w:val="none" w:sz="0" w:space="0" w:color="auto"/>
      </w:divBdr>
    </w:div>
    <w:div w:id="1134323992">
      <w:bodyDiv w:val="1"/>
      <w:marLeft w:val="0"/>
      <w:marRight w:val="0"/>
      <w:marTop w:val="0"/>
      <w:marBottom w:val="0"/>
      <w:divBdr>
        <w:top w:val="none" w:sz="0" w:space="0" w:color="auto"/>
        <w:left w:val="none" w:sz="0" w:space="0" w:color="auto"/>
        <w:bottom w:val="none" w:sz="0" w:space="0" w:color="auto"/>
        <w:right w:val="none" w:sz="0" w:space="0" w:color="auto"/>
      </w:divBdr>
    </w:div>
    <w:div w:id="1135175787">
      <w:bodyDiv w:val="1"/>
      <w:marLeft w:val="0"/>
      <w:marRight w:val="0"/>
      <w:marTop w:val="0"/>
      <w:marBottom w:val="0"/>
      <w:divBdr>
        <w:top w:val="none" w:sz="0" w:space="0" w:color="auto"/>
        <w:left w:val="none" w:sz="0" w:space="0" w:color="auto"/>
        <w:bottom w:val="none" w:sz="0" w:space="0" w:color="auto"/>
        <w:right w:val="none" w:sz="0" w:space="0" w:color="auto"/>
      </w:divBdr>
    </w:div>
    <w:div w:id="1135298156">
      <w:bodyDiv w:val="1"/>
      <w:marLeft w:val="0"/>
      <w:marRight w:val="0"/>
      <w:marTop w:val="0"/>
      <w:marBottom w:val="0"/>
      <w:divBdr>
        <w:top w:val="none" w:sz="0" w:space="0" w:color="auto"/>
        <w:left w:val="none" w:sz="0" w:space="0" w:color="auto"/>
        <w:bottom w:val="none" w:sz="0" w:space="0" w:color="auto"/>
        <w:right w:val="none" w:sz="0" w:space="0" w:color="auto"/>
      </w:divBdr>
    </w:div>
    <w:div w:id="1136485672">
      <w:bodyDiv w:val="1"/>
      <w:marLeft w:val="0"/>
      <w:marRight w:val="0"/>
      <w:marTop w:val="0"/>
      <w:marBottom w:val="0"/>
      <w:divBdr>
        <w:top w:val="none" w:sz="0" w:space="0" w:color="auto"/>
        <w:left w:val="none" w:sz="0" w:space="0" w:color="auto"/>
        <w:bottom w:val="none" w:sz="0" w:space="0" w:color="auto"/>
        <w:right w:val="none" w:sz="0" w:space="0" w:color="auto"/>
      </w:divBdr>
    </w:div>
    <w:div w:id="1136874985">
      <w:bodyDiv w:val="1"/>
      <w:marLeft w:val="0"/>
      <w:marRight w:val="0"/>
      <w:marTop w:val="0"/>
      <w:marBottom w:val="0"/>
      <w:divBdr>
        <w:top w:val="none" w:sz="0" w:space="0" w:color="auto"/>
        <w:left w:val="none" w:sz="0" w:space="0" w:color="auto"/>
        <w:bottom w:val="none" w:sz="0" w:space="0" w:color="auto"/>
        <w:right w:val="none" w:sz="0" w:space="0" w:color="auto"/>
      </w:divBdr>
    </w:div>
    <w:div w:id="1136875776">
      <w:bodyDiv w:val="1"/>
      <w:marLeft w:val="0"/>
      <w:marRight w:val="0"/>
      <w:marTop w:val="0"/>
      <w:marBottom w:val="0"/>
      <w:divBdr>
        <w:top w:val="none" w:sz="0" w:space="0" w:color="auto"/>
        <w:left w:val="none" w:sz="0" w:space="0" w:color="auto"/>
        <w:bottom w:val="none" w:sz="0" w:space="0" w:color="auto"/>
        <w:right w:val="none" w:sz="0" w:space="0" w:color="auto"/>
      </w:divBdr>
    </w:div>
    <w:div w:id="1136918533">
      <w:bodyDiv w:val="1"/>
      <w:marLeft w:val="0"/>
      <w:marRight w:val="0"/>
      <w:marTop w:val="0"/>
      <w:marBottom w:val="0"/>
      <w:divBdr>
        <w:top w:val="none" w:sz="0" w:space="0" w:color="auto"/>
        <w:left w:val="none" w:sz="0" w:space="0" w:color="auto"/>
        <w:bottom w:val="none" w:sz="0" w:space="0" w:color="auto"/>
        <w:right w:val="none" w:sz="0" w:space="0" w:color="auto"/>
      </w:divBdr>
    </w:div>
    <w:div w:id="1136920940">
      <w:bodyDiv w:val="1"/>
      <w:marLeft w:val="0"/>
      <w:marRight w:val="0"/>
      <w:marTop w:val="0"/>
      <w:marBottom w:val="0"/>
      <w:divBdr>
        <w:top w:val="none" w:sz="0" w:space="0" w:color="auto"/>
        <w:left w:val="none" w:sz="0" w:space="0" w:color="auto"/>
        <w:bottom w:val="none" w:sz="0" w:space="0" w:color="auto"/>
        <w:right w:val="none" w:sz="0" w:space="0" w:color="auto"/>
      </w:divBdr>
    </w:div>
    <w:div w:id="1137067657">
      <w:bodyDiv w:val="1"/>
      <w:marLeft w:val="0"/>
      <w:marRight w:val="0"/>
      <w:marTop w:val="0"/>
      <w:marBottom w:val="0"/>
      <w:divBdr>
        <w:top w:val="none" w:sz="0" w:space="0" w:color="auto"/>
        <w:left w:val="none" w:sz="0" w:space="0" w:color="auto"/>
        <w:bottom w:val="none" w:sz="0" w:space="0" w:color="auto"/>
        <w:right w:val="none" w:sz="0" w:space="0" w:color="auto"/>
      </w:divBdr>
    </w:div>
    <w:div w:id="1137259950">
      <w:bodyDiv w:val="1"/>
      <w:marLeft w:val="0"/>
      <w:marRight w:val="0"/>
      <w:marTop w:val="0"/>
      <w:marBottom w:val="0"/>
      <w:divBdr>
        <w:top w:val="none" w:sz="0" w:space="0" w:color="auto"/>
        <w:left w:val="none" w:sz="0" w:space="0" w:color="auto"/>
        <w:bottom w:val="none" w:sz="0" w:space="0" w:color="auto"/>
        <w:right w:val="none" w:sz="0" w:space="0" w:color="auto"/>
      </w:divBdr>
    </w:div>
    <w:div w:id="1138571969">
      <w:bodyDiv w:val="1"/>
      <w:marLeft w:val="0"/>
      <w:marRight w:val="0"/>
      <w:marTop w:val="0"/>
      <w:marBottom w:val="0"/>
      <w:divBdr>
        <w:top w:val="none" w:sz="0" w:space="0" w:color="auto"/>
        <w:left w:val="none" w:sz="0" w:space="0" w:color="auto"/>
        <w:bottom w:val="none" w:sz="0" w:space="0" w:color="auto"/>
        <w:right w:val="none" w:sz="0" w:space="0" w:color="auto"/>
      </w:divBdr>
    </w:div>
    <w:div w:id="1138693041">
      <w:bodyDiv w:val="1"/>
      <w:marLeft w:val="0"/>
      <w:marRight w:val="0"/>
      <w:marTop w:val="0"/>
      <w:marBottom w:val="0"/>
      <w:divBdr>
        <w:top w:val="none" w:sz="0" w:space="0" w:color="auto"/>
        <w:left w:val="none" w:sz="0" w:space="0" w:color="auto"/>
        <w:bottom w:val="none" w:sz="0" w:space="0" w:color="auto"/>
        <w:right w:val="none" w:sz="0" w:space="0" w:color="auto"/>
      </w:divBdr>
    </w:div>
    <w:div w:id="1138914020">
      <w:bodyDiv w:val="1"/>
      <w:marLeft w:val="0"/>
      <w:marRight w:val="0"/>
      <w:marTop w:val="0"/>
      <w:marBottom w:val="0"/>
      <w:divBdr>
        <w:top w:val="none" w:sz="0" w:space="0" w:color="auto"/>
        <w:left w:val="none" w:sz="0" w:space="0" w:color="auto"/>
        <w:bottom w:val="none" w:sz="0" w:space="0" w:color="auto"/>
        <w:right w:val="none" w:sz="0" w:space="0" w:color="auto"/>
      </w:divBdr>
    </w:div>
    <w:div w:id="1139224950">
      <w:bodyDiv w:val="1"/>
      <w:marLeft w:val="0"/>
      <w:marRight w:val="0"/>
      <w:marTop w:val="0"/>
      <w:marBottom w:val="0"/>
      <w:divBdr>
        <w:top w:val="none" w:sz="0" w:space="0" w:color="auto"/>
        <w:left w:val="none" w:sz="0" w:space="0" w:color="auto"/>
        <w:bottom w:val="none" w:sz="0" w:space="0" w:color="auto"/>
        <w:right w:val="none" w:sz="0" w:space="0" w:color="auto"/>
      </w:divBdr>
    </w:div>
    <w:div w:id="1139419358">
      <w:bodyDiv w:val="1"/>
      <w:marLeft w:val="0"/>
      <w:marRight w:val="0"/>
      <w:marTop w:val="0"/>
      <w:marBottom w:val="0"/>
      <w:divBdr>
        <w:top w:val="none" w:sz="0" w:space="0" w:color="auto"/>
        <w:left w:val="none" w:sz="0" w:space="0" w:color="auto"/>
        <w:bottom w:val="none" w:sz="0" w:space="0" w:color="auto"/>
        <w:right w:val="none" w:sz="0" w:space="0" w:color="auto"/>
      </w:divBdr>
    </w:div>
    <w:div w:id="1139761790">
      <w:bodyDiv w:val="1"/>
      <w:marLeft w:val="0"/>
      <w:marRight w:val="0"/>
      <w:marTop w:val="0"/>
      <w:marBottom w:val="0"/>
      <w:divBdr>
        <w:top w:val="none" w:sz="0" w:space="0" w:color="auto"/>
        <w:left w:val="none" w:sz="0" w:space="0" w:color="auto"/>
        <w:bottom w:val="none" w:sz="0" w:space="0" w:color="auto"/>
        <w:right w:val="none" w:sz="0" w:space="0" w:color="auto"/>
      </w:divBdr>
    </w:div>
    <w:div w:id="1140422212">
      <w:bodyDiv w:val="1"/>
      <w:marLeft w:val="0"/>
      <w:marRight w:val="0"/>
      <w:marTop w:val="0"/>
      <w:marBottom w:val="0"/>
      <w:divBdr>
        <w:top w:val="none" w:sz="0" w:space="0" w:color="auto"/>
        <w:left w:val="none" w:sz="0" w:space="0" w:color="auto"/>
        <w:bottom w:val="none" w:sz="0" w:space="0" w:color="auto"/>
        <w:right w:val="none" w:sz="0" w:space="0" w:color="auto"/>
      </w:divBdr>
    </w:div>
    <w:div w:id="1140852224">
      <w:bodyDiv w:val="1"/>
      <w:marLeft w:val="0"/>
      <w:marRight w:val="0"/>
      <w:marTop w:val="0"/>
      <w:marBottom w:val="0"/>
      <w:divBdr>
        <w:top w:val="none" w:sz="0" w:space="0" w:color="auto"/>
        <w:left w:val="none" w:sz="0" w:space="0" w:color="auto"/>
        <w:bottom w:val="none" w:sz="0" w:space="0" w:color="auto"/>
        <w:right w:val="none" w:sz="0" w:space="0" w:color="auto"/>
      </w:divBdr>
    </w:div>
    <w:div w:id="1141195209">
      <w:bodyDiv w:val="1"/>
      <w:marLeft w:val="0"/>
      <w:marRight w:val="0"/>
      <w:marTop w:val="0"/>
      <w:marBottom w:val="0"/>
      <w:divBdr>
        <w:top w:val="none" w:sz="0" w:space="0" w:color="auto"/>
        <w:left w:val="none" w:sz="0" w:space="0" w:color="auto"/>
        <w:bottom w:val="none" w:sz="0" w:space="0" w:color="auto"/>
        <w:right w:val="none" w:sz="0" w:space="0" w:color="auto"/>
      </w:divBdr>
    </w:div>
    <w:div w:id="1141460400">
      <w:bodyDiv w:val="1"/>
      <w:marLeft w:val="0"/>
      <w:marRight w:val="0"/>
      <w:marTop w:val="0"/>
      <w:marBottom w:val="0"/>
      <w:divBdr>
        <w:top w:val="none" w:sz="0" w:space="0" w:color="auto"/>
        <w:left w:val="none" w:sz="0" w:space="0" w:color="auto"/>
        <w:bottom w:val="none" w:sz="0" w:space="0" w:color="auto"/>
        <w:right w:val="none" w:sz="0" w:space="0" w:color="auto"/>
      </w:divBdr>
    </w:div>
    <w:div w:id="1141583639">
      <w:bodyDiv w:val="1"/>
      <w:marLeft w:val="0"/>
      <w:marRight w:val="0"/>
      <w:marTop w:val="0"/>
      <w:marBottom w:val="0"/>
      <w:divBdr>
        <w:top w:val="none" w:sz="0" w:space="0" w:color="auto"/>
        <w:left w:val="none" w:sz="0" w:space="0" w:color="auto"/>
        <w:bottom w:val="none" w:sz="0" w:space="0" w:color="auto"/>
        <w:right w:val="none" w:sz="0" w:space="0" w:color="auto"/>
      </w:divBdr>
    </w:div>
    <w:div w:id="1142121091">
      <w:bodyDiv w:val="1"/>
      <w:marLeft w:val="0"/>
      <w:marRight w:val="0"/>
      <w:marTop w:val="0"/>
      <w:marBottom w:val="0"/>
      <w:divBdr>
        <w:top w:val="none" w:sz="0" w:space="0" w:color="auto"/>
        <w:left w:val="none" w:sz="0" w:space="0" w:color="auto"/>
        <w:bottom w:val="none" w:sz="0" w:space="0" w:color="auto"/>
        <w:right w:val="none" w:sz="0" w:space="0" w:color="auto"/>
      </w:divBdr>
    </w:div>
    <w:div w:id="1142189063">
      <w:bodyDiv w:val="1"/>
      <w:marLeft w:val="0"/>
      <w:marRight w:val="0"/>
      <w:marTop w:val="0"/>
      <w:marBottom w:val="0"/>
      <w:divBdr>
        <w:top w:val="none" w:sz="0" w:space="0" w:color="auto"/>
        <w:left w:val="none" w:sz="0" w:space="0" w:color="auto"/>
        <w:bottom w:val="none" w:sz="0" w:space="0" w:color="auto"/>
        <w:right w:val="none" w:sz="0" w:space="0" w:color="auto"/>
      </w:divBdr>
    </w:div>
    <w:div w:id="1142625624">
      <w:bodyDiv w:val="1"/>
      <w:marLeft w:val="0"/>
      <w:marRight w:val="0"/>
      <w:marTop w:val="0"/>
      <w:marBottom w:val="0"/>
      <w:divBdr>
        <w:top w:val="none" w:sz="0" w:space="0" w:color="auto"/>
        <w:left w:val="none" w:sz="0" w:space="0" w:color="auto"/>
        <w:bottom w:val="none" w:sz="0" w:space="0" w:color="auto"/>
        <w:right w:val="none" w:sz="0" w:space="0" w:color="auto"/>
      </w:divBdr>
    </w:div>
    <w:div w:id="1142817952">
      <w:bodyDiv w:val="1"/>
      <w:marLeft w:val="0"/>
      <w:marRight w:val="0"/>
      <w:marTop w:val="0"/>
      <w:marBottom w:val="0"/>
      <w:divBdr>
        <w:top w:val="none" w:sz="0" w:space="0" w:color="auto"/>
        <w:left w:val="none" w:sz="0" w:space="0" w:color="auto"/>
        <w:bottom w:val="none" w:sz="0" w:space="0" w:color="auto"/>
        <w:right w:val="none" w:sz="0" w:space="0" w:color="auto"/>
      </w:divBdr>
    </w:div>
    <w:div w:id="1142886120">
      <w:bodyDiv w:val="1"/>
      <w:marLeft w:val="0"/>
      <w:marRight w:val="0"/>
      <w:marTop w:val="0"/>
      <w:marBottom w:val="0"/>
      <w:divBdr>
        <w:top w:val="none" w:sz="0" w:space="0" w:color="auto"/>
        <w:left w:val="none" w:sz="0" w:space="0" w:color="auto"/>
        <w:bottom w:val="none" w:sz="0" w:space="0" w:color="auto"/>
        <w:right w:val="none" w:sz="0" w:space="0" w:color="auto"/>
      </w:divBdr>
    </w:div>
    <w:div w:id="1142893795">
      <w:bodyDiv w:val="1"/>
      <w:marLeft w:val="0"/>
      <w:marRight w:val="0"/>
      <w:marTop w:val="0"/>
      <w:marBottom w:val="0"/>
      <w:divBdr>
        <w:top w:val="none" w:sz="0" w:space="0" w:color="auto"/>
        <w:left w:val="none" w:sz="0" w:space="0" w:color="auto"/>
        <w:bottom w:val="none" w:sz="0" w:space="0" w:color="auto"/>
        <w:right w:val="none" w:sz="0" w:space="0" w:color="auto"/>
      </w:divBdr>
    </w:div>
    <w:div w:id="1143036862">
      <w:bodyDiv w:val="1"/>
      <w:marLeft w:val="0"/>
      <w:marRight w:val="0"/>
      <w:marTop w:val="0"/>
      <w:marBottom w:val="0"/>
      <w:divBdr>
        <w:top w:val="none" w:sz="0" w:space="0" w:color="auto"/>
        <w:left w:val="none" w:sz="0" w:space="0" w:color="auto"/>
        <w:bottom w:val="none" w:sz="0" w:space="0" w:color="auto"/>
        <w:right w:val="none" w:sz="0" w:space="0" w:color="auto"/>
      </w:divBdr>
    </w:div>
    <w:div w:id="1143039225">
      <w:bodyDiv w:val="1"/>
      <w:marLeft w:val="0"/>
      <w:marRight w:val="0"/>
      <w:marTop w:val="0"/>
      <w:marBottom w:val="0"/>
      <w:divBdr>
        <w:top w:val="none" w:sz="0" w:space="0" w:color="auto"/>
        <w:left w:val="none" w:sz="0" w:space="0" w:color="auto"/>
        <w:bottom w:val="none" w:sz="0" w:space="0" w:color="auto"/>
        <w:right w:val="none" w:sz="0" w:space="0" w:color="auto"/>
      </w:divBdr>
    </w:div>
    <w:div w:id="1143353192">
      <w:bodyDiv w:val="1"/>
      <w:marLeft w:val="0"/>
      <w:marRight w:val="0"/>
      <w:marTop w:val="0"/>
      <w:marBottom w:val="0"/>
      <w:divBdr>
        <w:top w:val="none" w:sz="0" w:space="0" w:color="auto"/>
        <w:left w:val="none" w:sz="0" w:space="0" w:color="auto"/>
        <w:bottom w:val="none" w:sz="0" w:space="0" w:color="auto"/>
        <w:right w:val="none" w:sz="0" w:space="0" w:color="auto"/>
      </w:divBdr>
    </w:div>
    <w:div w:id="1143766180">
      <w:bodyDiv w:val="1"/>
      <w:marLeft w:val="0"/>
      <w:marRight w:val="0"/>
      <w:marTop w:val="0"/>
      <w:marBottom w:val="0"/>
      <w:divBdr>
        <w:top w:val="none" w:sz="0" w:space="0" w:color="auto"/>
        <w:left w:val="none" w:sz="0" w:space="0" w:color="auto"/>
        <w:bottom w:val="none" w:sz="0" w:space="0" w:color="auto"/>
        <w:right w:val="none" w:sz="0" w:space="0" w:color="auto"/>
      </w:divBdr>
    </w:div>
    <w:div w:id="1144155288">
      <w:bodyDiv w:val="1"/>
      <w:marLeft w:val="0"/>
      <w:marRight w:val="0"/>
      <w:marTop w:val="0"/>
      <w:marBottom w:val="0"/>
      <w:divBdr>
        <w:top w:val="none" w:sz="0" w:space="0" w:color="auto"/>
        <w:left w:val="none" w:sz="0" w:space="0" w:color="auto"/>
        <w:bottom w:val="none" w:sz="0" w:space="0" w:color="auto"/>
        <w:right w:val="none" w:sz="0" w:space="0" w:color="auto"/>
      </w:divBdr>
    </w:div>
    <w:div w:id="1144277969">
      <w:bodyDiv w:val="1"/>
      <w:marLeft w:val="0"/>
      <w:marRight w:val="0"/>
      <w:marTop w:val="0"/>
      <w:marBottom w:val="0"/>
      <w:divBdr>
        <w:top w:val="none" w:sz="0" w:space="0" w:color="auto"/>
        <w:left w:val="none" w:sz="0" w:space="0" w:color="auto"/>
        <w:bottom w:val="none" w:sz="0" w:space="0" w:color="auto"/>
        <w:right w:val="none" w:sz="0" w:space="0" w:color="auto"/>
      </w:divBdr>
    </w:div>
    <w:div w:id="1144355229">
      <w:bodyDiv w:val="1"/>
      <w:marLeft w:val="0"/>
      <w:marRight w:val="0"/>
      <w:marTop w:val="0"/>
      <w:marBottom w:val="0"/>
      <w:divBdr>
        <w:top w:val="none" w:sz="0" w:space="0" w:color="auto"/>
        <w:left w:val="none" w:sz="0" w:space="0" w:color="auto"/>
        <w:bottom w:val="none" w:sz="0" w:space="0" w:color="auto"/>
        <w:right w:val="none" w:sz="0" w:space="0" w:color="auto"/>
      </w:divBdr>
    </w:div>
    <w:div w:id="1146554328">
      <w:bodyDiv w:val="1"/>
      <w:marLeft w:val="0"/>
      <w:marRight w:val="0"/>
      <w:marTop w:val="0"/>
      <w:marBottom w:val="0"/>
      <w:divBdr>
        <w:top w:val="none" w:sz="0" w:space="0" w:color="auto"/>
        <w:left w:val="none" w:sz="0" w:space="0" w:color="auto"/>
        <w:bottom w:val="none" w:sz="0" w:space="0" w:color="auto"/>
        <w:right w:val="none" w:sz="0" w:space="0" w:color="auto"/>
      </w:divBdr>
    </w:div>
    <w:div w:id="1146897474">
      <w:bodyDiv w:val="1"/>
      <w:marLeft w:val="0"/>
      <w:marRight w:val="0"/>
      <w:marTop w:val="0"/>
      <w:marBottom w:val="0"/>
      <w:divBdr>
        <w:top w:val="none" w:sz="0" w:space="0" w:color="auto"/>
        <w:left w:val="none" w:sz="0" w:space="0" w:color="auto"/>
        <w:bottom w:val="none" w:sz="0" w:space="0" w:color="auto"/>
        <w:right w:val="none" w:sz="0" w:space="0" w:color="auto"/>
      </w:divBdr>
    </w:div>
    <w:div w:id="1147085551">
      <w:bodyDiv w:val="1"/>
      <w:marLeft w:val="0"/>
      <w:marRight w:val="0"/>
      <w:marTop w:val="0"/>
      <w:marBottom w:val="0"/>
      <w:divBdr>
        <w:top w:val="none" w:sz="0" w:space="0" w:color="auto"/>
        <w:left w:val="none" w:sz="0" w:space="0" w:color="auto"/>
        <w:bottom w:val="none" w:sz="0" w:space="0" w:color="auto"/>
        <w:right w:val="none" w:sz="0" w:space="0" w:color="auto"/>
      </w:divBdr>
    </w:div>
    <w:div w:id="1147433103">
      <w:bodyDiv w:val="1"/>
      <w:marLeft w:val="0"/>
      <w:marRight w:val="0"/>
      <w:marTop w:val="0"/>
      <w:marBottom w:val="0"/>
      <w:divBdr>
        <w:top w:val="none" w:sz="0" w:space="0" w:color="auto"/>
        <w:left w:val="none" w:sz="0" w:space="0" w:color="auto"/>
        <w:bottom w:val="none" w:sz="0" w:space="0" w:color="auto"/>
        <w:right w:val="none" w:sz="0" w:space="0" w:color="auto"/>
      </w:divBdr>
    </w:div>
    <w:div w:id="1147935119">
      <w:bodyDiv w:val="1"/>
      <w:marLeft w:val="0"/>
      <w:marRight w:val="0"/>
      <w:marTop w:val="0"/>
      <w:marBottom w:val="0"/>
      <w:divBdr>
        <w:top w:val="none" w:sz="0" w:space="0" w:color="auto"/>
        <w:left w:val="none" w:sz="0" w:space="0" w:color="auto"/>
        <w:bottom w:val="none" w:sz="0" w:space="0" w:color="auto"/>
        <w:right w:val="none" w:sz="0" w:space="0" w:color="auto"/>
      </w:divBdr>
    </w:div>
    <w:div w:id="1148089921">
      <w:bodyDiv w:val="1"/>
      <w:marLeft w:val="0"/>
      <w:marRight w:val="0"/>
      <w:marTop w:val="0"/>
      <w:marBottom w:val="0"/>
      <w:divBdr>
        <w:top w:val="none" w:sz="0" w:space="0" w:color="auto"/>
        <w:left w:val="none" w:sz="0" w:space="0" w:color="auto"/>
        <w:bottom w:val="none" w:sz="0" w:space="0" w:color="auto"/>
        <w:right w:val="none" w:sz="0" w:space="0" w:color="auto"/>
      </w:divBdr>
    </w:div>
    <w:div w:id="1148324677">
      <w:bodyDiv w:val="1"/>
      <w:marLeft w:val="0"/>
      <w:marRight w:val="0"/>
      <w:marTop w:val="0"/>
      <w:marBottom w:val="0"/>
      <w:divBdr>
        <w:top w:val="none" w:sz="0" w:space="0" w:color="auto"/>
        <w:left w:val="none" w:sz="0" w:space="0" w:color="auto"/>
        <w:bottom w:val="none" w:sz="0" w:space="0" w:color="auto"/>
        <w:right w:val="none" w:sz="0" w:space="0" w:color="auto"/>
      </w:divBdr>
    </w:div>
    <w:div w:id="1148327731">
      <w:bodyDiv w:val="1"/>
      <w:marLeft w:val="0"/>
      <w:marRight w:val="0"/>
      <w:marTop w:val="0"/>
      <w:marBottom w:val="0"/>
      <w:divBdr>
        <w:top w:val="none" w:sz="0" w:space="0" w:color="auto"/>
        <w:left w:val="none" w:sz="0" w:space="0" w:color="auto"/>
        <w:bottom w:val="none" w:sz="0" w:space="0" w:color="auto"/>
        <w:right w:val="none" w:sz="0" w:space="0" w:color="auto"/>
      </w:divBdr>
    </w:div>
    <w:div w:id="1148746302">
      <w:bodyDiv w:val="1"/>
      <w:marLeft w:val="0"/>
      <w:marRight w:val="0"/>
      <w:marTop w:val="0"/>
      <w:marBottom w:val="0"/>
      <w:divBdr>
        <w:top w:val="none" w:sz="0" w:space="0" w:color="auto"/>
        <w:left w:val="none" w:sz="0" w:space="0" w:color="auto"/>
        <w:bottom w:val="none" w:sz="0" w:space="0" w:color="auto"/>
        <w:right w:val="none" w:sz="0" w:space="0" w:color="auto"/>
      </w:divBdr>
    </w:div>
    <w:div w:id="1148746849">
      <w:bodyDiv w:val="1"/>
      <w:marLeft w:val="0"/>
      <w:marRight w:val="0"/>
      <w:marTop w:val="0"/>
      <w:marBottom w:val="0"/>
      <w:divBdr>
        <w:top w:val="none" w:sz="0" w:space="0" w:color="auto"/>
        <w:left w:val="none" w:sz="0" w:space="0" w:color="auto"/>
        <w:bottom w:val="none" w:sz="0" w:space="0" w:color="auto"/>
        <w:right w:val="none" w:sz="0" w:space="0" w:color="auto"/>
      </w:divBdr>
    </w:div>
    <w:div w:id="1149056292">
      <w:bodyDiv w:val="1"/>
      <w:marLeft w:val="0"/>
      <w:marRight w:val="0"/>
      <w:marTop w:val="0"/>
      <w:marBottom w:val="0"/>
      <w:divBdr>
        <w:top w:val="none" w:sz="0" w:space="0" w:color="auto"/>
        <w:left w:val="none" w:sz="0" w:space="0" w:color="auto"/>
        <w:bottom w:val="none" w:sz="0" w:space="0" w:color="auto"/>
        <w:right w:val="none" w:sz="0" w:space="0" w:color="auto"/>
      </w:divBdr>
    </w:div>
    <w:div w:id="1149248541">
      <w:bodyDiv w:val="1"/>
      <w:marLeft w:val="0"/>
      <w:marRight w:val="0"/>
      <w:marTop w:val="0"/>
      <w:marBottom w:val="0"/>
      <w:divBdr>
        <w:top w:val="none" w:sz="0" w:space="0" w:color="auto"/>
        <w:left w:val="none" w:sz="0" w:space="0" w:color="auto"/>
        <w:bottom w:val="none" w:sz="0" w:space="0" w:color="auto"/>
        <w:right w:val="none" w:sz="0" w:space="0" w:color="auto"/>
      </w:divBdr>
    </w:div>
    <w:div w:id="1149252486">
      <w:bodyDiv w:val="1"/>
      <w:marLeft w:val="0"/>
      <w:marRight w:val="0"/>
      <w:marTop w:val="0"/>
      <w:marBottom w:val="0"/>
      <w:divBdr>
        <w:top w:val="none" w:sz="0" w:space="0" w:color="auto"/>
        <w:left w:val="none" w:sz="0" w:space="0" w:color="auto"/>
        <w:bottom w:val="none" w:sz="0" w:space="0" w:color="auto"/>
        <w:right w:val="none" w:sz="0" w:space="0" w:color="auto"/>
      </w:divBdr>
    </w:div>
    <w:div w:id="1149442697">
      <w:bodyDiv w:val="1"/>
      <w:marLeft w:val="0"/>
      <w:marRight w:val="0"/>
      <w:marTop w:val="0"/>
      <w:marBottom w:val="0"/>
      <w:divBdr>
        <w:top w:val="none" w:sz="0" w:space="0" w:color="auto"/>
        <w:left w:val="none" w:sz="0" w:space="0" w:color="auto"/>
        <w:bottom w:val="none" w:sz="0" w:space="0" w:color="auto"/>
        <w:right w:val="none" w:sz="0" w:space="0" w:color="auto"/>
      </w:divBdr>
    </w:div>
    <w:div w:id="1149445001">
      <w:bodyDiv w:val="1"/>
      <w:marLeft w:val="0"/>
      <w:marRight w:val="0"/>
      <w:marTop w:val="0"/>
      <w:marBottom w:val="0"/>
      <w:divBdr>
        <w:top w:val="none" w:sz="0" w:space="0" w:color="auto"/>
        <w:left w:val="none" w:sz="0" w:space="0" w:color="auto"/>
        <w:bottom w:val="none" w:sz="0" w:space="0" w:color="auto"/>
        <w:right w:val="none" w:sz="0" w:space="0" w:color="auto"/>
      </w:divBdr>
    </w:div>
    <w:div w:id="1149513527">
      <w:bodyDiv w:val="1"/>
      <w:marLeft w:val="0"/>
      <w:marRight w:val="0"/>
      <w:marTop w:val="0"/>
      <w:marBottom w:val="0"/>
      <w:divBdr>
        <w:top w:val="none" w:sz="0" w:space="0" w:color="auto"/>
        <w:left w:val="none" w:sz="0" w:space="0" w:color="auto"/>
        <w:bottom w:val="none" w:sz="0" w:space="0" w:color="auto"/>
        <w:right w:val="none" w:sz="0" w:space="0" w:color="auto"/>
      </w:divBdr>
    </w:div>
    <w:div w:id="1149639867">
      <w:bodyDiv w:val="1"/>
      <w:marLeft w:val="0"/>
      <w:marRight w:val="0"/>
      <w:marTop w:val="0"/>
      <w:marBottom w:val="0"/>
      <w:divBdr>
        <w:top w:val="none" w:sz="0" w:space="0" w:color="auto"/>
        <w:left w:val="none" w:sz="0" w:space="0" w:color="auto"/>
        <w:bottom w:val="none" w:sz="0" w:space="0" w:color="auto"/>
        <w:right w:val="none" w:sz="0" w:space="0" w:color="auto"/>
      </w:divBdr>
    </w:div>
    <w:div w:id="1150175624">
      <w:bodyDiv w:val="1"/>
      <w:marLeft w:val="0"/>
      <w:marRight w:val="0"/>
      <w:marTop w:val="0"/>
      <w:marBottom w:val="0"/>
      <w:divBdr>
        <w:top w:val="none" w:sz="0" w:space="0" w:color="auto"/>
        <w:left w:val="none" w:sz="0" w:space="0" w:color="auto"/>
        <w:bottom w:val="none" w:sz="0" w:space="0" w:color="auto"/>
        <w:right w:val="none" w:sz="0" w:space="0" w:color="auto"/>
      </w:divBdr>
    </w:div>
    <w:div w:id="1151025152">
      <w:bodyDiv w:val="1"/>
      <w:marLeft w:val="0"/>
      <w:marRight w:val="0"/>
      <w:marTop w:val="0"/>
      <w:marBottom w:val="0"/>
      <w:divBdr>
        <w:top w:val="none" w:sz="0" w:space="0" w:color="auto"/>
        <w:left w:val="none" w:sz="0" w:space="0" w:color="auto"/>
        <w:bottom w:val="none" w:sz="0" w:space="0" w:color="auto"/>
        <w:right w:val="none" w:sz="0" w:space="0" w:color="auto"/>
      </w:divBdr>
    </w:div>
    <w:div w:id="1151286607">
      <w:bodyDiv w:val="1"/>
      <w:marLeft w:val="0"/>
      <w:marRight w:val="0"/>
      <w:marTop w:val="0"/>
      <w:marBottom w:val="0"/>
      <w:divBdr>
        <w:top w:val="none" w:sz="0" w:space="0" w:color="auto"/>
        <w:left w:val="none" w:sz="0" w:space="0" w:color="auto"/>
        <w:bottom w:val="none" w:sz="0" w:space="0" w:color="auto"/>
        <w:right w:val="none" w:sz="0" w:space="0" w:color="auto"/>
      </w:divBdr>
    </w:div>
    <w:div w:id="1151294833">
      <w:bodyDiv w:val="1"/>
      <w:marLeft w:val="0"/>
      <w:marRight w:val="0"/>
      <w:marTop w:val="0"/>
      <w:marBottom w:val="0"/>
      <w:divBdr>
        <w:top w:val="none" w:sz="0" w:space="0" w:color="auto"/>
        <w:left w:val="none" w:sz="0" w:space="0" w:color="auto"/>
        <w:bottom w:val="none" w:sz="0" w:space="0" w:color="auto"/>
        <w:right w:val="none" w:sz="0" w:space="0" w:color="auto"/>
      </w:divBdr>
    </w:div>
    <w:div w:id="1151872243">
      <w:bodyDiv w:val="1"/>
      <w:marLeft w:val="0"/>
      <w:marRight w:val="0"/>
      <w:marTop w:val="0"/>
      <w:marBottom w:val="0"/>
      <w:divBdr>
        <w:top w:val="none" w:sz="0" w:space="0" w:color="auto"/>
        <w:left w:val="none" w:sz="0" w:space="0" w:color="auto"/>
        <w:bottom w:val="none" w:sz="0" w:space="0" w:color="auto"/>
        <w:right w:val="none" w:sz="0" w:space="0" w:color="auto"/>
      </w:divBdr>
    </w:div>
    <w:div w:id="1152256033">
      <w:bodyDiv w:val="1"/>
      <w:marLeft w:val="0"/>
      <w:marRight w:val="0"/>
      <w:marTop w:val="0"/>
      <w:marBottom w:val="0"/>
      <w:divBdr>
        <w:top w:val="none" w:sz="0" w:space="0" w:color="auto"/>
        <w:left w:val="none" w:sz="0" w:space="0" w:color="auto"/>
        <w:bottom w:val="none" w:sz="0" w:space="0" w:color="auto"/>
        <w:right w:val="none" w:sz="0" w:space="0" w:color="auto"/>
      </w:divBdr>
    </w:div>
    <w:div w:id="1152407736">
      <w:bodyDiv w:val="1"/>
      <w:marLeft w:val="0"/>
      <w:marRight w:val="0"/>
      <w:marTop w:val="0"/>
      <w:marBottom w:val="0"/>
      <w:divBdr>
        <w:top w:val="none" w:sz="0" w:space="0" w:color="auto"/>
        <w:left w:val="none" w:sz="0" w:space="0" w:color="auto"/>
        <w:bottom w:val="none" w:sz="0" w:space="0" w:color="auto"/>
        <w:right w:val="none" w:sz="0" w:space="0" w:color="auto"/>
      </w:divBdr>
    </w:div>
    <w:div w:id="1152647809">
      <w:bodyDiv w:val="1"/>
      <w:marLeft w:val="0"/>
      <w:marRight w:val="0"/>
      <w:marTop w:val="0"/>
      <w:marBottom w:val="0"/>
      <w:divBdr>
        <w:top w:val="none" w:sz="0" w:space="0" w:color="auto"/>
        <w:left w:val="none" w:sz="0" w:space="0" w:color="auto"/>
        <w:bottom w:val="none" w:sz="0" w:space="0" w:color="auto"/>
        <w:right w:val="none" w:sz="0" w:space="0" w:color="auto"/>
      </w:divBdr>
    </w:div>
    <w:div w:id="1152939654">
      <w:bodyDiv w:val="1"/>
      <w:marLeft w:val="0"/>
      <w:marRight w:val="0"/>
      <w:marTop w:val="0"/>
      <w:marBottom w:val="0"/>
      <w:divBdr>
        <w:top w:val="none" w:sz="0" w:space="0" w:color="auto"/>
        <w:left w:val="none" w:sz="0" w:space="0" w:color="auto"/>
        <w:bottom w:val="none" w:sz="0" w:space="0" w:color="auto"/>
        <w:right w:val="none" w:sz="0" w:space="0" w:color="auto"/>
      </w:divBdr>
    </w:div>
    <w:div w:id="1153058712">
      <w:bodyDiv w:val="1"/>
      <w:marLeft w:val="0"/>
      <w:marRight w:val="0"/>
      <w:marTop w:val="0"/>
      <w:marBottom w:val="0"/>
      <w:divBdr>
        <w:top w:val="none" w:sz="0" w:space="0" w:color="auto"/>
        <w:left w:val="none" w:sz="0" w:space="0" w:color="auto"/>
        <w:bottom w:val="none" w:sz="0" w:space="0" w:color="auto"/>
        <w:right w:val="none" w:sz="0" w:space="0" w:color="auto"/>
      </w:divBdr>
    </w:div>
    <w:div w:id="1154486811">
      <w:bodyDiv w:val="1"/>
      <w:marLeft w:val="0"/>
      <w:marRight w:val="0"/>
      <w:marTop w:val="0"/>
      <w:marBottom w:val="0"/>
      <w:divBdr>
        <w:top w:val="none" w:sz="0" w:space="0" w:color="auto"/>
        <w:left w:val="none" w:sz="0" w:space="0" w:color="auto"/>
        <w:bottom w:val="none" w:sz="0" w:space="0" w:color="auto"/>
        <w:right w:val="none" w:sz="0" w:space="0" w:color="auto"/>
      </w:divBdr>
    </w:div>
    <w:div w:id="1154494935">
      <w:bodyDiv w:val="1"/>
      <w:marLeft w:val="0"/>
      <w:marRight w:val="0"/>
      <w:marTop w:val="0"/>
      <w:marBottom w:val="0"/>
      <w:divBdr>
        <w:top w:val="none" w:sz="0" w:space="0" w:color="auto"/>
        <w:left w:val="none" w:sz="0" w:space="0" w:color="auto"/>
        <w:bottom w:val="none" w:sz="0" w:space="0" w:color="auto"/>
        <w:right w:val="none" w:sz="0" w:space="0" w:color="auto"/>
      </w:divBdr>
    </w:div>
    <w:div w:id="1154564695">
      <w:bodyDiv w:val="1"/>
      <w:marLeft w:val="0"/>
      <w:marRight w:val="0"/>
      <w:marTop w:val="0"/>
      <w:marBottom w:val="0"/>
      <w:divBdr>
        <w:top w:val="none" w:sz="0" w:space="0" w:color="auto"/>
        <w:left w:val="none" w:sz="0" w:space="0" w:color="auto"/>
        <w:bottom w:val="none" w:sz="0" w:space="0" w:color="auto"/>
        <w:right w:val="none" w:sz="0" w:space="0" w:color="auto"/>
      </w:divBdr>
    </w:div>
    <w:div w:id="1154639548">
      <w:bodyDiv w:val="1"/>
      <w:marLeft w:val="0"/>
      <w:marRight w:val="0"/>
      <w:marTop w:val="0"/>
      <w:marBottom w:val="0"/>
      <w:divBdr>
        <w:top w:val="none" w:sz="0" w:space="0" w:color="auto"/>
        <w:left w:val="none" w:sz="0" w:space="0" w:color="auto"/>
        <w:bottom w:val="none" w:sz="0" w:space="0" w:color="auto"/>
        <w:right w:val="none" w:sz="0" w:space="0" w:color="auto"/>
      </w:divBdr>
    </w:div>
    <w:div w:id="1155947473">
      <w:bodyDiv w:val="1"/>
      <w:marLeft w:val="0"/>
      <w:marRight w:val="0"/>
      <w:marTop w:val="0"/>
      <w:marBottom w:val="0"/>
      <w:divBdr>
        <w:top w:val="none" w:sz="0" w:space="0" w:color="auto"/>
        <w:left w:val="none" w:sz="0" w:space="0" w:color="auto"/>
        <w:bottom w:val="none" w:sz="0" w:space="0" w:color="auto"/>
        <w:right w:val="none" w:sz="0" w:space="0" w:color="auto"/>
      </w:divBdr>
    </w:div>
    <w:div w:id="1155956507">
      <w:bodyDiv w:val="1"/>
      <w:marLeft w:val="0"/>
      <w:marRight w:val="0"/>
      <w:marTop w:val="0"/>
      <w:marBottom w:val="0"/>
      <w:divBdr>
        <w:top w:val="none" w:sz="0" w:space="0" w:color="auto"/>
        <w:left w:val="none" w:sz="0" w:space="0" w:color="auto"/>
        <w:bottom w:val="none" w:sz="0" w:space="0" w:color="auto"/>
        <w:right w:val="none" w:sz="0" w:space="0" w:color="auto"/>
      </w:divBdr>
    </w:div>
    <w:div w:id="1156071619">
      <w:bodyDiv w:val="1"/>
      <w:marLeft w:val="0"/>
      <w:marRight w:val="0"/>
      <w:marTop w:val="0"/>
      <w:marBottom w:val="0"/>
      <w:divBdr>
        <w:top w:val="none" w:sz="0" w:space="0" w:color="auto"/>
        <w:left w:val="none" w:sz="0" w:space="0" w:color="auto"/>
        <w:bottom w:val="none" w:sz="0" w:space="0" w:color="auto"/>
        <w:right w:val="none" w:sz="0" w:space="0" w:color="auto"/>
      </w:divBdr>
    </w:div>
    <w:div w:id="1156265869">
      <w:bodyDiv w:val="1"/>
      <w:marLeft w:val="0"/>
      <w:marRight w:val="0"/>
      <w:marTop w:val="0"/>
      <w:marBottom w:val="0"/>
      <w:divBdr>
        <w:top w:val="none" w:sz="0" w:space="0" w:color="auto"/>
        <w:left w:val="none" w:sz="0" w:space="0" w:color="auto"/>
        <w:bottom w:val="none" w:sz="0" w:space="0" w:color="auto"/>
        <w:right w:val="none" w:sz="0" w:space="0" w:color="auto"/>
      </w:divBdr>
    </w:div>
    <w:div w:id="1156385156">
      <w:bodyDiv w:val="1"/>
      <w:marLeft w:val="0"/>
      <w:marRight w:val="0"/>
      <w:marTop w:val="0"/>
      <w:marBottom w:val="0"/>
      <w:divBdr>
        <w:top w:val="none" w:sz="0" w:space="0" w:color="auto"/>
        <w:left w:val="none" w:sz="0" w:space="0" w:color="auto"/>
        <w:bottom w:val="none" w:sz="0" w:space="0" w:color="auto"/>
        <w:right w:val="none" w:sz="0" w:space="0" w:color="auto"/>
      </w:divBdr>
    </w:div>
    <w:div w:id="1156845528">
      <w:bodyDiv w:val="1"/>
      <w:marLeft w:val="0"/>
      <w:marRight w:val="0"/>
      <w:marTop w:val="0"/>
      <w:marBottom w:val="0"/>
      <w:divBdr>
        <w:top w:val="none" w:sz="0" w:space="0" w:color="auto"/>
        <w:left w:val="none" w:sz="0" w:space="0" w:color="auto"/>
        <w:bottom w:val="none" w:sz="0" w:space="0" w:color="auto"/>
        <w:right w:val="none" w:sz="0" w:space="0" w:color="auto"/>
      </w:divBdr>
    </w:div>
    <w:div w:id="1156921593">
      <w:bodyDiv w:val="1"/>
      <w:marLeft w:val="0"/>
      <w:marRight w:val="0"/>
      <w:marTop w:val="0"/>
      <w:marBottom w:val="0"/>
      <w:divBdr>
        <w:top w:val="none" w:sz="0" w:space="0" w:color="auto"/>
        <w:left w:val="none" w:sz="0" w:space="0" w:color="auto"/>
        <w:bottom w:val="none" w:sz="0" w:space="0" w:color="auto"/>
        <w:right w:val="none" w:sz="0" w:space="0" w:color="auto"/>
      </w:divBdr>
    </w:div>
    <w:div w:id="1157189960">
      <w:bodyDiv w:val="1"/>
      <w:marLeft w:val="0"/>
      <w:marRight w:val="0"/>
      <w:marTop w:val="0"/>
      <w:marBottom w:val="0"/>
      <w:divBdr>
        <w:top w:val="none" w:sz="0" w:space="0" w:color="auto"/>
        <w:left w:val="none" w:sz="0" w:space="0" w:color="auto"/>
        <w:bottom w:val="none" w:sz="0" w:space="0" w:color="auto"/>
        <w:right w:val="none" w:sz="0" w:space="0" w:color="auto"/>
      </w:divBdr>
    </w:div>
    <w:div w:id="1157258646">
      <w:bodyDiv w:val="1"/>
      <w:marLeft w:val="0"/>
      <w:marRight w:val="0"/>
      <w:marTop w:val="0"/>
      <w:marBottom w:val="0"/>
      <w:divBdr>
        <w:top w:val="none" w:sz="0" w:space="0" w:color="auto"/>
        <w:left w:val="none" w:sz="0" w:space="0" w:color="auto"/>
        <w:bottom w:val="none" w:sz="0" w:space="0" w:color="auto"/>
        <w:right w:val="none" w:sz="0" w:space="0" w:color="auto"/>
      </w:divBdr>
    </w:div>
    <w:div w:id="1157304023">
      <w:bodyDiv w:val="1"/>
      <w:marLeft w:val="0"/>
      <w:marRight w:val="0"/>
      <w:marTop w:val="0"/>
      <w:marBottom w:val="0"/>
      <w:divBdr>
        <w:top w:val="none" w:sz="0" w:space="0" w:color="auto"/>
        <w:left w:val="none" w:sz="0" w:space="0" w:color="auto"/>
        <w:bottom w:val="none" w:sz="0" w:space="0" w:color="auto"/>
        <w:right w:val="none" w:sz="0" w:space="0" w:color="auto"/>
      </w:divBdr>
    </w:div>
    <w:div w:id="1157457531">
      <w:bodyDiv w:val="1"/>
      <w:marLeft w:val="0"/>
      <w:marRight w:val="0"/>
      <w:marTop w:val="0"/>
      <w:marBottom w:val="0"/>
      <w:divBdr>
        <w:top w:val="none" w:sz="0" w:space="0" w:color="auto"/>
        <w:left w:val="none" w:sz="0" w:space="0" w:color="auto"/>
        <w:bottom w:val="none" w:sz="0" w:space="0" w:color="auto"/>
        <w:right w:val="none" w:sz="0" w:space="0" w:color="auto"/>
      </w:divBdr>
    </w:div>
    <w:div w:id="1157847406">
      <w:bodyDiv w:val="1"/>
      <w:marLeft w:val="0"/>
      <w:marRight w:val="0"/>
      <w:marTop w:val="0"/>
      <w:marBottom w:val="0"/>
      <w:divBdr>
        <w:top w:val="none" w:sz="0" w:space="0" w:color="auto"/>
        <w:left w:val="none" w:sz="0" w:space="0" w:color="auto"/>
        <w:bottom w:val="none" w:sz="0" w:space="0" w:color="auto"/>
        <w:right w:val="none" w:sz="0" w:space="0" w:color="auto"/>
      </w:divBdr>
    </w:div>
    <w:div w:id="1158038218">
      <w:bodyDiv w:val="1"/>
      <w:marLeft w:val="0"/>
      <w:marRight w:val="0"/>
      <w:marTop w:val="0"/>
      <w:marBottom w:val="0"/>
      <w:divBdr>
        <w:top w:val="none" w:sz="0" w:space="0" w:color="auto"/>
        <w:left w:val="none" w:sz="0" w:space="0" w:color="auto"/>
        <w:bottom w:val="none" w:sz="0" w:space="0" w:color="auto"/>
        <w:right w:val="none" w:sz="0" w:space="0" w:color="auto"/>
      </w:divBdr>
    </w:div>
    <w:div w:id="1158228639">
      <w:bodyDiv w:val="1"/>
      <w:marLeft w:val="0"/>
      <w:marRight w:val="0"/>
      <w:marTop w:val="0"/>
      <w:marBottom w:val="0"/>
      <w:divBdr>
        <w:top w:val="none" w:sz="0" w:space="0" w:color="auto"/>
        <w:left w:val="none" w:sz="0" w:space="0" w:color="auto"/>
        <w:bottom w:val="none" w:sz="0" w:space="0" w:color="auto"/>
        <w:right w:val="none" w:sz="0" w:space="0" w:color="auto"/>
      </w:divBdr>
    </w:div>
    <w:div w:id="1158690031">
      <w:bodyDiv w:val="1"/>
      <w:marLeft w:val="0"/>
      <w:marRight w:val="0"/>
      <w:marTop w:val="0"/>
      <w:marBottom w:val="0"/>
      <w:divBdr>
        <w:top w:val="none" w:sz="0" w:space="0" w:color="auto"/>
        <w:left w:val="none" w:sz="0" w:space="0" w:color="auto"/>
        <w:bottom w:val="none" w:sz="0" w:space="0" w:color="auto"/>
        <w:right w:val="none" w:sz="0" w:space="0" w:color="auto"/>
      </w:divBdr>
    </w:div>
    <w:div w:id="1158811458">
      <w:bodyDiv w:val="1"/>
      <w:marLeft w:val="0"/>
      <w:marRight w:val="0"/>
      <w:marTop w:val="0"/>
      <w:marBottom w:val="0"/>
      <w:divBdr>
        <w:top w:val="none" w:sz="0" w:space="0" w:color="auto"/>
        <w:left w:val="none" w:sz="0" w:space="0" w:color="auto"/>
        <w:bottom w:val="none" w:sz="0" w:space="0" w:color="auto"/>
        <w:right w:val="none" w:sz="0" w:space="0" w:color="auto"/>
      </w:divBdr>
    </w:div>
    <w:div w:id="1159151114">
      <w:bodyDiv w:val="1"/>
      <w:marLeft w:val="0"/>
      <w:marRight w:val="0"/>
      <w:marTop w:val="0"/>
      <w:marBottom w:val="0"/>
      <w:divBdr>
        <w:top w:val="none" w:sz="0" w:space="0" w:color="auto"/>
        <w:left w:val="none" w:sz="0" w:space="0" w:color="auto"/>
        <w:bottom w:val="none" w:sz="0" w:space="0" w:color="auto"/>
        <w:right w:val="none" w:sz="0" w:space="0" w:color="auto"/>
      </w:divBdr>
    </w:div>
    <w:div w:id="1159230901">
      <w:bodyDiv w:val="1"/>
      <w:marLeft w:val="0"/>
      <w:marRight w:val="0"/>
      <w:marTop w:val="0"/>
      <w:marBottom w:val="0"/>
      <w:divBdr>
        <w:top w:val="none" w:sz="0" w:space="0" w:color="auto"/>
        <w:left w:val="none" w:sz="0" w:space="0" w:color="auto"/>
        <w:bottom w:val="none" w:sz="0" w:space="0" w:color="auto"/>
        <w:right w:val="none" w:sz="0" w:space="0" w:color="auto"/>
      </w:divBdr>
    </w:div>
    <w:div w:id="1159424037">
      <w:bodyDiv w:val="1"/>
      <w:marLeft w:val="0"/>
      <w:marRight w:val="0"/>
      <w:marTop w:val="0"/>
      <w:marBottom w:val="0"/>
      <w:divBdr>
        <w:top w:val="none" w:sz="0" w:space="0" w:color="auto"/>
        <w:left w:val="none" w:sz="0" w:space="0" w:color="auto"/>
        <w:bottom w:val="none" w:sz="0" w:space="0" w:color="auto"/>
        <w:right w:val="none" w:sz="0" w:space="0" w:color="auto"/>
      </w:divBdr>
    </w:div>
    <w:div w:id="1159494987">
      <w:bodyDiv w:val="1"/>
      <w:marLeft w:val="0"/>
      <w:marRight w:val="0"/>
      <w:marTop w:val="0"/>
      <w:marBottom w:val="0"/>
      <w:divBdr>
        <w:top w:val="none" w:sz="0" w:space="0" w:color="auto"/>
        <w:left w:val="none" w:sz="0" w:space="0" w:color="auto"/>
        <w:bottom w:val="none" w:sz="0" w:space="0" w:color="auto"/>
        <w:right w:val="none" w:sz="0" w:space="0" w:color="auto"/>
      </w:divBdr>
    </w:div>
    <w:div w:id="1159612408">
      <w:bodyDiv w:val="1"/>
      <w:marLeft w:val="0"/>
      <w:marRight w:val="0"/>
      <w:marTop w:val="0"/>
      <w:marBottom w:val="0"/>
      <w:divBdr>
        <w:top w:val="none" w:sz="0" w:space="0" w:color="auto"/>
        <w:left w:val="none" w:sz="0" w:space="0" w:color="auto"/>
        <w:bottom w:val="none" w:sz="0" w:space="0" w:color="auto"/>
        <w:right w:val="none" w:sz="0" w:space="0" w:color="auto"/>
      </w:divBdr>
    </w:div>
    <w:div w:id="1160543392">
      <w:bodyDiv w:val="1"/>
      <w:marLeft w:val="0"/>
      <w:marRight w:val="0"/>
      <w:marTop w:val="0"/>
      <w:marBottom w:val="0"/>
      <w:divBdr>
        <w:top w:val="none" w:sz="0" w:space="0" w:color="auto"/>
        <w:left w:val="none" w:sz="0" w:space="0" w:color="auto"/>
        <w:bottom w:val="none" w:sz="0" w:space="0" w:color="auto"/>
        <w:right w:val="none" w:sz="0" w:space="0" w:color="auto"/>
      </w:divBdr>
    </w:div>
    <w:div w:id="1160577602">
      <w:bodyDiv w:val="1"/>
      <w:marLeft w:val="0"/>
      <w:marRight w:val="0"/>
      <w:marTop w:val="0"/>
      <w:marBottom w:val="0"/>
      <w:divBdr>
        <w:top w:val="none" w:sz="0" w:space="0" w:color="auto"/>
        <w:left w:val="none" w:sz="0" w:space="0" w:color="auto"/>
        <w:bottom w:val="none" w:sz="0" w:space="0" w:color="auto"/>
        <w:right w:val="none" w:sz="0" w:space="0" w:color="auto"/>
      </w:divBdr>
    </w:div>
    <w:div w:id="1160855090">
      <w:bodyDiv w:val="1"/>
      <w:marLeft w:val="0"/>
      <w:marRight w:val="0"/>
      <w:marTop w:val="0"/>
      <w:marBottom w:val="0"/>
      <w:divBdr>
        <w:top w:val="none" w:sz="0" w:space="0" w:color="auto"/>
        <w:left w:val="none" w:sz="0" w:space="0" w:color="auto"/>
        <w:bottom w:val="none" w:sz="0" w:space="0" w:color="auto"/>
        <w:right w:val="none" w:sz="0" w:space="0" w:color="auto"/>
      </w:divBdr>
    </w:div>
    <w:div w:id="1160996288">
      <w:bodyDiv w:val="1"/>
      <w:marLeft w:val="0"/>
      <w:marRight w:val="0"/>
      <w:marTop w:val="0"/>
      <w:marBottom w:val="0"/>
      <w:divBdr>
        <w:top w:val="none" w:sz="0" w:space="0" w:color="auto"/>
        <w:left w:val="none" w:sz="0" w:space="0" w:color="auto"/>
        <w:bottom w:val="none" w:sz="0" w:space="0" w:color="auto"/>
        <w:right w:val="none" w:sz="0" w:space="0" w:color="auto"/>
      </w:divBdr>
    </w:div>
    <w:div w:id="1161241726">
      <w:bodyDiv w:val="1"/>
      <w:marLeft w:val="0"/>
      <w:marRight w:val="0"/>
      <w:marTop w:val="0"/>
      <w:marBottom w:val="0"/>
      <w:divBdr>
        <w:top w:val="none" w:sz="0" w:space="0" w:color="auto"/>
        <w:left w:val="none" w:sz="0" w:space="0" w:color="auto"/>
        <w:bottom w:val="none" w:sz="0" w:space="0" w:color="auto"/>
        <w:right w:val="none" w:sz="0" w:space="0" w:color="auto"/>
      </w:divBdr>
    </w:div>
    <w:div w:id="1161431045">
      <w:bodyDiv w:val="1"/>
      <w:marLeft w:val="0"/>
      <w:marRight w:val="0"/>
      <w:marTop w:val="0"/>
      <w:marBottom w:val="0"/>
      <w:divBdr>
        <w:top w:val="none" w:sz="0" w:space="0" w:color="auto"/>
        <w:left w:val="none" w:sz="0" w:space="0" w:color="auto"/>
        <w:bottom w:val="none" w:sz="0" w:space="0" w:color="auto"/>
        <w:right w:val="none" w:sz="0" w:space="0" w:color="auto"/>
      </w:divBdr>
    </w:div>
    <w:div w:id="1161459470">
      <w:bodyDiv w:val="1"/>
      <w:marLeft w:val="0"/>
      <w:marRight w:val="0"/>
      <w:marTop w:val="0"/>
      <w:marBottom w:val="0"/>
      <w:divBdr>
        <w:top w:val="none" w:sz="0" w:space="0" w:color="auto"/>
        <w:left w:val="none" w:sz="0" w:space="0" w:color="auto"/>
        <w:bottom w:val="none" w:sz="0" w:space="0" w:color="auto"/>
        <w:right w:val="none" w:sz="0" w:space="0" w:color="auto"/>
      </w:divBdr>
    </w:div>
    <w:div w:id="1163087348">
      <w:bodyDiv w:val="1"/>
      <w:marLeft w:val="0"/>
      <w:marRight w:val="0"/>
      <w:marTop w:val="0"/>
      <w:marBottom w:val="0"/>
      <w:divBdr>
        <w:top w:val="none" w:sz="0" w:space="0" w:color="auto"/>
        <w:left w:val="none" w:sz="0" w:space="0" w:color="auto"/>
        <w:bottom w:val="none" w:sz="0" w:space="0" w:color="auto"/>
        <w:right w:val="none" w:sz="0" w:space="0" w:color="auto"/>
      </w:divBdr>
    </w:div>
    <w:div w:id="1163353274">
      <w:bodyDiv w:val="1"/>
      <w:marLeft w:val="0"/>
      <w:marRight w:val="0"/>
      <w:marTop w:val="0"/>
      <w:marBottom w:val="0"/>
      <w:divBdr>
        <w:top w:val="none" w:sz="0" w:space="0" w:color="auto"/>
        <w:left w:val="none" w:sz="0" w:space="0" w:color="auto"/>
        <w:bottom w:val="none" w:sz="0" w:space="0" w:color="auto"/>
        <w:right w:val="none" w:sz="0" w:space="0" w:color="auto"/>
      </w:divBdr>
    </w:div>
    <w:div w:id="1163469493">
      <w:bodyDiv w:val="1"/>
      <w:marLeft w:val="0"/>
      <w:marRight w:val="0"/>
      <w:marTop w:val="0"/>
      <w:marBottom w:val="0"/>
      <w:divBdr>
        <w:top w:val="none" w:sz="0" w:space="0" w:color="auto"/>
        <w:left w:val="none" w:sz="0" w:space="0" w:color="auto"/>
        <w:bottom w:val="none" w:sz="0" w:space="0" w:color="auto"/>
        <w:right w:val="none" w:sz="0" w:space="0" w:color="auto"/>
      </w:divBdr>
    </w:div>
    <w:div w:id="1163622562">
      <w:bodyDiv w:val="1"/>
      <w:marLeft w:val="0"/>
      <w:marRight w:val="0"/>
      <w:marTop w:val="0"/>
      <w:marBottom w:val="0"/>
      <w:divBdr>
        <w:top w:val="none" w:sz="0" w:space="0" w:color="auto"/>
        <w:left w:val="none" w:sz="0" w:space="0" w:color="auto"/>
        <w:bottom w:val="none" w:sz="0" w:space="0" w:color="auto"/>
        <w:right w:val="none" w:sz="0" w:space="0" w:color="auto"/>
      </w:divBdr>
    </w:div>
    <w:div w:id="1163738784">
      <w:bodyDiv w:val="1"/>
      <w:marLeft w:val="0"/>
      <w:marRight w:val="0"/>
      <w:marTop w:val="0"/>
      <w:marBottom w:val="0"/>
      <w:divBdr>
        <w:top w:val="none" w:sz="0" w:space="0" w:color="auto"/>
        <w:left w:val="none" w:sz="0" w:space="0" w:color="auto"/>
        <w:bottom w:val="none" w:sz="0" w:space="0" w:color="auto"/>
        <w:right w:val="none" w:sz="0" w:space="0" w:color="auto"/>
      </w:divBdr>
    </w:div>
    <w:div w:id="1163814352">
      <w:bodyDiv w:val="1"/>
      <w:marLeft w:val="0"/>
      <w:marRight w:val="0"/>
      <w:marTop w:val="0"/>
      <w:marBottom w:val="0"/>
      <w:divBdr>
        <w:top w:val="none" w:sz="0" w:space="0" w:color="auto"/>
        <w:left w:val="none" w:sz="0" w:space="0" w:color="auto"/>
        <w:bottom w:val="none" w:sz="0" w:space="0" w:color="auto"/>
        <w:right w:val="none" w:sz="0" w:space="0" w:color="auto"/>
      </w:divBdr>
    </w:div>
    <w:div w:id="1163935253">
      <w:bodyDiv w:val="1"/>
      <w:marLeft w:val="0"/>
      <w:marRight w:val="0"/>
      <w:marTop w:val="0"/>
      <w:marBottom w:val="0"/>
      <w:divBdr>
        <w:top w:val="none" w:sz="0" w:space="0" w:color="auto"/>
        <w:left w:val="none" w:sz="0" w:space="0" w:color="auto"/>
        <w:bottom w:val="none" w:sz="0" w:space="0" w:color="auto"/>
        <w:right w:val="none" w:sz="0" w:space="0" w:color="auto"/>
      </w:divBdr>
    </w:div>
    <w:div w:id="1164320042">
      <w:bodyDiv w:val="1"/>
      <w:marLeft w:val="0"/>
      <w:marRight w:val="0"/>
      <w:marTop w:val="0"/>
      <w:marBottom w:val="0"/>
      <w:divBdr>
        <w:top w:val="none" w:sz="0" w:space="0" w:color="auto"/>
        <w:left w:val="none" w:sz="0" w:space="0" w:color="auto"/>
        <w:bottom w:val="none" w:sz="0" w:space="0" w:color="auto"/>
        <w:right w:val="none" w:sz="0" w:space="0" w:color="auto"/>
      </w:divBdr>
    </w:div>
    <w:div w:id="1164395086">
      <w:bodyDiv w:val="1"/>
      <w:marLeft w:val="0"/>
      <w:marRight w:val="0"/>
      <w:marTop w:val="0"/>
      <w:marBottom w:val="0"/>
      <w:divBdr>
        <w:top w:val="none" w:sz="0" w:space="0" w:color="auto"/>
        <w:left w:val="none" w:sz="0" w:space="0" w:color="auto"/>
        <w:bottom w:val="none" w:sz="0" w:space="0" w:color="auto"/>
        <w:right w:val="none" w:sz="0" w:space="0" w:color="auto"/>
      </w:divBdr>
    </w:div>
    <w:div w:id="1164660638">
      <w:bodyDiv w:val="1"/>
      <w:marLeft w:val="0"/>
      <w:marRight w:val="0"/>
      <w:marTop w:val="0"/>
      <w:marBottom w:val="0"/>
      <w:divBdr>
        <w:top w:val="none" w:sz="0" w:space="0" w:color="auto"/>
        <w:left w:val="none" w:sz="0" w:space="0" w:color="auto"/>
        <w:bottom w:val="none" w:sz="0" w:space="0" w:color="auto"/>
        <w:right w:val="none" w:sz="0" w:space="0" w:color="auto"/>
      </w:divBdr>
    </w:div>
    <w:div w:id="1164854028">
      <w:bodyDiv w:val="1"/>
      <w:marLeft w:val="0"/>
      <w:marRight w:val="0"/>
      <w:marTop w:val="0"/>
      <w:marBottom w:val="0"/>
      <w:divBdr>
        <w:top w:val="none" w:sz="0" w:space="0" w:color="auto"/>
        <w:left w:val="none" w:sz="0" w:space="0" w:color="auto"/>
        <w:bottom w:val="none" w:sz="0" w:space="0" w:color="auto"/>
        <w:right w:val="none" w:sz="0" w:space="0" w:color="auto"/>
      </w:divBdr>
    </w:div>
    <w:div w:id="1165241119">
      <w:bodyDiv w:val="1"/>
      <w:marLeft w:val="0"/>
      <w:marRight w:val="0"/>
      <w:marTop w:val="0"/>
      <w:marBottom w:val="0"/>
      <w:divBdr>
        <w:top w:val="none" w:sz="0" w:space="0" w:color="auto"/>
        <w:left w:val="none" w:sz="0" w:space="0" w:color="auto"/>
        <w:bottom w:val="none" w:sz="0" w:space="0" w:color="auto"/>
        <w:right w:val="none" w:sz="0" w:space="0" w:color="auto"/>
      </w:divBdr>
    </w:div>
    <w:div w:id="1165435533">
      <w:bodyDiv w:val="1"/>
      <w:marLeft w:val="0"/>
      <w:marRight w:val="0"/>
      <w:marTop w:val="0"/>
      <w:marBottom w:val="0"/>
      <w:divBdr>
        <w:top w:val="none" w:sz="0" w:space="0" w:color="auto"/>
        <w:left w:val="none" w:sz="0" w:space="0" w:color="auto"/>
        <w:bottom w:val="none" w:sz="0" w:space="0" w:color="auto"/>
        <w:right w:val="none" w:sz="0" w:space="0" w:color="auto"/>
      </w:divBdr>
    </w:div>
    <w:div w:id="1166283313">
      <w:bodyDiv w:val="1"/>
      <w:marLeft w:val="0"/>
      <w:marRight w:val="0"/>
      <w:marTop w:val="0"/>
      <w:marBottom w:val="0"/>
      <w:divBdr>
        <w:top w:val="none" w:sz="0" w:space="0" w:color="auto"/>
        <w:left w:val="none" w:sz="0" w:space="0" w:color="auto"/>
        <w:bottom w:val="none" w:sz="0" w:space="0" w:color="auto"/>
        <w:right w:val="none" w:sz="0" w:space="0" w:color="auto"/>
      </w:divBdr>
    </w:div>
    <w:div w:id="1166284731">
      <w:bodyDiv w:val="1"/>
      <w:marLeft w:val="0"/>
      <w:marRight w:val="0"/>
      <w:marTop w:val="0"/>
      <w:marBottom w:val="0"/>
      <w:divBdr>
        <w:top w:val="none" w:sz="0" w:space="0" w:color="auto"/>
        <w:left w:val="none" w:sz="0" w:space="0" w:color="auto"/>
        <w:bottom w:val="none" w:sz="0" w:space="0" w:color="auto"/>
        <w:right w:val="none" w:sz="0" w:space="0" w:color="auto"/>
      </w:divBdr>
    </w:div>
    <w:div w:id="1167480038">
      <w:bodyDiv w:val="1"/>
      <w:marLeft w:val="0"/>
      <w:marRight w:val="0"/>
      <w:marTop w:val="0"/>
      <w:marBottom w:val="0"/>
      <w:divBdr>
        <w:top w:val="none" w:sz="0" w:space="0" w:color="auto"/>
        <w:left w:val="none" w:sz="0" w:space="0" w:color="auto"/>
        <w:bottom w:val="none" w:sz="0" w:space="0" w:color="auto"/>
        <w:right w:val="none" w:sz="0" w:space="0" w:color="auto"/>
      </w:divBdr>
    </w:div>
    <w:div w:id="1167938418">
      <w:bodyDiv w:val="1"/>
      <w:marLeft w:val="0"/>
      <w:marRight w:val="0"/>
      <w:marTop w:val="0"/>
      <w:marBottom w:val="0"/>
      <w:divBdr>
        <w:top w:val="none" w:sz="0" w:space="0" w:color="auto"/>
        <w:left w:val="none" w:sz="0" w:space="0" w:color="auto"/>
        <w:bottom w:val="none" w:sz="0" w:space="0" w:color="auto"/>
        <w:right w:val="none" w:sz="0" w:space="0" w:color="auto"/>
      </w:divBdr>
    </w:div>
    <w:div w:id="1168133284">
      <w:bodyDiv w:val="1"/>
      <w:marLeft w:val="0"/>
      <w:marRight w:val="0"/>
      <w:marTop w:val="0"/>
      <w:marBottom w:val="0"/>
      <w:divBdr>
        <w:top w:val="none" w:sz="0" w:space="0" w:color="auto"/>
        <w:left w:val="none" w:sz="0" w:space="0" w:color="auto"/>
        <w:bottom w:val="none" w:sz="0" w:space="0" w:color="auto"/>
        <w:right w:val="none" w:sz="0" w:space="0" w:color="auto"/>
      </w:divBdr>
    </w:div>
    <w:div w:id="1168593703">
      <w:bodyDiv w:val="1"/>
      <w:marLeft w:val="0"/>
      <w:marRight w:val="0"/>
      <w:marTop w:val="0"/>
      <w:marBottom w:val="0"/>
      <w:divBdr>
        <w:top w:val="none" w:sz="0" w:space="0" w:color="auto"/>
        <w:left w:val="none" w:sz="0" w:space="0" w:color="auto"/>
        <w:bottom w:val="none" w:sz="0" w:space="0" w:color="auto"/>
        <w:right w:val="none" w:sz="0" w:space="0" w:color="auto"/>
      </w:divBdr>
    </w:div>
    <w:div w:id="1169097993">
      <w:bodyDiv w:val="1"/>
      <w:marLeft w:val="0"/>
      <w:marRight w:val="0"/>
      <w:marTop w:val="0"/>
      <w:marBottom w:val="0"/>
      <w:divBdr>
        <w:top w:val="none" w:sz="0" w:space="0" w:color="auto"/>
        <w:left w:val="none" w:sz="0" w:space="0" w:color="auto"/>
        <w:bottom w:val="none" w:sz="0" w:space="0" w:color="auto"/>
        <w:right w:val="none" w:sz="0" w:space="0" w:color="auto"/>
      </w:divBdr>
    </w:div>
    <w:div w:id="1169171914">
      <w:bodyDiv w:val="1"/>
      <w:marLeft w:val="0"/>
      <w:marRight w:val="0"/>
      <w:marTop w:val="0"/>
      <w:marBottom w:val="0"/>
      <w:divBdr>
        <w:top w:val="none" w:sz="0" w:space="0" w:color="auto"/>
        <w:left w:val="none" w:sz="0" w:space="0" w:color="auto"/>
        <w:bottom w:val="none" w:sz="0" w:space="0" w:color="auto"/>
        <w:right w:val="none" w:sz="0" w:space="0" w:color="auto"/>
      </w:divBdr>
    </w:div>
    <w:div w:id="1169908921">
      <w:bodyDiv w:val="1"/>
      <w:marLeft w:val="0"/>
      <w:marRight w:val="0"/>
      <w:marTop w:val="0"/>
      <w:marBottom w:val="0"/>
      <w:divBdr>
        <w:top w:val="none" w:sz="0" w:space="0" w:color="auto"/>
        <w:left w:val="none" w:sz="0" w:space="0" w:color="auto"/>
        <w:bottom w:val="none" w:sz="0" w:space="0" w:color="auto"/>
        <w:right w:val="none" w:sz="0" w:space="0" w:color="auto"/>
      </w:divBdr>
    </w:div>
    <w:div w:id="1170293762">
      <w:bodyDiv w:val="1"/>
      <w:marLeft w:val="0"/>
      <w:marRight w:val="0"/>
      <w:marTop w:val="0"/>
      <w:marBottom w:val="0"/>
      <w:divBdr>
        <w:top w:val="none" w:sz="0" w:space="0" w:color="auto"/>
        <w:left w:val="none" w:sz="0" w:space="0" w:color="auto"/>
        <w:bottom w:val="none" w:sz="0" w:space="0" w:color="auto"/>
        <w:right w:val="none" w:sz="0" w:space="0" w:color="auto"/>
      </w:divBdr>
    </w:div>
    <w:div w:id="1170604752">
      <w:bodyDiv w:val="1"/>
      <w:marLeft w:val="0"/>
      <w:marRight w:val="0"/>
      <w:marTop w:val="0"/>
      <w:marBottom w:val="0"/>
      <w:divBdr>
        <w:top w:val="none" w:sz="0" w:space="0" w:color="auto"/>
        <w:left w:val="none" w:sz="0" w:space="0" w:color="auto"/>
        <w:bottom w:val="none" w:sz="0" w:space="0" w:color="auto"/>
        <w:right w:val="none" w:sz="0" w:space="0" w:color="auto"/>
      </w:divBdr>
    </w:div>
    <w:div w:id="1170829011">
      <w:bodyDiv w:val="1"/>
      <w:marLeft w:val="0"/>
      <w:marRight w:val="0"/>
      <w:marTop w:val="0"/>
      <w:marBottom w:val="0"/>
      <w:divBdr>
        <w:top w:val="none" w:sz="0" w:space="0" w:color="auto"/>
        <w:left w:val="none" w:sz="0" w:space="0" w:color="auto"/>
        <w:bottom w:val="none" w:sz="0" w:space="0" w:color="auto"/>
        <w:right w:val="none" w:sz="0" w:space="0" w:color="auto"/>
      </w:divBdr>
    </w:div>
    <w:div w:id="1171067234">
      <w:bodyDiv w:val="1"/>
      <w:marLeft w:val="0"/>
      <w:marRight w:val="0"/>
      <w:marTop w:val="0"/>
      <w:marBottom w:val="0"/>
      <w:divBdr>
        <w:top w:val="none" w:sz="0" w:space="0" w:color="auto"/>
        <w:left w:val="none" w:sz="0" w:space="0" w:color="auto"/>
        <w:bottom w:val="none" w:sz="0" w:space="0" w:color="auto"/>
        <w:right w:val="none" w:sz="0" w:space="0" w:color="auto"/>
      </w:divBdr>
    </w:div>
    <w:div w:id="1171260945">
      <w:bodyDiv w:val="1"/>
      <w:marLeft w:val="0"/>
      <w:marRight w:val="0"/>
      <w:marTop w:val="0"/>
      <w:marBottom w:val="0"/>
      <w:divBdr>
        <w:top w:val="none" w:sz="0" w:space="0" w:color="auto"/>
        <w:left w:val="none" w:sz="0" w:space="0" w:color="auto"/>
        <w:bottom w:val="none" w:sz="0" w:space="0" w:color="auto"/>
        <w:right w:val="none" w:sz="0" w:space="0" w:color="auto"/>
      </w:divBdr>
    </w:div>
    <w:div w:id="1171867655">
      <w:bodyDiv w:val="1"/>
      <w:marLeft w:val="0"/>
      <w:marRight w:val="0"/>
      <w:marTop w:val="0"/>
      <w:marBottom w:val="0"/>
      <w:divBdr>
        <w:top w:val="none" w:sz="0" w:space="0" w:color="auto"/>
        <w:left w:val="none" w:sz="0" w:space="0" w:color="auto"/>
        <w:bottom w:val="none" w:sz="0" w:space="0" w:color="auto"/>
        <w:right w:val="none" w:sz="0" w:space="0" w:color="auto"/>
      </w:divBdr>
    </w:div>
    <w:div w:id="1172136871">
      <w:bodyDiv w:val="1"/>
      <w:marLeft w:val="0"/>
      <w:marRight w:val="0"/>
      <w:marTop w:val="0"/>
      <w:marBottom w:val="0"/>
      <w:divBdr>
        <w:top w:val="none" w:sz="0" w:space="0" w:color="auto"/>
        <w:left w:val="none" w:sz="0" w:space="0" w:color="auto"/>
        <w:bottom w:val="none" w:sz="0" w:space="0" w:color="auto"/>
        <w:right w:val="none" w:sz="0" w:space="0" w:color="auto"/>
      </w:divBdr>
    </w:div>
    <w:div w:id="1172336208">
      <w:bodyDiv w:val="1"/>
      <w:marLeft w:val="0"/>
      <w:marRight w:val="0"/>
      <w:marTop w:val="0"/>
      <w:marBottom w:val="0"/>
      <w:divBdr>
        <w:top w:val="none" w:sz="0" w:space="0" w:color="auto"/>
        <w:left w:val="none" w:sz="0" w:space="0" w:color="auto"/>
        <w:bottom w:val="none" w:sz="0" w:space="0" w:color="auto"/>
        <w:right w:val="none" w:sz="0" w:space="0" w:color="auto"/>
      </w:divBdr>
    </w:div>
    <w:div w:id="1173255266">
      <w:bodyDiv w:val="1"/>
      <w:marLeft w:val="0"/>
      <w:marRight w:val="0"/>
      <w:marTop w:val="0"/>
      <w:marBottom w:val="0"/>
      <w:divBdr>
        <w:top w:val="none" w:sz="0" w:space="0" w:color="auto"/>
        <w:left w:val="none" w:sz="0" w:space="0" w:color="auto"/>
        <w:bottom w:val="none" w:sz="0" w:space="0" w:color="auto"/>
        <w:right w:val="none" w:sz="0" w:space="0" w:color="auto"/>
      </w:divBdr>
    </w:div>
    <w:div w:id="1173454604">
      <w:bodyDiv w:val="1"/>
      <w:marLeft w:val="0"/>
      <w:marRight w:val="0"/>
      <w:marTop w:val="0"/>
      <w:marBottom w:val="0"/>
      <w:divBdr>
        <w:top w:val="none" w:sz="0" w:space="0" w:color="auto"/>
        <w:left w:val="none" w:sz="0" w:space="0" w:color="auto"/>
        <w:bottom w:val="none" w:sz="0" w:space="0" w:color="auto"/>
        <w:right w:val="none" w:sz="0" w:space="0" w:color="auto"/>
      </w:divBdr>
    </w:div>
    <w:div w:id="1173497028">
      <w:bodyDiv w:val="1"/>
      <w:marLeft w:val="0"/>
      <w:marRight w:val="0"/>
      <w:marTop w:val="0"/>
      <w:marBottom w:val="0"/>
      <w:divBdr>
        <w:top w:val="none" w:sz="0" w:space="0" w:color="auto"/>
        <w:left w:val="none" w:sz="0" w:space="0" w:color="auto"/>
        <w:bottom w:val="none" w:sz="0" w:space="0" w:color="auto"/>
        <w:right w:val="none" w:sz="0" w:space="0" w:color="auto"/>
      </w:divBdr>
    </w:div>
    <w:div w:id="1173759533">
      <w:bodyDiv w:val="1"/>
      <w:marLeft w:val="0"/>
      <w:marRight w:val="0"/>
      <w:marTop w:val="0"/>
      <w:marBottom w:val="0"/>
      <w:divBdr>
        <w:top w:val="none" w:sz="0" w:space="0" w:color="auto"/>
        <w:left w:val="none" w:sz="0" w:space="0" w:color="auto"/>
        <w:bottom w:val="none" w:sz="0" w:space="0" w:color="auto"/>
        <w:right w:val="none" w:sz="0" w:space="0" w:color="auto"/>
      </w:divBdr>
    </w:div>
    <w:div w:id="1174035177">
      <w:bodyDiv w:val="1"/>
      <w:marLeft w:val="0"/>
      <w:marRight w:val="0"/>
      <w:marTop w:val="0"/>
      <w:marBottom w:val="0"/>
      <w:divBdr>
        <w:top w:val="none" w:sz="0" w:space="0" w:color="auto"/>
        <w:left w:val="none" w:sz="0" w:space="0" w:color="auto"/>
        <w:bottom w:val="none" w:sz="0" w:space="0" w:color="auto"/>
        <w:right w:val="none" w:sz="0" w:space="0" w:color="auto"/>
      </w:divBdr>
    </w:div>
    <w:div w:id="1174609046">
      <w:bodyDiv w:val="1"/>
      <w:marLeft w:val="0"/>
      <w:marRight w:val="0"/>
      <w:marTop w:val="0"/>
      <w:marBottom w:val="0"/>
      <w:divBdr>
        <w:top w:val="none" w:sz="0" w:space="0" w:color="auto"/>
        <w:left w:val="none" w:sz="0" w:space="0" w:color="auto"/>
        <w:bottom w:val="none" w:sz="0" w:space="0" w:color="auto"/>
        <w:right w:val="none" w:sz="0" w:space="0" w:color="auto"/>
      </w:divBdr>
    </w:div>
    <w:div w:id="1175650603">
      <w:bodyDiv w:val="1"/>
      <w:marLeft w:val="0"/>
      <w:marRight w:val="0"/>
      <w:marTop w:val="0"/>
      <w:marBottom w:val="0"/>
      <w:divBdr>
        <w:top w:val="none" w:sz="0" w:space="0" w:color="auto"/>
        <w:left w:val="none" w:sz="0" w:space="0" w:color="auto"/>
        <w:bottom w:val="none" w:sz="0" w:space="0" w:color="auto"/>
        <w:right w:val="none" w:sz="0" w:space="0" w:color="auto"/>
      </w:divBdr>
    </w:div>
    <w:div w:id="1175923217">
      <w:bodyDiv w:val="1"/>
      <w:marLeft w:val="0"/>
      <w:marRight w:val="0"/>
      <w:marTop w:val="0"/>
      <w:marBottom w:val="0"/>
      <w:divBdr>
        <w:top w:val="none" w:sz="0" w:space="0" w:color="auto"/>
        <w:left w:val="none" w:sz="0" w:space="0" w:color="auto"/>
        <w:bottom w:val="none" w:sz="0" w:space="0" w:color="auto"/>
        <w:right w:val="none" w:sz="0" w:space="0" w:color="auto"/>
      </w:divBdr>
    </w:div>
    <w:div w:id="1176380768">
      <w:bodyDiv w:val="1"/>
      <w:marLeft w:val="0"/>
      <w:marRight w:val="0"/>
      <w:marTop w:val="0"/>
      <w:marBottom w:val="0"/>
      <w:divBdr>
        <w:top w:val="none" w:sz="0" w:space="0" w:color="auto"/>
        <w:left w:val="none" w:sz="0" w:space="0" w:color="auto"/>
        <w:bottom w:val="none" w:sz="0" w:space="0" w:color="auto"/>
        <w:right w:val="none" w:sz="0" w:space="0" w:color="auto"/>
      </w:divBdr>
    </w:div>
    <w:div w:id="1176459801">
      <w:bodyDiv w:val="1"/>
      <w:marLeft w:val="0"/>
      <w:marRight w:val="0"/>
      <w:marTop w:val="0"/>
      <w:marBottom w:val="0"/>
      <w:divBdr>
        <w:top w:val="none" w:sz="0" w:space="0" w:color="auto"/>
        <w:left w:val="none" w:sz="0" w:space="0" w:color="auto"/>
        <w:bottom w:val="none" w:sz="0" w:space="0" w:color="auto"/>
        <w:right w:val="none" w:sz="0" w:space="0" w:color="auto"/>
      </w:divBdr>
    </w:div>
    <w:div w:id="1176841448">
      <w:bodyDiv w:val="1"/>
      <w:marLeft w:val="0"/>
      <w:marRight w:val="0"/>
      <w:marTop w:val="0"/>
      <w:marBottom w:val="0"/>
      <w:divBdr>
        <w:top w:val="none" w:sz="0" w:space="0" w:color="auto"/>
        <w:left w:val="none" w:sz="0" w:space="0" w:color="auto"/>
        <w:bottom w:val="none" w:sz="0" w:space="0" w:color="auto"/>
        <w:right w:val="none" w:sz="0" w:space="0" w:color="auto"/>
      </w:divBdr>
    </w:div>
    <w:div w:id="1176961095">
      <w:bodyDiv w:val="1"/>
      <w:marLeft w:val="0"/>
      <w:marRight w:val="0"/>
      <w:marTop w:val="0"/>
      <w:marBottom w:val="0"/>
      <w:divBdr>
        <w:top w:val="none" w:sz="0" w:space="0" w:color="auto"/>
        <w:left w:val="none" w:sz="0" w:space="0" w:color="auto"/>
        <w:bottom w:val="none" w:sz="0" w:space="0" w:color="auto"/>
        <w:right w:val="none" w:sz="0" w:space="0" w:color="auto"/>
      </w:divBdr>
    </w:div>
    <w:div w:id="1177114428">
      <w:bodyDiv w:val="1"/>
      <w:marLeft w:val="0"/>
      <w:marRight w:val="0"/>
      <w:marTop w:val="0"/>
      <w:marBottom w:val="0"/>
      <w:divBdr>
        <w:top w:val="none" w:sz="0" w:space="0" w:color="auto"/>
        <w:left w:val="none" w:sz="0" w:space="0" w:color="auto"/>
        <w:bottom w:val="none" w:sz="0" w:space="0" w:color="auto"/>
        <w:right w:val="none" w:sz="0" w:space="0" w:color="auto"/>
      </w:divBdr>
    </w:div>
    <w:div w:id="1177233341">
      <w:bodyDiv w:val="1"/>
      <w:marLeft w:val="0"/>
      <w:marRight w:val="0"/>
      <w:marTop w:val="0"/>
      <w:marBottom w:val="0"/>
      <w:divBdr>
        <w:top w:val="none" w:sz="0" w:space="0" w:color="auto"/>
        <w:left w:val="none" w:sz="0" w:space="0" w:color="auto"/>
        <w:bottom w:val="none" w:sz="0" w:space="0" w:color="auto"/>
        <w:right w:val="none" w:sz="0" w:space="0" w:color="auto"/>
      </w:divBdr>
    </w:div>
    <w:div w:id="1177311369">
      <w:bodyDiv w:val="1"/>
      <w:marLeft w:val="0"/>
      <w:marRight w:val="0"/>
      <w:marTop w:val="0"/>
      <w:marBottom w:val="0"/>
      <w:divBdr>
        <w:top w:val="none" w:sz="0" w:space="0" w:color="auto"/>
        <w:left w:val="none" w:sz="0" w:space="0" w:color="auto"/>
        <w:bottom w:val="none" w:sz="0" w:space="0" w:color="auto"/>
        <w:right w:val="none" w:sz="0" w:space="0" w:color="auto"/>
      </w:divBdr>
    </w:div>
    <w:div w:id="1177693037">
      <w:bodyDiv w:val="1"/>
      <w:marLeft w:val="0"/>
      <w:marRight w:val="0"/>
      <w:marTop w:val="0"/>
      <w:marBottom w:val="0"/>
      <w:divBdr>
        <w:top w:val="none" w:sz="0" w:space="0" w:color="auto"/>
        <w:left w:val="none" w:sz="0" w:space="0" w:color="auto"/>
        <w:bottom w:val="none" w:sz="0" w:space="0" w:color="auto"/>
        <w:right w:val="none" w:sz="0" w:space="0" w:color="auto"/>
      </w:divBdr>
    </w:div>
    <w:div w:id="1177964222">
      <w:bodyDiv w:val="1"/>
      <w:marLeft w:val="0"/>
      <w:marRight w:val="0"/>
      <w:marTop w:val="0"/>
      <w:marBottom w:val="0"/>
      <w:divBdr>
        <w:top w:val="none" w:sz="0" w:space="0" w:color="auto"/>
        <w:left w:val="none" w:sz="0" w:space="0" w:color="auto"/>
        <w:bottom w:val="none" w:sz="0" w:space="0" w:color="auto"/>
        <w:right w:val="none" w:sz="0" w:space="0" w:color="auto"/>
      </w:divBdr>
    </w:div>
    <w:div w:id="1178152286">
      <w:bodyDiv w:val="1"/>
      <w:marLeft w:val="0"/>
      <w:marRight w:val="0"/>
      <w:marTop w:val="0"/>
      <w:marBottom w:val="0"/>
      <w:divBdr>
        <w:top w:val="none" w:sz="0" w:space="0" w:color="auto"/>
        <w:left w:val="none" w:sz="0" w:space="0" w:color="auto"/>
        <w:bottom w:val="none" w:sz="0" w:space="0" w:color="auto"/>
        <w:right w:val="none" w:sz="0" w:space="0" w:color="auto"/>
      </w:divBdr>
    </w:div>
    <w:div w:id="1178152936">
      <w:bodyDiv w:val="1"/>
      <w:marLeft w:val="0"/>
      <w:marRight w:val="0"/>
      <w:marTop w:val="0"/>
      <w:marBottom w:val="0"/>
      <w:divBdr>
        <w:top w:val="none" w:sz="0" w:space="0" w:color="auto"/>
        <w:left w:val="none" w:sz="0" w:space="0" w:color="auto"/>
        <w:bottom w:val="none" w:sz="0" w:space="0" w:color="auto"/>
        <w:right w:val="none" w:sz="0" w:space="0" w:color="auto"/>
      </w:divBdr>
    </w:div>
    <w:div w:id="1178814396">
      <w:bodyDiv w:val="1"/>
      <w:marLeft w:val="0"/>
      <w:marRight w:val="0"/>
      <w:marTop w:val="0"/>
      <w:marBottom w:val="0"/>
      <w:divBdr>
        <w:top w:val="none" w:sz="0" w:space="0" w:color="auto"/>
        <w:left w:val="none" w:sz="0" w:space="0" w:color="auto"/>
        <w:bottom w:val="none" w:sz="0" w:space="0" w:color="auto"/>
        <w:right w:val="none" w:sz="0" w:space="0" w:color="auto"/>
      </w:divBdr>
    </w:div>
    <w:div w:id="1179076002">
      <w:bodyDiv w:val="1"/>
      <w:marLeft w:val="0"/>
      <w:marRight w:val="0"/>
      <w:marTop w:val="0"/>
      <w:marBottom w:val="0"/>
      <w:divBdr>
        <w:top w:val="none" w:sz="0" w:space="0" w:color="auto"/>
        <w:left w:val="none" w:sz="0" w:space="0" w:color="auto"/>
        <w:bottom w:val="none" w:sz="0" w:space="0" w:color="auto"/>
        <w:right w:val="none" w:sz="0" w:space="0" w:color="auto"/>
      </w:divBdr>
    </w:div>
    <w:div w:id="1179076067">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0463394">
      <w:bodyDiv w:val="1"/>
      <w:marLeft w:val="0"/>
      <w:marRight w:val="0"/>
      <w:marTop w:val="0"/>
      <w:marBottom w:val="0"/>
      <w:divBdr>
        <w:top w:val="none" w:sz="0" w:space="0" w:color="auto"/>
        <w:left w:val="none" w:sz="0" w:space="0" w:color="auto"/>
        <w:bottom w:val="none" w:sz="0" w:space="0" w:color="auto"/>
        <w:right w:val="none" w:sz="0" w:space="0" w:color="auto"/>
      </w:divBdr>
    </w:div>
    <w:div w:id="1180654507">
      <w:bodyDiv w:val="1"/>
      <w:marLeft w:val="0"/>
      <w:marRight w:val="0"/>
      <w:marTop w:val="0"/>
      <w:marBottom w:val="0"/>
      <w:divBdr>
        <w:top w:val="none" w:sz="0" w:space="0" w:color="auto"/>
        <w:left w:val="none" w:sz="0" w:space="0" w:color="auto"/>
        <w:bottom w:val="none" w:sz="0" w:space="0" w:color="auto"/>
        <w:right w:val="none" w:sz="0" w:space="0" w:color="auto"/>
      </w:divBdr>
    </w:div>
    <w:div w:id="1181119078">
      <w:bodyDiv w:val="1"/>
      <w:marLeft w:val="0"/>
      <w:marRight w:val="0"/>
      <w:marTop w:val="0"/>
      <w:marBottom w:val="0"/>
      <w:divBdr>
        <w:top w:val="none" w:sz="0" w:space="0" w:color="auto"/>
        <w:left w:val="none" w:sz="0" w:space="0" w:color="auto"/>
        <w:bottom w:val="none" w:sz="0" w:space="0" w:color="auto"/>
        <w:right w:val="none" w:sz="0" w:space="0" w:color="auto"/>
      </w:divBdr>
    </w:div>
    <w:div w:id="1181431476">
      <w:bodyDiv w:val="1"/>
      <w:marLeft w:val="0"/>
      <w:marRight w:val="0"/>
      <w:marTop w:val="0"/>
      <w:marBottom w:val="0"/>
      <w:divBdr>
        <w:top w:val="none" w:sz="0" w:space="0" w:color="auto"/>
        <w:left w:val="none" w:sz="0" w:space="0" w:color="auto"/>
        <w:bottom w:val="none" w:sz="0" w:space="0" w:color="auto"/>
        <w:right w:val="none" w:sz="0" w:space="0" w:color="auto"/>
      </w:divBdr>
    </w:div>
    <w:div w:id="1181551851">
      <w:bodyDiv w:val="1"/>
      <w:marLeft w:val="0"/>
      <w:marRight w:val="0"/>
      <w:marTop w:val="0"/>
      <w:marBottom w:val="0"/>
      <w:divBdr>
        <w:top w:val="none" w:sz="0" w:space="0" w:color="auto"/>
        <w:left w:val="none" w:sz="0" w:space="0" w:color="auto"/>
        <w:bottom w:val="none" w:sz="0" w:space="0" w:color="auto"/>
        <w:right w:val="none" w:sz="0" w:space="0" w:color="auto"/>
      </w:divBdr>
    </w:div>
    <w:div w:id="1181703167">
      <w:bodyDiv w:val="1"/>
      <w:marLeft w:val="0"/>
      <w:marRight w:val="0"/>
      <w:marTop w:val="0"/>
      <w:marBottom w:val="0"/>
      <w:divBdr>
        <w:top w:val="none" w:sz="0" w:space="0" w:color="auto"/>
        <w:left w:val="none" w:sz="0" w:space="0" w:color="auto"/>
        <w:bottom w:val="none" w:sz="0" w:space="0" w:color="auto"/>
        <w:right w:val="none" w:sz="0" w:space="0" w:color="auto"/>
      </w:divBdr>
    </w:div>
    <w:div w:id="1182210141">
      <w:bodyDiv w:val="1"/>
      <w:marLeft w:val="0"/>
      <w:marRight w:val="0"/>
      <w:marTop w:val="0"/>
      <w:marBottom w:val="0"/>
      <w:divBdr>
        <w:top w:val="none" w:sz="0" w:space="0" w:color="auto"/>
        <w:left w:val="none" w:sz="0" w:space="0" w:color="auto"/>
        <w:bottom w:val="none" w:sz="0" w:space="0" w:color="auto"/>
        <w:right w:val="none" w:sz="0" w:space="0" w:color="auto"/>
      </w:divBdr>
    </w:div>
    <w:div w:id="1182279401">
      <w:bodyDiv w:val="1"/>
      <w:marLeft w:val="0"/>
      <w:marRight w:val="0"/>
      <w:marTop w:val="0"/>
      <w:marBottom w:val="0"/>
      <w:divBdr>
        <w:top w:val="none" w:sz="0" w:space="0" w:color="auto"/>
        <w:left w:val="none" w:sz="0" w:space="0" w:color="auto"/>
        <w:bottom w:val="none" w:sz="0" w:space="0" w:color="auto"/>
        <w:right w:val="none" w:sz="0" w:space="0" w:color="auto"/>
      </w:divBdr>
    </w:div>
    <w:div w:id="1182553588">
      <w:bodyDiv w:val="1"/>
      <w:marLeft w:val="0"/>
      <w:marRight w:val="0"/>
      <w:marTop w:val="0"/>
      <w:marBottom w:val="0"/>
      <w:divBdr>
        <w:top w:val="none" w:sz="0" w:space="0" w:color="auto"/>
        <w:left w:val="none" w:sz="0" w:space="0" w:color="auto"/>
        <w:bottom w:val="none" w:sz="0" w:space="0" w:color="auto"/>
        <w:right w:val="none" w:sz="0" w:space="0" w:color="auto"/>
      </w:divBdr>
    </w:div>
    <w:div w:id="1182623684">
      <w:bodyDiv w:val="1"/>
      <w:marLeft w:val="0"/>
      <w:marRight w:val="0"/>
      <w:marTop w:val="0"/>
      <w:marBottom w:val="0"/>
      <w:divBdr>
        <w:top w:val="none" w:sz="0" w:space="0" w:color="auto"/>
        <w:left w:val="none" w:sz="0" w:space="0" w:color="auto"/>
        <w:bottom w:val="none" w:sz="0" w:space="0" w:color="auto"/>
        <w:right w:val="none" w:sz="0" w:space="0" w:color="auto"/>
      </w:divBdr>
    </w:div>
    <w:div w:id="1183471987">
      <w:bodyDiv w:val="1"/>
      <w:marLeft w:val="0"/>
      <w:marRight w:val="0"/>
      <w:marTop w:val="0"/>
      <w:marBottom w:val="0"/>
      <w:divBdr>
        <w:top w:val="none" w:sz="0" w:space="0" w:color="auto"/>
        <w:left w:val="none" w:sz="0" w:space="0" w:color="auto"/>
        <w:bottom w:val="none" w:sz="0" w:space="0" w:color="auto"/>
        <w:right w:val="none" w:sz="0" w:space="0" w:color="auto"/>
      </w:divBdr>
    </w:div>
    <w:div w:id="1184128341">
      <w:bodyDiv w:val="1"/>
      <w:marLeft w:val="0"/>
      <w:marRight w:val="0"/>
      <w:marTop w:val="0"/>
      <w:marBottom w:val="0"/>
      <w:divBdr>
        <w:top w:val="none" w:sz="0" w:space="0" w:color="auto"/>
        <w:left w:val="none" w:sz="0" w:space="0" w:color="auto"/>
        <w:bottom w:val="none" w:sz="0" w:space="0" w:color="auto"/>
        <w:right w:val="none" w:sz="0" w:space="0" w:color="auto"/>
      </w:divBdr>
    </w:div>
    <w:div w:id="1184441553">
      <w:bodyDiv w:val="1"/>
      <w:marLeft w:val="0"/>
      <w:marRight w:val="0"/>
      <w:marTop w:val="0"/>
      <w:marBottom w:val="0"/>
      <w:divBdr>
        <w:top w:val="none" w:sz="0" w:space="0" w:color="auto"/>
        <w:left w:val="none" w:sz="0" w:space="0" w:color="auto"/>
        <w:bottom w:val="none" w:sz="0" w:space="0" w:color="auto"/>
        <w:right w:val="none" w:sz="0" w:space="0" w:color="auto"/>
      </w:divBdr>
    </w:div>
    <w:div w:id="1184588720">
      <w:bodyDiv w:val="1"/>
      <w:marLeft w:val="0"/>
      <w:marRight w:val="0"/>
      <w:marTop w:val="0"/>
      <w:marBottom w:val="0"/>
      <w:divBdr>
        <w:top w:val="none" w:sz="0" w:space="0" w:color="auto"/>
        <w:left w:val="none" w:sz="0" w:space="0" w:color="auto"/>
        <w:bottom w:val="none" w:sz="0" w:space="0" w:color="auto"/>
        <w:right w:val="none" w:sz="0" w:space="0" w:color="auto"/>
      </w:divBdr>
    </w:div>
    <w:div w:id="1184975020">
      <w:bodyDiv w:val="1"/>
      <w:marLeft w:val="0"/>
      <w:marRight w:val="0"/>
      <w:marTop w:val="0"/>
      <w:marBottom w:val="0"/>
      <w:divBdr>
        <w:top w:val="none" w:sz="0" w:space="0" w:color="auto"/>
        <w:left w:val="none" w:sz="0" w:space="0" w:color="auto"/>
        <w:bottom w:val="none" w:sz="0" w:space="0" w:color="auto"/>
        <w:right w:val="none" w:sz="0" w:space="0" w:color="auto"/>
      </w:divBdr>
    </w:div>
    <w:div w:id="1185634829">
      <w:bodyDiv w:val="1"/>
      <w:marLeft w:val="0"/>
      <w:marRight w:val="0"/>
      <w:marTop w:val="0"/>
      <w:marBottom w:val="0"/>
      <w:divBdr>
        <w:top w:val="none" w:sz="0" w:space="0" w:color="auto"/>
        <w:left w:val="none" w:sz="0" w:space="0" w:color="auto"/>
        <w:bottom w:val="none" w:sz="0" w:space="0" w:color="auto"/>
        <w:right w:val="none" w:sz="0" w:space="0" w:color="auto"/>
      </w:divBdr>
    </w:div>
    <w:div w:id="1186022202">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186286845">
      <w:bodyDiv w:val="1"/>
      <w:marLeft w:val="0"/>
      <w:marRight w:val="0"/>
      <w:marTop w:val="0"/>
      <w:marBottom w:val="0"/>
      <w:divBdr>
        <w:top w:val="none" w:sz="0" w:space="0" w:color="auto"/>
        <w:left w:val="none" w:sz="0" w:space="0" w:color="auto"/>
        <w:bottom w:val="none" w:sz="0" w:space="0" w:color="auto"/>
        <w:right w:val="none" w:sz="0" w:space="0" w:color="auto"/>
      </w:divBdr>
    </w:div>
    <w:div w:id="1186483314">
      <w:bodyDiv w:val="1"/>
      <w:marLeft w:val="0"/>
      <w:marRight w:val="0"/>
      <w:marTop w:val="0"/>
      <w:marBottom w:val="0"/>
      <w:divBdr>
        <w:top w:val="none" w:sz="0" w:space="0" w:color="auto"/>
        <w:left w:val="none" w:sz="0" w:space="0" w:color="auto"/>
        <w:bottom w:val="none" w:sz="0" w:space="0" w:color="auto"/>
        <w:right w:val="none" w:sz="0" w:space="0" w:color="auto"/>
      </w:divBdr>
    </w:div>
    <w:div w:id="1186942673">
      <w:bodyDiv w:val="1"/>
      <w:marLeft w:val="0"/>
      <w:marRight w:val="0"/>
      <w:marTop w:val="0"/>
      <w:marBottom w:val="0"/>
      <w:divBdr>
        <w:top w:val="none" w:sz="0" w:space="0" w:color="auto"/>
        <w:left w:val="none" w:sz="0" w:space="0" w:color="auto"/>
        <w:bottom w:val="none" w:sz="0" w:space="0" w:color="auto"/>
        <w:right w:val="none" w:sz="0" w:space="0" w:color="auto"/>
      </w:divBdr>
    </w:div>
    <w:div w:id="1187406516">
      <w:bodyDiv w:val="1"/>
      <w:marLeft w:val="0"/>
      <w:marRight w:val="0"/>
      <w:marTop w:val="0"/>
      <w:marBottom w:val="0"/>
      <w:divBdr>
        <w:top w:val="none" w:sz="0" w:space="0" w:color="auto"/>
        <w:left w:val="none" w:sz="0" w:space="0" w:color="auto"/>
        <w:bottom w:val="none" w:sz="0" w:space="0" w:color="auto"/>
        <w:right w:val="none" w:sz="0" w:space="0" w:color="auto"/>
      </w:divBdr>
    </w:div>
    <w:div w:id="1188180299">
      <w:bodyDiv w:val="1"/>
      <w:marLeft w:val="0"/>
      <w:marRight w:val="0"/>
      <w:marTop w:val="0"/>
      <w:marBottom w:val="0"/>
      <w:divBdr>
        <w:top w:val="none" w:sz="0" w:space="0" w:color="auto"/>
        <w:left w:val="none" w:sz="0" w:space="0" w:color="auto"/>
        <w:bottom w:val="none" w:sz="0" w:space="0" w:color="auto"/>
        <w:right w:val="none" w:sz="0" w:space="0" w:color="auto"/>
      </w:divBdr>
    </w:div>
    <w:div w:id="1188525292">
      <w:bodyDiv w:val="1"/>
      <w:marLeft w:val="0"/>
      <w:marRight w:val="0"/>
      <w:marTop w:val="0"/>
      <w:marBottom w:val="0"/>
      <w:divBdr>
        <w:top w:val="none" w:sz="0" w:space="0" w:color="auto"/>
        <w:left w:val="none" w:sz="0" w:space="0" w:color="auto"/>
        <w:bottom w:val="none" w:sz="0" w:space="0" w:color="auto"/>
        <w:right w:val="none" w:sz="0" w:space="0" w:color="auto"/>
      </w:divBdr>
    </w:div>
    <w:div w:id="1188563306">
      <w:bodyDiv w:val="1"/>
      <w:marLeft w:val="0"/>
      <w:marRight w:val="0"/>
      <w:marTop w:val="0"/>
      <w:marBottom w:val="0"/>
      <w:divBdr>
        <w:top w:val="none" w:sz="0" w:space="0" w:color="auto"/>
        <w:left w:val="none" w:sz="0" w:space="0" w:color="auto"/>
        <w:bottom w:val="none" w:sz="0" w:space="0" w:color="auto"/>
        <w:right w:val="none" w:sz="0" w:space="0" w:color="auto"/>
      </w:divBdr>
    </w:div>
    <w:div w:id="1188716799">
      <w:bodyDiv w:val="1"/>
      <w:marLeft w:val="0"/>
      <w:marRight w:val="0"/>
      <w:marTop w:val="0"/>
      <w:marBottom w:val="0"/>
      <w:divBdr>
        <w:top w:val="none" w:sz="0" w:space="0" w:color="auto"/>
        <w:left w:val="none" w:sz="0" w:space="0" w:color="auto"/>
        <w:bottom w:val="none" w:sz="0" w:space="0" w:color="auto"/>
        <w:right w:val="none" w:sz="0" w:space="0" w:color="auto"/>
      </w:divBdr>
    </w:div>
    <w:div w:id="1188790094">
      <w:bodyDiv w:val="1"/>
      <w:marLeft w:val="0"/>
      <w:marRight w:val="0"/>
      <w:marTop w:val="0"/>
      <w:marBottom w:val="0"/>
      <w:divBdr>
        <w:top w:val="none" w:sz="0" w:space="0" w:color="auto"/>
        <w:left w:val="none" w:sz="0" w:space="0" w:color="auto"/>
        <w:bottom w:val="none" w:sz="0" w:space="0" w:color="auto"/>
        <w:right w:val="none" w:sz="0" w:space="0" w:color="auto"/>
      </w:divBdr>
    </w:div>
    <w:div w:id="1188954144">
      <w:bodyDiv w:val="1"/>
      <w:marLeft w:val="0"/>
      <w:marRight w:val="0"/>
      <w:marTop w:val="0"/>
      <w:marBottom w:val="0"/>
      <w:divBdr>
        <w:top w:val="none" w:sz="0" w:space="0" w:color="auto"/>
        <w:left w:val="none" w:sz="0" w:space="0" w:color="auto"/>
        <w:bottom w:val="none" w:sz="0" w:space="0" w:color="auto"/>
        <w:right w:val="none" w:sz="0" w:space="0" w:color="auto"/>
      </w:divBdr>
    </w:div>
    <w:div w:id="1189181110">
      <w:bodyDiv w:val="1"/>
      <w:marLeft w:val="0"/>
      <w:marRight w:val="0"/>
      <w:marTop w:val="0"/>
      <w:marBottom w:val="0"/>
      <w:divBdr>
        <w:top w:val="none" w:sz="0" w:space="0" w:color="auto"/>
        <w:left w:val="none" w:sz="0" w:space="0" w:color="auto"/>
        <w:bottom w:val="none" w:sz="0" w:space="0" w:color="auto"/>
        <w:right w:val="none" w:sz="0" w:space="0" w:color="auto"/>
      </w:divBdr>
    </w:div>
    <w:div w:id="1189903903">
      <w:bodyDiv w:val="1"/>
      <w:marLeft w:val="0"/>
      <w:marRight w:val="0"/>
      <w:marTop w:val="0"/>
      <w:marBottom w:val="0"/>
      <w:divBdr>
        <w:top w:val="none" w:sz="0" w:space="0" w:color="auto"/>
        <w:left w:val="none" w:sz="0" w:space="0" w:color="auto"/>
        <w:bottom w:val="none" w:sz="0" w:space="0" w:color="auto"/>
        <w:right w:val="none" w:sz="0" w:space="0" w:color="auto"/>
      </w:divBdr>
    </w:div>
    <w:div w:id="1189952509">
      <w:bodyDiv w:val="1"/>
      <w:marLeft w:val="0"/>
      <w:marRight w:val="0"/>
      <w:marTop w:val="0"/>
      <w:marBottom w:val="0"/>
      <w:divBdr>
        <w:top w:val="none" w:sz="0" w:space="0" w:color="auto"/>
        <w:left w:val="none" w:sz="0" w:space="0" w:color="auto"/>
        <w:bottom w:val="none" w:sz="0" w:space="0" w:color="auto"/>
        <w:right w:val="none" w:sz="0" w:space="0" w:color="auto"/>
      </w:divBdr>
    </w:div>
    <w:div w:id="1190726065">
      <w:bodyDiv w:val="1"/>
      <w:marLeft w:val="0"/>
      <w:marRight w:val="0"/>
      <w:marTop w:val="0"/>
      <w:marBottom w:val="0"/>
      <w:divBdr>
        <w:top w:val="none" w:sz="0" w:space="0" w:color="auto"/>
        <w:left w:val="none" w:sz="0" w:space="0" w:color="auto"/>
        <w:bottom w:val="none" w:sz="0" w:space="0" w:color="auto"/>
        <w:right w:val="none" w:sz="0" w:space="0" w:color="auto"/>
      </w:divBdr>
    </w:div>
    <w:div w:id="1190798849">
      <w:bodyDiv w:val="1"/>
      <w:marLeft w:val="0"/>
      <w:marRight w:val="0"/>
      <w:marTop w:val="0"/>
      <w:marBottom w:val="0"/>
      <w:divBdr>
        <w:top w:val="none" w:sz="0" w:space="0" w:color="auto"/>
        <w:left w:val="none" w:sz="0" w:space="0" w:color="auto"/>
        <w:bottom w:val="none" w:sz="0" w:space="0" w:color="auto"/>
        <w:right w:val="none" w:sz="0" w:space="0" w:color="auto"/>
      </w:divBdr>
    </w:div>
    <w:div w:id="1190921309">
      <w:bodyDiv w:val="1"/>
      <w:marLeft w:val="0"/>
      <w:marRight w:val="0"/>
      <w:marTop w:val="0"/>
      <w:marBottom w:val="0"/>
      <w:divBdr>
        <w:top w:val="none" w:sz="0" w:space="0" w:color="auto"/>
        <w:left w:val="none" w:sz="0" w:space="0" w:color="auto"/>
        <w:bottom w:val="none" w:sz="0" w:space="0" w:color="auto"/>
        <w:right w:val="none" w:sz="0" w:space="0" w:color="auto"/>
      </w:divBdr>
    </w:div>
    <w:div w:id="1191146173">
      <w:bodyDiv w:val="1"/>
      <w:marLeft w:val="0"/>
      <w:marRight w:val="0"/>
      <w:marTop w:val="0"/>
      <w:marBottom w:val="0"/>
      <w:divBdr>
        <w:top w:val="none" w:sz="0" w:space="0" w:color="auto"/>
        <w:left w:val="none" w:sz="0" w:space="0" w:color="auto"/>
        <w:bottom w:val="none" w:sz="0" w:space="0" w:color="auto"/>
        <w:right w:val="none" w:sz="0" w:space="0" w:color="auto"/>
      </w:divBdr>
    </w:div>
    <w:div w:id="1191337464">
      <w:bodyDiv w:val="1"/>
      <w:marLeft w:val="0"/>
      <w:marRight w:val="0"/>
      <w:marTop w:val="0"/>
      <w:marBottom w:val="0"/>
      <w:divBdr>
        <w:top w:val="none" w:sz="0" w:space="0" w:color="auto"/>
        <w:left w:val="none" w:sz="0" w:space="0" w:color="auto"/>
        <w:bottom w:val="none" w:sz="0" w:space="0" w:color="auto"/>
        <w:right w:val="none" w:sz="0" w:space="0" w:color="auto"/>
      </w:divBdr>
    </w:div>
    <w:div w:id="1191452871">
      <w:bodyDiv w:val="1"/>
      <w:marLeft w:val="0"/>
      <w:marRight w:val="0"/>
      <w:marTop w:val="0"/>
      <w:marBottom w:val="0"/>
      <w:divBdr>
        <w:top w:val="none" w:sz="0" w:space="0" w:color="auto"/>
        <w:left w:val="none" w:sz="0" w:space="0" w:color="auto"/>
        <w:bottom w:val="none" w:sz="0" w:space="0" w:color="auto"/>
        <w:right w:val="none" w:sz="0" w:space="0" w:color="auto"/>
      </w:divBdr>
    </w:div>
    <w:div w:id="1191919951">
      <w:bodyDiv w:val="1"/>
      <w:marLeft w:val="0"/>
      <w:marRight w:val="0"/>
      <w:marTop w:val="0"/>
      <w:marBottom w:val="0"/>
      <w:divBdr>
        <w:top w:val="none" w:sz="0" w:space="0" w:color="auto"/>
        <w:left w:val="none" w:sz="0" w:space="0" w:color="auto"/>
        <w:bottom w:val="none" w:sz="0" w:space="0" w:color="auto"/>
        <w:right w:val="none" w:sz="0" w:space="0" w:color="auto"/>
      </w:divBdr>
    </w:div>
    <w:div w:id="1192256985">
      <w:bodyDiv w:val="1"/>
      <w:marLeft w:val="0"/>
      <w:marRight w:val="0"/>
      <w:marTop w:val="0"/>
      <w:marBottom w:val="0"/>
      <w:divBdr>
        <w:top w:val="none" w:sz="0" w:space="0" w:color="auto"/>
        <w:left w:val="none" w:sz="0" w:space="0" w:color="auto"/>
        <w:bottom w:val="none" w:sz="0" w:space="0" w:color="auto"/>
        <w:right w:val="none" w:sz="0" w:space="0" w:color="auto"/>
      </w:divBdr>
    </w:div>
    <w:div w:id="1192381060">
      <w:bodyDiv w:val="1"/>
      <w:marLeft w:val="0"/>
      <w:marRight w:val="0"/>
      <w:marTop w:val="0"/>
      <w:marBottom w:val="0"/>
      <w:divBdr>
        <w:top w:val="none" w:sz="0" w:space="0" w:color="auto"/>
        <w:left w:val="none" w:sz="0" w:space="0" w:color="auto"/>
        <w:bottom w:val="none" w:sz="0" w:space="0" w:color="auto"/>
        <w:right w:val="none" w:sz="0" w:space="0" w:color="auto"/>
      </w:divBdr>
    </w:div>
    <w:div w:id="1192766299">
      <w:bodyDiv w:val="1"/>
      <w:marLeft w:val="0"/>
      <w:marRight w:val="0"/>
      <w:marTop w:val="0"/>
      <w:marBottom w:val="0"/>
      <w:divBdr>
        <w:top w:val="none" w:sz="0" w:space="0" w:color="auto"/>
        <w:left w:val="none" w:sz="0" w:space="0" w:color="auto"/>
        <w:bottom w:val="none" w:sz="0" w:space="0" w:color="auto"/>
        <w:right w:val="none" w:sz="0" w:space="0" w:color="auto"/>
      </w:divBdr>
    </w:div>
    <w:div w:id="1193686504">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031653">
      <w:bodyDiv w:val="1"/>
      <w:marLeft w:val="0"/>
      <w:marRight w:val="0"/>
      <w:marTop w:val="0"/>
      <w:marBottom w:val="0"/>
      <w:divBdr>
        <w:top w:val="none" w:sz="0" w:space="0" w:color="auto"/>
        <w:left w:val="none" w:sz="0" w:space="0" w:color="auto"/>
        <w:bottom w:val="none" w:sz="0" w:space="0" w:color="auto"/>
        <w:right w:val="none" w:sz="0" w:space="0" w:color="auto"/>
      </w:divBdr>
    </w:div>
    <w:div w:id="1194080418">
      <w:bodyDiv w:val="1"/>
      <w:marLeft w:val="0"/>
      <w:marRight w:val="0"/>
      <w:marTop w:val="0"/>
      <w:marBottom w:val="0"/>
      <w:divBdr>
        <w:top w:val="none" w:sz="0" w:space="0" w:color="auto"/>
        <w:left w:val="none" w:sz="0" w:space="0" w:color="auto"/>
        <w:bottom w:val="none" w:sz="0" w:space="0" w:color="auto"/>
        <w:right w:val="none" w:sz="0" w:space="0" w:color="auto"/>
      </w:divBdr>
    </w:div>
    <w:div w:id="1194613394">
      <w:bodyDiv w:val="1"/>
      <w:marLeft w:val="0"/>
      <w:marRight w:val="0"/>
      <w:marTop w:val="0"/>
      <w:marBottom w:val="0"/>
      <w:divBdr>
        <w:top w:val="none" w:sz="0" w:space="0" w:color="auto"/>
        <w:left w:val="none" w:sz="0" w:space="0" w:color="auto"/>
        <w:bottom w:val="none" w:sz="0" w:space="0" w:color="auto"/>
        <w:right w:val="none" w:sz="0" w:space="0" w:color="auto"/>
      </w:divBdr>
    </w:div>
    <w:div w:id="1194731127">
      <w:bodyDiv w:val="1"/>
      <w:marLeft w:val="0"/>
      <w:marRight w:val="0"/>
      <w:marTop w:val="0"/>
      <w:marBottom w:val="0"/>
      <w:divBdr>
        <w:top w:val="none" w:sz="0" w:space="0" w:color="auto"/>
        <w:left w:val="none" w:sz="0" w:space="0" w:color="auto"/>
        <w:bottom w:val="none" w:sz="0" w:space="0" w:color="auto"/>
        <w:right w:val="none" w:sz="0" w:space="0" w:color="auto"/>
      </w:divBdr>
    </w:div>
    <w:div w:id="1194808609">
      <w:bodyDiv w:val="1"/>
      <w:marLeft w:val="0"/>
      <w:marRight w:val="0"/>
      <w:marTop w:val="0"/>
      <w:marBottom w:val="0"/>
      <w:divBdr>
        <w:top w:val="none" w:sz="0" w:space="0" w:color="auto"/>
        <w:left w:val="none" w:sz="0" w:space="0" w:color="auto"/>
        <w:bottom w:val="none" w:sz="0" w:space="0" w:color="auto"/>
        <w:right w:val="none" w:sz="0" w:space="0" w:color="auto"/>
      </w:divBdr>
    </w:div>
    <w:div w:id="1194922928">
      <w:bodyDiv w:val="1"/>
      <w:marLeft w:val="0"/>
      <w:marRight w:val="0"/>
      <w:marTop w:val="0"/>
      <w:marBottom w:val="0"/>
      <w:divBdr>
        <w:top w:val="none" w:sz="0" w:space="0" w:color="auto"/>
        <w:left w:val="none" w:sz="0" w:space="0" w:color="auto"/>
        <w:bottom w:val="none" w:sz="0" w:space="0" w:color="auto"/>
        <w:right w:val="none" w:sz="0" w:space="0" w:color="auto"/>
      </w:divBdr>
    </w:div>
    <w:div w:id="1194995152">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5581708">
      <w:bodyDiv w:val="1"/>
      <w:marLeft w:val="0"/>
      <w:marRight w:val="0"/>
      <w:marTop w:val="0"/>
      <w:marBottom w:val="0"/>
      <w:divBdr>
        <w:top w:val="none" w:sz="0" w:space="0" w:color="auto"/>
        <w:left w:val="none" w:sz="0" w:space="0" w:color="auto"/>
        <w:bottom w:val="none" w:sz="0" w:space="0" w:color="auto"/>
        <w:right w:val="none" w:sz="0" w:space="0" w:color="auto"/>
      </w:divBdr>
    </w:div>
    <w:div w:id="1195653287">
      <w:bodyDiv w:val="1"/>
      <w:marLeft w:val="0"/>
      <w:marRight w:val="0"/>
      <w:marTop w:val="0"/>
      <w:marBottom w:val="0"/>
      <w:divBdr>
        <w:top w:val="none" w:sz="0" w:space="0" w:color="auto"/>
        <w:left w:val="none" w:sz="0" w:space="0" w:color="auto"/>
        <w:bottom w:val="none" w:sz="0" w:space="0" w:color="auto"/>
        <w:right w:val="none" w:sz="0" w:space="0" w:color="auto"/>
      </w:divBdr>
    </w:div>
    <w:div w:id="1195849144">
      <w:bodyDiv w:val="1"/>
      <w:marLeft w:val="0"/>
      <w:marRight w:val="0"/>
      <w:marTop w:val="0"/>
      <w:marBottom w:val="0"/>
      <w:divBdr>
        <w:top w:val="none" w:sz="0" w:space="0" w:color="auto"/>
        <w:left w:val="none" w:sz="0" w:space="0" w:color="auto"/>
        <w:bottom w:val="none" w:sz="0" w:space="0" w:color="auto"/>
        <w:right w:val="none" w:sz="0" w:space="0" w:color="auto"/>
      </w:divBdr>
    </w:div>
    <w:div w:id="1197503432">
      <w:bodyDiv w:val="1"/>
      <w:marLeft w:val="0"/>
      <w:marRight w:val="0"/>
      <w:marTop w:val="0"/>
      <w:marBottom w:val="0"/>
      <w:divBdr>
        <w:top w:val="none" w:sz="0" w:space="0" w:color="auto"/>
        <w:left w:val="none" w:sz="0" w:space="0" w:color="auto"/>
        <w:bottom w:val="none" w:sz="0" w:space="0" w:color="auto"/>
        <w:right w:val="none" w:sz="0" w:space="0" w:color="auto"/>
      </w:divBdr>
    </w:div>
    <w:div w:id="1197544441">
      <w:bodyDiv w:val="1"/>
      <w:marLeft w:val="0"/>
      <w:marRight w:val="0"/>
      <w:marTop w:val="0"/>
      <w:marBottom w:val="0"/>
      <w:divBdr>
        <w:top w:val="none" w:sz="0" w:space="0" w:color="auto"/>
        <w:left w:val="none" w:sz="0" w:space="0" w:color="auto"/>
        <w:bottom w:val="none" w:sz="0" w:space="0" w:color="auto"/>
        <w:right w:val="none" w:sz="0" w:space="0" w:color="auto"/>
      </w:divBdr>
    </w:div>
    <w:div w:id="1197884715">
      <w:bodyDiv w:val="1"/>
      <w:marLeft w:val="0"/>
      <w:marRight w:val="0"/>
      <w:marTop w:val="0"/>
      <w:marBottom w:val="0"/>
      <w:divBdr>
        <w:top w:val="none" w:sz="0" w:space="0" w:color="auto"/>
        <w:left w:val="none" w:sz="0" w:space="0" w:color="auto"/>
        <w:bottom w:val="none" w:sz="0" w:space="0" w:color="auto"/>
        <w:right w:val="none" w:sz="0" w:space="0" w:color="auto"/>
      </w:divBdr>
    </w:div>
    <w:div w:id="1197961735">
      <w:bodyDiv w:val="1"/>
      <w:marLeft w:val="0"/>
      <w:marRight w:val="0"/>
      <w:marTop w:val="0"/>
      <w:marBottom w:val="0"/>
      <w:divBdr>
        <w:top w:val="none" w:sz="0" w:space="0" w:color="auto"/>
        <w:left w:val="none" w:sz="0" w:space="0" w:color="auto"/>
        <w:bottom w:val="none" w:sz="0" w:space="0" w:color="auto"/>
        <w:right w:val="none" w:sz="0" w:space="0" w:color="auto"/>
      </w:divBdr>
    </w:div>
    <w:div w:id="1198157157">
      <w:bodyDiv w:val="1"/>
      <w:marLeft w:val="0"/>
      <w:marRight w:val="0"/>
      <w:marTop w:val="0"/>
      <w:marBottom w:val="0"/>
      <w:divBdr>
        <w:top w:val="none" w:sz="0" w:space="0" w:color="auto"/>
        <w:left w:val="none" w:sz="0" w:space="0" w:color="auto"/>
        <w:bottom w:val="none" w:sz="0" w:space="0" w:color="auto"/>
        <w:right w:val="none" w:sz="0" w:space="0" w:color="auto"/>
      </w:divBdr>
    </w:div>
    <w:div w:id="1198201955">
      <w:bodyDiv w:val="1"/>
      <w:marLeft w:val="0"/>
      <w:marRight w:val="0"/>
      <w:marTop w:val="0"/>
      <w:marBottom w:val="0"/>
      <w:divBdr>
        <w:top w:val="none" w:sz="0" w:space="0" w:color="auto"/>
        <w:left w:val="none" w:sz="0" w:space="0" w:color="auto"/>
        <w:bottom w:val="none" w:sz="0" w:space="0" w:color="auto"/>
        <w:right w:val="none" w:sz="0" w:space="0" w:color="auto"/>
      </w:divBdr>
    </w:div>
    <w:div w:id="1198203268">
      <w:bodyDiv w:val="1"/>
      <w:marLeft w:val="0"/>
      <w:marRight w:val="0"/>
      <w:marTop w:val="0"/>
      <w:marBottom w:val="0"/>
      <w:divBdr>
        <w:top w:val="none" w:sz="0" w:space="0" w:color="auto"/>
        <w:left w:val="none" w:sz="0" w:space="0" w:color="auto"/>
        <w:bottom w:val="none" w:sz="0" w:space="0" w:color="auto"/>
        <w:right w:val="none" w:sz="0" w:space="0" w:color="auto"/>
      </w:divBdr>
    </w:div>
    <w:div w:id="1198470455">
      <w:bodyDiv w:val="1"/>
      <w:marLeft w:val="0"/>
      <w:marRight w:val="0"/>
      <w:marTop w:val="0"/>
      <w:marBottom w:val="0"/>
      <w:divBdr>
        <w:top w:val="none" w:sz="0" w:space="0" w:color="auto"/>
        <w:left w:val="none" w:sz="0" w:space="0" w:color="auto"/>
        <w:bottom w:val="none" w:sz="0" w:space="0" w:color="auto"/>
        <w:right w:val="none" w:sz="0" w:space="0" w:color="auto"/>
      </w:divBdr>
    </w:div>
    <w:div w:id="1199586053">
      <w:bodyDiv w:val="1"/>
      <w:marLeft w:val="0"/>
      <w:marRight w:val="0"/>
      <w:marTop w:val="0"/>
      <w:marBottom w:val="0"/>
      <w:divBdr>
        <w:top w:val="none" w:sz="0" w:space="0" w:color="auto"/>
        <w:left w:val="none" w:sz="0" w:space="0" w:color="auto"/>
        <w:bottom w:val="none" w:sz="0" w:space="0" w:color="auto"/>
        <w:right w:val="none" w:sz="0" w:space="0" w:color="auto"/>
      </w:divBdr>
    </w:div>
    <w:div w:id="1199665026">
      <w:bodyDiv w:val="1"/>
      <w:marLeft w:val="0"/>
      <w:marRight w:val="0"/>
      <w:marTop w:val="0"/>
      <w:marBottom w:val="0"/>
      <w:divBdr>
        <w:top w:val="none" w:sz="0" w:space="0" w:color="auto"/>
        <w:left w:val="none" w:sz="0" w:space="0" w:color="auto"/>
        <w:bottom w:val="none" w:sz="0" w:space="0" w:color="auto"/>
        <w:right w:val="none" w:sz="0" w:space="0" w:color="auto"/>
      </w:divBdr>
    </w:div>
    <w:div w:id="1199783616">
      <w:bodyDiv w:val="1"/>
      <w:marLeft w:val="0"/>
      <w:marRight w:val="0"/>
      <w:marTop w:val="0"/>
      <w:marBottom w:val="0"/>
      <w:divBdr>
        <w:top w:val="none" w:sz="0" w:space="0" w:color="auto"/>
        <w:left w:val="none" w:sz="0" w:space="0" w:color="auto"/>
        <w:bottom w:val="none" w:sz="0" w:space="0" w:color="auto"/>
        <w:right w:val="none" w:sz="0" w:space="0" w:color="auto"/>
      </w:divBdr>
    </w:div>
    <w:div w:id="1200431273">
      <w:bodyDiv w:val="1"/>
      <w:marLeft w:val="0"/>
      <w:marRight w:val="0"/>
      <w:marTop w:val="0"/>
      <w:marBottom w:val="0"/>
      <w:divBdr>
        <w:top w:val="none" w:sz="0" w:space="0" w:color="auto"/>
        <w:left w:val="none" w:sz="0" w:space="0" w:color="auto"/>
        <w:bottom w:val="none" w:sz="0" w:space="0" w:color="auto"/>
        <w:right w:val="none" w:sz="0" w:space="0" w:color="auto"/>
      </w:divBdr>
    </w:div>
    <w:div w:id="1200505779">
      <w:bodyDiv w:val="1"/>
      <w:marLeft w:val="0"/>
      <w:marRight w:val="0"/>
      <w:marTop w:val="0"/>
      <w:marBottom w:val="0"/>
      <w:divBdr>
        <w:top w:val="none" w:sz="0" w:space="0" w:color="auto"/>
        <w:left w:val="none" w:sz="0" w:space="0" w:color="auto"/>
        <w:bottom w:val="none" w:sz="0" w:space="0" w:color="auto"/>
        <w:right w:val="none" w:sz="0" w:space="0" w:color="auto"/>
      </w:divBdr>
    </w:div>
    <w:div w:id="1201086429">
      <w:bodyDiv w:val="1"/>
      <w:marLeft w:val="0"/>
      <w:marRight w:val="0"/>
      <w:marTop w:val="0"/>
      <w:marBottom w:val="0"/>
      <w:divBdr>
        <w:top w:val="none" w:sz="0" w:space="0" w:color="auto"/>
        <w:left w:val="none" w:sz="0" w:space="0" w:color="auto"/>
        <w:bottom w:val="none" w:sz="0" w:space="0" w:color="auto"/>
        <w:right w:val="none" w:sz="0" w:space="0" w:color="auto"/>
      </w:divBdr>
    </w:div>
    <w:div w:id="1201358889">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
    <w:div w:id="1201670176">
      <w:bodyDiv w:val="1"/>
      <w:marLeft w:val="0"/>
      <w:marRight w:val="0"/>
      <w:marTop w:val="0"/>
      <w:marBottom w:val="0"/>
      <w:divBdr>
        <w:top w:val="none" w:sz="0" w:space="0" w:color="auto"/>
        <w:left w:val="none" w:sz="0" w:space="0" w:color="auto"/>
        <w:bottom w:val="none" w:sz="0" w:space="0" w:color="auto"/>
        <w:right w:val="none" w:sz="0" w:space="0" w:color="auto"/>
      </w:divBdr>
    </w:div>
    <w:div w:id="1201822546">
      <w:bodyDiv w:val="1"/>
      <w:marLeft w:val="0"/>
      <w:marRight w:val="0"/>
      <w:marTop w:val="0"/>
      <w:marBottom w:val="0"/>
      <w:divBdr>
        <w:top w:val="none" w:sz="0" w:space="0" w:color="auto"/>
        <w:left w:val="none" w:sz="0" w:space="0" w:color="auto"/>
        <w:bottom w:val="none" w:sz="0" w:space="0" w:color="auto"/>
        <w:right w:val="none" w:sz="0" w:space="0" w:color="auto"/>
      </w:divBdr>
    </w:div>
    <w:div w:id="1202087373">
      <w:bodyDiv w:val="1"/>
      <w:marLeft w:val="0"/>
      <w:marRight w:val="0"/>
      <w:marTop w:val="0"/>
      <w:marBottom w:val="0"/>
      <w:divBdr>
        <w:top w:val="none" w:sz="0" w:space="0" w:color="auto"/>
        <w:left w:val="none" w:sz="0" w:space="0" w:color="auto"/>
        <w:bottom w:val="none" w:sz="0" w:space="0" w:color="auto"/>
        <w:right w:val="none" w:sz="0" w:space="0" w:color="auto"/>
      </w:divBdr>
    </w:div>
    <w:div w:id="1202092157">
      <w:bodyDiv w:val="1"/>
      <w:marLeft w:val="0"/>
      <w:marRight w:val="0"/>
      <w:marTop w:val="0"/>
      <w:marBottom w:val="0"/>
      <w:divBdr>
        <w:top w:val="none" w:sz="0" w:space="0" w:color="auto"/>
        <w:left w:val="none" w:sz="0" w:space="0" w:color="auto"/>
        <w:bottom w:val="none" w:sz="0" w:space="0" w:color="auto"/>
        <w:right w:val="none" w:sz="0" w:space="0" w:color="auto"/>
      </w:divBdr>
    </w:div>
    <w:div w:id="1202552556">
      <w:bodyDiv w:val="1"/>
      <w:marLeft w:val="0"/>
      <w:marRight w:val="0"/>
      <w:marTop w:val="0"/>
      <w:marBottom w:val="0"/>
      <w:divBdr>
        <w:top w:val="none" w:sz="0" w:space="0" w:color="auto"/>
        <w:left w:val="none" w:sz="0" w:space="0" w:color="auto"/>
        <w:bottom w:val="none" w:sz="0" w:space="0" w:color="auto"/>
        <w:right w:val="none" w:sz="0" w:space="0" w:color="auto"/>
      </w:divBdr>
    </w:div>
    <w:div w:id="1202672931">
      <w:bodyDiv w:val="1"/>
      <w:marLeft w:val="0"/>
      <w:marRight w:val="0"/>
      <w:marTop w:val="0"/>
      <w:marBottom w:val="0"/>
      <w:divBdr>
        <w:top w:val="none" w:sz="0" w:space="0" w:color="auto"/>
        <w:left w:val="none" w:sz="0" w:space="0" w:color="auto"/>
        <w:bottom w:val="none" w:sz="0" w:space="0" w:color="auto"/>
        <w:right w:val="none" w:sz="0" w:space="0" w:color="auto"/>
      </w:divBdr>
    </w:div>
    <w:div w:id="1202741830">
      <w:bodyDiv w:val="1"/>
      <w:marLeft w:val="0"/>
      <w:marRight w:val="0"/>
      <w:marTop w:val="0"/>
      <w:marBottom w:val="0"/>
      <w:divBdr>
        <w:top w:val="none" w:sz="0" w:space="0" w:color="auto"/>
        <w:left w:val="none" w:sz="0" w:space="0" w:color="auto"/>
        <w:bottom w:val="none" w:sz="0" w:space="0" w:color="auto"/>
        <w:right w:val="none" w:sz="0" w:space="0" w:color="auto"/>
      </w:divBdr>
    </w:div>
    <w:div w:id="1202784824">
      <w:bodyDiv w:val="1"/>
      <w:marLeft w:val="0"/>
      <w:marRight w:val="0"/>
      <w:marTop w:val="0"/>
      <w:marBottom w:val="0"/>
      <w:divBdr>
        <w:top w:val="none" w:sz="0" w:space="0" w:color="auto"/>
        <w:left w:val="none" w:sz="0" w:space="0" w:color="auto"/>
        <w:bottom w:val="none" w:sz="0" w:space="0" w:color="auto"/>
        <w:right w:val="none" w:sz="0" w:space="0" w:color="auto"/>
      </w:divBdr>
    </w:div>
    <w:div w:id="1202861521">
      <w:bodyDiv w:val="1"/>
      <w:marLeft w:val="0"/>
      <w:marRight w:val="0"/>
      <w:marTop w:val="0"/>
      <w:marBottom w:val="0"/>
      <w:divBdr>
        <w:top w:val="none" w:sz="0" w:space="0" w:color="auto"/>
        <w:left w:val="none" w:sz="0" w:space="0" w:color="auto"/>
        <w:bottom w:val="none" w:sz="0" w:space="0" w:color="auto"/>
        <w:right w:val="none" w:sz="0" w:space="0" w:color="auto"/>
      </w:divBdr>
    </w:div>
    <w:div w:id="1203206176">
      <w:bodyDiv w:val="1"/>
      <w:marLeft w:val="0"/>
      <w:marRight w:val="0"/>
      <w:marTop w:val="0"/>
      <w:marBottom w:val="0"/>
      <w:divBdr>
        <w:top w:val="none" w:sz="0" w:space="0" w:color="auto"/>
        <w:left w:val="none" w:sz="0" w:space="0" w:color="auto"/>
        <w:bottom w:val="none" w:sz="0" w:space="0" w:color="auto"/>
        <w:right w:val="none" w:sz="0" w:space="0" w:color="auto"/>
      </w:divBdr>
    </w:div>
    <w:div w:id="1203207354">
      <w:bodyDiv w:val="1"/>
      <w:marLeft w:val="0"/>
      <w:marRight w:val="0"/>
      <w:marTop w:val="0"/>
      <w:marBottom w:val="0"/>
      <w:divBdr>
        <w:top w:val="none" w:sz="0" w:space="0" w:color="auto"/>
        <w:left w:val="none" w:sz="0" w:space="0" w:color="auto"/>
        <w:bottom w:val="none" w:sz="0" w:space="0" w:color="auto"/>
        <w:right w:val="none" w:sz="0" w:space="0" w:color="auto"/>
      </w:divBdr>
    </w:div>
    <w:div w:id="1203253772">
      <w:bodyDiv w:val="1"/>
      <w:marLeft w:val="0"/>
      <w:marRight w:val="0"/>
      <w:marTop w:val="0"/>
      <w:marBottom w:val="0"/>
      <w:divBdr>
        <w:top w:val="none" w:sz="0" w:space="0" w:color="auto"/>
        <w:left w:val="none" w:sz="0" w:space="0" w:color="auto"/>
        <w:bottom w:val="none" w:sz="0" w:space="0" w:color="auto"/>
        <w:right w:val="none" w:sz="0" w:space="0" w:color="auto"/>
      </w:divBdr>
    </w:div>
    <w:div w:id="1203786437">
      <w:bodyDiv w:val="1"/>
      <w:marLeft w:val="0"/>
      <w:marRight w:val="0"/>
      <w:marTop w:val="0"/>
      <w:marBottom w:val="0"/>
      <w:divBdr>
        <w:top w:val="none" w:sz="0" w:space="0" w:color="auto"/>
        <w:left w:val="none" w:sz="0" w:space="0" w:color="auto"/>
        <w:bottom w:val="none" w:sz="0" w:space="0" w:color="auto"/>
        <w:right w:val="none" w:sz="0" w:space="0" w:color="auto"/>
      </w:divBdr>
    </w:div>
    <w:div w:id="1204518478">
      <w:bodyDiv w:val="1"/>
      <w:marLeft w:val="0"/>
      <w:marRight w:val="0"/>
      <w:marTop w:val="0"/>
      <w:marBottom w:val="0"/>
      <w:divBdr>
        <w:top w:val="none" w:sz="0" w:space="0" w:color="auto"/>
        <w:left w:val="none" w:sz="0" w:space="0" w:color="auto"/>
        <w:bottom w:val="none" w:sz="0" w:space="0" w:color="auto"/>
        <w:right w:val="none" w:sz="0" w:space="0" w:color="auto"/>
      </w:divBdr>
    </w:div>
    <w:div w:id="1204634235">
      <w:bodyDiv w:val="1"/>
      <w:marLeft w:val="0"/>
      <w:marRight w:val="0"/>
      <w:marTop w:val="0"/>
      <w:marBottom w:val="0"/>
      <w:divBdr>
        <w:top w:val="none" w:sz="0" w:space="0" w:color="auto"/>
        <w:left w:val="none" w:sz="0" w:space="0" w:color="auto"/>
        <w:bottom w:val="none" w:sz="0" w:space="0" w:color="auto"/>
        <w:right w:val="none" w:sz="0" w:space="0" w:color="auto"/>
      </w:divBdr>
    </w:div>
    <w:div w:id="1205364329">
      <w:bodyDiv w:val="1"/>
      <w:marLeft w:val="0"/>
      <w:marRight w:val="0"/>
      <w:marTop w:val="0"/>
      <w:marBottom w:val="0"/>
      <w:divBdr>
        <w:top w:val="none" w:sz="0" w:space="0" w:color="auto"/>
        <w:left w:val="none" w:sz="0" w:space="0" w:color="auto"/>
        <w:bottom w:val="none" w:sz="0" w:space="0" w:color="auto"/>
        <w:right w:val="none" w:sz="0" w:space="0" w:color="auto"/>
      </w:divBdr>
    </w:div>
    <w:div w:id="1205600715">
      <w:bodyDiv w:val="1"/>
      <w:marLeft w:val="0"/>
      <w:marRight w:val="0"/>
      <w:marTop w:val="0"/>
      <w:marBottom w:val="0"/>
      <w:divBdr>
        <w:top w:val="none" w:sz="0" w:space="0" w:color="auto"/>
        <w:left w:val="none" w:sz="0" w:space="0" w:color="auto"/>
        <w:bottom w:val="none" w:sz="0" w:space="0" w:color="auto"/>
        <w:right w:val="none" w:sz="0" w:space="0" w:color="auto"/>
      </w:divBdr>
    </w:div>
    <w:div w:id="1205754458">
      <w:bodyDiv w:val="1"/>
      <w:marLeft w:val="0"/>
      <w:marRight w:val="0"/>
      <w:marTop w:val="0"/>
      <w:marBottom w:val="0"/>
      <w:divBdr>
        <w:top w:val="none" w:sz="0" w:space="0" w:color="auto"/>
        <w:left w:val="none" w:sz="0" w:space="0" w:color="auto"/>
        <w:bottom w:val="none" w:sz="0" w:space="0" w:color="auto"/>
        <w:right w:val="none" w:sz="0" w:space="0" w:color="auto"/>
      </w:divBdr>
    </w:div>
    <w:div w:id="1205757285">
      <w:bodyDiv w:val="1"/>
      <w:marLeft w:val="0"/>
      <w:marRight w:val="0"/>
      <w:marTop w:val="0"/>
      <w:marBottom w:val="0"/>
      <w:divBdr>
        <w:top w:val="none" w:sz="0" w:space="0" w:color="auto"/>
        <w:left w:val="none" w:sz="0" w:space="0" w:color="auto"/>
        <w:bottom w:val="none" w:sz="0" w:space="0" w:color="auto"/>
        <w:right w:val="none" w:sz="0" w:space="0" w:color="auto"/>
      </w:divBdr>
    </w:div>
    <w:div w:id="1206529415">
      <w:bodyDiv w:val="1"/>
      <w:marLeft w:val="0"/>
      <w:marRight w:val="0"/>
      <w:marTop w:val="0"/>
      <w:marBottom w:val="0"/>
      <w:divBdr>
        <w:top w:val="none" w:sz="0" w:space="0" w:color="auto"/>
        <w:left w:val="none" w:sz="0" w:space="0" w:color="auto"/>
        <w:bottom w:val="none" w:sz="0" w:space="0" w:color="auto"/>
        <w:right w:val="none" w:sz="0" w:space="0" w:color="auto"/>
      </w:divBdr>
    </w:div>
    <w:div w:id="1207831879">
      <w:bodyDiv w:val="1"/>
      <w:marLeft w:val="0"/>
      <w:marRight w:val="0"/>
      <w:marTop w:val="0"/>
      <w:marBottom w:val="0"/>
      <w:divBdr>
        <w:top w:val="none" w:sz="0" w:space="0" w:color="auto"/>
        <w:left w:val="none" w:sz="0" w:space="0" w:color="auto"/>
        <w:bottom w:val="none" w:sz="0" w:space="0" w:color="auto"/>
        <w:right w:val="none" w:sz="0" w:space="0" w:color="auto"/>
      </w:divBdr>
    </w:div>
    <w:div w:id="1208100916">
      <w:bodyDiv w:val="1"/>
      <w:marLeft w:val="0"/>
      <w:marRight w:val="0"/>
      <w:marTop w:val="0"/>
      <w:marBottom w:val="0"/>
      <w:divBdr>
        <w:top w:val="none" w:sz="0" w:space="0" w:color="auto"/>
        <w:left w:val="none" w:sz="0" w:space="0" w:color="auto"/>
        <w:bottom w:val="none" w:sz="0" w:space="0" w:color="auto"/>
        <w:right w:val="none" w:sz="0" w:space="0" w:color="auto"/>
      </w:divBdr>
    </w:div>
    <w:div w:id="1208184376">
      <w:bodyDiv w:val="1"/>
      <w:marLeft w:val="0"/>
      <w:marRight w:val="0"/>
      <w:marTop w:val="0"/>
      <w:marBottom w:val="0"/>
      <w:divBdr>
        <w:top w:val="none" w:sz="0" w:space="0" w:color="auto"/>
        <w:left w:val="none" w:sz="0" w:space="0" w:color="auto"/>
        <w:bottom w:val="none" w:sz="0" w:space="0" w:color="auto"/>
        <w:right w:val="none" w:sz="0" w:space="0" w:color="auto"/>
      </w:divBdr>
    </w:div>
    <w:div w:id="1208567820">
      <w:bodyDiv w:val="1"/>
      <w:marLeft w:val="0"/>
      <w:marRight w:val="0"/>
      <w:marTop w:val="0"/>
      <w:marBottom w:val="0"/>
      <w:divBdr>
        <w:top w:val="none" w:sz="0" w:space="0" w:color="auto"/>
        <w:left w:val="none" w:sz="0" w:space="0" w:color="auto"/>
        <w:bottom w:val="none" w:sz="0" w:space="0" w:color="auto"/>
        <w:right w:val="none" w:sz="0" w:space="0" w:color="auto"/>
      </w:divBdr>
    </w:div>
    <w:div w:id="1209026352">
      <w:bodyDiv w:val="1"/>
      <w:marLeft w:val="0"/>
      <w:marRight w:val="0"/>
      <w:marTop w:val="0"/>
      <w:marBottom w:val="0"/>
      <w:divBdr>
        <w:top w:val="none" w:sz="0" w:space="0" w:color="auto"/>
        <w:left w:val="none" w:sz="0" w:space="0" w:color="auto"/>
        <w:bottom w:val="none" w:sz="0" w:space="0" w:color="auto"/>
        <w:right w:val="none" w:sz="0" w:space="0" w:color="auto"/>
      </w:divBdr>
    </w:div>
    <w:div w:id="1209217668">
      <w:bodyDiv w:val="1"/>
      <w:marLeft w:val="0"/>
      <w:marRight w:val="0"/>
      <w:marTop w:val="0"/>
      <w:marBottom w:val="0"/>
      <w:divBdr>
        <w:top w:val="none" w:sz="0" w:space="0" w:color="auto"/>
        <w:left w:val="none" w:sz="0" w:space="0" w:color="auto"/>
        <w:bottom w:val="none" w:sz="0" w:space="0" w:color="auto"/>
        <w:right w:val="none" w:sz="0" w:space="0" w:color="auto"/>
      </w:divBdr>
    </w:div>
    <w:div w:id="1209609292">
      <w:bodyDiv w:val="1"/>
      <w:marLeft w:val="0"/>
      <w:marRight w:val="0"/>
      <w:marTop w:val="0"/>
      <w:marBottom w:val="0"/>
      <w:divBdr>
        <w:top w:val="none" w:sz="0" w:space="0" w:color="auto"/>
        <w:left w:val="none" w:sz="0" w:space="0" w:color="auto"/>
        <w:bottom w:val="none" w:sz="0" w:space="0" w:color="auto"/>
        <w:right w:val="none" w:sz="0" w:space="0" w:color="auto"/>
      </w:divBdr>
    </w:div>
    <w:div w:id="1209684529">
      <w:bodyDiv w:val="1"/>
      <w:marLeft w:val="0"/>
      <w:marRight w:val="0"/>
      <w:marTop w:val="0"/>
      <w:marBottom w:val="0"/>
      <w:divBdr>
        <w:top w:val="none" w:sz="0" w:space="0" w:color="auto"/>
        <w:left w:val="none" w:sz="0" w:space="0" w:color="auto"/>
        <w:bottom w:val="none" w:sz="0" w:space="0" w:color="auto"/>
        <w:right w:val="none" w:sz="0" w:space="0" w:color="auto"/>
      </w:divBdr>
    </w:div>
    <w:div w:id="1209687362">
      <w:bodyDiv w:val="1"/>
      <w:marLeft w:val="0"/>
      <w:marRight w:val="0"/>
      <w:marTop w:val="0"/>
      <w:marBottom w:val="0"/>
      <w:divBdr>
        <w:top w:val="none" w:sz="0" w:space="0" w:color="auto"/>
        <w:left w:val="none" w:sz="0" w:space="0" w:color="auto"/>
        <w:bottom w:val="none" w:sz="0" w:space="0" w:color="auto"/>
        <w:right w:val="none" w:sz="0" w:space="0" w:color="auto"/>
      </w:divBdr>
    </w:div>
    <w:div w:id="1209757438">
      <w:bodyDiv w:val="1"/>
      <w:marLeft w:val="0"/>
      <w:marRight w:val="0"/>
      <w:marTop w:val="0"/>
      <w:marBottom w:val="0"/>
      <w:divBdr>
        <w:top w:val="none" w:sz="0" w:space="0" w:color="auto"/>
        <w:left w:val="none" w:sz="0" w:space="0" w:color="auto"/>
        <w:bottom w:val="none" w:sz="0" w:space="0" w:color="auto"/>
        <w:right w:val="none" w:sz="0" w:space="0" w:color="auto"/>
      </w:divBdr>
    </w:div>
    <w:div w:id="1209879623">
      <w:bodyDiv w:val="1"/>
      <w:marLeft w:val="0"/>
      <w:marRight w:val="0"/>
      <w:marTop w:val="0"/>
      <w:marBottom w:val="0"/>
      <w:divBdr>
        <w:top w:val="none" w:sz="0" w:space="0" w:color="auto"/>
        <w:left w:val="none" w:sz="0" w:space="0" w:color="auto"/>
        <w:bottom w:val="none" w:sz="0" w:space="0" w:color="auto"/>
        <w:right w:val="none" w:sz="0" w:space="0" w:color="auto"/>
      </w:divBdr>
    </w:div>
    <w:div w:id="1210143833">
      <w:bodyDiv w:val="1"/>
      <w:marLeft w:val="0"/>
      <w:marRight w:val="0"/>
      <w:marTop w:val="0"/>
      <w:marBottom w:val="0"/>
      <w:divBdr>
        <w:top w:val="none" w:sz="0" w:space="0" w:color="auto"/>
        <w:left w:val="none" w:sz="0" w:space="0" w:color="auto"/>
        <w:bottom w:val="none" w:sz="0" w:space="0" w:color="auto"/>
        <w:right w:val="none" w:sz="0" w:space="0" w:color="auto"/>
      </w:divBdr>
    </w:div>
    <w:div w:id="1210262354">
      <w:bodyDiv w:val="1"/>
      <w:marLeft w:val="0"/>
      <w:marRight w:val="0"/>
      <w:marTop w:val="0"/>
      <w:marBottom w:val="0"/>
      <w:divBdr>
        <w:top w:val="none" w:sz="0" w:space="0" w:color="auto"/>
        <w:left w:val="none" w:sz="0" w:space="0" w:color="auto"/>
        <w:bottom w:val="none" w:sz="0" w:space="0" w:color="auto"/>
        <w:right w:val="none" w:sz="0" w:space="0" w:color="auto"/>
      </w:divBdr>
    </w:div>
    <w:div w:id="1210344138">
      <w:bodyDiv w:val="1"/>
      <w:marLeft w:val="0"/>
      <w:marRight w:val="0"/>
      <w:marTop w:val="0"/>
      <w:marBottom w:val="0"/>
      <w:divBdr>
        <w:top w:val="none" w:sz="0" w:space="0" w:color="auto"/>
        <w:left w:val="none" w:sz="0" w:space="0" w:color="auto"/>
        <w:bottom w:val="none" w:sz="0" w:space="0" w:color="auto"/>
        <w:right w:val="none" w:sz="0" w:space="0" w:color="auto"/>
      </w:divBdr>
    </w:div>
    <w:div w:id="1210456023">
      <w:bodyDiv w:val="1"/>
      <w:marLeft w:val="0"/>
      <w:marRight w:val="0"/>
      <w:marTop w:val="0"/>
      <w:marBottom w:val="0"/>
      <w:divBdr>
        <w:top w:val="none" w:sz="0" w:space="0" w:color="auto"/>
        <w:left w:val="none" w:sz="0" w:space="0" w:color="auto"/>
        <w:bottom w:val="none" w:sz="0" w:space="0" w:color="auto"/>
        <w:right w:val="none" w:sz="0" w:space="0" w:color="auto"/>
      </w:divBdr>
    </w:div>
    <w:div w:id="1210653061">
      <w:bodyDiv w:val="1"/>
      <w:marLeft w:val="0"/>
      <w:marRight w:val="0"/>
      <w:marTop w:val="0"/>
      <w:marBottom w:val="0"/>
      <w:divBdr>
        <w:top w:val="none" w:sz="0" w:space="0" w:color="auto"/>
        <w:left w:val="none" w:sz="0" w:space="0" w:color="auto"/>
        <w:bottom w:val="none" w:sz="0" w:space="0" w:color="auto"/>
        <w:right w:val="none" w:sz="0" w:space="0" w:color="auto"/>
      </w:divBdr>
    </w:div>
    <w:div w:id="1211308765">
      <w:bodyDiv w:val="1"/>
      <w:marLeft w:val="0"/>
      <w:marRight w:val="0"/>
      <w:marTop w:val="0"/>
      <w:marBottom w:val="0"/>
      <w:divBdr>
        <w:top w:val="none" w:sz="0" w:space="0" w:color="auto"/>
        <w:left w:val="none" w:sz="0" w:space="0" w:color="auto"/>
        <w:bottom w:val="none" w:sz="0" w:space="0" w:color="auto"/>
        <w:right w:val="none" w:sz="0" w:space="0" w:color="auto"/>
      </w:divBdr>
    </w:div>
    <w:div w:id="1211454342">
      <w:bodyDiv w:val="1"/>
      <w:marLeft w:val="0"/>
      <w:marRight w:val="0"/>
      <w:marTop w:val="0"/>
      <w:marBottom w:val="0"/>
      <w:divBdr>
        <w:top w:val="none" w:sz="0" w:space="0" w:color="auto"/>
        <w:left w:val="none" w:sz="0" w:space="0" w:color="auto"/>
        <w:bottom w:val="none" w:sz="0" w:space="0" w:color="auto"/>
        <w:right w:val="none" w:sz="0" w:space="0" w:color="auto"/>
      </w:divBdr>
    </w:div>
    <w:div w:id="1211648862">
      <w:bodyDiv w:val="1"/>
      <w:marLeft w:val="0"/>
      <w:marRight w:val="0"/>
      <w:marTop w:val="0"/>
      <w:marBottom w:val="0"/>
      <w:divBdr>
        <w:top w:val="none" w:sz="0" w:space="0" w:color="auto"/>
        <w:left w:val="none" w:sz="0" w:space="0" w:color="auto"/>
        <w:bottom w:val="none" w:sz="0" w:space="0" w:color="auto"/>
        <w:right w:val="none" w:sz="0" w:space="0" w:color="auto"/>
      </w:divBdr>
    </w:div>
    <w:div w:id="1211770112">
      <w:bodyDiv w:val="1"/>
      <w:marLeft w:val="0"/>
      <w:marRight w:val="0"/>
      <w:marTop w:val="0"/>
      <w:marBottom w:val="0"/>
      <w:divBdr>
        <w:top w:val="none" w:sz="0" w:space="0" w:color="auto"/>
        <w:left w:val="none" w:sz="0" w:space="0" w:color="auto"/>
        <w:bottom w:val="none" w:sz="0" w:space="0" w:color="auto"/>
        <w:right w:val="none" w:sz="0" w:space="0" w:color="auto"/>
      </w:divBdr>
    </w:div>
    <w:div w:id="1211846762">
      <w:bodyDiv w:val="1"/>
      <w:marLeft w:val="0"/>
      <w:marRight w:val="0"/>
      <w:marTop w:val="0"/>
      <w:marBottom w:val="0"/>
      <w:divBdr>
        <w:top w:val="none" w:sz="0" w:space="0" w:color="auto"/>
        <w:left w:val="none" w:sz="0" w:space="0" w:color="auto"/>
        <w:bottom w:val="none" w:sz="0" w:space="0" w:color="auto"/>
        <w:right w:val="none" w:sz="0" w:space="0" w:color="auto"/>
      </w:divBdr>
    </w:div>
    <w:div w:id="1211918820">
      <w:bodyDiv w:val="1"/>
      <w:marLeft w:val="0"/>
      <w:marRight w:val="0"/>
      <w:marTop w:val="0"/>
      <w:marBottom w:val="0"/>
      <w:divBdr>
        <w:top w:val="none" w:sz="0" w:space="0" w:color="auto"/>
        <w:left w:val="none" w:sz="0" w:space="0" w:color="auto"/>
        <w:bottom w:val="none" w:sz="0" w:space="0" w:color="auto"/>
        <w:right w:val="none" w:sz="0" w:space="0" w:color="auto"/>
      </w:divBdr>
    </w:div>
    <w:div w:id="1212154431">
      <w:bodyDiv w:val="1"/>
      <w:marLeft w:val="0"/>
      <w:marRight w:val="0"/>
      <w:marTop w:val="0"/>
      <w:marBottom w:val="0"/>
      <w:divBdr>
        <w:top w:val="none" w:sz="0" w:space="0" w:color="auto"/>
        <w:left w:val="none" w:sz="0" w:space="0" w:color="auto"/>
        <w:bottom w:val="none" w:sz="0" w:space="0" w:color="auto"/>
        <w:right w:val="none" w:sz="0" w:space="0" w:color="auto"/>
      </w:divBdr>
    </w:div>
    <w:div w:id="1213150647">
      <w:bodyDiv w:val="1"/>
      <w:marLeft w:val="0"/>
      <w:marRight w:val="0"/>
      <w:marTop w:val="0"/>
      <w:marBottom w:val="0"/>
      <w:divBdr>
        <w:top w:val="none" w:sz="0" w:space="0" w:color="auto"/>
        <w:left w:val="none" w:sz="0" w:space="0" w:color="auto"/>
        <w:bottom w:val="none" w:sz="0" w:space="0" w:color="auto"/>
        <w:right w:val="none" w:sz="0" w:space="0" w:color="auto"/>
      </w:divBdr>
    </w:div>
    <w:div w:id="1213230830">
      <w:bodyDiv w:val="1"/>
      <w:marLeft w:val="0"/>
      <w:marRight w:val="0"/>
      <w:marTop w:val="0"/>
      <w:marBottom w:val="0"/>
      <w:divBdr>
        <w:top w:val="none" w:sz="0" w:space="0" w:color="auto"/>
        <w:left w:val="none" w:sz="0" w:space="0" w:color="auto"/>
        <w:bottom w:val="none" w:sz="0" w:space="0" w:color="auto"/>
        <w:right w:val="none" w:sz="0" w:space="0" w:color="auto"/>
      </w:divBdr>
    </w:div>
    <w:div w:id="1213616546">
      <w:bodyDiv w:val="1"/>
      <w:marLeft w:val="0"/>
      <w:marRight w:val="0"/>
      <w:marTop w:val="0"/>
      <w:marBottom w:val="0"/>
      <w:divBdr>
        <w:top w:val="none" w:sz="0" w:space="0" w:color="auto"/>
        <w:left w:val="none" w:sz="0" w:space="0" w:color="auto"/>
        <w:bottom w:val="none" w:sz="0" w:space="0" w:color="auto"/>
        <w:right w:val="none" w:sz="0" w:space="0" w:color="auto"/>
      </w:divBdr>
    </w:div>
    <w:div w:id="1213883752">
      <w:bodyDiv w:val="1"/>
      <w:marLeft w:val="0"/>
      <w:marRight w:val="0"/>
      <w:marTop w:val="0"/>
      <w:marBottom w:val="0"/>
      <w:divBdr>
        <w:top w:val="none" w:sz="0" w:space="0" w:color="auto"/>
        <w:left w:val="none" w:sz="0" w:space="0" w:color="auto"/>
        <w:bottom w:val="none" w:sz="0" w:space="0" w:color="auto"/>
        <w:right w:val="none" w:sz="0" w:space="0" w:color="auto"/>
      </w:divBdr>
    </w:div>
    <w:div w:id="1214730499">
      <w:bodyDiv w:val="1"/>
      <w:marLeft w:val="0"/>
      <w:marRight w:val="0"/>
      <w:marTop w:val="0"/>
      <w:marBottom w:val="0"/>
      <w:divBdr>
        <w:top w:val="none" w:sz="0" w:space="0" w:color="auto"/>
        <w:left w:val="none" w:sz="0" w:space="0" w:color="auto"/>
        <w:bottom w:val="none" w:sz="0" w:space="0" w:color="auto"/>
        <w:right w:val="none" w:sz="0" w:space="0" w:color="auto"/>
      </w:divBdr>
    </w:div>
    <w:div w:id="1215041616">
      <w:bodyDiv w:val="1"/>
      <w:marLeft w:val="0"/>
      <w:marRight w:val="0"/>
      <w:marTop w:val="0"/>
      <w:marBottom w:val="0"/>
      <w:divBdr>
        <w:top w:val="none" w:sz="0" w:space="0" w:color="auto"/>
        <w:left w:val="none" w:sz="0" w:space="0" w:color="auto"/>
        <w:bottom w:val="none" w:sz="0" w:space="0" w:color="auto"/>
        <w:right w:val="none" w:sz="0" w:space="0" w:color="auto"/>
      </w:divBdr>
    </w:div>
    <w:div w:id="1215195084">
      <w:bodyDiv w:val="1"/>
      <w:marLeft w:val="0"/>
      <w:marRight w:val="0"/>
      <w:marTop w:val="0"/>
      <w:marBottom w:val="0"/>
      <w:divBdr>
        <w:top w:val="none" w:sz="0" w:space="0" w:color="auto"/>
        <w:left w:val="none" w:sz="0" w:space="0" w:color="auto"/>
        <w:bottom w:val="none" w:sz="0" w:space="0" w:color="auto"/>
        <w:right w:val="none" w:sz="0" w:space="0" w:color="auto"/>
      </w:divBdr>
    </w:div>
    <w:div w:id="1215239962">
      <w:bodyDiv w:val="1"/>
      <w:marLeft w:val="0"/>
      <w:marRight w:val="0"/>
      <w:marTop w:val="0"/>
      <w:marBottom w:val="0"/>
      <w:divBdr>
        <w:top w:val="none" w:sz="0" w:space="0" w:color="auto"/>
        <w:left w:val="none" w:sz="0" w:space="0" w:color="auto"/>
        <w:bottom w:val="none" w:sz="0" w:space="0" w:color="auto"/>
        <w:right w:val="none" w:sz="0" w:space="0" w:color="auto"/>
      </w:divBdr>
    </w:div>
    <w:div w:id="1216356894">
      <w:bodyDiv w:val="1"/>
      <w:marLeft w:val="0"/>
      <w:marRight w:val="0"/>
      <w:marTop w:val="0"/>
      <w:marBottom w:val="0"/>
      <w:divBdr>
        <w:top w:val="none" w:sz="0" w:space="0" w:color="auto"/>
        <w:left w:val="none" w:sz="0" w:space="0" w:color="auto"/>
        <w:bottom w:val="none" w:sz="0" w:space="0" w:color="auto"/>
        <w:right w:val="none" w:sz="0" w:space="0" w:color="auto"/>
      </w:divBdr>
    </w:div>
    <w:div w:id="1216619309">
      <w:bodyDiv w:val="1"/>
      <w:marLeft w:val="0"/>
      <w:marRight w:val="0"/>
      <w:marTop w:val="0"/>
      <w:marBottom w:val="0"/>
      <w:divBdr>
        <w:top w:val="none" w:sz="0" w:space="0" w:color="auto"/>
        <w:left w:val="none" w:sz="0" w:space="0" w:color="auto"/>
        <w:bottom w:val="none" w:sz="0" w:space="0" w:color="auto"/>
        <w:right w:val="none" w:sz="0" w:space="0" w:color="auto"/>
      </w:divBdr>
    </w:div>
    <w:div w:id="1216816053">
      <w:bodyDiv w:val="1"/>
      <w:marLeft w:val="0"/>
      <w:marRight w:val="0"/>
      <w:marTop w:val="0"/>
      <w:marBottom w:val="0"/>
      <w:divBdr>
        <w:top w:val="none" w:sz="0" w:space="0" w:color="auto"/>
        <w:left w:val="none" w:sz="0" w:space="0" w:color="auto"/>
        <w:bottom w:val="none" w:sz="0" w:space="0" w:color="auto"/>
        <w:right w:val="none" w:sz="0" w:space="0" w:color="auto"/>
      </w:divBdr>
    </w:div>
    <w:div w:id="1216939406">
      <w:bodyDiv w:val="1"/>
      <w:marLeft w:val="0"/>
      <w:marRight w:val="0"/>
      <w:marTop w:val="0"/>
      <w:marBottom w:val="0"/>
      <w:divBdr>
        <w:top w:val="none" w:sz="0" w:space="0" w:color="auto"/>
        <w:left w:val="none" w:sz="0" w:space="0" w:color="auto"/>
        <w:bottom w:val="none" w:sz="0" w:space="0" w:color="auto"/>
        <w:right w:val="none" w:sz="0" w:space="0" w:color="auto"/>
      </w:divBdr>
    </w:div>
    <w:div w:id="1217005524">
      <w:bodyDiv w:val="1"/>
      <w:marLeft w:val="0"/>
      <w:marRight w:val="0"/>
      <w:marTop w:val="0"/>
      <w:marBottom w:val="0"/>
      <w:divBdr>
        <w:top w:val="none" w:sz="0" w:space="0" w:color="auto"/>
        <w:left w:val="none" w:sz="0" w:space="0" w:color="auto"/>
        <w:bottom w:val="none" w:sz="0" w:space="0" w:color="auto"/>
        <w:right w:val="none" w:sz="0" w:space="0" w:color="auto"/>
      </w:divBdr>
    </w:div>
    <w:div w:id="1217089721">
      <w:bodyDiv w:val="1"/>
      <w:marLeft w:val="0"/>
      <w:marRight w:val="0"/>
      <w:marTop w:val="0"/>
      <w:marBottom w:val="0"/>
      <w:divBdr>
        <w:top w:val="none" w:sz="0" w:space="0" w:color="auto"/>
        <w:left w:val="none" w:sz="0" w:space="0" w:color="auto"/>
        <w:bottom w:val="none" w:sz="0" w:space="0" w:color="auto"/>
        <w:right w:val="none" w:sz="0" w:space="0" w:color="auto"/>
      </w:divBdr>
    </w:div>
    <w:div w:id="1218206387">
      <w:bodyDiv w:val="1"/>
      <w:marLeft w:val="0"/>
      <w:marRight w:val="0"/>
      <w:marTop w:val="0"/>
      <w:marBottom w:val="0"/>
      <w:divBdr>
        <w:top w:val="none" w:sz="0" w:space="0" w:color="auto"/>
        <w:left w:val="none" w:sz="0" w:space="0" w:color="auto"/>
        <w:bottom w:val="none" w:sz="0" w:space="0" w:color="auto"/>
        <w:right w:val="none" w:sz="0" w:space="0" w:color="auto"/>
      </w:divBdr>
    </w:div>
    <w:div w:id="1218470594">
      <w:bodyDiv w:val="1"/>
      <w:marLeft w:val="0"/>
      <w:marRight w:val="0"/>
      <w:marTop w:val="0"/>
      <w:marBottom w:val="0"/>
      <w:divBdr>
        <w:top w:val="none" w:sz="0" w:space="0" w:color="auto"/>
        <w:left w:val="none" w:sz="0" w:space="0" w:color="auto"/>
        <w:bottom w:val="none" w:sz="0" w:space="0" w:color="auto"/>
        <w:right w:val="none" w:sz="0" w:space="0" w:color="auto"/>
      </w:divBdr>
    </w:div>
    <w:div w:id="1218780777">
      <w:bodyDiv w:val="1"/>
      <w:marLeft w:val="0"/>
      <w:marRight w:val="0"/>
      <w:marTop w:val="0"/>
      <w:marBottom w:val="0"/>
      <w:divBdr>
        <w:top w:val="none" w:sz="0" w:space="0" w:color="auto"/>
        <w:left w:val="none" w:sz="0" w:space="0" w:color="auto"/>
        <w:bottom w:val="none" w:sz="0" w:space="0" w:color="auto"/>
        <w:right w:val="none" w:sz="0" w:space="0" w:color="auto"/>
      </w:divBdr>
    </w:div>
    <w:div w:id="1218855485">
      <w:bodyDiv w:val="1"/>
      <w:marLeft w:val="0"/>
      <w:marRight w:val="0"/>
      <w:marTop w:val="0"/>
      <w:marBottom w:val="0"/>
      <w:divBdr>
        <w:top w:val="none" w:sz="0" w:space="0" w:color="auto"/>
        <w:left w:val="none" w:sz="0" w:space="0" w:color="auto"/>
        <w:bottom w:val="none" w:sz="0" w:space="0" w:color="auto"/>
        <w:right w:val="none" w:sz="0" w:space="0" w:color="auto"/>
      </w:divBdr>
    </w:div>
    <w:div w:id="1219239809">
      <w:bodyDiv w:val="1"/>
      <w:marLeft w:val="0"/>
      <w:marRight w:val="0"/>
      <w:marTop w:val="0"/>
      <w:marBottom w:val="0"/>
      <w:divBdr>
        <w:top w:val="none" w:sz="0" w:space="0" w:color="auto"/>
        <w:left w:val="none" w:sz="0" w:space="0" w:color="auto"/>
        <w:bottom w:val="none" w:sz="0" w:space="0" w:color="auto"/>
        <w:right w:val="none" w:sz="0" w:space="0" w:color="auto"/>
      </w:divBdr>
    </w:div>
    <w:div w:id="1219586960">
      <w:bodyDiv w:val="1"/>
      <w:marLeft w:val="0"/>
      <w:marRight w:val="0"/>
      <w:marTop w:val="0"/>
      <w:marBottom w:val="0"/>
      <w:divBdr>
        <w:top w:val="none" w:sz="0" w:space="0" w:color="auto"/>
        <w:left w:val="none" w:sz="0" w:space="0" w:color="auto"/>
        <w:bottom w:val="none" w:sz="0" w:space="0" w:color="auto"/>
        <w:right w:val="none" w:sz="0" w:space="0" w:color="auto"/>
      </w:divBdr>
    </w:div>
    <w:div w:id="1219707274">
      <w:bodyDiv w:val="1"/>
      <w:marLeft w:val="0"/>
      <w:marRight w:val="0"/>
      <w:marTop w:val="0"/>
      <w:marBottom w:val="0"/>
      <w:divBdr>
        <w:top w:val="none" w:sz="0" w:space="0" w:color="auto"/>
        <w:left w:val="none" w:sz="0" w:space="0" w:color="auto"/>
        <w:bottom w:val="none" w:sz="0" w:space="0" w:color="auto"/>
        <w:right w:val="none" w:sz="0" w:space="0" w:color="auto"/>
      </w:divBdr>
    </w:div>
    <w:div w:id="1220439019">
      <w:bodyDiv w:val="1"/>
      <w:marLeft w:val="0"/>
      <w:marRight w:val="0"/>
      <w:marTop w:val="0"/>
      <w:marBottom w:val="0"/>
      <w:divBdr>
        <w:top w:val="none" w:sz="0" w:space="0" w:color="auto"/>
        <w:left w:val="none" w:sz="0" w:space="0" w:color="auto"/>
        <w:bottom w:val="none" w:sz="0" w:space="0" w:color="auto"/>
        <w:right w:val="none" w:sz="0" w:space="0" w:color="auto"/>
      </w:divBdr>
    </w:div>
    <w:div w:id="1220483429">
      <w:bodyDiv w:val="1"/>
      <w:marLeft w:val="0"/>
      <w:marRight w:val="0"/>
      <w:marTop w:val="0"/>
      <w:marBottom w:val="0"/>
      <w:divBdr>
        <w:top w:val="none" w:sz="0" w:space="0" w:color="auto"/>
        <w:left w:val="none" w:sz="0" w:space="0" w:color="auto"/>
        <w:bottom w:val="none" w:sz="0" w:space="0" w:color="auto"/>
        <w:right w:val="none" w:sz="0" w:space="0" w:color="auto"/>
      </w:divBdr>
    </w:div>
    <w:div w:id="1220508139">
      <w:bodyDiv w:val="1"/>
      <w:marLeft w:val="0"/>
      <w:marRight w:val="0"/>
      <w:marTop w:val="0"/>
      <w:marBottom w:val="0"/>
      <w:divBdr>
        <w:top w:val="none" w:sz="0" w:space="0" w:color="auto"/>
        <w:left w:val="none" w:sz="0" w:space="0" w:color="auto"/>
        <w:bottom w:val="none" w:sz="0" w:space="0" w:color="auto"/>
        <w:right w:val="none" w:sz="0" w:space="0" w:color="auto"/>
      </w:divBdr>
    </w:div>
    <w:div w:id="1220508630">
      <w:bodyDiv w:val="1"/>
      <w:marLeft w:val="0"/>
      <w:marRight w:val="0"/>
      <w:marTop w:val="0"/>
      <w:marBottom w:val="0"/>
      <w:divBdr>
        <w:top w:val="none" w:sz="0" w:space="0" w:color="auto"/>
        <w:left w:val="none" w:sz="0" w:space="0" w:color="auto"/>
        <w:bottom w:val="none" w:sz="0" w:space="0" w:color="auto"/>
        <w:right w:val="none" w:sz="0" w:space="0" w:color="auto"/>
      </w:divBdr>
    </w:div>
    <w:div w:id="1220552228">
      <w:bodyDiv w:val="1"/>
      <w:marLeft w:val="0"/>
      <w:marRight w:val="0"/>
      <w:marTop w:val="0"/>
      <w:marBottom w:val="0"/>
      <w:divBdr>
        <w:top w:val="none" w:sz="0" w:space="0" w:color="auto"/>
        <w:left w:val="none" w:sz="0" w:space="0" w:color="auto"/>
        <w:bottom w:val="none" w:sz="0" w:space="0" w:color="auto"/>
        <w:right w:val="none" w:sz="0" w:space="0" w:color="auto"/>
      </w:divBdr>
    </w:div>
    <w:div w:id="1221088693">
      <w:bodyDiv w:val="1"/>
      <w:marLeft w:val="0"/>
      <w:marRight w:val="0"/>
      <w:marTop w:val="0"/>
      <w:marBottom w:val="0"/>
      <w:divBdr>
        <w:top w:val="none" w:sz="0" w:space="0" w:color="auto"/>
        <w:left w:val="none" w:sz="0" w:space="0" w:color="auto"/>
        <w:bottom w:val="none" w:sz="0" w:space="0" w:color="auto"/>
        <w:right w:val="none" w:sz="0" w:space="0" w:color="auto"/>
      </w:divBdr>
    </w:div>
    <w:div w:id="1221094887">
      <w:bodyDiv w:val="1"/>
      <w:marLeft w:val="0"/>
      <w:marRight w:val="0"/>
      <w:marTop w:val="0"/>
      <w:marBottom w:val="0"/>
      <w:divBdr>
        <w:top w:val="none" w:sz="0" w:space="0" w:color="auto"/>
        <w:left w:val="none" w:sz="0" w:space="0" w:color="auto"/>
        <w:bottom w:val="none" w:sz="0" w:space="0" w:color="auto"/>
        <w:right w:val="none" w:sz="0" w:space="0" w:color="auto"/>
      </w:divBdr>
    </w:div>
    <w:div w:id="1221096572">
      <w:bodyDiv w:val="1"/>
      <w:marLeft w:val="0"/>
      <w:marRight w:val="0"/>
      <w:marTop w:val="0"/>
      <w:marBottom w:val="0"/>
      <w:divBdr>
        <w:top w:val="none" w:sz="0" w:space="0" w:color="auto"/>
        <w:left w:val="none" w:sz="0" w:space="0" w:color="auto"/>
        <w:bottom w:val="none" w:sz="0" w:space="0" w:color="auto"/>
        <w:right w:val="none" w:sz="0" w:space="0" w:color="auto"/>
      </w:divBdr>
    </w:div>
    <w:div w:id="1221938784">
      <w:bodyDiv w:val="1"/>
      <w:marLeft w:val="0"/>
      <w:marRight w:val="0"/>
      <w:marTop w:val="0"/>
      <w:marBottom w:val="0"/>
      <w:divBdr>
        <w:top w:val="none" w:sz="0" w:space="0" w:color="auto"/>
        <w:left w:val="none" w:sz="0" w:space="0" w:color="auto"/>
        <w:bottom w:val="none" w:sz="0" w:space="0" w:color="auto"/>
        <w:right w:val="none" w:sz="0" w:space="0" w:color="auto"/>
      </w:divBdr>
    </w:div>
    <w:div w:id="1222206726">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222326785">
      <w:bodyDiv w:val="1"/>
      <w:marLeft w:val="0"/>
      <w:marRight w:val="0"/>
      <w:marTop w:val="0"/>
      <w:marBottom w:val="0"/>
      <w:divBdr>
        <w:top w:val="none" w:sz="0" w:space="0" w:color="auto"/>
        <w:left w:val="none" w:sz="0" w:space="0" w:color="auto"/>
        <w:bottom w:val="none" w:sz="0" w:space="0" w:color="auto"/>
        <w:right w:val="none" w:sz="0" w:space="0" w:color="auto"/>
      </w:divBdr>
    </w:div>
    <w:div w:id="1222330057">
      <w:bodyDiv w:val="1"/>
      <w:marLeft w:val="0"/>
      <w:marRight w:val="0"/>
      <w:marTop w:val="0"/>
      <w:marBottom w:val="0"/>
      <w:divBdr>
        <w:top w:val="none" w:sz="0" w:space="0" w:color="auto"/>
        <w:left w:val="none" w:sz="0" w:space="0" w:color="auto"/>
        <w:bottom w:val="none" w:sz="0" w:space="0" w:color="auto"/>
        <w:right w:val="none" w:sz="0" w:space="0" w:color="auto"/>
      </w:divBdr>
    </w:div>
    <w:div w:id="1222521675">
      <w:bodyDiv w:val="1"/>
      <w:marLeft w:val="0"/>
      <w:marRight w:val="0"/>
      <w:marTop w:val="0"/>
      <w:marBottom w:val="0"/>
      <w:divBdr>
        <w:top w:val="none" w:sz="0" w:space="0" w:color="auto"/>
        <w:left w:val="none" w:sz="0" w:space="0" w:color="auto"/>
        <w:bottom w:val="none" w:sz="0" w:space="0" w:color="auto"/>
        <w:right w:val="none" w:sz="0" w:space="0" w:color="auto"/>
      </w:divBdr>
    </w:div>
    <w:div w:id="1222863757">
      <w:bodyDiv w:val="1"/>
      <w:marLeft w:val="0"/>
      <w:marRight w:val="0"/>
      <w:marTop w:val="0"/>
      <w:marBottom w:val="0"/>
      <w:divBdr>
        <w:top w:val="none" w:sz="0" w:space="0" w:color="auto"/>
        <w:left w:val="none" w:sz="0" w:space="0" w:color="auto"/>
        <w:bottom w:val="none" w:sz="0" w:space="0" w:color="auto"/>
        <w:right w:val="none" w:sz="0" w:space="0" w:color="auto"/>
      </w:divBdr>
    </w:div>
    <w:div w:id="1223055272">
      <w:bodyDiv w:val="1"/>
      <w:marLeft w:val="0"/>
      <w:marRight w:val="0"/>
      <w:marTop w:val="0"/>
      <w:marBottom w:val="0"/>
      <w:divBdr>
        <w:top w:val="none" w:sz="0" w:space="0" w:color="auto"/>
        <w:left w:val="none" w:sz="0" w:space="0" w:color="auto"/>
        <w:bottom w:val="none" w:sz="0" w:space="0" w:color="auto"/>
        <w:right w:val="none" w:sz="0" w:space="0" w:color="auto"/>
      </w:divBdr>
    </w:div>
    <w:div w:id="1223785760">
      <w:bodyDiv w:val="1"/>
      <w:marLeft w:val="0"/>
      <w:marRight w:val="0"/>
      <w:marTop w:val="0"/>
      <w:marBottom w:val="0"/>
      <w:divBdr>
        <w:top w:val="none" w:sz="0" w:space="0" w:color="auto"/>
        <w:left w:val="none" w:sz="0" w:space="0" w:color="auto"/>
        <w:bottom w:val="none" w:sz="0" w:space="0" w:color="auto"/>
        <w:right w:val="none" w:sz="0" w:space="0" w:color="auto"/>
      </w:divBdr>
    </w:div>
    <w:div w:id="1224372922">
      <w:bodyDiv w:val="1"/>
      <w:marLeft w:val="0"/>
      <w:marRight w:val="0"/>
      <w:marTop w:val="0"/>
      <w:marBottom w:val="0"/>
      <w:divBdr>
        <w:top w:val="none" w:sz="0" w:space="0" w:color="auto"/>
        <w:left w:val="none" w:sz="0" w:space="0" w:color="auto"/>
        <w:bottom w:val="none" w:sz="0" w:space="0" w:color="auto"/>
        <w:right w:val="none" w:sz="0" w:space="0" w:color="auto"/>
      </w:divBdr>
    </w:div>
    <w:div w:id="1224561378">
      <w:bodyDiv w:val="1"/>
      <w:marLeft w:val="0"/>
      <w:marRight w:val="0"/>
      <w:marTop w:val="0"/>
      <w:marBottom w:val="0"/>
      <w:divBdr>
        <w:top w:val="none" w:sz="0" w:space="0" w:color="auto"/>
        <w:left w:val="none" w:sz="0" w:space="0" w:color="auto"/>
        <w:bottom w:val="none" w:sz="0" w:space="0" w:color="auto"/>
        <w:right w:val="none" w:sz="0" w:space="0" w:color="auto"/>
      </w:divBdr>
    </w:div>
    <w:div w:id="1224636636">
      <w:bodyDiv w:val="1"/>
      <w:marLeft w:val="0"/>
      <w:marRight w:val="0"/>
      <w:marTop w:val="0"/>
      <w:marBottom w:val="0"/>
      <w:divBdr>
        <w:top w:val="none" w:sz="0" w:space="0" w:color="auto"/>
        <w:left w:val="none" w:sz="0" w:space="0" w:color="auto"/>
        <w:bottom w:val="none" w:sz="0" w:space="0" w:color="auto"/>
        <w:right w:val="none" w:sz="0" w:space="0" w:color="auto"/>
      </w:divBdr>
    </w:div>
    <w:div w:id="1224675601">
      <w:bodyDiv w:val="1"/>
      <w:marLeft w:val="0"/>
      <w:marRight w:val="0"/>
      <w:marTop w:val="0"/>
      <w:marBottom w:val="0"/>
      <w:divBdr>
        <w:top w:val="none" w:sz="0" w:space="0" w:color="auto"/>
        <w:left w:val="none" w:sz="0" w:space="0" w:color="auto"/>
        <w:bottom w:val="none" w:sz="0" w:space="0" w:color="auto"/>
        <w:right w:val="none" w:sz="0" w:space="0" w:color="auto"/>
      </w:divBdr>
    </w:div>
    <w:div w:id="1224946010">
      <w:bodyDiv w:val="1"/>
      <w:marLeft w:val="0"/>
      <w:marRight w:val="0"/>
      <w:marTop w:val="0"/>
      <w:marBottom w:val="0"/>
      <w:divBdr>
        <w:top w:val="none" w:sz="0" w:space="0" w:color="auto"/>
        <w:left w:val="none" w:sz="0" w:space="0" w:color="auto"/>
        <w:bottom w:val="none" w:sz="0" w:space="0" w:color="auto"/>
        <w:right w:val="none" w:sz="0" w:space="0" w:color="auto"/>
      </w:divBdr>
    </w:div>
    <w:div w:id="1225023956">
      <w:bodyDiv w:val="1"/>
      <w:marLeft w:val="0"/>
      <w:marRight w:val="0"/>
      <w:marTop w:val="0"/>
      <w:marBottom w:val="0"/>
      <w:divBdr>
        <w:top w:val="none" w:sz="0" w:space="0" w:color="auto"/>
        <w:left w:val="none" w:sz="0" w:space="0" w:color="auto"/>
        <w:bottom w:val="none" w:sz="0" w:space="0" w:color="auto"/>
        <w:right w:val="none" w:sz="0" w:space="0" w:color="auto"/>
      </w:divBdr>
    </w:div>
    <w:div w:id="1225458005">
      <w:bodyDiv w:val="1"/>
      <w:marLeft w:val="0"/>
      <w:marRight w:val="0"/>
      <w:marTop w:val="0"/>
      <w:marBottom w:val="0"/>
      <w:divBdr>
        <w:top w:val="none" w:sz="0" w:space="0" w:color="auto"/>
        <w:left w:val="none" w:sz="0" w:space="0" w:color="auto"/>
        <w:bottom w:val="none" w:sz="0" w:space="0" w:color="auto"/>
        <w:right w:val="none" w:sz="0" w:space="0" w:color="auto"/>
      </w:divBdr>
    </w:div>
    <w:div w:id="1225484738">
      <w:bodyDiv w:val="1"/>
      <w:marLeft w:val="0"/>
      <w:marRight w:val="0"/>
      <w:marTop w:val="0"/>
      <w:marBottom w:val="0"/>
      <w:divBdr>
        <w:top w:val="none" w:sz="0" w:space="0" w:color="auto"/>
        <w:left w:val="none" w:sz="0" w:space="0" w:color="auto"/>
        <w:bottom w:val="none" w:sz="0" w:space="0" w:color="auto"/>
        <w:right w:val="none" w:sz="0" w:space="0" w:color="auto"/>
      </w:divBdr>
    </w:div>
    <w:div w:id="1225531688">
      <w:bodyDiv w:val="1"/>
      <w:marLeft w:val="0"/>
      <w:marRight w:val="0"/>
      <w:marTop w:val="0"/>
      <w:marBottom w:val="0"/>
      <w:divBdr>
        <w:top w:val="none" w:sz="0" w:space="0" w:color="auto"/>
        <w:left w:val="none" w:sz="0" w:space="0" w:color="auto"/>
        <w:bottom w:val="none" w:sz="0" w:space="0" w:color="auto"/>
        <w:right w:val="none" w:sz="0" w:space="0" w:color="auto"/>
      </w:divBdr>
    </w:div>
    <w:div w:id="1225722567">
      <w:bodyDiv w:val="1"/>
      <w:marLeft w:val="0"/>
      <w:marRight w:val="0"/>
      <w:marTop w:val="0"/>
      <w:marBottom w:val="0"/>
      <w:divBdr>
        <w:top w:val="none" w:sz="0" w:space="0" w:color="auto"/>
        <w:left w:val="none" w:sz="0" w:space="0" w:color="auto"/>
        <w:bottom w:val="none" w:sz="0" w:space="0" w:color="auto"/>
        <w:right w:val="none" w:sz="0" w:space="0" w:color="auto"/>
      </w:divBdr>
    </w:div>
    <w:div w:id="1225723005">
      <w:bodyDiv w:val="1"/>
      <w:marLeft w:val="0"/>
      <w:marRight w:val="0"/>
      <w:marTop w:val="0"/>
      <w:marBottom w:val="0"/>
      <w:divBdr>
        <w:top w:val="none" w:sz="0" w:space="0" w:color="auto"/>
        <w:left w:val="none" w:sz="0" w:space="0" w:color="auto"/>
        <w:bottom w:val="none" w:sz="0" w:space="0" w:color="auto"/>
        <w:right w:val="none" w:sz="0" w:space="0" w:color="auto"/>
      </w:divBdr>
    </w:div>
    <w:div w:id="1226375627">
      <w:bodyDiv w:val="1"/>
      <w:marLeft w:val="0"/>
      <w:marRight w:val="0"/>
      <w:marTop w:val="0"/>
      <w:marBottom w:val="0"/>
      <w:divBdr>
        <w:top w:val="none" w:sz="0" w:space="0" w:color="auto"/>
        <w:left w:val="none" w:sz="0" w:space="0" w:color="auto"/>
        <w:bottom w:val="none" w:sz="0" w:space="0" w:color="auto"/>
        <w:right w:val="none" w:sz="0" w:space="0" w:color="auto"/>
      </w:divBdr>
    </w:div>
    <w:div w:id="1226719906">
      <w:bodyDiv w:val="1"/>
      <w:marLeft w:val="0"/>
      <w:marRight w:val="0"/>
      <w:marTop w:val="0"/>
      <w:marBottom w:val="0"/>
      <w:divBdr>
        <w:top w:val="none" w:sz="0" w:space="0" w:color="auto"/>
        <w:left w:val="none" w:sz="0" w:space="0" w:color="auto"/>
        <w:bottom w:val="none" w:sz="0" w:space="0" w:color="auto"/>
        <w:right w:val="none" w:sz="0" w:space="0" w:color="auto"/>
      </w:divBdr>
    </w:div>
    <w:div w:id="1226911808">
      <w:bodyDiv w:val="1"/>
      <w:marLeft w:val="0"/>
      <w:marRight w:val="0"/>
      <w:marTop w:val="0"/>
      <w:marBottom w:val="0"/>
      <w:divBdr>
        <w:top w:val="none" w:sz="0" w:space="0" w:color="auto"/>
        <w:left w:val="none" w:sz="0" w:space="0" w:color="auto"/>
        <w:bottom w:val="none" w:sz="0" w:space="0" w:color="auto"/>
        <w:right w:val="none" w:sz="0" w:space="0" w:color="auto"/>
      </w:divBdr>
    </w:div>
    <w:div w:id="1226988312">
      <w:bodyDiv w:val="1"/>
      <w:marLeft w:val="0"/>
      <w:marRight w:val="0"/>
      <w:marTop w:val="0"/>
      <w:marBottom w:val="0"/>
      <w:divBdr>
        <w:top w:val="none" w:sz="0" w:space="0" w:color="auto"/>
        <w:left w:val="none" w:sz="0" w:space="0" w:color="auto"/>
        <w:bottom w:val="none" w:sz="0" w:space="0" w:color="auto"/>
        <w:right w:val="none" w:sz="0" w:space="0" w:color="auto"/>
      </w:divBdr>
    </w:div>
    <w:div w:id="1227759335">
      <w:bodyDiv w:val="1"/>
      <w:marLeft w:val="0"/>
      <w:marRight w:val="0"/>
      <w:marTop w:val="0"/>
      <w:marBottom w:val="0"/>
      <w:divBdr>
        <w:top w:val="none" w:sz="0" w:space="0" w:color="auto"/>
        <w:left w:val="none" w:sz="0" w:space="0" w:color="auto"/>
        <w:bottom w:val="none" w:sz="0" w:space="0" w:color="auto"/>
        <w:right w:val="none" w:sz="0" w:space="0" w:color="auto"/>
      </w:divBdr>
    </w:div>
    <w:div w:id="1227761850">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28222303">
      <w:bodyDiv w:val="1"/>
      <w:marLeft w:val="0"/>
      <w:marRight w:val="0"/>
      <w:marTop w:val="0"/>
      <w:marBottom w:val="0"/>
      <w:divBdr>
        <w:top w:val="none" w:sz="0" w:space="0" w:color="auto"/>
        <w:left w:val="none" w:sz="0" w:space="0" w:color="auto"/>
        <w:bottom w:val="none" w:sz="0" w:space="0" w:color="auto"/>
        <w:right w:val="none" w:sz="0" w:space="0" w:color="auto"/>
      </w:divBdr>
    </w:div>
    <w:div w:id="1228607597">
      <w:bodyDiv w:val="1"/>
      <w:marLeft w:val="0"/>
      <w:marRight w:val="0"/>
      <w:marTop w:val="0"/>
      <w:marBottom w:val="0"/>
      <w:divBdr>
        <w:top w:val="none" w:sz="0" w:space="0" w:color="auto"/>
        <w:left w:val="none" w:sz="0" w:space="0" w:color="auto"/>
        <w:bottom w:val="none" w:sz="0" w:space="0" w:color="auto"/>
        <w:right w:val="none" w:sz="0" w:space="0" w:color="auto"/>
      </w:divBdr>
    </w:div>
    <w:div w:id="1228682637">
      <w:bodyDiv w:val="1"/>
      <w:marLeft w:val="0"/>
      <w:marRight w:val="0"/>
      <w:marTop w:val="0"/>
      <w:marBottom w:val="0"/>
      <w:divBdr>
        <w:top w:val="none" w:sz="0" w:space="0" w:color="auto"/>
        <w:left w:val="none" w:sz="0" w:space="0" w:color="auto"/>
        <w:bottom w:val="none" w:sz="0" w:space="0" w:color="auto"/>
        <w:right w:val="none" w:sz="0" w:space="0" w:color="auto"/>
      </w:divBdr>
    </w:div>
    <w:div w:id="1228760894">
      <w:bodyDiv w:val="1"/>
      <w:marLeft w:val="0"/>
      <w:marRight w:val="0"/>
      <w:marTop w:val="0"/>
      <w:marBottom w:val="0"/>
      <w:divBdr>
        <w:top w:val="none" w:sz="0" w:space="0" w:color="auto"/>
        <w:left w:val="none" w:sz="0" w:space="0" w:color="auto"/>
        <w:bottom w:val="none" w:sz="0" w:space="0" w:color="auto"/>
        <w:right w:val="none" w:sz="0" w:space="0" w:color="auto"/>
      </w:divBdr>
    </w:div>
    <w:div w:id="1228803492">
      <w:bodyDiv w:val="1"/>
      <w:marLeft w:val="0"/>
      <w:marRight w:val="0"/>
      <w:marTop w:val="0"/>
      <w:marBottom w:val="0"/>
      <w:divBdr>
        <w:top w:val="none" w:sz="0" w:space="0" w:color="auto"/>
        <w:left w:val="none" w:sz="0" w:space="0" w:color="auto"/>
        <w:bottom w:val="none" w:sz="0" w:space="0" w:color="auto"/>
        <w:right w:val="none" w:sz="0" w:space="0" w:color="auto"/>
      </w:divBdr>
    </w:div>
    <w:div w:id="1228999191">
      <w:bodyDiv w:val="1"/>
      <w:marLeft w:val="0"/>
      <w:marRight w:val="0"/>
      <w:marTop w:val="0"/>
      <w:marBottom w:val="0"/>
      <w:divBdr>
        <w:top w:val="none" w:sz="0" w:space="0" w:color="auto"/>
        <w:left w:val="none" w:sz="0" w:space="0" w:color="auto"/>
        <w:bottom w:val="none" w:sz="0" w:space="0" w:color="auto"/>
        <w:right w:val="none" w:sz="0" w:space="0" w:color="auto"/>
      </w:divBdr>
    </w:div>
    <w:div w:id="1229416701">
      <w:bodyDiv w:val="1"/>
      <w:marLeft w:val="0"/>
      <w:marRight w:val="0"/>
      <w:marTop w:val="0"/>
      <w:marBottom w:val="0"/>
      <w:divBdr>
        <w:top w:val="none" w:sz="0" w:space="0" w:color="auto"/>
        <w:left w:val="none" w:sz="0" w:space="0" w:color="auto"/>
        <w:bottom w:val="none" w:sz="0" w:space="0" w:color="auto"/>
        <w:right w:val="none" w:sz="0" w:space="0" w:color="auto"/>
      </w:divBdr>
    </w:div>
    <w:div w:id="1229530892">
      <w:bodyDiv w:val="1"/>
      <w:marLeft w:val="0"/>
      <w:marRight w:val="0"/>
      <w:marTop w:val="0"/>
      <w:marBottom w:val="0"/>
      <w:divBdr>
        <w:top w:val="none" w:sz="0" w:space="0" w:color="auto"/>
        <w:left w:val="none" w:sz="0" w:space="0" w:color="auto"/>
        <w:bottom w:val="none" w:sz="0" w:space="0" w:color="auto"/>
        <w:right w:val="none" w:sz="0" w:space="0" w:color="auto"/>
      </w:divBdr>
    </w:div>
    <w:div w:id="1230388755">
      <w:bodyDiv w:val="1"/>
      <w:marLeft w:val="0"/>
      <w:marRight w:val="0"/>
      <w:marTop w:val="0"/>
      <w:marBottom w:val="0"/>
      <w:divBdr>
        <w:top w:val="none" w:sz="0" w:space="0" w:color="auto"/>
        <w:left w:val="none" w:sz="0" w:space="0" w:color="auto"/>
        <w:bottom w:val="none" w:sz="0" w:space="0" w:color="auto"/>
        <w:right w:val="none" w:sz="0" w:space="0" w:color="auto"/>
      </w:divBdr>
    </w:div>
    <w:div w:id="1230767454">
      <w:bodyDiv w:val="1"/>
      <w:marLeft w:val="0"/>
      <w:marRight w:val="0"/>
      <w:marTop w:val="0"/>
      <w:marBottom w:val="0"/>
      <w:divBdr>
        <w:top w:val="none" w:sz="0" w:space="0" w:color="auto"/>
        <w:left w:val="none" w:sz="0" w:space="0" w:color="auto"/>
        <w:bottom w:val="none" w:sz="0" w:space="0" w:color="auto"/>
        <w:right w:val="none" w:sz="0" w:space="0" w:color="auto"/>
      </w:divBdr>
    </w:div>
    <w:div w:id="1230841967">
      <w:bodyDiv w:val="1"/>
      <w:marLeft w:val="0"/>
      <w:marRight w:val="0"/>
      <w:marTop w:val="0"/>
      <w:marBottom w:val="0"/>
      <w:divBdr>
        <w:top w:val="none" w:sz="0" w:space="0" w:color="auto"/>
        <w:left w:val="none" w:sz="0" w:space="0" w:color="auto"/>
        <w:bottom w:val="none" w:sz="0" w:space="0" w:color="auto"/>
        <w:right w:val="none" w:sz="0" w:space="0" w:color="auto"/>
      </w:divBdr>
    </w:div>
    <w:div w:id="1230966046">
      <w:bodyDiv w:val="1"/>
      <w:marLeft w:val="0"/>
      <w:marRight w:val="0"/>
      <w:marTop w:val="0"/>
      <w:marBottom w:val="0"/>
      <w:divBdr>
        <w:top w:val="none" w:sz="0" w:space="0" w:color="auto"/>
        <w:left w:val="none" w:sz="0" w:space="0" w:color="auto"/>
        <w:bottom w:val="none" w:sz="0" w:space="0" w:color="auto"/>
        <w:right w:val="none" w:sz="0" w:space="0" w:color="auto"/>
      </w:divBdr>
    </w:div>
    <w:div w:id="1231304748">
      <w:bodyDiv w:val="1"/>
      <w:marLeft w:val="0"/>
      <w:marRight w:val="0"/>
      <w:marTop w:val="0"/>
      <w:marBottom w:val="0"/>
      <w:divBdr>
        <w:top w:val="none" w:sz="0" w:space="0" w:color="auto"/>
        <w:left w:val="none" w:sz="0" w:space="0" w:color="auto"/>
        <w:bottom w:val="none" w:sz="0" w:space="0" w:color="auto"/>
        <w:right w:val="none" w:sz="0" w:space="0" w:color="auto"/>
      </w:divBdr>
    </w:div>
    <w:div w:id="1231307087">
      <w:bodyDiv w:val="1"/>
      <w:marLeft w:val="0"/>
      <w:marRight w:val="0"/>
      <w:marTop w:val="0"/>
      <w:marBottom w:val="0"/>
      <w:divBdr>
        <w:top w:val="none" w:sz="0" w:space="0" w:color="auto"/>
        <w:left w:val="none" w:sz="0" w:space="0" w:color="auto"/>
        <w:bottom w:val="none" w:sz="0" w:space="0" w:color="auto"/>
        <w:right w:val="none" w:sz="0" w:space="0" w:color="auto"/>
      </w:divBdr>
    </w:div>
    <w:div w:id="1231380313">
      <w:bodyDiv w:val="1"/>
      <w:marLeft w:val="0"/>
      <w:marRight w:val="0"/>
      <w:marTop w:val="0"/>
      <w:marBottom w:val="0"/>
      <w:divBdr>
        <w:top w:val="none" w:sz="0" w:space="0" w:color="auto"/>
        <w:left w:val="none" w:sz="0" w:space="0" w:color="auto"/>
        <w:bottom w:val="none" w:sz="0" w:space="0" w:color="auto"/>
        <w:right w:val="none" w:sz="0" w:space="0" w:color="auto"/>
      </w:divBdr>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
    <w:div w:id="1231961014">
      <w:bodyDiv w:val="1"/>
      <w:marLeft w:val="0"/>
      <w:marRight w:val="0"/>
      <w:marTop w:val="0"/>
      <w:marBottom w:val="0"/>
      <w:divBdr>
        <w:top w:val="none" w:sz="0" w:space="0" w:color="auto"/>
        <w:left w:val="none" w:sz="0" w:space="0" w:color="auto"/>
        <w:bottom w:val="none" w:sz="0" w:space="0" w:color="auto"/>
        <w:right w:val="none" w:sz="0" w:space="0" w:color="auto"/>
      </w:divBdr>
    </w:div>
    <w:div w:id="1231967929">
      <w:bodyDiv w:val="1"/>
      <w:marLeft w:val="0"/>
      <w:marRight w:val="0"/>
      <w:marTop w:val="0"/>
      <w:marBottom w:val="0"/>
      <w:divBdr>
        <w:top w:val="none" w:sz="0" w:space="0" w:color="auto"/>
        <w:left w:val="none" w:sz="0" w:space="0" w:color="auto"/>
        <w:bottom w:val="none" w:sz="0" w:space="0" w:color="auto"/>
        <w:right w:val="none" w:sz="0" w:space="0" w:color="auto"/>
      </w:divBdr>
    </w:div>
    <w:div w:id="1232274126">
      <w:bodyDiv w:val="1"/>
      <w:marLeft w:val="0"/>
      <w:marRight w:val="0"/>
      <w:marTop w:val="0"/>
      <w:marBottom w:val="0"/>
      <w:divBdr>
        <w:top w:val="none" w:sz="0" w:space="0" w:color="auto"/>
        <w:left w:val="none" w:sz="0" w:space="0" w:color="auto"/>
        <w:bottom w:val="none" w:sz="0" w:space="0" w:color="auto"/>
        <w:right w:val="none" w:sz="0" w:space="0" w:color="auto"/>
      </w:divBdr>
    </w:div>
    <w:div w:id="1232423858">
      <w:bodyDiv w:val="1"/>
      <w:marLeft w:val="0"/>
      <w:marRight w:val="0"/>
      <w:marTop w:val="0"/>
      <w:marBottom w:val="0"/>
      <w:divBdr>
        <w:top w:val="none" w:sz="0" w:space="0" w:color="auto"/>
        <w:left w:val="none" w:sz="0" w:space="0" w:color="auto"/>
        <w:bottom w:val="none" w:sz="0" w:space="0" w:color="auto"/>
        <w:right w:val="none" w:sz="0" w:space="0" w:color="auto"/>
      </w:divBdr>
    </w:div>
    <w:div w:id="1233616054">
      <w:bodyDiv w:val="1"/>
      <w:marLeft w:val="0"/>
      <w:marRight w:val="0"/>
      <w:marTop w:val="0"/>
      <w:marBottom w:val="0"/>
      <w:divBdr>
        <w:top w:val="none" w:sz="0" w:space="0" w:color="auto"/>
        <w:left w:val="none" w:sz="0" w:space="0" w:color="auto"/>
        <w:bottom w:val="none" w:sz="0" w:space="0" w:color="auto"/>
        <w:right w:val="none" w:sz="0" w:space="0" w:color="auto"/>
      </w:divBdr>
    </w:div>
    <w:div w:id="1233853445">
      <w:bodyDiv w:val="1"/>
      <w:marLeft w:val="0"/>
      <w:marRight w:val="0"/>
      <w:marTop w:val="0"/>
      <w:marBottom w:val="0"/>
      <w:divBdr>
        <w:top w:val="none" w:sz="0" w:space="0" w:color="auto"/>
        <w:left w:val="none" w:sz="0" w:space="0" w:color="auto"/>
        <w:bottom w:val="none" w:sz="0" w:space="0" w:color="auto"/>
        <w:right w:val="none" w:sz="0" w:space="0" w:color="auto"/>
      </w:divBdr>
    </w:div>
    <w:div w:id="1233853999">
      <w:bodyDiv w:val="1"/>
      <w:marLeft w:val="0"/>
      <w:marRight w:val="0"/>
      <w:marTop w:val="0"/>
      <w:marBottom w:val="0"/>
      <w:divBdr>
        <w:top w:val="none" w:sz="0" w:space="0" w:color="auto"/>
        <w:left w:val="none" w:sz="0" w:space="0" w:color="auto"/>
        <w:bottom w:val="none" w:sz="0" w:space="0" w:color="auto"/>
        <w:right w:val="none" w:sz="0" w:space="0" w:color="auto"/>
      </w:divBdr>
    </w:div>
    <w:div w:id="1234195359">
      <w:bodyDiv w:val="1"/>
      <w:marLeft w:val="0"/>
      <w:marRight w:val="0"/>
      <w:marTop w:val="0"/>
      <w:marBottom w:val="0"/>
      <w:divBdr>
        <w:top w:val="none" w:sz="0" w:space="0" w:color="auto"/>
        <w:left w:val="none" w:sz="0" w:space="0" w:color="auto"/>
        <w:bottom w:val="none" w:sz="0" w:space="0" w:color="auto"/>
        <w:right w:val="none" w:sz="0" w:space="0" w:color="auto"/>
      </w:divBdr>
    </w:div>
    <w:div w:id="1234437171">
      <w:bodyDiv w:val="1"/>
      <w:marLeft w:val="0"/>
      <w:marRight w:val="0"/>
      <w:marTop w:val="0"/>
      <w:marBottom w:val="0"/>
      <w:divBdr>
        <w:top w:val="none" w:sz="0" w:space="0" w:color="auto"/>
        <w:left w:val="none" w:sz="0" w:space="0" w:color="auto"/>
        <w:bottom w:val="none" w:sz="0" w:space="0" w:color="auto"/>
        <w:right w:val="none" w:sz="0" w:space="0" w:color="auto"/>
      </w:divBdr>
    </w:div>
    <w:div w:id="1234854294">
      <w:bodyDiv w:val="1"/>
      <w:marLeft w:val="0"/>
      <w:marRight w:val="0"/>
      <w:marTop w:val="0"/>
      <w:marBottom w:val="0"/>
      <w:divBdr>
        <w:top w:val="none" w:sz="0" w:space="0" w:color="auto"/>
        <w:left w:val="none" w:sz="0" w:space="0" w:color="auto"/>
        <w:bottom w:val="none" w:sz="0" w:space="0" w:color="auto"/>
        <w:right w:val="none" w:sz="0" w:space="0" w:color="auto"/>
      </w:divBdr>
    </w:div>
    <w:div w:id="1234855454">
      <w:bodyDiv w:val="1"/>
      <w:marLeft w:val="0"/>
      <w:marRight w:val="0"/>
      <w:marTop w:val="0"/>
      <w:marBottom w:val="0"/>
      <w:divBdr>
        <w:top w:val="none" w:sz="0" w:space="0" w:color="auto"/>
        <w:left w:val="none" w:sz="0" w:space="0" w:color="auto"/>
        <w:bottom w:val="none" w:sz="0" w:space="0" w:color="auto"/>
        <w:right w:val="none" w:sz="0" w:space="0" w:color="auto"/>
      </w:divBdr>
    </w:div>
    <w:div w:id="1235122629">
      <w:bodyDiv w:val="1"/>
      <w:marLeft w:val="0"/>
      <w:marRight w:val="0"/>
      <w:marTop w:val="0"/>
      <w:marBottom w:val="0"/>
      <w:divBdr>
        <w:top w:val="none" w:sz="0" w:space="0" w:color="auto"/>
        <w:left w:val="none" w:sz="0" w:space="0" w:color="auto"/>
        <w:bottom w:val="none" w:sz="0" w:space="0" w:color="auto"/>
        <w:right w:val="none" w:sz="0" w:space="0" w:color="auto"/>
      </w:divBdr>
    </w:div>
    <w:div w:id="1235166919">
      <w:bodyDiv w:val="1"/>
      <w:marLeft w:val="0"/>
      <w:marRight w:val="0"/>
      <w:marTop w:val="0"/>
      <w:marBottom w:val="0"/>
      <w:divBdr>
        <w:top w:val="none" w:sz="0" w:space="0" w:color="auto"/>
        <w:left w:val="none" w:sz="0" w:space="0" w:color="auto"/>
        <w:bottom w:val="none" w:sz="0" w:space="0" w:color="auto"/>
        <w:right w:val="none" w:sz="0" w:space="0" w:color="auto"/>
      </w:divBdr>
    </w:div>
    <w:div w:id="1235581232">
      <w:bodyDiv w:val="1"/>
      <w:marLeft w:val="0"/>
      <w:marRight w:val="0"/>
      <w:marTop w:val="0"/>
      <w:marBottom w:val="0"/>
      <w:divBdr>
        <w:top w:val="none" w:sz="0" w:space="0" w:color="auto"/>
        <w:left w:val="none" w:sz="0" w:space="0" w:color="auto"/>
        <w:bottom w:val="none" w:sz="0" w:space="0" w:color="auto"/>
        <w:right w:val="none" w:sz="0" w:space="0" w:color="auto"/>
      </w:divBdr>
    </w:div>
    <w:div w:id="1235623021">
      <w:bodyDiv w:val="1"/>
      <w:marLeft w:val="0"/>
      <w:marRight w:val="0"/>
      <w:marTop w:val="0"/>
      <w:marBottom w:val="0"/>
      <w:divBdr>
        <w:top w:val="none" w:sz="0" w:space="0" w:color="auto"/>
        <w:left w:val="none" w:sz="0" w:space="0" w:color="auto"/>
        <w:bottom w:val="none" w:sz="0" w:space="0" w:color="auto"/>
        <w:right w:val="none" w:sz="0" w:space="0" w:color="auto"/>
      </w:divBdr>
    </w:div>
    <w:div w:id="1235703283">
      <w:bodyDiv w:val="1"/>
      <w:marLeft w:val="0"/>
      <w:marRight w:val="0"/>
      <w:marTop w:val="0"/>
      <w:marBottom w:val="0"/>
      <w:divBdr>
        <w:top w:val="none" w:sz="0" w:space="0" w:color="auto"/>
        <w:left w:val="none" w:sz="0" w:space="0" w:color="auto"/>
        <w:bottom w:val="none" w:sz="0" w:space="0" w:color="auto"/>
        <w:right w:val="none" w:sz="0" w:space="0" w:color="auto"/>
      </w:divBdr>
    </w:div>
    <w:div w:id="1235894546">
      <w:bodyDiv w:val="1"/>
      <w:marLeft w:val="0"/>
      <w:marRight w:val="0"/>
      <w:marTop w:val="0"/>
      <w:marBottom w:val="0"/>
      <w:divBdr>
        <w:top w:val="none" w:sz="0" w:space="0" w:color="auto"/>
        <w:left w:val="none" w:sz="0" w:space="0" w:color="auto"/>
        <w:bottom w:val="none" w:sz="0" w:space="0" w:color="auto"/>
        <w:right w:val="none" w:sz="0" w:space="0" w:color="auto"/>
      </w:divBdr>
    </w:div>
    <w:div w:id="1236086810">
      <w:bodyDiv w:val="1"/>
      <w:marLeft w:val="0"/>
      <w:marRight w:val="0"/>
      <w:marTop w:val="0"/>
      <w:marBottom w:val="0"/>
      <w:divBdr>
        <w:top w:val="none" w:sz="0" w:space="0" w:color="auto"/>
        <w:left w:val="none" w:sz="0" w:space="0" w:color="auto"/>
        <w:bottom w:val="none" w:sz="0" w:space="0" w:color="auto"/>
        <w:right w:val="none" w:sz="0" w:space="0" w:color="auto"/>
      </w:divBdr>
    </w:div>
    <w:div w:id="1236744259">
      <w:bodyDiv w:val="1"/>
      <w:marLeft w:val="0"/>
      <w:marRight w:val="0"/>
      <w:marTop w:val="0"/>
      <w:marBottom w:val="0"/>
      <w:divBdr>
        <w:top w:val="none" w:sz="0" w:space="0" w:color="auto"/>
        <w:left w:val="none" w:sz="0" w:space="0" w:color="auto"/>
        <w:bottom w:val="none" w:sz="0" w:space="0" w:color="auto"/>
        <w:right w:val="none" w:sz="0" w:space="0" w:color="auto"/>
      </w:divBdr>
    </w:div>
    <w:div w:id="1237009116">
      <w:bodyDiv w:val="1"/>
      <w:marLeft w:val="0"/>
      <w:marRight w:val="0"/>
      <w:marTop w:val="0"/>
      <w:marBottom w:val="0"/>
      <w:divBdr>
        <w:top w:val="none" w:sz="0" w:space="0" w:color="auto"/>
        <w:left w:val="none" w:sz="0" w:space="0" w:color="auto"/>
        <w:bottom w:val="none" w:sz="0" w:space="0" w:color="auto"/>
        <w:right w:val="none" w:sz="0" w:space="0" w:color="auto"/>
      </w:divBdr>
    </w:div>
    <w:div w:id="1237015849">
      <w:bodyDiv w:val="1"/>
      <w:marLeft w:val="0"/>
      <w:marRight w:val="0"/>
      <w:marTop w:val="0"/>
      <w:marBottom w:val="0"/>
      <w:divBdr>
        <w:top w:val="none" w:sz="0" w:space="0" w:color="auto"/>
        <w:left w:val="none" w:sz="0" w:space="0" w:color="auto"/>
        <w:bottom w:val="none" w:sz="0" w:space="0" w:color="auto"/>
        <w:right w:val="none" w:sz="0" w:space="0" w:color="auto"/>
      </w:divBdr>
    </w:div>
    <w:div w:id="1237128965">
      <w:bodyDiv w:val="1"/>
      <w:marLeft w:val="0"/>
      <w:marRight w:val="0"/>
      <w:marTop w:val="0"/>
      <w:marBottom w:val="0"/>
      <w:divBdr>
        <w:top w:val="none" w:sz="0" w:space="0" w:color="auto"/>
        <w:left w:val="none" w:sz="0" w:space="0" w:color="auto"/>
        <w:bottom w:val="none" w:sz="0" w:space="0" w:color="auto"/>
        <w:right w:val="none" w:sz="0" w:space="0" w:color="auto"/>
      </w:divBdr>
    </w:div>
    <w:div w:id="1237130421">
      <w:bodyDiv w:val="1"/>
      <w:marLeft w:val="0"/>
      <w:marRight w:val="0"/>
      <w:marTop w:val="0"/>
      <w:marBottom w:val="0"/>
      <w:divBdr>
        <w:top w:val="none" w:sz="0" w:space="0" w:color="auto"/>
        <w:left w:val="none" w:sz="0" w:space="0" w:color="auto"/>
        <w:bottom w:val="none" w:sz="0" w:space="0" w:color="auto"/>
        <w:right w:val="none" w:sz="0" w:space="0" w:color="auto"/>
      </w:divBdr>
    </w:div>
    <w:div w:id="1237324201">
      <w:bodyDiv w:val="1"/>
      <w:marLeft w:val="0"/>
      <w:marRight w:val="0"/>
      <w:marTop w:val="0"/>
      <w:marBottom w:val="0"/>
      <w:divBdr>
        <w:top w:val="none" w:sz="0" w:space="0" w:color="auto"/>
        <w:left w:val="none" w:sz="0" w:space="0" w:color="auto"/>
        <w:bottom w:val="none" w:sz="0" w:space="0" w:color="auto"/>
        <w:right w:val="none" w:sz="0" w:space="0" w:color="auto"/>
      </w:divBdr>
    </w:div>
    <w:div w:id="1237664371">
      <w:bodyDiv w:val="1"/>
      <w:marLeft w:val="0"/>
      <w:marRight w:val="0"/>
      <w:marTop w:val="0"/>
      <w:marBottom w:val="0"/>
      <w:divBdr>
        <w:top w:val="none" w:sz="0" w:space="0" w:color="auto"/>
        <w:left w:val="none" w:sz="0" w:space="0" w:color="auto"/>
        <w:bottom w:val="none" w:sz="0" w:space="0" w:color="auto"/>
        <w:right w:val="none" w:sz="0" w:space="0" w:color="auto"/>
      </w:divBdr>
    </w:div>
    <w:div w:id="1238396485">
      <w:bodyDiv w:val="1"/>
      <w:marLeft w:val="0"/>
      <w:marRight w:val="0"/>
      <w:marTop w:val="0"/>
      <w:marBottom w:val="0"/>
      <w:divBdr>
        <w:top w:val="none" w:sz="0" w:space="0" w:color="auto"/>
        <w:left w:val="none" w:sz="0" w:space="0" w:color="auto"/>
        <w:bottom w:val="none" w:sz="0" w:space="0" w:color="auto"/>
        <w:right w:val="none" w:sz="0" w:space="0" w:color="auto"/>
      </w:divBdr>
    </w:div>
    <w:div w:id="1238442106">
      <w:bodyDiv w:val="1"/>
      <w:marLeft w:val="0"/>
      <w:marRight w:val="0"/>
      <w:marTop w:val="0"/>
      <w:marBottom w:val="0"/>
      <w:divBdr>
        <w:top w:val="none" w:sz="0" w:space="0" w:color="auto"/>
        <w:left w:val="none" w:sz="0" w:space="0" w:color="auto"/>
        <w:bottom w:val="none" w:sz="0" w:space="0" w:color="auto"/>
        <w:right w:val="none" w:sz="0" w:space="0" w:color="auto"/>
      </w:divBdr>
    </w:div>
    <w:div w:id="1238511687">
      <w:bodyDiv w:val="1"/>
      <w:marLeft w:val="0"/>
      <w:marRight w:val="0"/>
      <w:marTop w:val="0"/>
      <w:marBottom w:val="0"/>
      <w:divBdr>
        <w:top w:val="none" w:sz="0" w:space="0" w:color="auto"/>
        <w:left w:val="none" w:sz="0" w:space="0" w:color="auto"/>
        <w:bottom w:val="none" w:sz="0" w:space="0" w:color="auto"/>
        <w:right w:val="none" w:sz="0" w:space="0" w:color="auto"/>
      </w:divBdr>
    </w:div>
    <w:div w:id="1238981338">
      <w:bodyDiv w:val="1"/>
      <w:marLeft w:val="0"/>
      <w:marRight w:val="0"/>
      <w:marTop w:val="0"/>
      <w:marBottom w:val="0"/>
      <w:divBdr>
        <w:top w:val="none" w:sz="0" w:space="0" w:color="auto"/>
        <w:left w:val="none" w:sz="0" w:space="0" w:color="auto"/>
        <w:bottom w:val="none" w:sz="0" w:space="0" w:color="auto"/>
        <w:right w:val="none" w:sz="0" w:space="0" w:color="auto"/>
      </w:divBdr>
    </w:div>
    <w:div w:id="1239095475">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243632">
      <w:bodyDiv w:val="1"/>
      <w:marLeft w:val="0"/>
      <w:marRight w:val="0"/>
      <w:marTop w:val="0"/>
      <w:marBottom w:val="0"/>
      <w:divBdr>
        <w:top w:val="none" w:sz="0" w:space="0" w:color="auto"/>
        <w:left w:val="none" w:sz="0" w:space="0" w:color="auto"/>
        <w:bottom w:val="none" w:sz="0" w:space="0" w:color="auto"/>
        <w:right w:val="none" w:sz="0" w:space="0" w:color="auto"/>
      </w:divBdr>
    </w:div>
    <w:div w:id="1239558186">
      <w:bodyDiv w:val="1"/>
      <w:marLeft w:val="0"/>
      <w:marRight w:val="0"/>
      <w:marTop w:val="0"/>
      <w:marBottom w:val="0"/>
      <w:divBdr>
        <w:top w:val="none" w:sz="0" w:space="0" w:color="auto"/>
        <w:left w:val="none" w:sz="0" w:space="0" w:color="auto"/>
        <w:bottom w:val="none" w:sz="0" w:space="0" w:color="auto"/>
        <w:right w:val="none" w:sz="0" w:space="0" w:color="auto"/>
      </w:divBdr>
    </w:div>
    <w:div w:id="1239637340">
      <w:bodyDiv w:val="1"/>
      <w:marLeft w:val="0"/>
      <w:marRight w:val="0"/>
      <w:marTop w:val="0"/>
      <w:marBottom w:val="0"/>
      <w:divBdr>
        <w:top w:val="none" w:sz="0" w:space="0" w:color="auto"/>
        <w:left w:val="none" w:sz="0" w:space="0" w:color="auto"/>
        <w:bottom w:val="none" w:sz="0" w:space="0" w:color="auto"/>
        <w:right w:val="none" w:sz="0" w:space="0" w:color="auto"/>
      </w:divBdr>
    </w:div>
    <w:div w:id="1239709964">
      <w:bodyDiv w:val="1"/>
      <w:marLeft w:val="0"/>
      <w:marRight w:val="0"/>
      <w:marTop w:val="0"/>
      <w:marBottom w:val="0"/>
      <w:divBdr>
        <w:top w:val="none" w:sz="0" w:space="0" w:color="auto"/>
        <w:left w:val="none" w:sz="0" w:space="0" w:color="auto"/>
        <w:bottom w:val="none" w:sz="0" w:space="0" w:color="auto"/>
        <w:right w:val="none" w:sz="0" w:space="0" w:color="auto"/>
      </w:divBdr>
    </w:div>
    <w:div w:id="1240748970">
      <w:bodyDiv w:val="1"/>
      <w:marLeft w:val="0"/>
      <w:marRight w:val="0"/>
      <w:marTop w:val="0"/>
      <w:marBottom w:val="0"/>
      <w:divBdr>
        <w:top w:val="none" w:sz="0" w:space="0" w:color="auto"/>
        <w:left w:val="none" w:sz="0" w:space="0" w:color="auto"/>
        <w:bottom w:val="none" w:sz="0" w:space="0" w:color="auto"/>
        <w:right w:val="none" w:sz="0" w:space="0" w:color="auto"/>
      </w:divBdr>
    </w:div>
    <w:div w:id="1240754732">
      <w:bodyDiv w:val="1"/>
      <w:marLeft w:val="0"/>
      <w:marRight w:val="0"/>
      <w:marTop w:val="0"/>
      <w:marBottom w:val="0"/>
      <w:divBdr>
        <w:top w:val="none" w:sz="0" w:space="0" w:color="auto"/>
        <w:left w:val="none" w:sz="0" w:space="0" w:color="auto"/>
        <w:bottom w:val="none" w:sz="0" w:space="0" w:color="auto"/>
        <w:right w:val="none" w:sz="0" w:space="0" w:color="auto"/>
      </w:divBdr>
    </w:div>
    <w:div w:id="1240871519">
      <w:bodyDiv w:val="1"/>
      <w:marLeft w:val="0"/>
      <w:marRight w:val="0"/>
      <w:marTop w:val="0"/>
      <w:marBottom w:val="0"/>
      <w:divBdr>
        <w:top w:val="none" w:sz="0" w:space="0" w:color="auto"/>
        <w:left w:val="none" w:sz="0" w:space="0" w:color="auto"/>
        <w:bottom w:val="none" w:sz="0" w:space="0" w:color="auto"/>
        <w:right w:val="none" w:sz="0" w:space="0" w:color="auto"/>
      </w:divBdr>
    </w:div>
    <w:div w:id="1241064432">
      <w:bodyDiv w:val="1"/>
      <w:marLeft w:val="0"/>
      <w:marRight w:val="0"/>
      <w:marTop w:val="0"/>
      <w:marBottom w:val="0"/>
      <w:divBdr>
        <w:top w:val="none" w:sz="0" w:space="0" w:color="auto"/>
        <w:left w:val="none" w:sz="0" w:space="0" w:color="auto"/>
        <w:bottom w:val="none" w:sz="0" w:space="0" w:color="auto"/>
        <w:right w:val="none" w:sz="0" w:space="0" w:color="auto"/>
      </w:divBdr>
    </w:div>
    <w:div w:id="1241140167">
      <w:bodyDiv w:val="1"/>
      <w:marLeft w:val="0"/>
      <w:marRight w:val="0"/>
      <w:marTop w:val="0"/>
      <w:marBottom w:val="0"/>
      <w:divBdr>
        <w:top w:val="none" w:sz="0" w:space="0" w:color="auto"/>
        <w:left w:val="none" w:sz="0" w:space="0" w:color="auto"/>
        <w:bottom w:val="none" w:sz="0" w:space="0" w:color="auto"/>
        <w:right w:val="none" w:sz="0" w:space="0" w:color="auto"/>
      </w:divBdr>
    </w:div>
    <w:div w:id="1241409584">
      <w:bodyDiv w:val="1"/>
      <w:marLeft w:val="0"/>
      <w:marRight w:val="0"/>
      <w:marTop w:val="0"/>
      <w:marBottom w:val="0"/>
      <w:divBdr>
        <w:top w:val="none" w:sz="0" w:space="0" w:color="auto"/>
        <w:left w:val="none" w:sz="0" w:space="0" w:color="auto"/>
        <w:bottom w:val="none" w:sz="0" w:space="0" w:color="auto"/>
        <w:right w:val="none" w:sz="0" w:space="0" w:color="auto"/>
      </w:divBdr>
    </w:div>
    <w:div w:id="1241676041">
      <w:bodyDiv w:val="1"/>
      <w:marLeft w:val="0"/>
      <w:marRight w:val="0"/>
      <w:marTop w:val="0"/>
      <w:marBottom w:val="0"/>
      <w:divBdr>
        <w:top w:val="none" w:sz="0" w:space="0" w:color="auto"/>
        <w:left w:val="none" w:sz="0" w:space="0" w:color="auto"/>
        <w:bottom w:val="none" w:sz="0" w:space="0" w:color="auto"/>
        <w:right w:val="none" w:sz="0" w:space="0" w:color="auto"/>
      </w:divBdr>
    </w:div>
    <w:div w:id="1242174214">
      <w:bodyDiv w:val="1"/>
      <w:marLeft w:val="0"/>
      <w:marRight w:val="0"/>
      <w:marTop w:val="0"/>
      <w:marBottom w:val="0"/>
      <w:divBdr>
        <w:top w:val="none" w:sz="0" w:space="0" w:color="auto"/>
        <w:left w:val="none" w:sz="0" w:space="0" w:color="auto"/>
        <w:bottom w:val="none" w:sz="0" w:space="0" w:color="auto"/>
        <w:right w:val="none" w:sz="0" w:space="0" w:color="auto"/>
      </w:divBdr>
    </w:div>
    <w:div w:id="1242444017">
      <w:bodyDiv w:val="1"/>
      <w:marLeft w:val="0"/>
      <w:marRight w:val="0"/>
      <w:marTop w:val="0"/>
      <w:marBottom w:val="0"/>
      <w:divBdr>
        <w:top w:val="none" w:sz="0" w:space="0" w:color="auto"/>
        <w:left w:val="none" w:sz="0" w:space="0" w:color="auto"/>
        <w:bottom w:val="none" w:sz="0" w:space="0" w:color="auto"/>
        <w:right w:val="none" w:sz="0" w:space="0" w:color="auto"/>
      </w:divBdr>
    </w:div>
    <w:div w:id="1242720975">
      <w:bodyDiv w:val="1"/>
      <w:marLeft w:val="0"/>
      <w:marRight w:val="0"/>
      <w:marTop w:val="0"/>
      <w:marBottom w:val="0"/>
      <w:divBdr>
        <w:top w:val="none" w:sz="0" w:space="0" w:color="auto"/>
        <w:left w:val="none" w:sz="0" w:space="0" w:color="auto"/>
        <w:bottom w:val="none" w:sz="0" w:space="0" w:color="auto"/>
        <w:right w:val="none" w:sz="0" w:space="0" w:color="auto"/>
      </w:divBdr>
    </w:div>
    <w:div w:id="1242789864">
      <w:bodyDiv w:val="1"/>
      <w:marLeft w:val="0"/>
      <w:marRight w:val="0"/>
      <w:marTop w:val="0"/>
      <w:marBottom w:val="0"/>
      <w:divBdr>
        <w:top w:val="none" w:sz="0" w:space="0" w:color="auto"/>
        <w:left w:val="none" w:sz="0" w:space="0" w:color="auto"/>
        <w:bottom w:val="none" w:sz="0" w:space="0" w:color="auto"/>
        <w:right w:val="none" w:sz="0" w:space="0" w:color="auto"/>
      </w:divBdr>
    </w:div>
    <w:div w:id="1243031437">
      <w:bodyDiv w:val="1"/>
      <w:marLeft w:val="0"/>
      <w:marRight w:val="0"/>
      <w:marTop w:val="0"/>
      <w:marBottom w:val="0"/>
      <w:divBdr>
        <w:top w:val="none" w:sz="0" w:space="0" w:color="auto"/>
        <w:left w:val="none" w:sz="0" w:space="0" w:color="auto"/>
        <w:bottom w:val="none" w:sz="0" w:space="0" w:color="auto"/>
        <w:right w:val="none" w:sz="0" w:space="0" w:color="auto"/>
      </w:divBdr>
    </w:div>
    <w:div w:id="1243032384">
      <w:bodyDiv w:val="1"/>
      <w:marLeft w:val="0"/>
      <w:marRight w:val="0"/>
      <w:marTop w:val="0"/>
      <w:marBottom w:val="0"/>
      <w:divBdr>
        <w:top w:val="none" w:sz="0" w:space="0" w:color="auto"/>
        <w:left w:val="none" w:sz="0" w:space="0" w:color="auto"/>
        <w:bottom w:val="none" w:sz="0" w:space="0" w:color="auto"/>
        <w:right w:val="none" w:sz="0" w:space="0" w:color="auto"/>
      </w:divBdr>
    </w:div>
    <w:div w:id="1243292032">
      <w:bodyDiv w:val="1"/>
      <w:marLeft w:val="0"/>
      <w:marRight w:val="0"/>
      <w:marTop w:val="0"/>
      <w:marBottom w:val="0"/>
      <w:divBdr>
        <w:top w:val="none" w:sz="0" w:space="0" w:color="auto"/>
        <w:left w:val="none" w:sz="0" w:space="0" w:color="auto"/>
        <w:bottom w:val="none" w:sz="0" w:space="0" w:color="auto"/>
        <w:right w:val="none" w:sz="0" w:space="0" w:color="auto"/>
      </w:divBdr>
    </w:div>
    <w:div w:id="1243370643">
      <w:bodyDiv w:val="1"/>
      <w:marLeft w:val="0"/>
      <w:marRight w:val="0"/>
      <w:marTop w:val="0"/>
      <w:marBottom w:val="0"/>
      <w:divBdr>
        <w:top w:val="none" w:sz="0" w:space="0" w:color="auto"/>
        <w:left w:val="none" w:sz="0" w:space="0" w:color="auto"/>
        <w:bottom w:val="none" w:sz="0" w:space="0" w:color="auto"/>
        <w:right w:val="none" w:sz="0" w:space="0" w:color="auto"/>
      </w:divBdr>
    </w:div>
    <w:div w:id="1243371939">
      <w:bodyDiv w:val="1"/>
      <w:marLeft w:val="0"/>
      <w:marRight w:val="0"/>
      <w:marTop w:val="0"/>
      <w:marBottom w:val="0"/>
      <w:divBdr>
        <w:top w:val="none" w:sz="0" w:space="0" w:color="auto"/>
        <w:left w:val="none" w:sz="0" w:space="0" w:color="auto"/>
        <w:bottom w:val="none" w:sz="0" w:space="0" w:color="auto"/>
        <w:right w:val="none" w:sz="0" w:space="0" w:color="auto"/>
      </w:divBdr>
    </w:div>
    <w:div w:id="1243569360">
      <w:bodyDiv w:val="1"/>
      <w:marLeft w:val="0"/>
      <w:marRight w:val="0"/>
      <w:marTop w:val="0"/>
      <w:marBottom w:val="0"/>
      <w:divBdr>
        <w:top w:val="none" w:sz="0" w:space="0" w:color="auto"/>
        <w:left w:val="none" w:sz="0" w:space="0" w:color="auto"/>
        <w:bottom w:val="none" w:sz="0" w:space="0" w:color="auto"/>
        <w:right w:val="none" w:sz="0" w:space="0" w:color="auto"/>
      </w:divBdr>
    </w:div>
    <w:div w:id="1243642038">
      <w:bodyDiv w:val="1"/>
      <w:marLeft w:val="0"/>
      <w:marRight w:val="0"/>
      <w:marTop w:val="0"/>
      <w:marBottom w:val="0"/>
      <w:divBdr>
        <w:top w:val="none" w:sz="0" w:space="0" w:color="auto"/>
        <w:left w:val="none" w:sz="0" w:space="0" w:color="auto"/>
        <w:bottom w:val="none" w:sz="0" w:space="0" w:color="auto"/>
        <w:right w:val="none" w:sz="0" w:space="0" w:color="auto"/>
      </w:divBdr>
    </w:div>
    <w:div w:id="1243678089">
      <w:bodyDiv w:val="1"/>
      <w:marLeft w:val="0"/>
      <w:marRight w:val="0"/>
      <w:marTop w:val="0"/>
      <w:marBottom w:val="0"/>
      <w:divBdr>
        <w:top w:val="none" w:sz="0" w:space="0" w:color="auto"/>
        <w:left w:val="none" w:sz="0" w:space="0" w:color="auto"/>
        <w:bottom w:val="none" w:sz="0" w:space="0" w:color="auto"/>
        <w:right w:val="none" w:sz="0" w:space="0" w:color="auto"/>
      </w:divBdr>
    </w:div>
    <w:div w:id="1243685050">
      <w:bodyDiv w:val="1"/>
      <w:marLeft w:val="0"/>
      <w:marRight w:val="0"/>
      <w:marTop w:val="0"/>
      <w:marBottom w:val="0"/>
      <w:divBdr>
        <w:top w:val="none" w:sz="0" w:space="0" w:color="auto"/>
        <w:left w:val="none" w:sz="0" w:space="0" w:color="auto"/>
        <w:bottom w:val="none" w:sz="0" w:space="0" w:color="auto"/>
        <w:right w:val="none" w:sz="0" w:space="0" w:color="auto"/>
      </w:divBdr>
    </w:div>
    <w:div w:id="1244141867">
      <w:bodyDiv w:val="1"/>
      <w:marLeft w:val="0"/>
      <w:marRight w:val="0"/>
      <w:marTop w:val="0"/>
      <w:marBottom w:val="0"/>
      <w:divBdr>
        <w:top w:val="none" w:sz="0" w:space="0" w:color="auto"/>
        <w:left w:val="none" w:sz="0" w:space="0" w:color="auto"/>
        <w:bottom w:val="none" w:sz="0" w:space="0" w:color="auto"/>
        <w:right w:val="none" w:sz="0" w:space="0" w:color="auto"/>
      </w:divBdr>
    </w:div>
    <w:div w:id="1244489977">
      <w:bodyDiv w:val="1"/>
      <w:marLeft w:val="0"/>
      <w:marRight w:val="0"/>
      <w:marTop w:val="0"/>
      <w:marBottom w:val="0"/>
      <w:divBdr>
        <w:top w:val="none" w:sz="0" w:space="0" w:color="auto"/>
        <w:left w:val="none" w:sz="0" w:space="0" w:color="auto"/>
        <w:bottom w:val="none" w:sz="0" w:space="0" w:color="auto"/>
        <w:right w:val="none" w:sz="0" w:space="0" w:color="auto"/>
      </w:divBdr>
    </w:div>
    <w:div w:id="1244754023">
      <w:bodyDiv w:val="1"/>
      <w:marLeft w:val="0"/>
      <w:marRight w:val="0"/>
      <w:marTop w:val="0"/>
      <w:marBottom w:val="0"/>
      <w:divBdr>
        <w:top w:val="none" w:sz="0" w:space="0" w:color="auto"/>
        <w:left w:val="none" w:sz="0" w:space="0" w:color="auto"/>
        <w:bottom w:val="none" w:sz="0" w:space="0" w:color="auto"/>
        <w:right w:val="none" w:sz="0" w:space="0" w:color="auto"/>
      </w:divBdr>
    </w:div>
    <w:div w:id="1244878693">
      <w:bodyDiv w:val="1"/>
      <w:marLeft w:val="0"/>
      <w:marRight w:val="0"/>
      <w:marTop w:val="0"/>
      <w:marBottom w:val="0"/>
      <w:divBdr>
        <w:top w:val="none" w:sz="0" w:space="0" w:color="auto"/>
        <w:left w:val="none" w:sz="0" w:space="0" w:color="auto"/>
        <w:bottom w:val="none" w:sz="0" w:space="0" w:color="auto"/>
        <w:right w:val="none" w:sz="0" w:space="0" w:color="auto"/>
      </w:divBdr>
    </w:div>
    <w:div w:id="1245382697">
      <w:bodyDiv w:val="1"/>
      <w:marLeft w:val="0"/>
      <w:marRight w:val="0"/>
      <w:marTop w:val="0"/>
      <w:marBottom w:val="0"/>
      <w:divBdr>
        <w:top w:val="none" w:sz="0" w:space="0" w:color="auto"/>
        <w:left w:val="none" w:sz="0" w:space="0" w:color="auto"/>
        <w:bottom w:val="none" w:sz="0" w:space="0" w:color="auto"/>
        <w:right w:val="none" w:sz="0" w:space="0" w:color="auto"/>
      </w:divBdr>
    </w:div>
    <w:div w:id="1245727925">
      <w:bodyDiv w:val="1"/>
      <w:marLeft w:val="0"/>
      <w:marRight w:val="0"/>
      <w:marTop w:val="0"/>
      <w:marBottom w:val="0"/>
      <w:divBdr>
        <w:top w:val="none" w:sz="0" w:space="0" w:color="auto"/>
        <w:left w:val="none" w:sz="0" w:space="0" w:color="auto"/>
        <w:bottom w:val="none" w:sz="0" w:space="0" w:color="auto"/>
        <w:right w:val="none" w:sz="0" w:space="0" w:color="auto"/>
      </w:divBdr>
    </w:div>
    <w:div w:id="1245802103">
      <w:bodyDiv w:val="1"/>
      <w:marLeft w:val="0"/>
      <w:marRight w:val="0"/>
      <w:marTop w:val="0"/>
      <w:marBottom w:val="0"/>
      <w:divBdr>
        <w:top w:val="none" w:sz="0" w:space="0" w:color="auto"/>
        <w:left w:val="none" w:sz="0" w:space="0" w:color="auto"/>
        <w:bottom w:val="none" w:sz="0" w:space="0" w:color="auto"/>
        <w:right w:val="none" w:sz="0" w:space="0" w:color="auto"/>
      </w:divBdr>
    </w:div>
    <w:div w:id="1246063997">
      <w:bodyDiv w:val="1"/>
      <w:marLeft w:val="0"/>
      <w:marRight w:val="0"/>
      <w:marTop w:val="0"/>
      <w:marBottom w:val="0"/>
      <w:divBdr>
        <w:top w:val="none" w:sz="0" w:space="0" w:color="auto"/>
        <w:left w:val="none" w:sz="0" w:space="0" w:color="auto"/>
        <w:bottom w:val="none" w:sz="0" w:space="0" w:color="auto"/>
        <w:right w:val="none" w:sz="0" w:space="0" w:color="auto"/>
      </w:divBdr>
    </w:div>
    <w:div w:id="1246065169">
      <w:bodyDiv w:val="1"/>
      <w:marLeft w:val="0"/>
      <w:marRight w:val="0"/>
      <w:marTop w:val="0"/>
      <w:marBottom w:val="0"/>
      <w:divBdr>
        <w:top w:val="none" w:sz="0" w:space="0" w:color="auto"/>
        <w:left w:val="none" w:sz="0" w:space="0" w:color="auto"/>
        <w:bottom w:val="none" w:sz="0" w:space="0" w:color="auto"/>
        <w:right w:val="none" w:sz="0" w:space="0" w:color="auto"/>
      </w:divBdr>
    </w:div>
    <w:div w:id="1246570307">
      <w:bodyDiv w:val="1"/>
      <w:marLeft w:val="0"/>
      <w:marRight w:val="0"/>
      <w:marTop w:val="0"/>
      <w:marBottom w:val="0"/>
      <w:divBdr>
        <w:top w:val="none" w:sz="0" w:space="0" w:color="auto"/>
        <w:left w:val="none" w:sz="0" w:space="0" w:color="auto"/>
        <w:bottom w:val="none" w:sz="0" w:space="0" w:color="auto"/>
        <w:right w:val="none" w:sz="0" w:space="0" w:color="auto"/>
      </w:divBdr>
    </w:div>
    <w:div w:id="1246643626">
      <w:bodyDiv w:val="1"/>
      <w:marLeft w:val="0"/>
      <w:marRight w:val="0"/>
      <w:marTop w:val="0"/>
      <w:marBottom w:val="0"/>
      <w:divBdr>
        <w:top w:val="none" w:sz="0" w:space="0" w:color="auto"/>
        <w:left w:val="none" w:sz="0" w:space="0" w:color="auto"/>
        <w:bottom w:val="none" w:sz="0" w:space="0" w:color="auto"/>
        <w:right w:val="none" w:sz="0" w:space="0" w:color="auto"/>
      </w:divBdr>
    </w:div>
    <w:div w:id="1246652105">
      <w:bodyDiv w:val="1"/>
      <w:marLeft w:val="0"/>
      <w:marRight w:val="0"/>
      <w:marTop w:val="0"/>
      <w:marBottom w:val="0"/>
      <w:divBdr>
        <w:top w:val="none" w:sz="0" w:space="0" w:color="auto"/>
        <w:left w:val="none" w:sz="0" w:space="0" w:color="auto"/>
        <w:bottom w:val="none" w:sz="0" w:space="0" w:color="auto"/>
        <w:right w:val="none" w:sz="0" w:space="0" w:color="auto"/>
      </w:divBdr>
    </w:div>
    <w:div w:id="1246765243">
      <w:bodyDiv w:val="1"/>
      <w:marLeft w:val="0"/>
      <w:marRight w:val="0"/>
      <w:marTop w:val="0"/>
      <w:marBottom w:val="0"/>
      <w:divBdr>
        <w:top w:val="none" w:sz="0" w:space="0" w:color="auto"/>
        <w:left w:val="none" w:sz="0" w:space="0" w:color="auto"/>
        <w:bottom w:val="none" w:sz="0" w:space="0" w:color="auto"/>
        <w:right w:val="none" w:sz="0" w:space="0" w:color="auto"/>
      </w:divBdr>
    </w:div>
    <w:div w:id="1246920310">
      <w:bodyDiv w:val="1"/>
      <w:marLeft w:val="0"/>
      <w:marRight w:val="0"/>
      <w:marTop w:val="0"/>
      <w:marBottom w:val="0"/>
      <w:divBdr>
        <w:top w:val="none" w:sz="0" w:space="0" w:color="auto"/>
        <w:left w:val="none" w:sz="0" w:space="0" w:color="auto"/>
        <w:bottom w:val="none" w:sz="0" w:space="0" w:color="auto"/>
        <w:right w:val="none" w:sz="0" w:space="0" w:color="auto"/>
      </w:divBdr>
    </w:div>
    <w:div w:id="1247302276">
      <w:bodyDiv w:val="1"/>
      <w:marLeft w:val="0"/>
      <w:marRight w:val="0"/>
      <w:marTop w:val="0"/>
      <w:marBottom w:val="0"/>
      <w:divBdr>
        <w:top w:val="none" w:sz="0" w:space="0" w:color="auto"/>
        <w:left w:val="none" w:sz="0" w:space="0" w:color="auto"/>
        <w:bottom w:val="none" w:sz="0" w:space="0" w:color="auto"/>
        <w:right w:val="none" w:sz="0" w:space="0" w:color="auto"/>
      </w:divBdr>
    </w:div>
    <w:div w:id="1247811688">
      <w:bodyDiv w:val="1"/>
      <w:marLeft w:val="0"/>
      <w:marRight w:val="0"/>
      <w:marTop w:val="0"/>
      <w:marBottom w:val="0"/>
      <w:divBdr>
        <w:top w:val="none" w:sz="0" w:space="0" w:color="auto"/>
        <w:left w:val="none" w:sz="0" w:space="0" w:color="auto"/>
        <w:bottom w:val="none" w:sz="0" w:space="0" w:color="auto"/>
        <w:right w:val="none" w:sz="0" w:space="0" w:color="auto"/>
      </w:divBdr>
    </w:div>
    <w:div w:id="1248034021">
      <w:bodyDiv w:val="1"/>
      <w:marLeft w:val="0"/>
      <w:marRight w:val="0"/>
      <w:marTop w:val="0"/>
      <w:marBottom w:val="0"/>
      <w:divBdr>
        <w:top w:val="none" w:sz="0" w:space="0" w:color="auto"/>
        <w:left w:val="none" w:sz="0" w:space="0" w:color="auto"/>
        <w:bottom w:val="none" w:sz="0" w:space="0" w:color="auto"/>
        <w:right w:val="none" w:sz="0" w:space="0" w:color="auto"/>
      </w:divBdr>
    </w:div>
    <w:div w:id="1248227240">
      <w:bodyDiv w:val="1"/>
      <w:marLeft w:val="0"/>
      <w:marRight w:val="0"/>
      <w:marTop w:val="0"/>
      <w:marBottom w:val="0"/>
      <w:divBdr>
        <w:top w:val="none" w:sz="0" w:space="0" w:color="auto"/>
        <w:left w:val="none" w:sz="0" w:space="0" w:color="auto"/>
        <w:bottom w:val="none" w:sz="0" w:space="0" w:color="auto"/>
        <w:right w:val="none" w:sz="0" w:space="0" w:color="auto"/>
      </w:divBdr>
    </w:div>
    <w:div w:id="1248539096">
      <w:bodyDiv w:val="1"/>
      <w:marLeft w:val="0"/>
      <w:marRight w:val="0"/>
      <w:marTop w:val="0"/>
      <w:marBottom w:val="0"/>
      <w:divBdr>
        <w:top w:val="none" w:sz="0" w:space="0" w:color="auto"/>
        <w:left w:val="none" w:sz="0" w:space="0" w:color="auto"/>
        <w:bottom w:val="none" w:sz="0" w:space="0" w:color="auto"/>
        <w:right w:val="none" w:sz="0" w:space="0" w:color="auto"/>
      </w:divBdr>
    </w:div>
    <w:div w:id="1248806602">
      <w:bodyDiv w:val="1"/>
      <w:marLeft w:val="0"/>
      <w:marRight w:val="0"/>
      <w:marTop w:val="0"/>
      <w:marBottom w:val="0"/>
      <w:divBdr>
        <w:top w:val="none" w:sz="0" w:space="0" w:color="auto"/>
        <w:left w:val="none" w:sz="0" w:space="0" w:color="auto"/>
        <w:bottom w:val="none" w:sz="0" w:space="0" w:color="auto"/>
        <w:right w:val="none" w:sz="0" w:space="0" w:color="auto"/>
      </w:divBdr>
    </w:div>
    <w:div w:id="1248809400">
      <w:bodyDiv w:val="1"/>
      <w:marLeft w:val="0"/>
      <w:marRight w:val="0"/>
      <w:marTop w:val="0"/>
      <w:marBottom w:val="0"/>
      <w:divBdr>
        <w:top w:val="none" w:sz="0" w:space="0" w:color="auto"/>
        <w:left w:val="none" w:sz="0" w:space="0" w:color="auto"/>
        <w:bottom w:val="none" w:sz="0" w:space="0" w:color="auto"/>
        <w:right w:val="none" w:sz="0" w:space="0" w:color="auto"/>
      </w:divBdr>
    </w:div>
    <w:div w:id="1248810450">
      <w:bodyDiv w:val="1"/>
      <w:marLeft w:val="0"/>
      <w:marRight w:val="0"/>
      <w:marTop w:val="0"/>
      <w:marBottom w:val="0"/>
      <w:divBdr>
        <w:top w:val="none" w:sz="0" w:space="0" w:color="auto"/>
        <w:left w:val="none" w:sz="0" w:space="0" w:color="auto"/>
        <w:bottom w:val="none" w:sz="0" w:space="0" w:color="auto"/>
        <w:right w:val="none" w:sz="0" w:space="0" w:color="auto"/>
      </w:divBdr>
    </w:div>
    <w:div w:id="1249000330">
      <w:bodyDiv w:val="1"/>
      <w:marLeft w:val="0"/>
      <w:marRight w:val="0"/>
      <w:marTop w:val="0"/>
      <w:marBottom w:val="0"/>
      <w:divBdr>
        <w:top w:val="none" w:sz="0" w:space="0" w:color="auto"/>
        <w:left w:val="none" w:sz="0" w:space="0" w:color="auto"/>
        <w:bottom w:val="none" w:sz="0" w:space="0" w:color="auto"/>
        <w:right w:val="none" w:sz="0" w:space="0" w:color="auto"/>
      </w:divBdr>
    </w:div>
    <w:div w:id="1249189644">
      <w:bodyDiv w:val="1"/>
      <w:marLeft w:val="0"/>
      <w:marRight w:val="0"/>
      <w:marTop w:val="0"/>
      <w:marBottom w:val="0"/>
      <w:divBdr>
        <w:top w:val="none" w:sz="0" w:space="0" w:color="auto"/>
        <w:left w:val="none" w:sz="0" w:space="0" w:color="auto"/>
        <w:bottom w:val="none" w:sz="0" w:space="0" w:color="auto"/>
        <w:right w:val="none" w:sz="0" w:space="0" w:color="auto"/>
      </w:divBdr>
    </w:div>
    <w:div w:id="1249539663">
      <w:bodyDiv w:val="1"/>
      <w:marLeft w:val="0"/>
      <w:marRight w:val="0"/>
      <w:marTop w:val="0"/>
      <w:marBottom w:val="0"/>
      <w:divBdr>
        <w:top w:val="none" w:sz="0" w:space="0" w:color="auto"/>
        <w:left w:val="none" w:sz="0" w:space="0" w:color="auto"/>
        <w:bottom w:val="none" w:sz="0" w:space="0" w:color="auto"/>
        <w:right w:val="none" w:sz="0" w:space="0" w:color="auto"/>
      </w:divBdr>
    </w:div>
    <w:div w:id="1249657188">
      <w:bodyDiv w:val="1"/>
      <w:marLeft w:val="0"/>
      <w:marRight w:val="0"/>
      <w:marTop w:val="0"/>
      <w:marBottom w:val="0"/>
      <w:divBdr>
        <w:top w:val="none" w:sz="0" w:space="0" w:color="auto"/>
        <w:left w:val="none" w:sz="0" w:space="0" w:color="auto"/>
        <w:bottom w:val="none" w:sz="0" w:space="0" w:color="auto"/>
        <w:right w:val="none" w:sz="0" w:space="0" w:color="auto"/>
      </w:divBdr>
    </w:div>
    <w:div w:id="1250236270">
      <w:bodyDiv w:val="1"/>
      <w:marLeft w:val="0"/>
      <w:marRight w:val="0"/>
      <w:marTop w:val="0"/>
      <w:marBottom w:val="0"/>
      <w:divBdr>
        <w:top w:val="none" w:sz="0" w:space="0" w:color="auto"/>
        <w:left w:val="none" w:sz="0" w:space="0" w:color="auto"/>
        <w:bottom w:val="none" w:sz="0" w:space="0" w:color="auto"/>
        <w:right w:val="none" w:sz="0" w:space="0" w:color="auto"/>
      </w:divBdr>
    </w:div>
    <w:div w:id="1250576633">
      <w:bodyDiv w:val="1"/>
      <w:marLeft w:val="0"/>
      <w:marRight w:val="0"/>
      <w:marTop w:val="0"/>
      <w:marBottom w:val="0"/>
      <w:divBdr>
        <w:top w:val="none" w:sz="0" w:space="0" w:color="auto"/>
        <w:left w:val="none" w:sz="0" w:space="0" w:color="auto"/>
        <w:bottom w:val="none" w:sz="0" w:space="0" w:color="auto"/>
        <w:right w:val="none" w:sz="0" w:space="0" w:color="auto"/>
      </w:divBdr>
    </w:div>
    <w:div w:id="1250893057">
      <w:bodyDiv w:val="1"/>
      <w:marLeft w:val="0"/>
      <w:marRight w:val="0"/>
      <w:marTop w:val="0"/>
      <w:marBottom w:val="0"/>
      <w:divBdr>
        <w:top w:val="none" w:sz="0" w:space="0" w:color="auto"/>
        <w:left w:val="none" w:sz="0" w:space="0" w:color="auto"/>
        <w:bottom w:val="none" w:sz="0" w:space="0" w:color="auto"/>
        <w:right w:val="none" w:sz="0" w:space="0" w:color="auto"/>
      </w:divBdr>
    </w:div>
    <w:div w:id="1251427766">
      <w:bodyDiv w:val="1"/>
      <w:marLeft w:val="0"/>
      <w:marRight w:val="0"/>
      <w:marTop w:val="0"/>
      <w:marBottom w:val="0"/>
      <w:divBdr>
        <w:top w:val="none" w:sz="0" w:space="0" w:color="auto"/>
        <w:left w:val="none" w:sz="0" w:space="0" w:color="auto"/>
        <w:bottom w:val="none" w:sz="0" w:space="0" w:color="auto"/>
        <w:right w:val="none" w:sz="0" w:space="0" w:color="auto"/>
      </w:divBdr>
    </w:div>
    <w:div w:id="1251541546">
      <w:bodyDiv w:val="1"/>
      <w:marLeft w:val="0"/>
      <w:marRight w:val="0"/>
      <w:marTop w:val="0"/>
      <w:marBottom w:val="0"/>
      <w:divBdr>
        <w:top w:val="none" w:sz="0" w:space="0" w:color="auto"/>
        <w:left w:val="none" w:sz="0" w:space="0" w:color="auto"/>
        <w:bottom w:val="none" w:sz="0" w:space="0" w:color="auto"/>
        <w:right w:val="none" w:sz="0" w:space="0" w:color="auto"/>
      </w:divBdr>
    </w:div>
    <w:div w:id="1251618839">
      <w:bodyDiv w:val="1"/>
      <w:marLeft w:val="0"/>
      <w:marRight w:val="0"/>
      <w:marTop w:val="0"/>
      <w:marBottom w:val="0"/>
      <w:divBdr>
        <w:top w:val="none" w:sz="0" w:space="0" w:color="auto"/>
        <w:left w:val="none" w:sz="0" w:space="0" w:color="auto"/>
        <w:bottom w:val="none" w:sz="0" w:space="0" w:color="auto"/>
        <w:right w:val="none" w:sz="0" w:space="0" w:color="auto"/>
      </w:divBdr>
    </w:div>
    <w:div w:id="1252275362">
      <w:bodyDiv w:val="1"/>
      <w:marLeft w:val="0"/>
      <w:marRight w:val="0"/>
      <w:marTop w:val="0"/>
      <w:marBottom w:val="0"/>
      <w:divBdr>
        <w:top w:val="none" w:sz="0" w:space="0" w:color="auto"/>
        <w:left w:val="none" w:sz="0" w:space="0" w:color="auto"/>
        <w:bottom w:val="none" w:sz="0" w:space="0" w:color="auto"/>
        <w:right w:val="none" w:sz="0" w:space="0" w:color="auto"/>
      </w:divBdr>
    </w:div>
    <w:div w:id="1252661787">
      <w:bodyDiv w:val="1"/>
      <w:marLeft w:val="0"/>
      <w:marRight w:val="0"/>
      <w:marTop w:val="0"/>
      <w:marBottom w:val="0"/>
      <w:divBdr>
        <w:top w:val="none" w:sz="0" w:space="0" w:color="auto"/>
        <w:left w:val="none" w:sz="0" w:space="0" w:color="auto"/>
        <w:bottom w:val="none" w:sz="0" w:space="0" w:color="auto"/>
        <w:right w:val="none" w:sz="0" w:space="0" w:color="auto"/>
      </w:divBdr>
    </w:div>
    <w:div w:id="1252665541">
      <w:bodyDiv w:val="1"/>
      <w:marLeft w:val="0"/>
      <w:marRight w:val="0"/>
      <w:marTop w:val="0"/>
      <w:marBottom w:val="0"/>
      <w:divBdr>
        <w:top w:val="none" w:sz="0" w:space="0" w:color="auto"/>
        <w:left w:val="none" w:sz="0" w:space="0" w:color="auto"/>
        <w:bottom w:val="none" w:sz="0" w:space="0" w:color="auto"/>
        <w:right w:val="none" w:sz="0" w:space="0" w:color="auto"/>
      </w:divBdr>
    </w:div>
    <w:div w:id="1252740839">
      <w:bodyDiv w:val="1"/>
      <w:marLeft w:val="0"/>
      <w:marRight w:val="0"/>
      <w:marTop w:val="0"/>
      <w:marBottom w:val="0"/>
      <w:divBdr>
        <w:top w:val="none" w:sz="0" w:space="0" w:color="auto"/>
        <w:left w:val="none" w:sz="0" w:space="0" w:color="auto"/>
        <w:bottom w:val="none" w:sz="0" w:space="0" w:color="auto"/>
        <w:right w:val="none" w:sz="0" w:space="0" w:color="auto"/>
      </w:divBdr>
    </w:div>
    <w:div w:id="1254049433">
      <w:bodyDiv w:val="1"/>
      <w:marLeft w:val="0"/>
      <w:marRight w:val="0"/>
      <w:marTop w:val="0"/>
      <w:marBottom w:val="0"/>
      <w:divBdr>
        <w:top w:val="none" w:sz="0" w:space="0" w:color="auto"/>
        <w:left w:val="none" w:sz="0" w:space="0" w:color="auto"/>
        <w:bottom w:val="none" w:sz="0" w:space="0" w:color="auto"/>
        <w:right w:val="none" w:sz="0" w:space="0" w:color="auto"/>
      </w:divBdr>
    </w:div>
    <w:div w:id="1254051545">
      <w:bodyDiv w:val="1"/>
      <w:marLeft w:val="0"/>
      <w:marRight w:val="0"/>
      <w:marTop w:val="0"/>
      <w:marBottom w:val="0"/>
      <w:divBdr>
        <w:top w:val="none" w:sz="0" w:space="0" w:color="auto"/>
        <w:left w:val="none" w:sz="0" w:space="0" w:color="auto"/>
        <w:bottom w:val="none" w:sz="0" w:space="0" w:color="auto"/>
        <w:right w:val="none" w:sz="0" w:space="0" w:color="auto"/>
      </w:divBdr>
    </w:div>
    <w:div w:id="1254127739">
      <w:bodyDiv w:val="1"/>
      <w:marLeft w:val="0"/>
      <w:marRight w:val="0"/>
      <w:marTop w:val="0"/>
      <w:marBottom w:val="0"/>
      <w:divBdr>
        <w:top w:val="none" w:sz="0" w:space="0" w:color="auto"/>
        <w:left w:val="none" w:sz="0" w:space="0" w:color="auto"/>
        <w:bottom w:val="none" w:sz="0" w:space="0" w:color="auto"/>
        <w:right w:val="none" w:sz="0" w:space="0" w:color="auto"/>
      </w:divBdr>
    </w:div>
    <w:div w:id="1254129169">
      <w:bodyDiv w:val="1"/>
      <w:marLeft w:val="0"/>
      <w:marRight w:val="0"/>
      <w:marTop w:val="0"/>
      <w:marBottom w:val="0"/>
      <w:divBdr>
        <w:top w:val="none" w:sz="0" w:space="0" w:color="auto"/>
        <w:left w:val="none" w:sz="0" w:space="0" w:color="auto"/>
        <w:bottom w:val="none" w:sz="0" w:space="0" w:color="auto"/>
        <w:right w:val="none" w:sz="0" w:space="0" w:color="auto"/>
      </w:divBdr>
    </w:div>
    <w:div w:id="1254434833">
      <w:bodyDiv w:val="1"/>
      <w:marLeft w:val="0"/>
      <w:marRight w:val="0"/>
      <w:marTop w:val="0"/>
      <w:marBottom w:val="0"/>
      <w:divBdr>
        <w:top w:val="none" w:sz="0" w:space="0" w:color="auto"/>
        <w:left w:val="none" w:sz="0" w:space="0" w:color="auto"/>
        <w:bottom w:val="none" w:sz="0" w:space="0" w:color="auto"/>
        <w:right w:val="none" w:sz="0" w:space="0" w:color="auto"/>
      </w:divBdr>
    </w:div>
    <w:div w:id="1254439711">
      <w:bodyDiv w:val="1"/>
      <w:marLeft w:val="0"/>
      <w:marRight w:val="0"/>
      <w:marTop w:val="0"/>
      <w:marBottom w:val="0"/>
      <w:divBdr>
        <w:top w:val="none" w:sz="0" w:space="0" w:color="auto"/>
        <w:left w:val="none" w:sz="0" w:space="0" w:color="auto"/>
        <w:bottom w:val="none" w:sz="0" w:space="0" w:color="auto"/>
        <w:right w:val="none" w:sz="0" w:space="0" w:color="auto"/>
      </w:divBdr>
    </w:div>
    <w:div w:id="1254582831">
      <w:bodyDiv w:val="1"/>
      <w:marLeft w:val="0"/>
      <w:marRight w:val="0"/>
      <w:marTop w:val="0"/>
      <w:marBottom w:val="0"/>
      <w:divBdr>
        <w:top w:val="none" w:sz="0" w:space="0" w:color="auto"/>
        <w:left w:val="none" w:sz="0" w:space="0" w:color="auto"/>
        <w:bottom w:val="none" w:sz="0" w:space="0" w:color="auto"/>
        <w:right w:val="none" w:sz="0" w:space="0" w:color="auto"/>
      </w:divBdr>
    </w:div>
    <w:div w:id="1254826303">
      <w:bodyDiv w:val="1"/>
      <w:marLeft w:val="0"/>
      <w:marRight w:val="0"/>
      <w:marTop w:val="0"/>
      <w:marBottom w:val="0"/>
      <w:divBdr>
        <w:top w:val="none" w:sz="0" w:space="0" w:color="auto"/>
        <w:left w:val="none" w:sz="0" w:space="0" w:color="auto"/>
        <w:bottom w:val="none" w:sz="0" w:space="0" w:color="auto"/>
        <w:right w:val="none" w:sz="0" w:space="0" w:color="auto"/>
      </w:divBdr>
    </w:div>
    <w:div w:id="1254976221">
      <w:bodyDiv w:val="1"/>
      <w:marLeft w:val="0"/>
      <w:marRight w:val="0"/>
      <w:marTop w:val="0"/>
      <w:marBottom w:val="0"/>
      <w:divBdr>
        <w:top w:val="none" w:sz="0" w:space="0" w:color="auto"/>
        <w:left w:val="none" w:sz="0" w:space="0" w:color="auto"/>
        <w:bottom w:val="none" w:sz="0" w:space="0" w:color="auto"/>
        <w:right w:val="none" w:sz="0" w:space="0" w:color="auto"/>
      </w:divBdr>
    </w:div>
    <w:div w:id="1255553653">
      <w:bodyDiv w:val="1"/>
      <w:marLeft w:val="0"/>
      <w:marRight w:val="0"/>
      <w:marTop w:val="0"/>
      <w:marBottom w:val="0"/>
      <w:divBdr>
        <w:top w:val="none" w:sz="0" w:space="0" w:color="auto"/>
        <w:left w:val="none" w:sz="0" w:space="0" w:color="auto"/>
        <w:bottom w:val="none" w:sz="0" w:space="0" w:color="auto"/>
        <w:right w:val="none" w:sz="0" w:space="0" w:color="auto"/>
      </w:divBdr>
    </w:div>
    <w:div w:id="1256019363">
      <w:bodyDiv w:val="1"/>
      <w:marLeft w:val="0"/>
      <w:marRight w:val="0"/>
      <w:marTop w:val="0"/>
      <w:marBottom w:val="0"/>
      <w:divBdr>
        <w:top w:val="none" w:sz="0" w:space="0" w:color="auto"/>
        <w:left w:val="none" w:sz="0" w:space="0" w:color="auto"/>
        <w:bottom w:val="none" w:sz="0" w:space="0" w:color="auto"/>
        <w:right w:val="none" w:sz="0" w:space="0" w:color="auto"/>
      </w:divBdr>
    </w:div>
    <w:div w:id="1256284742">
      <w:bodyDiv w:val="1"/>
      <w:marLeft w:val="0"/>
      <w:marRight w:val="0"/>
      <w:marTop w:val="0"/>
      <w:marBottom w:val="0"/>
      <w:divBdr>
        <w:top w:val="none" w:sz="0" w:space="0" w:color="auto"/>
        <w:left w:val="none" w:sz="0" w:space="0" w:color="auto"/>
        <w:bottom w:val="none" w:sz="0" w:space="0" w:color="auto"/>
        <w:right w:val="none" w:sz="0" w:space="0" w:color="auto"/>
      </w:divBdr>
    </w:div>
    <w:div w:id="1256402730">
      <w:bodyDiv w:val="1"/>
      <w:marLeft w:val="0"/>
      <w:marRight w:val="0"/>
      <w:marTop w:val="0"/>
      <w:marBottom w:val="0"/>
      <w:divBdr>
        <w:top w:val="none" w:sz="0" w:space="0" w:color="auto"/>
        <w:left w:val="none" w:sz="0" w:space="0" w:color="auto"/>
        <w:bottom w:val="none" w:sz="0" w:space="0" w:color="auto"/>
        <w:right w:val="none" w:sz="0" w:space="0" w:color="auto"/>
      </w:divBdr>
    </w:div>
    <w:div w:id="1256480164">
      <w:bodyDiv w:val="1"/>
      <w:marLeft w:val="0"/>
      <w:marRight w:val="0"/>
      <w:marTop w:val="0"/>
      <w:marBottom w:val="0"/>
      <w:divBdr>
        <w:top w:val="none" w:sz="0" w:space="0" w:color="auto"/>
        <w:left w:val="none" w:sz="0" w:space="0" w:color="auto"/>
        <w:bottom w:val="none" w:sz="0" w:space="0" w:color="auto"/>
        <w:right w:val="none" w:sz="0" w:space="0" w:color="auto"/>
      </w:divBdr>
    </w:div>
    <w:div w:id="1256480895">
      <w:bodyDiv w:val="1"/>
      <w:marLeft w:val="0"/>
      <w:marRight w:val="0"/>
      <w:marTop w:val="0"/>
      <w:marBottom w:val="0"/>
      <w:divBdr>
        <w:top w:val="none" w:sz="0" w:space="0" w:color="auto"/>
        <w:left w:val="none" w:sz="0" w:space="0" w:color="auto"/>
        <w:bottom w:val="none" w:sz="0" w:space="0" w:color="auto"/>
        <w:right w:val="none" w:sz="0" w:space="0" w:color="auto"/>
      </w:divBdr>
    </w:div>
    <w:div w:id="1256864690">
      <w:bodyDiv w:val="1"/>
      <w:marLeft w:val="0"/>
      <w:marRight w:val="0"/>
      <w:marTop w:val="0"/>
      <w:marBottom w:val="0"/>
      <w:divBdr>
        <w:top w:val="none" w:sz="0" w:space="0" w:color="auto"/>
        <w:left w:val="none" w:sz="0" w:space="0" w:color="auto"/>
        <w:bottom w:val="none" w:sz="0" w:space="0" w:color="auto"/>
        <w:right w:val="none" w:sz="0" w:space="0" w:color="auto"/>
      </w:divBdr>
    </w:div>
    <w:div w:id="1256865484">
      <w:bodyDiv w:val="1"/>
      <w:marLeft w:val="0"/>
      <w:marRight w:val="0"/>
      <w:marTop w:val="0"/>
      <w:marBottom w:val="0"/>
      <w:divBdr>
        <w:top w:val="none" w:sz="0" w:space="0" w:color="auto"/>
        <w:left w:val="none" w:sz="0" w:space="0" w:color="auto"/>
        <w:bottom w:val="none" w:sz="0" w:space="0" w:color="auto"/>
        <w:right w:val="none" w:sz="0" w:space="0" w:color="auto"/>
      </w:divBdr>
    </w:div>
    <w:div w:id="1256940046">
      <w:bodyDiv w:val="1"/>
      <w:marLeft w:val="0"/>
      <w:marRight w:val="0"/>
      <w:marTop w:val="0"/>
      <w:marBottom w:val="0"/>
      <w:divBdr>
        <w:top w:val="none" w:sz="0" w:space="0" w:color="auto"/>
        <w:left w:val="none" w:sz="0" w:space="0" w:color="auto"/>
        <w:bottom w:val="none" w:sz="0" w:space="0" w:color="auto"/>
        <w:right w:val="none" w:sz="0" w:space="0" w:color="auto"/>
      </w:divBdr>
    </w:div>
    <w:div w:id="1257054421">
      <w:bodyDiv w:val="1"/>
      <w:marLeft w:val="0"/>
      <w:marRight w:val="0"/>
      <w:marTop w:val="0"/>
      <w:marBottom w:val="0"/>
      <w:divBdr>
        <w:top w:val="none" w:sz="0" w:space="0" w:color="auto"/>
        <w:left w:val="none" w:sz="0" w:space="0" w:color="auto"/>
        <w:bottom w:val="none" w:sz="0" w:space="0" w:color="auto"/>
        <w:right w:val="none" w:sz="0" w:space="0" w:color="auto"/>
      </w:divBdr>
    </w:div>
    <w:div w:id="1257590034">
      <w:bodyDiv w:val="1"/>
      <w:marLeft w:val="0"/>
      <w:marRight w:val="0"/>
      <w:marTop w:val="0"/>
      <w:marBottom w:val="0"/>
      <w:divBdr>
        <w:top w:val="none" w:sz="0" w:space="0" w:color="auto"/>
        <w:left w:val="none" w:sz="0" w:space="0" w:color="auto"/>
        <w:bottom w:val="none" w:sz="0" w:space="0" w:color="auto"/>
        <w:right w:val="none" w:sz="0" w:space="0" w:color="auto"/>
      </w:divBdr>
    </w:div>
    <w:div w:id="1257708749">
      <w:bodyDiv w:val="1"/>
      <w:marLeft w:val="0"/>
      <w:marRight w:val="0"/>
      <w:marTop w:val="0"/>
      <w:marBottom w:val="0"/>
      <w:divBdr>
        <w:top w:val="none" w:sz="0" w:space="0" w:color="auto"/>
        <w:left w:val="none" w:sz="0" w:space="0" w:color="auto"/>
        <w:bottom w:val="none" w:sz="0" w:space="0" w:color="auto"/>
        <w:right w:val="none" w:sz="0" w:space="0" w:color="auto"/>
      </w:divBdr>
    </w:div>
    <w:div w:id="1257788980">
      <w:bodyDiv w:val="1"/>
      <w:marLeft w:val="0"/>
      <w:marRight w:val="0"/>
      <w:marTop w:val="0"/>
      <w:marBottom w:val="0"/>
      <w:divBdr>
        <w:top w:val="none" w:sz="0" w:space="0" w:color="auto"/>
        <w:left w:val="none" w:sz="0" w:space="0" w:color="auto"/>
        <w:bottom w:val="none" w:sz="0" w:space="0" w:color="auto"/>
        <w:right w:val="none" w:sz="0" w:space="0" w:color="auto"/>
      </w:divBdr>
    </w:div>
    <w:div w:id="1258100466">
      <w:bodyDiv w:val="1"/>
      <w:marLeft w:val="0"/>
      <w:marRight w:val="0"/>
      <w:marTop w:val="0"/>
      <w:marBottom w:val="0"/>
      <w:divBdr>
        <w:top w:val="none" w:sz="0" w:space="0" w:color="auto"/>
        <w:left w:val="none" w:sz="0" w:space="0" w:color="auto"/>
        <w:bottom w:val="none" w:sz="0" w:space="0" w:color="auto"/>
        <w:right w:val="none" w:sz="0" w:space="0" w:color="auto"/>
      </w:divBdr>
    </w:div>
    <w:div w:id="1258444692">
      <w:bodyDiv w:val="1"/>
      <w:marLeft w:val="0"/>
      <w:marRight w:val="0"/>
      <w:marTop w:val="0"/>
      <w:marBottom w:val="0"/>
      <w:divBdr>
        <w:top w:val="none" w:sz="0" w:space="0" w:color="auto"/>
        <w:left w:val="none" w:sz="0" w:space="0" w:color="auto"/>
        <w:bottom w:val="none" w:sz="0" w:space="0" w:color="auto"/>
        <w:right w:val="none" w:sz="0" w:space="0" w:color="auto"/>
      </w:divBdr>
    </w:div>
    <w:div w:id="1259825587">
      <w:bodyDiv w:val="1"/>
      <w:marLeft w:val="0"/>
      <w:marRight w:val="0"/>
      <w:marTop w:val="0"/>
      <w:marBottom w:val="0"/>
      <w:divBdr>
        <w:top w:val="none" w:sz="0" w:space="0" w:color="auto"/>
        <w:left w:val="none" w:sz="0" w:space="0" w:color="auto"/>
        <w:bottom w:val="none" w:sz="0" w:space="0" w:color="auto"/>
        <w:right w:val="none" w:sz="0" w:space="0" w:color="auto"/>
      </w:divBdr>
    </w:div>
    <w:div w:id="1259872531">
      <w:bodyDiv w:val="1"/>
      <w:marLeft w:val="0"/>
      <w:marRight w:val="0"/>
      <w:marTop w:val="0"/>
      <w:marBottom w:val="0"/>
      <w:divBdr>
        <w:top w:val="none" w:sz="0" w:space="0" w:color="auto"/>
        <w:left w:val="none" w:sz="0" w:space="0" w:color="auto"/>
        <w:bottom w:val="none" w:sz="0" w:space="0" w:color="auto"/>
        <w:right w:val="none" w:sz="0" w:space="0" w:color="auto"/>
      </w:divBdr>
    </w:div>
    <w:div w:id="1260330637">
      <w:bodyDiv w:val="1"/>
      <w:marLeft w:val="0"/>
      <w:marRight w:val="0"/>
      <w:marTop w:val="0"/>
      <w:marBottom w:val="0"/>
      <w:divBdr>
        <w:top w:val="none" w:sz="0" w:space="0" w:color="auto"/>
        <w:left w:val="none" w:sz="0" w:space="0" w:color="auto"/>
        <w:bottom w:val="none" w:sz="0" w:space="0" w:color="auto"/>
        <w:right w:val="none" w:sz="0" w:space="0" w:color="auto"/>
      </w:divBdr>
    </w:div>
    <w:div w:id="1261063104">
      <w:bodyDiv w:val="1"/>
      <w:marLeft w:val="0"/>
      <w:marRight w:val="0"/>
      <w:marTop w:val="0"/>
      <w:marBottom w:val="0"/>
      <w:divBdr>
        <w:top w:val="none" w:sz="0" w:space="0" w:color="auto"/>
        <w:left w:val="none" w:sz="0" w:space="0" w:color="auto"/>
        <w:bottom w:val="none" w:sz="0" w:space="0" w:color="auto"/>
        <w:right w:val="none" w:sz="0" w:space="0" w:color="auto"/>
      </w:divBdr>
    </w:div>
    <w:div w:id="1261185540">
      <w:bodyDiv w:val="1"/>
      <w:marLeft w:val="0"/>
      <w:marRight w:val="0"/>
      <w:marTop w:val="0"/>
      <w:marBottom w:val="0"/>
      <w:divBdr>
        <w:top w:val="none" w:sz="0" w:space="0" w:color="auto"/>
        <w:left w:val="none" w:sz="0" w:space="0" w:color="auto"/>
        <w:bottom w:val="none" w:sz="0" w:space="0" w:color="auto"/>
        <w:right w:val="none" w:sz="0" w:space="0" w:color="auto"/>
      </w:divBdr>
    </w:div>
    <w:div w:id="1261526656">
      <w:bodyDiv w:val="1"/>
      <w:marLeft w:val="0"/>
      <w:marRight w:val="0"/>
      <w:marTop w:val="0"/>
      <w:marBottom w:val="0"/>
      <w:divBdr>
        <w:top w:val="none" w:sz="0" w:space="0" w:color="auto"/>
        <w:left w:val="none" w:sz="0" w:space="0" w:color="auto"/>
        <w:bottom w:val="none" w:sz="0" w:space="0" w:color="auto"/>
        <w:right w:val="none" w:sz="0" w:space="0" w:color="auto"/>
      </w:divBdr>
    </w:div>
    <w:div w:id="1261529749">
      <w:bodyDiv w:val="1"/>
      <w:marLeft w:val="0"/>
      <w:marRight w:val="0"/>
      <w:marTop w:val="0"/>
      <w:marBottom w:val="0"/>
      <w:divBdr>
        <w:top w:val="none" w:sz="0" w:space="0" w:color="auto"/>
        <w:left w:val="none" w:sz="0" w:space="0" w:color="auto"/>
        <w:bottom w:val="none" w:sz="0" w:space="0" w:color="auto"/>
        <w:right w:val="none" w:sz="0" w:space="0" w:color="auto"/>
      </w:divBdr>
    </w:div>
    <w:div w:id="1261644936">
      <w:bodyDiv w:val="1"/>
      <w:marLeft w:val="0"/>
      <w:marRight w:val="0"/>
      <w:marTop w:val="0"/>
      <w:marBottom w:val="0"/>
      <w:divBdr>
        <w:top w:val="none" w:sz="0" w:space="0" w:color="auto"/>
        <w:left w:val="none" w:sz="0" w:space="0" w:color="auto"/>
        <w:bottom w:val="none" w:sz="0" w:space="0" w:color="auto"/>
        <w:right w:val="none" w:sz="0" w:space="0" w:color="auto"/>
      </w:divBdr>
    </w:div>
    <w:div w:id="1261794013">
      <w:bodyDiv w:val="1"/>
      <w:marLeft w:val="0"/>
      <w:marRight w:val="0"/>
      <w:marTop w:val="0"/>
      <w:marBottom w:val="0"/>
      <w:divBdr>
        <w:top w:val="none" w:sz="0" w:space="0" w:color="auto"/>
        <w:left w:val="none" w:sz="0" w:space="0" w:color="auto"/>
        <w:bottom w:val="none" w:sz="0" w:space="0" w:color="auto"/>
        <w:right w:val="none" w:sz="0" w:space="0" w:color="auto"/>
      </w:divBdr>
    </w:div>
    <w:div w:id="1262106278">
      <w:bodyDiv w:val="1"/>
      <w:marLeft w:val="0"/>
      <w:marRight w:val="0"/>
      <w:marTop w:val="0"/>
      <w:marBottom w:val="0"/>
      <w:divBdr>
        <w:top w:val="none" w:sz="0" w:space="0" w:color="auto"/>
        <w:left w:val="none" w:sz="0" w:space="0" w:color="auto"/>
        <w:bottom w:val="none" w:sz="0" w:space="0" w:color="auto"/>
        <w:right w:val="none" w:sz="0" w:space="0" w:color="auto"/>
      </w:divBdr>
    </w:div>
    <w:div w:id="1262685461">
      <w:bodyDiv w:val="1"/>
      <w:marLeft w:val="0"/>
      <w:marRight w:val="0"/>
      <w:marTop w:val="0"/>
      <w:marBottom w:val="0"/>
      <w:divBdr>
        <w:top w:val="none" w:sz="0" w:space="0" w:color="auto"/>
        <w:left w:val="none" w:sz="0" w:space="0" w:color="auto"/>
        <w:bottom w:val="none" w:sz="0" w:space="0" w:color="auto"/>
        <w:right w:val="none" w:sz="0" w:space="0" w:color="auto"/>
      </w:divBdr>
    </w:div>
    <w:div w:id="1263995739">
      <w:bodyDiv w:val="1"/>
      <w:marLeft w:val="0"/>
      <w:marRight w:val="0"/>
      <w:marTop w:val="0"/>
      <w:marBottom w:val="0"/>
      <w:divBdr>
        <w:top w:val="none" w:sz="0" w:space="0" w:color="auto"/>
        <w:left w:val="none" w:sz="0" w:space="0" w:color="auto"/>
        <w:bottom w:val="none" w:sz="0" w:space="0" w:color="auto"/>
        <w:right w:val="none" w:sz="0" w:space="0" w:color="auto"/>
      </w:divBdr>
    </w:div>
    <w:div w:id="1264145334">
      <w:bodyDiv w:val="1"/>
      <w:marLeft w:val="0"/>
      <w:marRight w:val="0"/>
      <w:marTop w:val="0"/>
      <w:marBottom w:val="0"/>
      <w:divBdr>
        <w:top w:val="none" w:sz="0" w:space="0" w:color="auto"/>
        <w:left w:val="none" w:sz="0" w:space="0" w:color="auto"/>
        <w:bottom w:val="none" w:sz="0" w:space="0" w:color="auto"/>
        <w:right w:val="none" w:sz="0" w:space="0" w:color="auto"/>
      </w:divBdr>
    </w:div>
    <w:div w:id="1264651460">
      <w:bodyDiv w:val="1"/>
      <w:marLeft w:val="0"/>
      <w:marRight w:val="0"/>
      <w:marTop w:val="0"/>
      <w:marBottom w:val="0"/>
      <w:divBdr>
        <w:top w:val="none" w:sz="0" w:space="0" w:color="auto"/>
        <w:left w:val="none" w:sz="0" w:space="0" w:color="auto"/>
        <w:bottom w:val="none" w:sz="0" w:space="0" w:color="auto"/>
        <w:right w:val="none" w:sz="0" w:space="0" w:color="auto"/>
      </w:divBdr>
    </w:div>
    <w:div w:id="1264806438">
      <w:bodyDiv w:val="1"/>
      <w:marLeft w:val="0"/>
      <w:marRight w:val="0"/>
      <w:marTop w:val="0"/>
      <w:marBottom w:val="0"/>
      <w:divBdr>
        <w:top w:val="none" w:sz="0" w:space="0" w:color="auto"/>
        <w:left w:val="none" w:sz="0" w:space="0" w:color="auto"/>
        <w:bottom w:val="none" w:sz="0" w:space="0" w:color="auto"/>
        <w:right w:val="none" w:sz="0" w:space="0" w:color="auto"/>
      </w:divBdr>
    </w:div>
    <w:div w:id="1264848234">
      <w:bodyDiv w:val="1"/>
      <w:marLeft w:val="0"/>
      <w:marRight w:val="0"/>
      <w:marTop w:val="0"/>
      <w:marBottom w:val="0"/>
      <w:divBdr>
        <w:top w:val="none" w:sz="0" w:space="0" w:color="auto"/>
        <w:left w:val="none" w:sz="0" w:space="0" w:color="auto"/>
        <w:bottom w:val="none" w:sz="0" w:space="0" w:color="auto"/>
        <w:right w:val="none" w:sz="0" w:space="0" w:color="auto"/>
      </w:divBdr>
    </w:div>
    <w:div w:id="1264995711">
      <w:bodyDiv w:val="1"/>
      <w:marLeft w:val="0"/>
      <w:marRight w:val="0"/>
      <w:marTop w:val="0"/>
      <w:marBottom w:val="0"/>
      <w:divBdr>
        <w:top w:val="none" w:sz="0" w:space="0" w:color="auto"/>
        <w:left w:val="none" w:sz="0" w:space="0" w:color="auto"/>
        <w:bottom w:val="none" w:sz="0" w:space="0" w:color="auto"/>
        <w:right w:val="none" w:sz="0" w:space="0" w:color="auto"/>
      </w:divBdr>
    </w:div>
    <w:div w:id="1265261333">
      <w:bodyDiv w:val="1"/>
      <w:marLeft w:val="0"/>
      <w:marRight w:val="0"/>
      <w:marTop w:val="0"/>
      <w:marBottom w:val="0"/>
      <w:divBdr>
        <w:top w:val="none" w:sz="0" w:space="0" w:color="auto"/>
        <w:left w:val="none" w:sz="0" w:space="0" w:color="auto"/>
        <w:bottom w:val="none" w:sz="0" w:space="0" w:color="auto"/>
        <w:right w:val="none" w:sz="0" w:space="0" w:color="auto"/>
      </w:divBdr>
    </w:div>
    <w:div w:id="1265265961">
      <w:bodyDiv w:val="1"/>
      <w:marLeft w:val="0"/>
      <w:marRight w:val="0"/>
      <w:marTop w:val="0"/>
      <w:marBottom w:val="0"/>
      <w:divBdr>
        <w:top w:val="none" w:sz="0" w:space="0" w:color="auto"/>
        <w:left w:val="none" w:sz="0" w:space="0" w:color="auto"/>
        <w:bottom w:val="none" w:sz="0" w:space="0" w:color="auto"/>
        <w:right w:val="none" w:sz="0" w:space="0" w:color="auto"/>
      </w:divBdr>
    </w:div>
    <w:div w:id="1266034388">
      <w:bodyDiv w:val="1"/>
      <w:marLeft w:val="0"/>
      <w:marRight w:val="0"/>
      <w:marTop w:val="0"/>
      <w:marBottom w:val="0"/>
      <w:divBdr>
        <w:top w:val="none" w:sz="0" w:space="0" w:color="auto"/>
        <w:left w:val="none" w:sz="0" w:space="0" w:color="auto"/>
        <w:bottom w:val="none" w:sz="0" w:space="0" w:color="auto"/>
        <w:right w:val="none" w:sz="0" w:space="0" w:color="auto"/>
      </w:divBdr>
    </w:div>
    <w:div w:id="1266305965">
      <w:bodyDiv w:val="1"/>
      <w:marLeft w:val="0"/>
      <w:marRight w:val="0"/>
      <w:marTop w:val="0"/>
      <w:marBottom w:val="0"/>
      <w:divBdr>
        <w:top w:val="none" w:sz="0" w:space="0" w:color="auto"/>
        <w:left w:val="none" w:sz="0" w:space="0" w:color="auto"/>
        <w:bottom w:val="none" w:sz="0" w:space="0" w:color="auto"/>
        <w:right w:val="none" w:sz="0" w:space="0" w:color="auto"/>
      </w:divBdr>
    </w:div>
    <w:div w:id="1266307242">
      <w:bodyDiv w:val="1"/>
      <w:marLeft w:val="0"/>
      <w:marRight w:val="0"/>
      <w:marTop w:val="0"/>
      <w:marBottom w:val="0"/>
      <w:divBdr>
        <w:top w:val="none" w:sz="0" w:space="0" w:color="auto"/>
        <w:left w:val="none" w:sz="0" w:space="0" w:color="auto"/>
        <w:bottom w:val="none" w:sz="0" w:space="0" w:color="auto"/>
        <w:right w:val="none" w:sz="0" w:space="0" w:color="auto"/>
      </w:divBdr>
    </w:div>
    <w:div w:id="1267082095">
      <w:bodyDiv w:val="1"/>
      <w:marLeft w:val="0"/>
      <w:marRight w:val="0"/>
      <w:marTop w:val="0"/>
      <w:marBottom w:val="0"/>
      <w:divBdr>
        <w:top w:val="none" w:sz="0" w:space="0" w:color="auto"/>
        <w:left w:val="none" w:sz="0" w:space="0" w:color="auto"/>
        <w:bottom w:val="none" w:sz="0" w:space="0" w:color="auto"/>
        <w:right w:val="none" w:sz="0" w:space="0" w:color="auto"/>
      </w:divBdr>
    </w:div>
    <w:div w:id="1267347789">
      <w:bodyDiv w:val="1"/>
      <w:marLeft w:val="0"/>
      <w:marRight w:val="0"/>
      <w:marTop w:val="0"/>
      <w:marBottom w:val="0"/>
      <w:divBdr>
        <w:top w:val="none" w:sz="0" w:space="0" w:color="auto"/>
        <w:left w:val="none" w:sz="0" w:space="0" w:color="auto"/>
        <w:bottom w:val="none" w:sz="0" w:space="0" w:color="auto"/>
        <w:right w:val="none" w:sz="0" w:space="0" w:color="auto"/>
      </w:divBdr>
    </w:div>
    <w:div w:id="1267690733">
      <w:bodyDiv w:val="1"/>
      <w:marLeft w:val="0"/>
      <w:marRight w:val="0"/>
      <w:marTop w:val="0"/>
      <w:marBottom w:val="0"/>
      <w:divBdr>
        <w:top w:val="none" w:sz="0" w:space="0" w:color="auto"/>
        <w:left w:val="none" w:sz="0" w:space="0" w:color="auto"/>
        <w:bottom w:val="none" w:sz="0" w:space="0" w:color="auto"/>
        <w:right w:val="none" w:sz="0" w:space="0" w:color="auto"/>
      </w:divBdr>
    </w:div>
    <w:div w:id="1268126003">
      <w:bodyDiv w:val="1"/>
      <w:marLeft w:val="0"/>
      <w:marRight w:val="0"/>
      <w:marTop w:val="0"/>
      <w:marBottom w:val="0"/>
      <w:divBdr>
        <w:top w:val="none" w:sz="0" w:space="0" w:color="auto"/>
        <w:left w:val="none" w:sz="0" w:space="0" w:color="auto"/>
        <w:bottom w:val="none" w:sz="0" w:space="0" w:color="auto"/>
        <w:right w:val="none" w:sz="0" w:space="0" w:color="auto"/>
      </w:divBdr>
    </w:div>
    <w:div w:id="1268540019">
      <w:bodyDiv w:val="1"/>
      <w:marLeft w:val="0"/>
      <w:marRight w:val="0"/>
      <w:marTop w:val="0"/>
      <w:marBottom w:val="0"/>
      <w:divBdr>
        <w:top w:val="none" w:sz="0" w:space="0" w:color="auto"/>
        <w:left w:val="none" w:sz="0" w:space="0" w:color="auto"/>
        <w:bottom w:val="none" w:sz="0" w:space="0" w:color="auto"/>
        <w:right w:val="none" w:sz="0" w:space="0" w:color="auto"/>
      </w:divBdr>
    </w:div>
    <w:div w:id="1269503710">
      <w:bodyDiv w:val="1"/>
      <w:marLeft w:val="0"/>
      <w:marRight w:val="0"/>
      <w:marTop w:val="0"/>
      <w:marBottom w:val="0"/>
      <w:divBdr>
        <w:top w:val="none" w:sz="0" w:space="0" w:color="auto"/>
        <w:left w:val="none" w:sz="0" w:space="0" w:color="auto"/>
        <w:bottom w:val="none" w:sz="0" w:space="0" w:color="auto"/>
        <w:right w:val="none" w:sz="0" w:space="0" w:color="auto"/>
      </w:divBdr>
    </w:div>
    <w:div w:id="1269892406">
      <w:bodyDiv w:val="1"/>
      <w:marLeft w:val="0"/>
      <w:marRight w:val="0"/>
      <w:marTop w:val="0"/>
      <w:marBottom w:val="0"/>
      <w:divBdr>
        <w:top w:val="none" w:sz="0" w:space="0" w:color="auto"/>
        <w:left w:val="none" w:sz="0" w:space="0" w:color="auto"/>
        <w:bottom w:val="none" w:sz="0" w:space="0" w:color="auto"/>
        <w:right w:val="none" w:sz="0" w:space="0" w:color="auto"/>
      </w:divBdr>
    </w:div>
    <w:div w:id="1270235847">
      <w:bodyDiv w:val="1"/>
      <w:marLeft w:val="0"/>
      <w:marRight w:val="0"/>
      <w:marTop w:val="0"/>
      <w:marBottom w:val="0"/>
      <w:divBdr>
        <w:top w:val="none" w:sz="0" w:space="0" w:color="auto"/>
        <w:left w:val="none" w:sz="0" w:space="0" w:color="auto"/>
        <w:bottom w:val="none" w:sz="0" w:space="0" w:color="auto"/>
        <w:right w:val="none" w:sz="0" w:space="0" w:color="auto"/>
      </w:divBdr>
    </w:div>
    <w:div w:id="1270242435">
      <w:bodyDiv w:val="1"/>
      <w:marLeft w:val="0"/>
      <w:marRight w:val="0"/>
      <w:marTop w:val="0"/>
      <w:marBottom w:val="0"/>
      <w:divBdr>
        <w:top w:val="none" w:sz="0" w:space="0" w:color="auto"/>
        <w:left w:val="none" w:sz="0" w:space="0" w:color="auto"/>
        <w:bottom w:val="none" w:sz="0" w:space="0" w:color="auto"/>
        <w:right w:val="none" w:sz="0" w:space="0" w:color="auto"/>
      </w:divBdr>
    </w:div>
    <w:div w:id="1270313771">
      <w:bodyDiv w:val="1"/>
      <w:marLeft w:val="0"/>
      <w:marRight w:val="0"/>
      <w:marTop w:val="0"/>
      <w:marBottom w:val="0"/>
      <w:divBdr>
        <w:top w:val="none" w:sz="0" w:space="0" w:color="auto"/>
        <w:left w:val="none" w:sz="0" w:space="0" w:color="auto"/>
        <w:bottom w:val="none" w:sz="0" w:space="0" w:color="auto"/>
        <w:right w:val="none" w:sz="0" w:space="0" w:color="auto"/>
      </w:divBdr>
    </w:div>
    <w:div w:id="1270429847">
      <w:bodyDiv w:val="1"/>
      <w:marLeft w:val="0"/>
      <w:marRight w:val="0"/>
      <w:marTop w:val="0"/>
      <w:marBottom w:val="0"/>
      <w:divBdr>
        <w:top w:val="none" w:sz="0" w:space="0" w:color="auto"/>
        <w:left w:val="none" w:sz="0" w:space="0" w:color="auto"/>
        <w:bottom w:val="none" w:sz="0" w:space="0" w:color="auto"/>
        <w:right w:val="none" w:sz="0" w:space="0" w:color="auto"/>
      </w:divBdr>
    </w:div>
    <w:div w:id="1270771195">
      <w:bodyDiv w:val="1"/>
      <w:marLeft w:val="0"/>
      <w:marRight w:val="0"/>
      <w:marTop w:val="0"/>
      <w:marBottom w:val="0"/>
      <w:divBdr>
        <w:top w:val="none" w:sz="0" w:space="0" w:color="auto"/>
        <w:left w:val="none" w:sz="0" w:space="0" w:color="auto"/>
        <w:bottom w:val="none" w:sz="0" w:space="0" w:color="auto"/>
        <w:right w:val="none" w:sz="0" w:space="0" w:color="auto"/>
      </w:divBdr>
    </w:div>
    <w:div w:id="1271009421">
      <w:bodyDiv w:val="1"/>
      <w:marLeft w:val="0"/>
      <w:marRight w:val="0"/>
      <w:marTop w:val="0"/>
      <w:marBottom w:val="0"/>
      <w:divBdr>
        <w:top w:val="none" w:sz="0" w:space="0" w:color="auto"/>
        <w:left w:val="none" w:sz="0" w:space="0" w:color="auto"/>
        <w:bottom w:val="none" w:sz="0" w:space="0" w:color="auto"/>
        <w:right w:val="none" w:sz="0" w:space="0" w:color="auto"/>
      </w:divBdr>
    </w:div>
    <w:div w:id="1271468613">
      <w:bodyDiv w:val="1"/>
      <w:marLeft w:val="0"/>
      <w:marRight w:val="0"/>
      <w:marTop w:val="0"/>
      <w:marBottom w:val="0"/>
      <w:divBdr>
        <w:top w:val="none" w:sz="0" w:space="0" w:color="auto"/>
        <w:left w:val="none" w:sz="0" w:space="0" w:color="auto"/>
        <w:bottom w:val="none" w:sz="0" w:space="0" w:color="auto"/>
        <w:right w:val="none" w:sz="0" w:space="0" w:color="auto"/>
      </w:divBdr>
    </w:div>
    <w:div w:id="1271931408">
      <w:bodyDiv w:val="1"/>
      <w:marLeft w:val="0"/>
      <w:marRight w:val="0"/>
      <w:marTop w:val="0"/>
      <w:marBottom w:val="0"/>
      <w:divBdr>
        <w:top w:val="none" w:sz="0" w:space="0" w:color="auto"/>
        <w:left w:val="none" w:sz="0" w:space="0" w:color="auto"/>
        <w:bottom w:val="none" w:sz="0" w:space="0" w:color="auto"/>
        <w:right w:val="none" w:sz="0" w:space="0" w:color="auto"/>
      </w:divBdr>
    </w:div>
    <w:div w:id="1272280276">
      <w:bodyDiv w:val="1"/>
      <w:marLeft w:val="0"/>
      <w:marRight w:val="0"/>
      <w:marTop w:val="0"/>
      <w:marBottom w:val="0"/>
      <w:divBdr>
        <w:top w:val="none" w:sz="0" w:space="0" w:color="auto"/>
        <w:left w:val="none" w:sz="0" w:space="0" w:color="auto"/>
        <w:bottom w:val="none" w:sz="0" w:space="0" w:color="auto"/>
        <w:right w:val="none" w:sz="0" w:space="0" w:color="auto"/>
      </w:divBdr>
    </w:div>
    <w:div w:id="1272783034">
      <w:bodyDiv w:val="1"/>
      <w:marLeft w:val="0"/>
      <w:marRight w:val="0"/>
      <w:marTop w:val="0"/>
      <w:marBottom w:val="0"/>
      <w:divBdr>
        <w:top w:val="none" w:sz="0" w:space="0" w:color="auto"/>
        <w:left w:val="none" w:sz="0" w:space="0" w:color="auto"/>
        <w:bottom w:val="none" w:sz="0" w:space="0" w:color="auto"/>
        <w:right w:val="none" w:sz="0" w:space="0" w:color="auto"/>
      </w:divBdr>
    </w:div>
    <w:div w:id="1273249630">
      <w:bodyDiv w:val="1"/>
      <w:marLeft w:val="0"/>
      <w:marRight w:val="0"/>
      <w:marTop w:val="0"/>
      <w:marBottom w:val="0"/>
      <w:divBdr>
        <w:top w:val="none" w:sz="0" w:space="0" w:color="auto"/>
        <w:left w:val="none" w:sz="0" w:space="0" w:color="auto"/>
        <w:bottom w:val="none" w:sz="0" w:space="0" w:color="auto"/>
        <w:right w:val="none" w:sz="0" w:space="0" w:color="auto"/>
      </w:divBdr>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3971510">
      <w:bodyDiv w:val="1"/>
      <w:marLeft w:val="0"/>
      <w:marRight w:val="0"/>
      <w:marTop w:val="0"/>
      <w:marBottom w:val="0"/>
      <w:divBdr>
        <w:top w:val="none" w:sz="0" w:space="0" w:color="auto"/>
        <w:left w:val="none" w:sz="0" w:space="0" w:color="auto"/>
        <w:bottom w:val="none" w:sz="0" w:space="0" w:color="auto"/>
        <w:right w:val="none" w:sz="0" w:space="0" w:color="auto"/>
      </w:divBdr>
    </w:div>
    <w:div w:id="1274167951">
      <w:bodyDiv w:val="1"/>
      <w:marLeft w:val="0"/>
      <w:marRight w:val="0"/>
      <w:marTop w:val="0"/>
      <w:marBottom w:val="0"/>
      <w:divBdr>
        <w:top w:val="none" w:sz="0" w:space="0" w:color="auto"/>
        <w:left w:val="none" w:sz="0" w:space="0" w:color="auto"/>
        <w:bottom w:val="none" w:sz="0" w:space="0" w:color="auto"/>
        <w:right w:val="none" w:sz="0" w:space="0" w:color="auto"/>
      </w:divBdr>
    </w:div>
    <w:div w:id="1274438968">
      <w:bodyDiv w:val="1"/>
      <w:marLeft w:val="0"/>
      <w:marRight w:val="0"/>
      <w:marTop w:val="0"/>
      <w:marBottom w:val="0"/>
      <w:divBdr>
        <w:top w:val="none" w:sz="0" w:space="0" w:color="auto"/>
        <w:left w:val="none" w:sz="0" w:space="0" w:color="auto"/>
        <w:bottom w:val="none" w:sz="0" w:space="0" w:color="auto"/>
        <w:right w:val="none" w:sz="0" w:space="0" w:color="auto"/>
      </w:divBdr>
    </w:div>
    <w:div w:id="1274705705">
      <w:bodyDiv w:val="1"/>
      <w:marLeft w:val="0"/>
      <w:marRight w:val="0"/>
      <w:marTop w:val="0"/>
      <w:marBottom w:val="0"/>
      <w:divBdr>
        <w:top w:val="none" w:sz="0" w:space="0" w:color="auto"/>
        <w:left w:val="none" w:sz="0" w:space="0" w:color="auto"/>
        <w:bottom w:val="none" w:sz="0" w:space="0" w:color="auto"/>
        <w:right w:val="none" w:sz="0" w:space="0" w:color="auto"/>
      </w:divBdr>
    </w:div>
    <w:div w:id="1275140631">
      <w:bodyDiv w:val="1"/>
      <w:marLeft w:val="0"/>
      <w:marRight w:val="0"/>
      <w:marTop w:val="0"/>
      <w:marBottom w:val="0"/>
      <w:divBdr>
        <w:top w:val="none" w:sz="0" w:space="0" w:color="auto"/>
        <w:left w:val="none" w:sz="0" w:space="0" w:color="auto"/>
        <w:bottom w:val="none" w:sz="0" w:space="0" w:color="auto"/>
        <w:right w:val="none" w:sz="0" w:space="0" w:color="auto"/>
      </w:divBdr>
    </w:div>
    <w:div w:id="1275281886">
      <w:bodyDiv w:val="1"/>
      <w:marLeft w:val="0"/>
      <w:marRight w:val="0"/>
      <w:marTop w:val="0"/>
      <w:marBottom w:val="0"/>
      <w:divBdr>
        <w:top w:val="none" w:sz="0" w:space="0" w:color="auto"/>
        <w:left w:val="none" w:sz="0" w:space="0" w:color="auto"/>
        <w:bottom w:val="none" w:sz="0" w:space="0" w:color="auto"/>
        <w:right w:val="none" w:sz="0" w:space="0" w:color="auto"/>
      </w:divBdr>
    </w:div>
    <w:div w:id="1275483129">
      <w:bodyDiv w:val="1"/>
      <w:marLeft w:val="0"/>
      <w:marRight w:val="0"/>
      <w:marTop w:val="0"/>
      <w:marBottom w:val="0"/>
      <w:divBdr>
        <w:top w:val="none" w:sz="0" w:space="0" w:color="auto"/>
        <w:left w:val="none" w:sz="0" w:space="0" w:color="auto"/>
        <w:bottom w:val="none" w:sz="0" w:space="0" w:color="auto"/>
        <w:right w:val="none" w:sz="0" w:space="0" w:color="auto"/>
      </w:divBdr>
    </w:div>
    <w:div w:id="1276016851">
      <w:bodyDiv w:val="1"/>
      <w:marLeft w:val="0"/>
      <w:marRight w:val="0"/>
      <w:marTop w:val="0"/>
      <w:marBottom w:val="0"/>
      <w:divBdr>
        <w:top w:val="none" w:sz="0" w:space="0" w:color="auto"/>
        <w:left w:val="none" w:sz="0" w:space="0" w:color="auto"/>
        <w:bottom w:val="none" w:sz="0" w:space="0" w:color="auto"/>
        <w:right w:val="none" w:sz="0" w:space="0" w:color="auto"/>
      </w:divBdr>
    </w:div>
    <w:div w:id="1276257661">
      <w:bodyDiv w:val="1"/>
      <w:marLeft w:val="0"/>
      <w:marRight w:val="0"/>
      <w:marTop w:val="0"/>
      <w:marBottom w:val="0"/>
      <w:divBdr>
        <w:top w:val="none" w:sz="0" w:space="0" w:color="auto"/>
        <w:left w:val="none" w:sz="0" w:space="0" w:color="auto"/>
        <w:bottom w:val="none" w:sz="0" w:space="0" w:color="auto"/>
        <w:right w:val="none" w:sz="0" w:space="0" w:color="auto"/>
      </w:divBdr>
    </w:div>
    <w:div w:id="1276399766">
      <w:bodyDiv w:val="1"/>
      <w:marLeft w:val="0"/>
      <w:marRight w:val="0"/>
      <w:marTop w:val="0"/>
      <w:marBottom w:val="0"/>
      <w:divBdr>
        <w:top w:val="none" w:sz="0" w:space="0" w:color="auto"/>
        <w:left w:val="none" w:sz="0" w:space="0" w:color="auto"/>
        <w:bottom w:val="none" w:sz="0" w:space="0" w:color="auto"/>
        <w:right w:val="none" w:sz="0" w:space="0" w:color="auto"/>
      </w:divBdr>
    </w:div>
    <w:div w:id="1276785554">
      <w:bodyDiv w:val="1"/>
      <w:marLeft w:val="0"/>
      <w:marRight w:val="0"/>
      <w:marTop w:val="0"/>
      <w:marBottom w:val="0"/>
      <w:divBdr>
        <w:top w:val="none" w:sz="0" w:space="0" w:color="auto"/>
        <w:left w:val="none" w:sz="0" w:space="0" w:color="auto"/>
        <w:bottom w:val="none" w:sz="0" w:space="0" w:color="auto"/>
        <w:right w:val="none" w:sz="0" w:space="0" w:color="auto"/>
      </w:divBdr>
    </w:div>
    <w:div w:id="1276862576">
      <w:bodyDiv w:val="1"/>
      <w:marLeft w:val="0"/>
      <w:marRight w:val="0"/>
      <w:marTop w:val="0"/>
      <w:marBottom w:val="0"/>
      <w:divBdr>
        <w:top w:val="none" w:sz="0" w:space="0" w:color="auto"/>
        <w:left w:val="none" w:sz="0" w:space="0" w:color="auto"/>
        <w:bottom w:val="none" w:sz="0" w:space="0" w:color="auto"/>
        <w:right w:val="none" w:sz="0" w:space="0" w:color="auto"/>
      </w:divBdr>
    </w:div>
    <w:div w:id="1276904808">
      <w:bodyDiv w:val="1"/>
      <w:marLeft w:val="0"/>
      <w:marRight w:val="0"/>
      <w:marTop w:val="0"/>
      <w:marBottom w:val="0"/>
      <w:divBdr>
        <w:top w:val="none" w:sz="0" w:space="0" w:color="auto"/>
        <w:left w:val="none" w:sz="0" w:space="0" w:color="auto"/>
        <w:bottom w:val="none" w:sz="0" w:space="0" w:color="auto"/>
        <w:right w:val="none" w:sz="0" w:space="0" w:color="auto"/>
      </w:divBdr>
    </w:div>
    <w:div w:id="1276986799">
      <w:bodyDiv w:val="1"/>
      <w:marLeft w:val="0"/>
      <w:marRight w:val="0"/>
      <w:marTop w:val="0"/>
      <w:marBottom w:val="0"/>
      <w:divBdr>
        <w:top w:val="none" w:sz="0" w:space="0" w:color="auto"/>
        <w:left w:val="none" w:sz="0" w:space="0" w:color="auto"/>
        <w:bottom w:val="none" w:sz="0" w:space="0" w:color="auto"/>
        <w:right w:val="none" w:sz="0" w:space="0" w:color="auto"/>
      </w:divBdr>
    </w:div>
    <w:div w:id="1277298448">
      <w:bodyDiv w:val="1"/>
      <w:marLeft w:val="0"/>
      <w:marRight w:val="0"/>
      <w:marTop w:val="0"/>
      <w:marBottom w:val="0"/>
      <w:divBdr>
        <w:top w:val="none" w:sz="0" w:space="0" w:color="auto"/>
        <w:left w:val="none" w:sz="0" w:space="0" w:color="auto"/>
        <w:bottom w:val="none" w:sz="0" w:space="0" w:color="auto"/>
        <w:right w:val="none" w:sz="0" w:space="0" w:color="auto"/>
      </w:divBdr>
    </w:div>
    <w:div w:id="1277718976">
      <w:bodyDiv w:val="1"/>
      <w:marLeft w:val="0"/>
      <w:marRight w:val="0"/>
      <w:marTop w:val="0"/>
      <w:marBottom w:val="0"/>
      <w:divBdr>
        <w:top w:val="none" w:sz="0" w:space="0" w:color="auto"/>
        <w:left w:val="none" w:sz="0" w:space="0" w:color="auto"/>
        <w:bottom w:val="none" w:sz="0" w:space="0" w:color="auto"/>
        <w:right w:val="none" w:sz="0" w:space="0" w:color="auto"/>
      </w:divBdr>
    </w:div>
    <w:div w:id="1278026381">
      <w:bodyDiv w:val="1"/>
      <w:marLeft w:val="0"/>
      <w:marRight w:val="0"/>
      <w:marTop w:val="0"/>
      <w:marBottom w:val="0"/>
      <w:divBdr>
        <w:top w:val="none" w:sz="0" w:space="0" w:color="auto"/>
        <w:left w:val="none" w:sz="0" w:space="0" w:color="auto"/>
        <w:bottom w:val="none" w:sz="0" w:space="0" w:color="auto"/>
        <w:right w:val="none" w:sz="0" w:space="0" w:color="auto"/>
      </w:divBdr>
    </w:div>
    <w:div w:id="1278096744">
      <w:bodyDiv w:val="1"/>
      <w:marLeft w:val="0"/>
      <w:marRight w:val="0"/>
      <w:marTop w:val="0"/>
      <w:marBottom w:val="0"/>
      <w:divBdr>
        <w:top w:val="none" w:sz="0" w:space="0" w:color="auto"/>
        <w:left w:val="none" w:sz="0" w:space="0" w:color="auto"/>
        <w:bottom w:val="none" w:sz="0" w:space="0" w:color="auto"/>
        <w:right w:val="none" w:sz="0" w:space="0" w:color="auto"/>
      </w:divBdr>
    </w:div>
    <w:div w:id="1278099693">
      <w:bodyDiv w:val="1"/>
      <w:marLeft w:val="0"/>
      <w:marRight w:val="0"/>
      <w:marTop w:val="0"/>
      <w:marBottom w:val="0"/>
      <w:divBdr>
        <w:top w:val="none" w:sz="0" w:space="0" w:color="auto"/>
        <w:left w:val="none" w:sz="0" w:space="0" w:color="auto"/>
        <w:bottom w:val="none" w:sz="0" w:space="0" w:color="auto"/>
        <w:right w:val="none" w:sz="0" w:space="0" w:color="auto"/>
      </w:divBdr>
    </w:div>
    <w:div w:id="1278369613">
      <w:bodyDiv w:val="1"/>
      <w:marLeft w:val="0"/>
      <w:marRight w:val="0"/>
      <w:marTop w:val="0"/>
      <w:marBottom w:val="0"/>
      <w:divBdr>
        <w:top w:val="none" w:sz="0" w:space="0" w:color="auto"/>
        <w:left w:val="none" w:sz="0" w:space="0" w:color="auto"/>
        <w:bottom w:val="none" w:sz="0" w:space="0" w:color="auto"/>
        <w:right w:val="none" w:sz="0" w:space="0" w:color="auto"/>
      </w:divBdr>
    </w:div>
    <w:div w:id="1278413088">
      <w:bodyDiv w:val="1"/>
      <w:marLeft w:val="0"/>
      <w:marRight w:val="0"/>
      <w:marTop w:val="0"/>
      <w:marBottom w:val="0"/>
      <w:divBdr>
        <w:top w:val="none" w:sz="0" w:space="0" w:color="auto"/>
        <w:left w:val="none" w:sz="0" w:space="0" w:color="auto"/>
        <w:bottom w:val="none" w:sz="0" w:space="0" w:color="auto"/>
        <w:right w:val="none" w:sz="0" w:space="0" w:color="auto"/>
      </w:divBdr>
    </w:div>
    <w:div w:id="1278751718">
      <w:bodyDiv w:val="1"/>
      <w:marLeft w:val="0"/>
      <w:marRight w:val="0"/>
      <w:marTop w:val="0"/>
      <w:marBottom w:val="0"/>
      <w:divBdr>
        <w:top w:val="none" w:sz="0" w:space="0" w:color="auto"/>
        <w:left w:val="none" w:sz="0" w:space="0" w:color="auto"/>
        <w:bottom w:val="none" w:sz="0" w:space="0" w:color="auto"/>
        <w:right w:val="none" w:sz="0" w:space="0" w:color="auto"/>
      </w:divBdr>
    </w:div>
    <w:div w:id="1278877431">
      <w:bodyDiv w:val="1"/>
      <w:marLeft w:val="0"/>
      <w:marRight w:val="0"/>
      <w:marTop w:val="0"/>
      <w:marBottom w:val="0"/>
      <w:divBdr>
        <w:top w:val="none" w:sz="0" w:space="0" w:color="auto"/>
        <w:left w:val="none" w:sz="0" w:space="0" w:color="auto"/>
        <w:bottom w:val="none" w:sz="0" w:space="0" w:color="auto"/>
        <w:right w:val="none" w:sz="0" w:space="0" w:color="auto"/>
      </w:divBdr>
    </w:div>
    <w:div w:id="1279293577">
      <w:bodyDiv w:val="1"/>
      <w:marLeft w:val="0"/>
      <w:marRight w:val="0"/>
      <w:marTop w:val="0"/>
      <w:marBottom w:val="0"/>
      <w:divBdr>
        <w:top w:val="none" w:sz="0" w:space="0" w:color="auto"/>
        <w:left w:val="none" w:sz="0" w:space="0" w:color="auto"/>
        <w:bottom w:val="none" w:sz="0" w:space="0" w:color="auto"/>
        <w:right w:val="none" w:sz="0" w:space="0" w:color="auto"/>
      </w:divBdr>
    </w:div>
    <w:div w:id="1279754208">
      <w:bodyDiv w:val="1"/>
      <w:marLeft w:val="0"/>
      <w:marRight w:val="0"/>
      <w:marTop w:val="0"/>
      <w:marBottom w:val="0"/>
      <w:divBdr>
        <w:top w:val="none" w:sz="0" w:space="0" w:color="auto"/>
        <w:left w:val="none" w:sz="0" w:space="0" w:color="auto"/>
        <w:bottom w:val="none" w:sz="0" w:space="0" w:color="auto"/>
        <w:right w:val="none" w:sz="0" w:space="0" w:color="auto"/>
      </w:divBdr>
    </w:div>
    <w:div w:id="1280449935">
      <w:bodyDiv w:val="1"/>
      <w:marLeft w:val="0"/>
      <w:marRight w:val="0"/>
      <w:marTop w:val="0"/>
      <w:marBottom w:val="0"/>
      <w:divBdr>
        <w:top w:val="none" w:sz="0" w:space="0" w:color="auto"/>
        <w:left w:val="none" w:sz="0" w:space="0" w:color="auto"/>
        <w:bottom w:val="none" w:sz="0" w:space="0" w:color="auto"/>
        <w:right w:val="none" w:sz="0" w:space="0" w:color="auto"/>
      </w:divBdr>
    </w:div>
    <w:div w:id="1280526117">
      <w:bodyDiv w:val="1"/>
      <w:marLeft w:val="0"/>
      <w:marRight w:val="0"/>
      <w:marTop w:val="0"/>
      <w:marBottom w:val="0"/>
      <w:divBdr>
        <w:top w:val="none" w:sz="0" w:space="0" w:color="auto"/>
        <w:left w:val="none" w:sz="0" w:space="0" w:color="auto"/>
        <w:bottom w:val="none" w:sz="0" w:space="0" w:color="auto"/>
        <w:right w:val="none" w:sz="0" w:space="0" w:color="auto"/>
      </w:divBdr>
    </w:div>
    <w:div w:id="1280529796">
      <w:bodyDiv w:val="1"/>
      <w:marLeft w:val="0"/>
      <w:marRight w:val="0"/>
      <w:marTop w:val="0"/>
      <w:marBottom w:val="0"/>
      <w:divBdr>
        <w:top w:val="none" w:sz="0" w:space="0" w:color="auto"/>
        <w:left w:val="none" w:sz="0" w:space="0" w:color="auto"/>
        <w:bottom w:val="none" w:sz="0" w:space="0" w:color="auto"/>
        <w:right w:val="none" w:sz="0" w:space="0" w:color="auto"/>
      </w:divBdr>
    </w:div>
    <w:div w:id="1280642982">
      <w:bodyDiv w:val="1"/>
      <w:marLeft w:val="0"/>
      <w:marRight w:val="0"/>
      <w:marTop w:val="0"/>
      <w:marBottom w:val="0"/>
      <w:divBdr>
        <w:top w:val="none" w:sz="0" w:space="0" w:color="auto"/>
        <w:left w:val="none" w:sz="0" w:space="0" w:color="auto"/>
        <w:bottom w:val="none" w:sz="0" w:space="0" w:color="auto"/>
        <w:right w:val="none" w:sz="0" w:space="0" w:color="auto"/>
      </w:divBdr>
    </w:div>
    <w:div w:id="1281647268">
      <w:bodyDiv w:val="1"/>
      <w:marLeft w:val="0"/>
      <w:marRight w:val="0"/>
      <w:marTop w:val="0"/>
      <w:marBottom w:val="0"/>
      <w:divBdr>
        <w:top w:val="none" w:sz="0" w:space="0" w:color="auto"/>
        <w:left w:val="none" w:sz="0" w:space="0" w:color="auto"/>
        <w:bottom w:val="none" w:sz="0" w:space="0" w:color="auto"/>
        <w:right w:val="none" w:sz="0" w:space="0" w:color="auto"/>
      </w:divBdr>
    </w:div>
    <w:div w:id="1281956711">
      <w:bodyDiv w:val="1"/>
      <w:marLeft w:val="0"/>
      <w:marRight w:val="0"/>
      <w:marTop w:val="0"/>
      <w:marBottom w:val="0"/>
      <w:divBdr>
        <w:top w:val="none" w:sz="0" w:space="0" w:color="auto"/>
        <w:left w:val="none" w:sz="0" w:space="0" w:color="auto"/>
        <w:bottom w:val="none" w:sz="0" w:space="0" w:color="auto"/>
        <w:right w:val="none" w:sz="0" w:space="0" w:color="auto"/>
      </w:divBdr>
    </w:div>
    <w:div w:id="1282110751">
      <w:bodyDiv w:val="1"/>
      <w:marLeft w:val="0"/>
      <w:marRight w:val="0"/>
      <w:marTop w:val="0"/>
      <w:marBottom w:val="0"/>
      <w:divBdr>
        <w:top w:val="none" w:sz="0" w:space="0" w:color="auto"/>
        <w:left w:val="none" w:sz="0" w:space="0" w:color="auto"/>
        <w:bottom w:val="none" w:sz="0" w:space="0" w:color="auto"/>
        <w:right w:val="none" w:sz="0" w:space="0" w:color="auto"/>
      </w:divBdr>
    </w:div>
    <w:div w:id="1282421402">
      <w:bodyDiv w:val="1"/>
      <w:marLeft w:val="0"/>
      <w:marRight w:val="0"/>
      <w:marTop w:val="0"/>
      <w:marBottom w:val="0"/>
      <w:divBdr>
        <w:top w:val="none" w:sz="0" w:space="0" w:color="auto"/>
        <w:left w:val="none" w:sz="0" w:space="0" w:color="auto"/>
        <w:bottom w:val="none" w:sz="0" w:space="0" w:color="auto"/>
        <w:right w:val="none" w:sz="0" w:space="0" w:color="auto"/>
      </w:divBdr>
    </w:div>
    <w:div w:id="1282960602">
      <w:bodyDiv w:val="1"/>
      <w:marLeft w:val="0"/>
      <w:marRight w:val="0"/>
      <w:marTop w:val="0"/>
      <w:marBottom w:val="0"/>
      <w:divBdr>
        <w:top w:val="none" w:sz="0" w:space="0" w:color="auto"/>
        <w:left w:val="none" w:sz="0" w:space="0" w:color="auto"/>
        <w:bottom w:val="none" w:sz="0" w:space="0" w:color="auto"/>
        <w:right w:val="none" w:sz="0" w:space="0" w:color="auto"/>
      </w:divBdr>
    </w:div>
    <w:div w:id="1283655083">
      <w:bodyDiv w:val="1"/>
      <w:marLeft w:val="0"/>
      <w:marRight w:val="0"/>
      <w:marTop w:val="0"/>
      <w:marBottom w:val="0"/>
      <w:divBdr>
        <w:top w:val="none" w:sz="0" w:space="0" w:color="auto"/>
        <w:left w:val="none" w:sz="0" w:space="0" w:color="auto"/>
        <w:bottom w:val="none" w:sz="0" w:space="0" w:color="auto"/>
        <w:right w:val="none" w:sz="0" w:space="0" w:color="auto"/>
      </w:divBdr>
    </w:div>
    <w:div w:id="1283684930">
      <w:bodyDiv w:val="1"/>
      <w:marLeft w:val="0"/>
      <w:marRight w:val="0"/>
      <w:marTop w:val="0"/>
      <w:marBottom w:val="0"/>
      <w:divBdr>
        <w:top w:val="none" w:sz="0" w:space="0" w:color="auto"/>
        <w:left w:val="none" w:sz="0" w:space="0" w:color="auto"/>
        <w:bottom w:val="none" w:sz="0" w:space="0" w:color="auto"/>
        <w:right w:val="none" w:sz="0" w:space="0" w:color="auto"/>
      </w:divBdr>
    </w:div>
    <w:div w:id="1283852053">
      <w:bodyDiv w:val="1"/>
      <w:marLeft w:val="0"/>
      <w:marRight w:val="0"/>
      <w:marTop w:val="0"/>
      <w:marBottom w:val="0"/>
      <w:divBdr>
        <w:top w:val="none" w:sz="0" w:space="0" w:color="auto"/>
        <w:left w:val="none" w:sz="0" w:space="0" w:color="auto"/>
        <w:bottom w:val="none" w:sz="0" w:space="0" w:color="auto"/>
        <w:right w:val="none" w:sz="0" w:space="0" w:color="auto"/>
      </w:divBdr>
    </w:div>
    <w:div w:id="1284120827">
      <w:bodyDiv w:val="1"/>
      <w:marLeft w:val="0"/>
      <w:marRight w:val="0"/>
      <w:marTop w:val="0"/>
      <w:marBottom w:val="0"/>
      <w:divBdr>
        <w:top w:val="none" w:sz="0" w:space="0" w:color="auto"/>
        <w:left w:val="none" w:sz="0" w:space="0" w:color="auto"/>
        <w:bottom w:val="none" w:sz="0" w:space="0" w:color="auto"/>
        <w:right w:val="none" w:sz="0" w:space="0" w:color="auto"/>
      </w:divBdr>
    </w:div>
    <w:div w:id="1284187630">
      <w:bodyDiv w:val="1"/>
      <w:marLeft w:val="0"/>
      <w:marRight w:val="0"/>
      <w:marTop w:val="0"/>
      <w:marBottom w:val="0"/>
      <w:divBdr>
        <w:top w:val="none" w:sz="0" w:space="0" w:color="auto"/>
        <w:left w:val="none" w:sz="0" w:space="0" w:color="auto"/>
        <w:bottom w:val="none" w:sz="0" w:space="0" w:color="auto"/>
        <w:right w:val="none" w:sz="0" w:space="0" w:color="auto"/>
      </w:divBdr>
    </w:div>
    <w:div w:id="1284313961">
      <w:bodyDiv w:val="1"/>
      <w:marLeft w:val="0"/>
      <w:marRight w:val="0"/>
      <w:marTop w:val="0"/>
      <w:marBottom w:val="0"/>
      <w:divBdr>
        <w:top w:val="none" w:sz="0" w:space="0" w:color="auto"/>
        <w:left w:val="none" w:sz="0" w:space="0" w:color="auto"/>
        <w:bottom w:val="none" w:sz="0" w:space="0" w:color="auto"/>
        <w:right w:val="none" w:sz="0" w:space="0" w:color="auto"/>
      </w:divBdr>
    </w:div>
    <w:div w:id="1284578588">
      <w:bodyDiv w:val="1"/>
      <w:marLeft w:val="0"/>
      <w:marRight w:val="0"/>
      <w:marTop w:val="0"/>
      <w:marBottom w:val="0"/>
      <w:divBdr>
        <w:top w:val="none" w:sz="0" w:space="0" w:color="auto"/>
        <w:left w:val="none" w:sz="0" w:space="0" w:color="auto"/>
        <w:bottom w:val="none" w:sz="0" w:space="0" w:color="auto"/>
        <w:right w:val="none" w:sz="0" w:space="0" w:color="auto"/>
      </w:divBdr>
    </w:div>
    <w:div w:id="1284579927">
      <w:bodyDiv w:val="1"/>
      <w:marLeft w:val="0"/>
      <w:marRight w:val="0"/>
      <w:marTop w:val="0"/>
      <w:marBottom w:val="0"/>
      <w:divBdr>
        <w:top w:val="none" w:sz="0" w:space="0" w:color="auto"/>
        <w:left w:val="none" w:sz="0" w:space="0" w:color="auto"/>
        <w:bottom w:val="none" w:sz="0" w:space="0" w:color="auto"/>
        <w:right w:val="none" w:sz="0" w:space="0" w:color="auto"/>
      </w:divBdr>
    </w:div>
    <w:div w:id="1284770250">
      <w:bodyDiv w:val="1"/>
      <w:marLeft w:val="0"/>
      <w:marRight w:val="0"/>
      <w:marTop w:val="0"/>
      <w:marBottom w:val="0"/>
      <w:divBdr>
        <w:top w:val="none" w:sz="0" w:space="0" w:color="auto"/>
        <w:left w:val="none" w:sz="0" w:space="0" w:color="auto"/>
        <w:bottom w:val="none" w:sz="0" w:space="0" w:color="auto"/>
        <w:right w:val="none" w:sz="0" w:space="0" w:color="auto"/>
      </w:divBdr>
    </w:div>
    <w:div w:id="1284993852">
      <w:bodyDiv w:val="1"/>
      <w:marLeft w:val="0"/>
      <w:marRight w:val="0"/>
      <w:marTop w:val="0"/>
      <w:marBottom w:val="0"/>
      <w:divBdr>
        <w:top w:val="none" w:sz="0" w:space="0" w:color="auto"/>
        <w:left w:val="none" w:sz="0" w:space="0" w:color="auto"/>
        <w:bottom w:val="none" w:sz="0" w:space="0" w:color="auto"/>
        <w:right w:val="none" w:sz="0" w:space="0" w:color="auto"/>
      </w:divBdr>
    </w:div>
    <w:div w:id="1284995704">
      <w:bodyDiv w:val="1"/>
      <w:marLeft w:val="0"/>
      <w:marRight w:val="0"/>
      <w:marTop w:val="0"/>
      <w:marBottom w:val="0"/>
      <w:divBdr>
        <w:top w:val="none" w:sz="0" w:space="0" w:color="auto"/>
        <w:left w:val="none" w:sz="0" w:space="0" w:color="auto"/>
        <w:bottom w:val="none" w:sz="0" w:space="0" w:color="auto"/>
        <w:right w:val="none" w:sz="0" w:space="0" w:color="auto"/>
      </w:divBdr>
    </w:div>
    <w:div w:id="1285387155">
      <w:bodyDiv w:val="1"/>
      <w:marLeft w:val="0"/>
      <w:marRight w:val="0"/>
      <w:marTop w:val="0"/>
      <w:marBottom w:val="0"/>
      <w:divBdr>
        <w:top w:val="none" w:sz="0" w:space="0" w:color="auto"/>
        <w:left w:val="none" w:sz="0" w:space="0" w:color="auto"/>
        <w:bottom w:val="none" w:sz="0" w:space="0" w:color="auto"/>
        <w:right w:val="none" w:sz="0" w:space="0" w:color="auto"/>
      </w:divBdr>
    </w:div>
    <w:div w:id="1285426324">
      <w:bodyDiv w:val="1"/>
      <w:marLeft w:val="0"/>
      <w:marRight w:val="0"/>
      <w:marTop w:val="0"/>
      <w:marBottom w:val="0"/>
      <w:divBdr>
        <w:top w:val="none" w:sz="0" w:space="0" w:color="auto"/>
        <w:left w:val="none" w:sz="0" w:space="0" w:color="auto"/>
        <w:bottom w:val="none" w:sz="0" w:space="0" w:color="auto"/>
        <w:right w:val="none" w:sz="0" w:space="0" w:color="auto"/>
      </w:divBdr>
    </w:div>
    <w:div w:id="1285698582">
      <w:bodyDiv w:val="1"/>
      <w:marLeft w:val="0"/>
      <w:marRight w:val="0"/>
      <w:marTop w:val="0"/>
      <w:marBottom w:val="0"/>
      <w:divBdr>
        <w:top w:val="none" w:sz="0" w:space="0" w:color="auto"/>
        <w:left w:val="none" w:sz="0" w:space="0" w:color="auto"/>
        <w:bottom w:val="none" w:sz="0" w:space="0" w:color="auto"/>
        <w:right w:val="none" w:sz="0" w:space="0" w:color="auto"/>
      </w:divBdr>
    </w:div>
    <w:div w:id="1285885839">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86303917">
      <w:bodyDiv w:val="1"/>
      <w:marLeft w:val="0"/>
      <w:marRight w:val="0"/>
      <w:marTop w:val="0"/>
      <w:marBottom w:val="0"/>
      <w:divBdr>
        <w:top w:val="none" w:sz="0" w:space="0" w:color="auto"/>
        <w:left w:val="none" w:sz="0" w:space="0" w:color="auto"/>
        <w:bottom w:val="none" w:sz="0" w:space="0" w:color="auto"/>
        <w:right w:val="none" w:sz="0" w:space="0" w:color="auto"/>
      </w:divBdr>
    </w:div>
    <w:div w:id="1287008045">
      <w:bodyDiv w:val="1"/>
      <w:marLeft w:val="0"/>
      <w:marRight w:val="0"/>
      <w:marTop w:val="0"/>
      <w:marBottom w:val="0"/>
      <w:divBdr>
        <w:top w:val="none" w:sz="0" w:space="0" w:color="auto"/>
        <w:left w:val="none" w:sz="0" w:space="0" w:color="auto"/>
        <w:bottom w:val="none" w:sz="0" w:space="0" w:color="auto"/>
        <w:right w:val="none" w:sz="0" w:space="0" w:color="auto"/>
      </w:divBdr>
    </w:div>
    <w:div w:id="1287009107">
      <w:bodyDiv w:val="1"/>
      <w:marLeft w:val="0"/>
      <w:marRight w:val="0"/>
      <w:marTop w:val="0"/>
      <w:marBottom w:val="0"/>
      <w:divBdr>
        <w:top w:val="none" w:sz="0" w:space="0" w:color="auto"/>
        <w:left w:val="none" w:sz="0" w:space="0" w:color="auto"/>
        <w:bottom w:val="none" w:sz="0" w:space="0" w:color="auto"/>
        <w:right w:val="none" w:sz="0" w:space="0" w:color="auto"/>
      </w:divBdr>
    </w:div>
    <w:div w:id="1287279318">
      <w:bodyDiv w:val="1"/>
      <w:marLeft w:val="0"/>
      <w:marRight w:val="0"/>
      <w:marTop w:val="0"/>
      <w:marBottom w:val="0"/>
      <w:divBdr>
        <w:top w:val="none" w:sz="0" w:space="0" w:color="auto"/>
        <w:left w:val="none" w:sz="0" w:space="0" w:color="auto"/>
        <w:bottom w:val="none" w:sz="0" w:space="0" w:color="auto"/>
        <w:right w:val="none" w:sz="0" w:space="0" w:color="auto"/>
      </w:divBdr>
    </w:div>
    <w:div w:id="1287347174">
      <w:bodyDiv w:val="1"/>
      <w:marLeft w:val="0"/>
      <w:marRight w:val="0"/>
      <w:marTop w:val="0"/>
      <w:marBottom w:val="0"/>
      <w:divBdr>
        <w:top w:val="none" w:sz="0" w:space="0" w:color="auto"/>
        <w:left w:val="none" w:sz="0" w:space="0" w:color="auto"/>
        <w:bottom w:val="none" w:sz="0" w:space="0" w:color="auto"/>
        <w:right w:val="none" w:sz="0" w:space="0" w:color="auto"/>
      </w:divBdr>
    </w:div>
    <w:div w:id="1287391895">
      <w:bodyDiv w:val="1"/>
      <w:marLeft w:val="0"/>
      <w:marRight w:val="0"/>
      <w:marTop w:val="0"/>
      <w:marBottom w:val="0"/>
      <w:divBdr>
        <w:top w:val="none" w:sz="0" w:space="0" w:color="auto"/>
        <w:left w:val="none" w:sz="0" w:space="0" w:color="auto"/>
        <w:bottom w:val="none" w:sz="0" w:space="0" w:color="auto"/>
        <w:right w:val="none" w:sz="0" w:space="0" w:color="auto"/>
      </w:divBdr>
    </w:div>
    <w:div w:id="1287542105">
      <w:bodyDiv w:val="1"/>
      <w:marLeft w:val="0"/>
      <w:marRight w:val="0"/>
      <w:marTop w:val="0"/>
      <w:marBottom w:val="0"/>
      <w:divBdr>
        <w:top w:val="none" w:sz="0" w:space="0" w:color="auto"/>
        <w:left w:val="none" w:sz="0" w:space="0" w:color="auto"/>
        <w:bottom w:val="none" w:sz="0" w:space="0" w:color="auto"/>
        <w:right w:val="none" w:sz="0" w:space="0" w:color="auto"/>
      </w:divBdr>
    </w:div>
    <w:div w:id="1287542321">
      <w:bodyDiv w:val="1"/>
      <w:marLeft w:val="0"/>
      <w:marRight w:val="0"/>
      <w:marTop w:val="0"/>
      <w:marBottom w:val="0"/>
      <w:divBdr>
        <w:top w:val="none" w:sz="0" w:space="0" w:color="auto"/>
        <w:left w:val="none" w:sz="0" w:space="0" w:color="auto"/>
        <w:bottom w:val="none" w:sz="0" w:space="0" w:color="auto"/>
        <w:right w:val="none" w:sz="0" w:space="0" w:color="auto"/>
      </w:divBdr>
    </w:div>
    <w:div w:id="1287586722">
      <w:bodyDiv w:val="1"/>
      <w:marLeft w:val="0"/>
      <w:marRight w:val="0"/>
      <w:marTop w:val="0"/>
      <w:marBottom w:val="0"/>
      <w:divBdr>
        <w:top w:val="none" w:sz="0" w:space="0" w:color="auto"/>
        <w:left w:val="none" w:sz="0" w:space="0" w:color="auto"/>
        <w:bottom w:val="none" w:sz="0" w:space="0" w:color="auto"/>
        <w:right w:val="none" w:sz="0" w:space="0" w:color="auto"/>
      </w:divBdr>
    </w:div>
    <w:div w:id="1288269659">
      <w:bodyDiv w:val="1"/>
      <w:marLeft w:val="0"/>
      <w:marRight w:val="0"/>
      <w:marTop w:val="0"/>
      <w:marBottom w:val="0"/>
      <w:divBdr>
        <w:top w:val="none" w:sz="0" w:space="0" w:color="auto"/>
        <w:left w:val="none" w:sz="0" w:space="0" w:color="auto"/>
        <w:bottom w:val="none" w:sz="0" w:space="0" w:color="auto"/>
        <w:right w:val="none" w:sz="0" w:space="0" w:color="auto"/>
      </w:divBdr>
    </w:div>
    <w:div w:id="1288319278">
      <w:bodyDiv w:val="1"/>
      <w:marLeft w:val="0"/>
      <w:marRight w:val="0"/>
      <w:marTop w:val="0"/>
      <w:marBottom w:val="0"/>
      <w:divBdr>
        <w:top w:val="none" w:sz="0" w:space="0" w:color="auto"/>
        <w:left w:val="none" w:sz="0" w:space="0" w:color="auto"/>
        <w:bottom w:val="none" w:sz="0" w:space="0" w:color="auto"/>
        <w:right w:val="none" w:sz="0" w:space="0" w:color="auto"/>
      </w:divBdr>
    </w:div>
    <w:div w:id="1288393323">
      <w:bodyDiv w:val="1"/>
      <w:marLeft w:val="0"/>
      <w:marRight w:val="0"/>
      <w:marTop w:val="0"/>
      <w:marBottom w:val="0"/>
      <w:divBdr>
        <w:top w:val="none" w:sz="0" w:space="0" w:color="auto"/>
        <w:left w:val="none" w:sz="0" w:space="0" w:color="auto"/>
        <w:bottom w:val="none" w:sz="0" w:space="0" w:color="auto"/>
        <w:right w:val="none" w:sz="0" w:space="0" w:color="auto"/>
      </w:divBdr>
    </w:div>
    <w:div w:id="1289899768">
      <w:bodyDiv w:val="1"/>
      <w:marLeft w:val="0"/>
      <w:marRight w:val="0"/>
      <w:marTop w:val="0"/>
      <w:marBottom w:val="0"/>
      <w:divBdr>
        <w:top w:val="none" w:sz="0" w:space="0" w:color="auto"/>
        <w:left w:val="none" w:sz="0" w:space="0" w:color="auto"/>
        <w:bottom w:val="none" w:sz="0" w:space="0" w:color="auto"/>
        <w:right w:val="none" w:sz="0" w:space="0" w:color="auto"/>
      </w:divBdr>
    </w:div>
    <w:div w:id="1290043105">
      <w:bodyDiv w:val="1"/>
      <w:marLeft w:val="0"/>
      <w:marRight w:val="0"/>
      <w:marTop w:val="0"/>
      <w:marBottom w:val="0"/>
      <w:divBdr>
        <w:top w:val="none" w:sz="0" w:space="0" w:color="auto"/>
        <w:left w:val="none" w:sz="0" w:space="0" w:color="auto"/>
        <w:bottom w:val="none" w:sz="0" w:space="0" w:color="auto"/>
        <w:right w:val="none" w:sz="0" w:space="0" w:color="auto"/>
      </w:divBdr>
    </w:div>
    <w:div w:id="1290628578">
      <w:bodyDiv w:val="1"/>
      <w:marLeft w:val="0"/>
      <w:marRight w:val="0"/>
      <w:marTop w:val="0"/>
      <w:marBottom w:val="0"/>
      <w:divBdr>
        <w:top w:val="none" w:sz="0" w:space="0" w:color="auto"/>
        <w:left w:val="none" w:sz="0" w:space="0" w:color="auto"/>
        <w:bottom w:val="none" w:sz="0" w:space="0" w:color="auto"/>
        <w:right w:val="none" w:sz="0" w:space="0" w:color="auto"/>
      </w:divBdr>
    </w:div>
    <w:div w:id="1290669746">
      <w:bodyDiv w:val="1"/>
      <w:marLeft w:val="0"/>
      <w:marRight w:val="0"/>
      <w:marTop w:val="0"/>
      <w:marBottom w:val="0"/>
      <w:divBdr>
        <w:top w:val="none" w:sz="0" w:space="0" w:color="auto"/>
        <w:left w:val="none" w:sz="0" w:space="0" w:color="auto"/>
        <w:bottom w:val="none" w:sz="0" w:space="0" w:color="auto"/>
        <w:right w:val="none" w:sz="0" w:space="0" w:color="auto"/>
      </w:divBdr>
    </w:div>
    <w:div w:id="1290741155">
      <w:bodyDiv w:val="1"/>
      <w:marLeft w:val="0"/>
      <w:marRight w:val="0"/>
      <w:marTop w:val="0"/>
      <w:marBottom w:val="0"/>
      <w:divBdr>
        <w:top w:val="none" w:sz="0" w:space="0" w:color="auto"/>
        <w:left w:val="none" w:sz="0" w:space="0" w:color="auto"/>
        <w:bottom w:val="none" w:sz="0" w:space="0" w:color="auto"/>
        <w:right w:val="none" w:sz="0" w:space="0" w:color="auto"/>
      </w:divBdr>
    </w:div>
    <w:div w:id="1290745317">
      <w:bodyDiv w:val="1"/>
      <w:marLeft w:val="0"/>
      <w:marRight w:val="0"/>
      <w:marTop w:val="0"/>
      <w:marBottom w:val="0"/>
      <w:divBdr>
        <w:top w:val="none" w:sz="0" w:space="0" w:color="auto"/>
        <w:left w:val="none" w:sz="0" w:space="0" w:color="auto"/>
        <w:bottom w:val="none" w:sz="0" w:space="0" w:color="auto"/>
        <w:right w:val="none" w:sz="0" w:space="0" w:color="auto"/>
      </w:divBdr>
    </w:div>
    <w:div w:id="1290820577">
      <w:bodyDiv w:val="1"/>
      <w:marLeft w:val="0"/>
      <w:marRight w:val="0"/>
      <w:marTop w:val="0"/>
      <w:marBottom w:val="0"/>
      <w:divBdr>
        <w:top w:val="none" w:sz="0" w:space="0" w:color="auto"/>
        <w:left w:val="none" w:sz="0" w:space="0" w:color="auto"/>
        <w:bottom w:val="none" w:sz="0" w:space="0" w:color="auto"/>
        <w:right w:val="none" w:sz="0" w:space="0" w:color="auto"/>
      </w:divBdr>
    </w:div>
    <w:div w:id="1291323839">
      <w:bodyDiv w:val="1"/>
      <w:marLeft w:val="0"/>
      <w:marRight w:val="0"/>
      <w:marTop w:val="0"/>
      <w:marBottom w:val="0"/>
      <w:divBdr>
        <w:top w:val="none" w:sz="0" w:space="0" w:color="auto"/>
        <w:left w:val="none" w:sz="0" w:space="0" w:color="auto"/>
        <w:bottom w:val="none" w:sz="0" w:space="0" w:color="auto"/>
        <w:right w:val="none" w:sz="0" w:space="0" w:color="auto"/>
      </w:divBdr>
    </w:div>
    <w:div w:id="1291478625">
      <w:bodyDiv w:val="1"/>
      <w:marLeft w:val="0"/>
      <w:marRight w:val="0"/>
      <w:marTop w:val="0"/>
      <w:marBottom w:val="0"/>
      <w:divBdr>
        <w:top w:val="none" w:sz="0" w:space="0" w:color="auto"/>
        <w:left w:val="none" w:sz="0" w:space="0" w:color="auto"/>
        <w:bottom w:val="none" w:sz="0" w:space="0" w:color="auto"/>
        <w:right w:val="none" w:sz="0" w:space="0" w:color="auto"/>
      </w:divBdr>
    </w:div>
    <w:div w:id="1291740338">
      <w:bodyDiv w:val="1"/>
      <w:marLeft w:val="0"/>
      <w:marRight w:val="0"/>
      <w:marTop w:val="0"/>
      <w:marBottom w:val="0"/>
      <w:divBdr>
        <w:top w:val="none" w:sz="0" w:space="0" w:color="auto"/>
        <w:left w:val="none" w:sz="0" w:space="0" w:color="auto"/>
        <w:bottom w:val="none" w:sz="0" w:space="0" w:color="auto"/>
        <w:right w:val="none" w:sz="0" w:space="0" w:color="auto"/>
      </w:divBdr>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291745675">
      <w:bodyDiv w:val="1"/>
      <w:marLeft w:val="0"/>
      <w:marRight w:val="0"/>
      <w:marTop w:val="0"/>
      <w:marBottom w:val="0"/>
      <w:divBdr>
        <w:top w:val="none" w:sz="0" w:space="0" w:color="auto"/>
        <w:left w:val="none" w:sz="0" w:space="0" w:color="auto"/>
        <w:bottom w:val="none" w:sz="0" w:space="0" w:color="auto"/>
        <w:right w:val="none" w:sz="0" w:space="0" w:color="auto"/>
      </w:divBdr>
    </w:div>
    <w:div w:id="1292058637">
      <w:bodyDiv w:val="1"/>
      <w:marLeft w:val="0"/>
      <w:marRight w:val="0"/>
      <w:marTop w:val="0"/>
      <w:marBottom w:val="0"/>
      <w:divBdr>
        <w:top w:val="none" w:sz="0" w:space="0" w:color="auto"/>
        <w:left w:val="none" w:sz="0" w:space="0" w:color="auto"/>
        <w:bottom w:val="none" w:sz="0" w:space="0" w:color="auto"/>
        <w:right w:val="none" w:sz="0" w:space="0" w:color="auto"/>
      </w:divBdr>
    </w:div>
    <w:div w:id="1292203870">
      <w:bodyDiv w:val="1"/>
      <w:marLeft w:val="0"/>
      <w:marRight w:val="0"/>
      <w:marTop w:val="0"/>
      <w:marBottom w:val="0"/>
      <w:divBdr>
        <w:top w:val="none" w:sz="0" w:space="0" w:color="auto"/>
        <w:left w:val="none" w:sz="0" w:space="0" w:color="auto"/>
        <w:bottom w:val="none" w:sz="0" w:space="0" w:color="auto"/>
        <w:right w:val="none" w:sz="0" w:space="0" w:color="auto"/>
      </w:divBdr>
    </w:div>
    <w:div w:id="1292709612">
      <w:bodyDiv w:val="1"/>
      <w:marLeft w:val="0"/>
      <w:marRight w:val="0"/>
      <w:marTop w:val="0"/>
      <w:marBottom w:val="0"/>
      <w:divBdr>
        <w:top w:val="none" w:sz="0" w:space="0" w:color="auto"/>
        <w:left w:val="none" w:sz="0" w:space="0" w:color="auto"/>
        <w:bottom w:val="none" w:sz="0" w:space="0" w:color="auto"/>
        <w:right w:val="none" w:sz="0" w:space="0" w:color="auto"/>
      </w:divBdr>
    </w:div>
    <w:div w:id="1292859736">
      <w:bodyDiv w:val="1"/>
      <w:marLeft w:val="0"/>
      <w:marRight w:val="0"/>
      <w:marTop w:val="0"/>
      <w:marBottom w:val="0"/>
      <w:divBdr>
        <w:top w:val="none" w:sz="0" w:space="0" w:color="auto"/>
        <w:left w:val="none" w:sz="0" w:space="0" w:color="auto"/>
        <w:bottom w:val="none" w:sz="0" w:space="0" w:color="auto"/>
        <w:right w:val="none" w:sz="0" w:space="0" w:color="auto"/>
      </w:divBdr>
    </w:div>
    <w:div w:id="1293171595">
      <w:bodyDiv w:val="1"/>
      <w:marLeft w:val="0"/>
      <w:marRight w:val="0"/>
      <w:marTop w:val="0"/>
      <w:marBottom w:val="0"/>
      <w:divBdr>
        <w:top w:val="none" w:sz="0" w:space="0" w:color="auto"/>
        <w:left w:val="none" w:sz="0" w:space="0" w:color="auto"/>
        <w:bottom w:val="none" w:sz="0" w:space="0" w:color="auto"/>
        <w:right w:val="none" w:sz="0" w:space="0" w:color="auto"/>
      </w:divBdr>
    </w:div>
    <w:div w:id="1293825661">
      <w:bodyDiv w:val="1"/>
      <w:marLeft w:val="0"/>
      <w:marRight w:val="0"/>
      <w:marTop w:val="0"/>
      <w:marBottom w:val="0"/>
      <w:divBdr>
        <w:top w:val="none" w:sz="0" w:space="0" w:color="auto"/>
        <w:left w:val="none" w:sz="0" w:space="0" w:color="auto"/>
        <w:bottom w:val="none" w:sz="0" w:space="0" w:color="auto"/>
        <w:right w:val="none" w:sz="0" w:space="0" w:color="auto"/>
      </w:divBdr>
    </w:div>
    <w:div w:id="1293827291">
      <w:bodyDiv w:val="1"/>
      <w:marLeft w:val="0"/>
      <w:marRight w:val="0"/>
      <w:marTop w:val="0"/>
      <w:marBottom w:val="0"/>
      <w:divBdr>
        <w:top w:val="none" w:sz="0" w:space="0" w:color="auto"/>
        <w:left w:val="none" w:sz="0" w:space="0" w:color="auto"/>
        <w:bottom w:val="none" w:sz="0" w:space="0" w:color="auto"/>
        <w:right w:val="none" w:sz="0" w:space="0" w:color="auto"/>
      </w:divBdr>
    </w:div>
    <w:div w:id="1294170580">
      <w:bodyDiv w:val="1"/>
      <w:marLeft w:val="0"/>
      <w:marRight w:val="0"/>
      <w:marTop w:val="0"/>
      <w:marBottom w:val="0"/>
      <w:divBdr>
        <w:top w:val="none" w:sz="0" w:space="0" w:color="auto"/>
        <w:left w:val="none" w:sz="0" w:space="0" w:color="auto"/>
        <w:bottom w:val="none" w:sz="0" w:space="0" w:color="auto"/>
        <w:right w:val="none" w:sz="0" w:space="0" w:color="auto"/>
      </w:divBdr>
    </w:div>
    <w:div w:id="1294362408">
      <w:bodyDiv w:val="1"/>
      <w:marLeft w:val="0"/>
      <w:marRight w:val="0"/>
      <w:marTop w:val="0"/>
      <w:marBottom w:val="0"/>
      <w:divBdr>
        <w:top w:val="none" w:sz="0" w:space="0" w:color="auto"/>
        <w:left w:val="none" w:sz="0" w:space="0" w:color="auto"/>
        <w:bottom w:val="none" w:sz="0" w:space="0" w:color="auto"/>
        <w:right w:val="none" w:sz="0" w:space="0" w:color="auto"/>
      </w:divBdr>
    </w:div>
    <w:div w:id="1294364636">
      <w:bodyDiv w:val="1"/>
      <w:marLeft w:val="0"/>
      <w:marRight w:val="0"/>
      <w:marTop w:val="0"/>
      <w:marBottom w:val="0"/>
      <w:divBdr>
        <w:top w:val="none" w:sz="0" w:space="0" w:color="auto"/>
        <w:left w:val="none" w:sz="0" w:space="0" w:color="auto"/>
        <w:bottom w:val="none" w:sz="0" w:space="0" w:color="auto"/>
        <w:right w:val="none" w:sz="0" w:space="0" w:color="auto"/>
      </w:divBdr>
    </w:div>
    <w:div w:id="1294411845">
      <w:bodyDiv w:val="1"/>
      <w:marLeft w:val="0"/>
      <w:marRight w:val="0"/>
      <w:marTop w:val="0"/>
      <w:marBottom w:val="0"/>
      <w:divBdr>
        <w:top w:val="none" w:sz="0" w:space="0" w:color="auto"/>
        <w:left w:val="none" w:sz="0" w:space="0" w:color="auto"/>
        <w:bottom w:val="none" w:sz="0" w:space="0" w:color="auto"/>
        <w:right w:val="none" w:sz="0" w:space="0" w:color="auto"/>
      </w:divBdr>
    </w:div>
    <w:div w:id="1294479647">
      <w:bodyDiv w:val="1"/>
      <w:marLeft w:val="0"/>
      <w:marRight w:val="0"/>
      <w:marTop w:val="0"/>
      <w:marBottom w:val="0"/>
      <w:divBdr>
        <w:top w:val="none" w:sz="0" w:space="0" w:color="auto"/>
        <w:left w:val="none" w:sz="0" w:space="0" w:color="auto"/>
        <w:bottom w:val="none" w:sz="0" w:space="0" w:color="auto"/>
        <w:right w:val="none" w:sz="0" w:space="0" w:color="auto"/>
      </w:divBdr>
    </w:div>
    <w:div w:id="1294629026">
      <w:bodyDiv w:val="1"/>
      <w:marLeft w:val="0"/>
      <w:marRight w:val="0"/>
      <w:marTop w:val="0"/>
      <w:marBottom w:val="0"/>
      <w:divBdr>
        <w:top w:val="none" w:sz="0" w:space="0" w:color="auto"/>
        <w:left w:val="none" w:sz="0" w:space="0" w:color="auto"/>
        <w:bottom w:val="none" w:sz="0" w:space="0" w:color="auto"/>
        <w:right w:val="none" w:sz="0" w:space="0" w:color="auto"/>
      </w:divBdr>
    </w:div>
    <w:div w:id="1295135341">
      <w:bodyDiv w:val="1"/>
      <w:marLeft w:val="0"/>
      <w:marRight w:val="0"/>
      <w:marTop w:val="0"/>
      <w:marBottom w:val="0"/>
      <w:divBdr>
        <w:top w:val="none" w:sz="0" w:space="0" w:color="auto"/>
        <w:left w:val="none" w:sz="0" w:space="0" w:color="auto"/>
        <w:bottom w:val="none" w:sz="0" w:space="0" w:color="auto"/>
        <w:right w:val="none" w:sz="0" w:space="0" w:color="auto"/>
      </w:divBdr>
    </w:div>
    <w:div w:id="1295406110">
      <w:bodyDiv w:val="1"/>
      <w:marLeft w:val="0"/>
      <w:marRight w:val="0"/>
      <w:marTop w:val="0"/>
      <w:marBottom w:val="0"/>
      <w:divBdr>
        <w:top w:val="none" w:sz="0" w:space="0" w:color="auto"/>
        <w:left w:val="none" w:sz="0" w:space="0" w:color="auto"/>
        <w:bottom w:val="none" w:sz="0" w:space="0" w:color="auto"/>
        <w:right w:val="none" w:sz="0" w:space="0" w:color="auto"/>
      </w:divBdr>
    </w:div>
    <w:div w:id="1295482262">
      <w:bodyDiv w:val="1"/>
      <w:marLeft w:val="0"/>
      <w:marRight w:val="0"/>
      <w:marTop w:val="0"/>
      <w:marBottom w:val="0"/>
      <w:divBdr>
        <w:top w:val="none" w:sz="0" w:space="0" w:color="auto"/>
        <w:left w:val="none" w:sz="0" w:space="0" w:color="auto"/>
        <w:bottom w:val="none" w:sz="0" w:space="0" w:color="auto"/>
        <w:right w:val="none" w:sz="0" w:space="0" w:color="auto"/>
      </w:divBdr>
    </w:div>
    <w:div w:id="1295678059">
      <w:bodyDiv w:val="1"/>
      <w:marLeft w:val="0"/>
      <w:marRight w:val="0"/>
      <w:marTop w:val="0"/>
      <w:marBottom w:val="0"/>
      <w:divBdr>
        <w:top w:val="none" w:sz="0" w:space="0" w:color="auto"/>
        <w:left w:val="none" w:sz="0" w:space="0" w:color="auto"/>
        <w:bottom w:val="none" w:sz="0" w:space="0" w:color="auto"/>
        <w:right w:val="none" w:sz="0" w:space="0" w:color="auto"/>
      </w:divBdr>
    </w:div>
    <w:div w:id="1295795561">
      <w:bodyDiv w:val="1"/>
      <w:marLeft w:val="0"/>
      <w:marRight w:val="0"/>
      <w:marTop w:val="0"/>
      <w:marBottom w:val="0"/>
      <w:divBdr>
        <w:top w:val="none" w:sz="0" w:space="0" w:color="auto"/>
        <w:left w:val="none" w:sz="0" w:space="0" w:color="auto"/>
        <w:bottom w:val="none" w:sz="0" w:space="0" w:color="auto"/>
        <w:right w:val="none" w:sz="0" w:space="0" w:color="auto"/>
      </w:divBdr>
    </w:div>
    <w:div w:id="1295912340">
      <w:bodyDiv w:val="1"/>
      <w:marLeft w:val="0"/>
      <w:marRight w:val="0"/>
      <w:marTop w:val="0"/>
      <w:marBottom w:val="0"/>
      <w:divBdr>
        <w:top w:val="none" w:sz="0" w:space="0" w:color="auto"/>
        <w:left w:val="none" w:sz="0" w:space="0" w:color="auto"/>
        <w:bottom w:val="none" w:sz="0" w:space="0" w:color="auto"/>
        <w:right w:val="none" w:sz="0" w:space="0" w:color="auto"/>
      </w:divBdr>
    </w:div>
    <w:div w:id="1296375888">
      <w:bodyDiv w:val="1"/>
      <w:marLeft w:val="0"/>
      <w:marRight w:val="0"/>
      <w:marTop w:val="0"/>
      <w:marBottom w:val="0"/>
      <w:divBdr>
        <w:top w:val="none" w:sz="0" w:space="0" w:color="auto"/>
        <w:left w:val="none" w:sz="0" w:space="0" w:color="auto"/>
        <w:bottom w:val="none" w:sz="0" w:space="0" w:color="auto"/>
        <w:right w:val="none" w:sz="0" w:space="0" w:color="auto"/>
      </w:divBdr>
    </w:div>
    <w:div w:id="1296761100">
      <w:bodyDiv w:val="1"/>
      <w:marLeft w:val="0"/>
      <w:marRight w:val="0"/>
      <w:marTop w:val="0"/>
      <w:marBottom w:val="0"/>
      <w:divBdr>
        <w:top w:val="none" w:sz="0" w:space="0" w:color="auto"/>
        <w:left w:val="none" w:sz="0" w:space="0" w:color="auto"/>
        <w:bottom w:val="none" w:sz="0" w:space="0" w:color="auto"/>
        <w:right w:val="none" w:sz="0" w:space="0" w:color="auto"/>
      </w:divBdr>
    </w:div>
    <w:div w:id="1297030596">
      <w:bodyDiv w:val="1"/>
      <w:marLeft w:val="0"/>
      <w:marRight w:val="0"/>
      <w:marTop w:val="0"/>
      <w:marBottom w:val="0"/>
      <w:divBdr>
        <w:top w:val="none" w:sz="0" w:space="0" w:color="auto"/>
        <w:left w:val="none" w:sz="0" w:space="0" w:color="auto"/>
        <w:bottom w:val="none" w:sz="0" w:space="0" w:color="auto"/>
        <w:right w:val="none" w:sz="0" w:space="0" w:color="auto"/>
      </w:divBdr>
    </w:div>
    <w:div w:id="1297369248">
      <w:bodyDiv w:val="1"/>
      <w:marLeft w:val="0"/>
      <w:marRight w:val="0"/>
      <w:marTop w:val="0"/>
      <w:marBottom w:val="0"/>
      <w:divBdr>
        <w:top w:val="none" w:sz="0" w:space="0" w:color="auto"/>
        <w:left w:val="none" w:sz="0" w:space="0" w:color="auto"/>
        <w:bottom w:val="none" w:sz="0" w:space="0" w:color="auto"/>
        <w:right w:val="none" w:sz="0" w:space="0" w:color="auto"/>
      </w:divBdr>
    </w:div>
    <w:div w:id="1297643723">
      <w:bodyDiv w:val="1"/>
      <w:marLeft w:val="0"/>
      <w:marRight w:val="0"/>
      <w:marTop w:val="0"/>
      <w:marBottom w:val="0"/>
      <w:divBdr>
        <w:top w:val="none" w:sz="0" w:space="0" w:color="auto"/>
        <w:left w:val="none" w:sz="0" w:space="0" w:color="auto"/>
        <w:bottom w:val="none" w:sz="0" w:space="0" w:color="auto"/>
        <w:right w:val="none" w:sz="0" w:space="0" w:color="auto"/>
      </w:divBdr>
    </w:div>
    <w:div w:id="1297838549">
      <w:bodyDiv w:val="1"/>
      <w:marLeft w:val="0"/>
      <w:marRight w:val="0"/>
      <w:marTop w:val="0"/>
      <w:marBottom w:val="0"/>
      <w:divBdr>
        <w:top w:val="none" w:sz="0" w:space="0" w:color="auto"/>
        <w:left w:val="none" w:sz="0" w:space="0" w:color="auto"/>
        <w:bottom w:val="none" w:sz="0" w:space="0" w:color="auto"/>
        <w:right w:val="none" w:sz="0" w:space="0" w:color="auto"/>
      </w:divBdr>
    </w:div>
    <w:div w:id="1298072426">
      <w:bodyDiv w:val="1"/>
      <w:marLeft w:val="0"/>
      <w:marRight w:val="0"/>
      <w:marTop w:val="0"/>
      <w:marBottom w:val="0"/>
      <w:divBdr>
        <w:top w:val="none" w:sz="0" w:space="0" w:color="auto"/>
        <w:left w:val="none" w:sz="0" w:space="0" w:color="auto"/>
        <w:bottom w:val="none" w:sz="0" w:space="0" w:color="auto"/>
        <w:right w:val="none" w:sz="0" w:space="0" w:color="auto"/>
      </w:divBdr>
    </w:div>
    <w:div w:id="1299216019">
      <w:bodyDiv w:val="1"/>
      <w:marLeft w:val="0"/>
      <w:marRight w:val="0"/>
      <w:marTop w:val="0"/>
      <w:marBottom w:val="0"/>
      <w:divBdr>
        <w:top w:val="none" w:sz="0" w:space="0" w:color="auto"/>
        <w:left w:val="none" w:sz="0" w:space="0" w:color="auto"/>
        <w:bottom w:val="none" w:sz="0" w:space="0" w:color="auto"/>
        <w:right w:val="none" w:sz="0" w:space="0" w:color="auto"/>
      </w:divBdr>
    </w:div>
    <w:div w:id="1299411168">
      <w:bodyDiv w:val="1"/>
      <w:marLeft w:val="0"/>
      <w:marRight w:val="0"/>
      <w:marTop w:val="0"/>
      <w:marBottom w:val="0"/>
      <w:divBdr>
        <w:top w:val="none" w:sz="0" w:space="0" w:color="auto"/>
        <w:left w:val="none" w:sz="0" w:space="0" w:color="auto"/>
        <w:bottom w:val="none" w:sz="0" w:space="0" w:color="auto"/>
        <w:right w:val="none" w:sz="0" w:space="0" w:color="auto"/>
      </w:divBdr>
    </w:div>
    <w:div w:id="1299459451">
      <w:bodyDiv w:val="1"/>
      <w:marLeft w:val="0"/>
      <w:marRight w:val="0"/>
      <w:marTop w:val="0"/>
      <w:marBottom w:val="0"/>
      <w:divBdr>
        <w:top w:val="none" w:sz="0" w:space="0" w:color="auto"/>
        <w:left w:val="none" w:sz="0" w:space="0" w:color="auto"/>
        <w:bottom w:val="none" w:sz="0" w:space="0" w:color="auto"/>
        <w:right w:val="none" w:sz="0" w:space="0" w:color="auto"/>
      </w:divBdr>
    </w:div>
    <w:div w:id="1299651363">
      <w:bodyDiv w:val="1"/>
      <w:marLeft w:val="0"/>
      <w:marRight w:val="0"/>
      <w:marTop w:val="0"/>
      <w:marBottom w:val="0"/>
      <w:divBdr>
        <w:top w:val="none" w:sz="0" w:space="0" w:color="auto"/>
        <w:left w:val="none" w:sz="0" w:space="0" w:color="auto"/>
        <w:bottom w:val="none" w:sz="0" w:space="0" w:color="auto"/>
        <w:right w:val="none" w:sz="0" w:space="0" w:color="auto"/>
      </w:divBdr>
    </w:div>
    <w:div w:id="1299915682">
      <w:bodyDiv w:val="1"/>
      <w:marLeft w:val="0"/>
      <w:marRight w:val="0"/>
      <w:marTop w:val="0"/>
      <w:marBottom w:val="0"/>
      <w:divBdr>
        <w:top w:val="none" w:sz="0" w:space="0" w:color="auto"/>
        <w:left w:val="none" w:sz="0" w:space="0" w:color="auto"/>
        <w:bottom w:val="none" w:sz="0" w:space="0" w:color="auto"/>
        <w:right w:val="none" w:sz="0" w:space="0" w:color="auto"/>
      </w:divBdr>
    </w:div>
    <w:div w:id="1299997730">
      <w:bodyDiv w:val="1"/>
      <w:marLeft w:val="0"/>
      <w:marRight w:val="0"/>
      <w:marTop w:val="0"/>
      <w:marBottom w:val="0"/>
      <w:divBdr>
        <w:top w:val="none" w:sz="0" w:space="0" w:color="auto"/>
        <w:left w:val="none" w:sz="0" w:space="0" w:color="auto"/>
        <w:bottom w:val="none" w:sz="0" w:space="0" w:color="auto"/>
        <w:right w:val="none" w:sz="0" w:space="0" w:color="auto"/>
      </w:divBdr>
    </w:div>
    <w:div w:id="1300115112">
      <w:bodyDiv w:val="1"/>
      <w:marLeft w:val="0"/>
      <w:marRight w:val="0"/>
      <w:marTop w:val="0"/>
      <w:marBottom w:val="0"/>
      <w:divBdr>
        <w:top w:val="none" w:sz="0" w:space="0" w:color="auto"/>
        <w:left w:val="none" w:sz="0" w:space="0" w:color="auto"/>
        <w:bottom w:val="none" w:sz="0" w:space="0" w:color="auto"/>
        <w:right w:val="none" w:sz="0" w:space="0" w:color="auto"/>
      </w:divBdr>
    </w:div>
    <w:div w:id="1300377174">
      <w:bodyDiv w:val="1"/>
      <w:marLeft w:val="0"/>
      <w:marRight w:val="0"/>
      <w:marTop w:val="0"/>
      <w:marBottom w:val="0"/>
      <w:divBdr>
        <w:top w:val="none" w:sz="0" w:space="0" w:color="auto"/>
        <w:left w:val="none" w:sz="0" w:space="0" w:color="auto"/>
        <w:bottom w:val="none" w:sz="0" w:space="0" w:color="auto"/>
        <w:right w:val="none" w:sz="0" w:space="0" w:color="auto"/>
      </w:divBdr>
    </w:div>
    <w:div w:id="1300653431">
      <w:bodyDiv w:val="1"/>
      <w:marLeft w:val="0"/>
      <w:marRight w:val="0"/>
      <w:marTop w:val="0"/>
      <w:marBottom w:val="0"/>
      <w:divBdr>
        <w:top w:val="none" w:sz="0" w:space="0" w:color="auto"/>
        <w:left w:val="none" w:sz="0" w:space="0" w:color="auto"/>
        <w:bottom w:val="none" w:sz="0" w:space="0" w:color="auto"/>
        <w:right w:val="none" w:sz="0" w:space="0" w:color="auto"/>
      </w:divBdr>
    </w:div>
    <w:div w:id="1301495518">
      <w:bodyDiv w:val="1"/>
      <w:marLeft w:val="0"/>
      <w:marRight w:val="0"/>
      <w:marTop w:val="0"/>
      <w:marBottom w:val="0"/>
      <w:divBdr>
        <w:top w:val="none" w:sz="0" w:space="0" w:color="auto"/>
        <w:left w:val="none" w:sz="0" w:space="0" w:color="auto"/>
        <w:bottom w:val="none" w:sz="0" w:space="0" w:color="auto"/>
        <w:right w:val="none" w:sz="0" w:space="0" w:color="auto"/>
      </w:divBdr>
    </w:div>
    <w:div w:id="1301619753">
      <w:bodyDiv w:val="1"/>
      <w:marLeft w:val="0"/>
      <w:marRight w:val="0"/>
      <w:marTop w:val="0"/>
      <w:marBottom w:val="0"/>
      <w:divBdr>
        <w:top w:val="none" w:sz="0" w:space="0" w:color="auto"/>
        <w:left w:val="none" w:sz="0" w:space="0" w:color="auto"/>
        <w:bottom w:val="none" w:sz="0" w:space="0" w:color="auto"/>
        <w:right w:val="none" w:sz="0" w:space="0" w:color="auto"/>
      </w:divBdr>
    </w:div>
    <w:div w:id="1301619955">
      <w:bodyDiv w:val="1"/>
      <w:marLeft w:val="0"/>
      <w:marRight w:val="0"/>
      <w:marTop w:val="0"/>
      <w:marBottom w:val="0"/>
      <w:divBdr>
        <w:top w:val="none" w:sz="0" w:space="0" w:color="auto"/>
        <w:left w:val="none" w:sz="0" w:space="0" w:color="auto"/>
        <w:bottom w:val="none" w:sz="0" w:space="0" w:color="auto"/>
        <w:right w:val="none" w:sz="0" w:space="0" w:color="auto"/>
      </w:divBdr>
    </w:div>
    <w:div w:id="1302229961">
      <w:bodyDiv w:val="1"/>
      <w:marLeft w:val="0"/>
      <w:marRight w:val="0"/>
      <w:marTop w:val="0"/>
      <w:marBottom w:val="0"/>
      <w:divBdr>
        <w:top w:val="none" w:sz="0" w:space="0" w:color="auto"/>
        <w:left w:val="none" w:sz="0" w:space="0" w:color="auto"/>
        <w:bottom w:val="none" w:sz="0" w:space="0" w:color="auto"/>
        <w:right w:val="none" w:sz="0" w:space="0" w:color="auto"/>
      </w:divBdr>
    </w:div>
    <w:div w:id="1302424941">
      <w:bodyDiv w:val="1"/>
      <w:marLeft w:val="0"/>
      <w:marRight w:val="0"/>
      <w:marTop w:val="0"/>
      <w:marBottom w:val="0"/>
      <w:divBdr>
        <w:top w:val="none" w:sz="0" w:space="0" w:color="auto"/>
        <w:left w:val="none" w:sz="0" w:space="0" w:color="auto"/>
        <w:bottom w:val="none" w:sz="0" w:space="0" w:color="auto"/>
        <w:right w:val="none" w:sz="0" w:space="0" w:color="auto"/>
      </w:divBdr>
    </w:div>
    <w:div w:id="1302884389">
      <w:bodyDiv w:val="1"/>
      <w:marLeft w:val="0"/>
      <w:marRight w:val="0"/>
      <w:marTop w:val="0"/>
      <w:marBottom w:val="0"/>
      <w:divBdr>
        <w:top w:val="none" w:sz="0" w:space="0" w:color="auto"/>
        <w:left w:val="none" w:sz="0" w:space="0" w:color="auto"/>
        <w:bottom w:val="none" w:sz="0" w:space="0" w:color="auto"/>
        <w:right w:val="none" w:sz="0" w:space="0" w:color="auto"/>
      </w:divBdr>
    </w:div>
    <w:div w:id="1302996491">
      <w:bodyDiv w:val="1"/>
      <w:marLeft w:val="0"/>
      <w:marRight w:val="0"/>
      <w:marTop w:val="0"/>
      <w:marBottom w:val="0"/>
      <w:divBdr>
        <w:top w:val="none" w:sz="0" w:space="0" w:color="auto"/>
        <w:left w:val="none" w:sz="0" w:space="0" w:color="auto"/>
        <w:bottom w:val="none" w:sz="0" w:space="0" w:color="auto"/>
        <w:right w:val="none" w:sz="0" w:space="0" w:color="auto"/>
      </w:divBdr>
    </w:div>
    <w:div w:id="1303077746">
      <w:bodyDiv w:val="1"/>
      <w:marLeft w:val="0"/>
      <w:marRight w:val="0"/>
      <w:marTop w:val="0"/>
      <w:marBottom w:val="0"/>
      <w:divBdr>
        <w:top w:val="none" w:sz="0" w:space="0" w:color="auto"/>
        <w:left w:val="none" w:sz="0" w:space="0" w:color="auto"/>
        <w:bottom w:val="none" w:sz="0" w:space="0" w:color="auto"/>
        <w:right w:val="none" w:sz="0" w:space="0" w:color="auto"/>
      </w:divBdr>
    </w:div>
    <w:div w:id="1303272100">
      <w:bodyDiv w:val="1"/>
      <w:marLeft w:val="0"/>
      <w:marRight w:val="0"/>
      <w:marTop w:val="0"/>
      <w:marBottom w:val="0"/>
      <w:divBdr>
        <w:top w:val="none" w:sz="0" w:space="0" w:color="auto"/>
        <w:left w:val="none" w:sz="0" w:space="0" w:color="auto"/>
        <w:bottom w:val="none" w:sz="0" w:space="0" w:color="auto"/>
        <w:right w:val="none" w:sz="0" w:space="0" w:color="auto"/>
      </w:divBdr>
    </w:div>
    <w:div w:id="1303385409">
      <w:bodyDiv w:val="1"/>
      <w:marLeft w:val="0"/>
      <w:marRight w:val="0"/>
      <w:marTop w:val="0"/>
      <w:marBottom w:val="0"/>
      <w:divBdr>
        <w:top w:val="none" w:sz="0" w:space="0" w:color="auto"/>
        <w:left w:val="none" w:sz="0" w:space="0" w:color="auto"/>
        <w:bottom w:val="none" w:sz="0" w:space="0" w:color="auto"/>
        <w:right w:val="none" w:sz="0" w:space="0" w:color="auto"/>
      </w:divBdr>
    </w:div>
    <w:div w:id="1304312749">
      <w:bodyDiv w:val="1"/>
      <w:marLeft w:val="0"/>
      <w:marRight w:val="0"/>
      <w:marTop w:val="0"/>
      <w:marBottom w:val="0"/>
      <w:divBdr>
        <w:top w:val="none" w:sz="0" w:space="0" w:color="auto"/>
        <w:left w:val="none" w:sz="0" w:space="0" w:color="auto"/>
        <w:bottom w:val="none" w:sz="0" w:space="0" w:color="auto"/>
        <w:right w:val="none" w:sz="0" w:space="0" w:color="auto"/>
      </w:divBdr>
    </w:div>
    <w:div w:id="1304390004">
      <w:bodyDiv w:val="1"/>
      <w:marLeft w:val="0"/>
      <w:marRight w:val="0"/>
      <w:marTop w:val="0"/>
      <w:marBottom w:val="0"/>
      <w:divBdr>
        <w:top w:val="none" w:sz="0" w:space="0" w:color="auto"/>
        <w:left w:val="none" w:sz="0" w:space="0" w:color="auto"/>
        <w:bottom w:val="none" w:sz="0" w:space="0" w:color="auto"/>
        <w:right w:val="none" w:sz="0" w:space="0" w:color="auto"/>
      </w:divBdr>
    </w:div>
    <w:div w:id="1305039016">
      <w:bodyDiv w:val="1"/>
      <w:marLeft w:val="0"/>
      <w:marRight w:val="0"/>
      <w:marTop w:val="0"/>
      <w:marBottom w:val="0"/>
      <w:divBdr>
        <w:top w:val="none" w:sz="0" w:space="0" w:color="auto"/>
        <w:left w:val="none" w:sz="0" w:space="0" w:color="auto"/>
        <w:bottom w:val="none" w:sz="0" w:space="0" w:color="auto"/>
        <w:right w:val="none" w:sz="0" w:space="0" w:color="auto"/>
      </w:divBdr>
    </w:div>
    <w:div w:id="1305620111">
      <w:bodyDiv w:val="1"/>
      <w:marLeft w:val="0"/>
      <w:marRight w:val="0"/>
      <w:marTop w:val="0"/>
      <w:marBottom w:val="0"/>
      <w:divBdr>
        <w:top w:val="none" w:sz="0" w:space="0" w:color="auto"/>
        <w:left w:val="none" w:sz="0" w:space="0" w:color="auto"/>
        <w:bottom w:val="none" w:sz="0" w:space="0" w:color="auto"/>
        <w:right w:val="none" w:sz="0" w:space="0" w:color="auto"/>
      </w:divBdr>
    </w:div>
    <w:div w:id="1305817286">
      <w:bodyDiv w:val="1"/>
      <w:marLeft w:val="0"/>
      <w:marRight w:val="0"/>
      <w:marTop w:val="0"/>
      <w:marBottom w:val="0"/>
      <w:divBdr>
        <w:top w:val="none" w:sz="0" w:space="0" w:color="auto"/>
        <w:left w:val="none" w:sz="0" w:space="0" w:color="auto"/>
        <w:bottom w:val="none" w:sz="0" w:space="0" w:color="auto"/>
        <w:right w:val="none" w:sz="0" w:space="0" w:color="auto"/>
      </w:divBdr>
    </w:div>
    <w:div w:id="1305936061">
      <w:bodyDiv w:val="1"/>
      <w:marLeft w:val="0"/>
      <w:marRight w:val="0"/>
      <w:marTop w:val="0"/>
      <w:marBottom w:val="0"/>
      <w:divBdr>
        <w:top w:val="none" w:sz="0" w:space="0" w:color="auto"/>
        <w:left w:val="none" w:sz="0" w:space="0" w:color="auto"/>
        <w:bottom w:val="none" w:sz="0" w:space="0" w:color="auto"/>
        <w:right w:val="none" w:sz="0" w:space="0" w:color="auto"/>
      </w:divBdr>
    </w:div>
    <w:div w:id="1305966452">
      <w:bodyDiv w:val="1"/>
      <w:marLeft w:val="0"/>
      <w:marRight w:val="0"/>
      <w:marTop w:val="0"/>
      <w:marBottom w:val="0"/>
      <w:divBdr>
        <w:top w:val="none" w:sz="0" w:space="0" w:color="auto"/>
        <w:left w:val="none" w:sz="0" w:space="0" w:color="auto"/>
        <w:bottom w:val="none" w:sz="0" w:space="0" w:color="auto"/>
        <w:right w:val="none" w:sz="0" w:space="0" w:color="auto"/>
      </w:divBdr>
    </w:div>
    <w:div w:id="1306356144">
      <w:bodyDiv w:val="1"/>
      <w:marLeft w:val="0"/>
      <w:marRight w:val="0"/>
      <w:marTop w:val="0"/>
      <w:marBottom w:val="0"/>
      <w:divBdr>
        <w:top w:val="none" w:sz="0" w:space="0" w:color="auto"/>
        <w:left w:val="none" w:sz="0" w:space="0" w:color="auto"/>
        <w:bottom w:val="none" w:sz="0" w:space="0" w:color="auto"/>
        <w:right w:val="none" w:sz="0" w:space="0" w:color="auto"/>
      </w:divBdr>
    </w:div>
    <w:div w:id="1306591814">
      <w:bodyDiv w:val="1"/>
      <w:marLeft w:val="0"/>
      <w:marRight w:val="0"/>
      <w:marTop w:val="0"/>
      <w:marBottom w:val="0"/>
      <w:divBdr>
        <w:top w:val="none" w:sz="0" w:space="0" w:color="auto"/>
        <w:left w:val="none" w:sz="0" w:space="0" w:color="auto"/>
        <w:bottom w:val="none" w:sz="0" w:space="0" w:color="auto"/>
        <w:right w:val="none" w:sz="0" w:space="0" w:color="auto"/>
      </w:divBdr>
    </w:div>
    <w:div w:id="1306617561">
      <w:bodyDiv w:val="1"/>
      <w:marLeft w:val="0"/>
      <w:marRight w:val="0"/>
      <w:marTop w:val="0"/>
      <w:marBottom w:val="0"/>
      <w:divBdr>
        <w:top w:val="none" w:sz="0" w:space="0" w:color="auto"/>
        <w:left w:val="none" w:sz="0" w:space="0" w:color="auto"/>
        <w:bottom w:val="none" w:sz="0" w:space="0" w:color="auto"/>
        <w:right w:val="none" w:sz="0" w:space="0" w:color="auto"/>
      </w:divBdr>
    </w:div>
    <w:div w:id="1306814626">
      <w:bodyDiv w:val="1"/>
      <w:marLeft w:val="0"/>
      <w:marRight w:val="0"/>
      <w:marTop w:val="0"/>
      <w:marBottom w:val="0"/>
      <w:divBdr>
        <w:top w:val="none" w:sz="0" w:space="0" w:color="auto"/>
        <w:left w:val="none" w:sz="0" w:space="0" w:color="auto"/>
        <w:bottom w:val="none" w:sz="0" w:space="0" w:color="auto"/>
        <w:right w:val="none" w:sz="0" w:space="0" w:color="auto"/>
      </w:divBdr>
    </w:div>
    <w:div w:id="1307203161">
      <w:bodyDiv w:val="1"/>
      <w:marLeft w:val="0"/>
      <w:marRight w:val="0"/>
      <w:marTop w:val="0"/>
      <w:marBottom w:val="0"/>
      <w:divBdr>
        <w:top w:val="none" w:sz="0" w:space="0" w:color="auto"/>
        <w:left w:val="none" w:sz="0" w:space="0" w:color="auto"/>
        <w:bottom w:val="none" w:sz="0" w:space="0" w:color="auto"/>
        <w:right w:val="none" w:sz="0" w:space="0" w:color="auto"/>
      </w:divBdr>
    </w:div>
    <w:div w:id="1307390280">
      <w:bodyDiv w:val="1"/>
      <w:marLeft w:val="0"/>
      <w:marRight w:val="0"/>
      <w:marTop w:val="0"/>
      <w:marBottom w:val="0"/>
      <w:divBdr>
        <w:top w:val="none" w:sz="0" w:space="0" w:color="auto"/>
        <w:left w:val="none" w:sz="0" w:space="0" w:color="auto"/>
        <w:bottom w:val="none" w:sz="0" w:space="0" w:color="auto"/>
        <w:right w:val="none" w:sz="0" w:space="0" w:color="auto"/>
      </w:divBdr>
    </w:div>
    <w:div w:id="1307667247">
      <w:bodyDiv w:val="1"/>
      <w:marLeft w:val="0"/>
      <w:marRight w:val="0"/>
      <w:marTop w:val="0"/>
      <w:marBottom w:val="0"/>
      <w:divBdr>
        <w:top w:val="none" w:sz="0" w:space="0" w:color="auto"/>
        <w:left w:val="none" w:sz="0" w:space="0" w:color="auto"/>
        <w:bottom w:val="none" w:sz="0" w:space="0" w:color="auto"/>
        <w:right w:val="none" w:sz="0" w:space="0" w:color="auto"/>
      </w:divBdr>
    </w:div>
    <w:div w:id="1307735831">
      <w:bodyDiv w:val="1"/>
      <w:marLeft w:val="0"/>
      <w:marRight w:val="0"/>
      <w:marTop w:val="0"/>
      <w:marBottom w:val="0"/>
      <w:divBdr>
        <w:top w:val="none" w:sz="0" w:space="0" w:color="auto"/>
        <w:left w:val="none" w:sz="0" w:space="0" w:color="auto"/>
        <w:bottom w:val="none" w:sz="0" w:space="0" w:color="auto"/>
        <w:right w:val="none" w:sz="0" w:space="0" w:color="auto"/>
      </w:divBdr>
    </w:div>
    <w:div w:id="1307904178">
      <w:bodyDiv w:val="1"/>
      <w:marLeft w:val="0"/>
      <w:marRight w:val="0"/>
      <w:marTop w:val="0"/>
      <w:marBottom w:val="0"/>
      <w:divBdr>
        <w:top w:val="none" w:sz="0" w:space="0" w:color="auto"/>
        <w:left w:val="none" w:sz="0" w:space="0" w:color="auto"/>
        <w:bottom w:val="none" w:sz="0" w:space="0" w:color="auto"/>
        <w:right w:val="none" w:sz="0" w:space="0" w:color="auto"/>
      </w:divBdr>
    </w:div>
    <w:div w:id="1308121717">
      <w:bodyDiv w:val="1"/>
      <w:marLeft w:val="0"/>
      <w:marRight w:val="0"/>
      <w:marTop w:val="0"/>
      <w:marBottom w:val="0"/>
      <w:divBdr>
        <w:top w:val="none" w:sz="0" w:space="0" w:color="auto"/>
        <w:left w:val="none" w:sz="0" w:space="0" w:color="auto"/>
        <w:bottom w:val="none" w:sz="0" w:space="0" w:color="auto"/>
        <w:right w:val="none" w:sz="0" w:space="0" w:color="auto"/>
      </w:divBdr>
    </w:div>
    <w:div w:id="1308435230">
      <w:bodyDiv w:val="1"/>
      <w:marLeft w:val="0"/>
      <w:marRight w:val="0"/>
      <w:marTop w:val="0"/>
      <w:marBottom w:val="0"/>
      <w:divBdr>
        <w:top w:val="none" w:sz="0" w:space="0" w:color="auto"/>
        <w:left w:val="none" w:sz="0" w:space="0" w:color="auto"/>
        <w:bottom w:val="none" w:sz="0" w:space="0" w:color="auto"/>
        <w:right w:val="none" w:sz="0" w:space="0" w:color="auto"/>
      </w:divBdr>
    </w:div>
    <w:div w:id="1308587352">
      <w:bodyDiv w:val="1"/>
      <w:marLeft w:val="0"/>
      <w:marRight w:val="0"/>
      <w:marTop w:val="0"/>
      <w:marBottom w:val="0"/>
      <w:divBdr>
        <w:top w:val="none" w:sz="0" w:space="0" w:color="auto"/>
        <w:left w:val="none" w:sz="0" w:space="0" w:color="auto"/>
        <w:bottom w:val="none" w:sz="0" w:space="0" w:color="auto"/>
        <w:right w:val="none" w:sz="0" w:space="0" w:color="auto"/>
      </w:divBdr>
    </w:div>
    <w:div w:id="1309899787">
      <w:bodyDiv w:val="1"/>
      <w:marLeft w:val="0"/>
      <w:marRight w:val="0"/>
      <w:marTop w:val="0"/>
      <w:marBottom w:val="0"/>
      <w:divBdr>
        <w:top w:val="none" w:sz="0" w:space="0" w:color="auto"/>
        <w:left w:val="none" w:sz="0" w:space="0" w:color="auto"/>
        <w:bottom w:val="none" w:sz="0" w:space="0" w:color="auto"/>
        <w:right w:val="none" w:sz="0" w:space="0" w:color="auto"/>
      </w:divBdr>
    </w:div>
    <w:div w:id="1310088868">
      <w:bodyDiv w:val="1"/>
      <w:marLeft w:val="0"/>
      <w:marRight w:val="0"/>
      <w:marTop w:val="0"/>
      <w:marBottom w:val="0"/>
      <w:divBdr>
        <w:top w:val="none" w:sz="0" w:space="0" w:color="auto"/>
        <w:left w:val="none" w:sz="0" w:space="0" w:color="auto"/>
        <w:bottom w:val="none" w:sz="0" w:space="0" w:color="auto"/>
        <w:right w:val="none" w:sz="0" w:space="0" w:color="auto"/>
      </w:divBdr>
    </w:div>
    <w:div w:id="1310358555">
      <w:bodyDiv w:val="1"/>
      <w:marLeft w:val="0"/>
      <w:marRight w:val="0"/>
      <w:marTop w:val="0"/>
      <w:marBottom w:val="0"/>
      <w:divBdr>
        <w:top w:val="none" w:sz="0" w:space="0" w:color="auto"/>
        <w:left w:val="none" w:sz="0" w:space="0" w:color="auto"/>
        <w:bottom w:val="none" w:sz="0" w:space="0" w:color="auto"/>
        <w:right w:val="none" w:sz="0" w:space="0" w:color="auto"/>
      </w:divBdr>
    </w:div>
    <w:div w:id="1310359256">
      <w:bodyDiv w:val="1"/>
      <w:marLeft w:val="0"/>
      <w:marRight w:val="0"/>
      <w:marTop w:val="0"/>
      <w:marBottom w:val="0"/>
      <w:divBdr>
        <w:top w:val="none" w:sz="0" w:space="0" w:color="auto"/>
        <w:left w:val="none" w:sz="0" w:space="0" w:color="auto"/>
        <w:bottom w:val="none" w:sz="0" w:space="0" w:color="auto"/>
        <w:right w:val="none" w:sz="0" w:space="0" w:color="auto"/>
      </w:divBdr>
    </w:div>
    <w:div w:id="1310548593">
      <w:bodyDiv w:val="1"/>
      <w:marLeft w:val="0"/>
      <w:marRight w:val="0"/>
      <w:marTop w:val="0"/>
      <w:marBottom w:val="0"/>
      <w:divBdr>
        <w:top w:val="none" w:sz="0" w:space="0" w:color="auto"/>
        <w:left w:val="none" w:sz="0" w:space="0" w:color="auto"/>
        <w:bottom w:val="none" w:sz="0" w:space="0" w:color="auto"/>
        <w:right w:val="none" w:sz="0" w:space="0" w:color="auto"/>
      </w:divBdr>
    </w:div>
    <w:div w:id="1310785692">
      <w:bodyDiv w:val="1"/>
      <w:marLeft w:val="0"/>
      <w:marRight w:val="0"/>
      <w:marTop w:val="0"/>
      <w:marBottom w:val="0"/>
      <w:divBdr>
        <w:top w:val="none" w:sz="0" w:space="0" w:color="auto"/>
        <w:left w:val="none" w:sz="0" w:space="0" w:color="auto"/>
        <w:bottom w:val="none" w:sz="0" w:space="0" w:color="auto"/>
        <w:right w:val="none" w:sz="0" w:space="0" w:color="auto"/>
      </w:divBdr>
    </w:div>
    <w:div w:id="1310863124">
      <w:bodyDiv w:val="1"/>
      <w:marLeft w:val="0"/>
      <w:marRight w:val="0"/>
      <w:marTop w:val="0"/>
      <w:marBottom w:val="0"/>
      <w:divBdr>
        <w:top w:val="none" w:sz="0" w:space="0" w:color="auto"/>
        <w:left w:val="none" w:sz="0" w:space="0" w:color="auto"/>
        <w:bottom w:val="none" w:sz="0" w:space="0" w:color="auto"/>
        <w:right w:val="none" w:sz="0" w:space="0" w:color="auto"/>
      </w:divBdr>
    </w:div>
    <w:div w:id="1310864065">
      <w:bodyDiv w:val="1"/>
      <w:marLeft w:val="0"/>
      <w:marRight w:val="0"/>
      <w:marTop w:val="0"/>
      <w:marBottom w:val="0"/>
      <w:divBdr>
        <w:top w:val="none" w:sz="0" w:space="0" w:color="auto"/>
        <w:left w:val="none" w:sz="0" w:space="0" w:color="auto"/>
        <w:bottom w:val="none" w:sz="0" w:space="0" w:color="auto"/>
        <w:right w:val="none" w:sz="0" w:space="0" w:color="auto"/>
      </w:divBdr>
    </w:div>
    <w:div w:id="1311790051">
      <w:bodyDiv w:val="1"/>
      <w:marLeft w:val="0"/>
      <w:marRight w:val="0"/>
      <w:marTop w:val="0"/>
      <w:marBottom w:val="0"/>
      <w:divBdr>
        <w:top w:val="none" w:sz="0" w:space="0" w:color="auto"/>
        <w:left w:val="none" w:sz="0" w:space="0" w:color="auto"/>
        <w:bottom w:val="none" w:sz="0" w:space="0" w:color="auto"/>
        <w:right w:val="none" w:sz="0" w:space="0" w:color="auto"/>
      </w:divBdr>
    </w:div>
    <w:div w:id="1311834503">
      <w:bodyDiv w:val="1"/>
      <w:marLeft w:val="0"/>
      <w:marRight w:val="0"/>
      <w:marTop w:val="0"/>
      <w:marBottom w:val="0"/>
      <w:divBdr>
        <w:top w:val="none" w:sz="0" w:space="0" w:color="auto"/>
        <w:left w:val="none" w:sz="0" w:space="0" w:color="auto"/>
        <w:bottom w:val="none" w:sz="0" w:space="0" w:color="auto"/>
        <w:right w:val="none" w:sz="0" w:space="0" w:color="auto"/>
      </w:divBdr>
    </w:div>
    <w:div w:id="1312296375">
      <w:bodyDiv w:val="1"/>
      <w:marLeft w:val="0"/>
      <w:marRight w:val="0"/>
      <w:marTop w:val="0"/>
      <w:marBottom w:val="0"/>
      <w:divBdr>
        <w:top w:val="none" w:sz="0" w:space="0" w:color="auto"/>
        <w:left w:val="none" w:sz="0" w:space="0" w:color="auto"/>
        <w:bottom w:val="none" w:sz="0" w:space="0" w:color="auto"/>
        <w:right w:val="none" w:sz="0" w:space="0" w:color="auto"/>
      </w:divBdr>
    </w:div>
    <w:div w:id="1312517760">
      <w:bodyDiv w:val="1"/>
      <w:marLeft w:val="0"/>
      <w:marRight w:val="0"/>
      <w:marTop w:val="0"/>
      <w:marBottom w:val="0"/>
      <w:divBdr>
        <w:top w:val="none" w:sz="0" w:space="0" w:color="auto"/>
        <w:left w:val="none" w:sz="0" w:space="0" w:color="auto"/>
        <w:bottom w:val="none" w:sz="0" w:space="0" w:color="auto"/>
        <w:right w:val="none" w:sz="0" w:space="0" w:color="auto"/>
      </w:divBdr>
    </w:div>
    <w:div w:id="1313212281">
      <w:bodyDiv w:val="1"/>
      <w:marLeft w:val="0"/>
      <w:marRight w:val="0"/>
      <w:marTop w:val="0"/>
      <w:marBottom w:val="0"/>
      <w:divBdr>
        <w:top w:val="none" w:sz="0" w:space="0" w:color="auto"/>
        <w:left w:val="none" w:sz="0" w:space="0" w:color="auto"/>
        <w:bottom w:val="none" w:sz="0" w:space="0" w:color="auto"/>
        <w:right w:val="none" w:sz="0" w:space="0" w:color="auto"/>
      </w:divBdr>
    </w:div>
    <w:div w:id="1313752565">
      <w:bodyDiv w:val="1"/>
      <w:marLeft w:val="0"/>
      <w:marRight w:val="0"/>
      <w:marTop w:val="0"/>
      <w:marBottom w:val="0"/>
      <w:divBdr>
        <w:top w:val="none" w:sz="0" w:space="0" w:color="auto"/>
        <w:left w:val="none" w:sz="0" w:space="0" w:color="auto"/>
        <w:bottom w:val="none" w:sz="0" w:space="0" w:color="auto"/>
        <w:right w:val="none" w:sz="0" w:space="0" w:color="auto"/>
      </w:divBdr>
    </w:div>
    <w:div w:id="1313825230">
      <w:bodyDiv w:val="1"/>
      <w:marLeft w:val="0"/>
      <w:marRight w:val="0"/>
      <w:marTop w:val="0"/>
      <w:marBottom w:val="0"/>
      <w:divBdr>
        <w:top w:val="none" w:sz="0" w:space="0" w:color="auto"/>
        <w:left w:val="none" w:sz="0" w:space="0" w:color="auto"/>
        <w:bottom w:val="none" w:sz="0" w:space="0" w:color="auto"/>
        <w:right w:val="none" w:sz="0" w:space="0" w:color="auto"/>
      </w:divBdr>
    </w:div>
    <w:div w:id="1313949957">
      <w:bodyDiv w:val="1"/>
      <w:marLeft w:val="0"/>
      <w:marRight w:val="0"/>
      <w:marTop w:val="0"/>
      <w:marBottom w:val="0"/>
      <w:divBdr>
        <w:top w:val="none" w:sz="0" w:space="0" w:color="auto"/>
        <w:left w:val="none" w:sz="0" w:space="0" w:color="auto"/>
        <w:bottom w:val="none" w:sz="0" w:space="0" w:color="auto"/>
        <w:right w:val="none" w:sz="0" w:space="0" w:color="auto"/>
      </w:divBdr>
    </w:div>
    <w:div w:id="1314719991">
      <w:bodyDiv w:val="1"/>
      <w:marLeft w:val="0"/>
      <w:marRight w:val="0"/>
      <w:marTop w:val="0"/>
      <w:marBottom w:val="0"/>
      <w:divBdr>
        <w:top w:val="none" w:sz="0" w:space="0" w:color="auto"/>
        <w:left w:val="none" w:sz="0" w:space="0" w:color="auto"/>
        <w:bottom w:val="none" w:sz="0" w:space="0" w:color="auto"/>
        <w:right w:val="none" w:sz="0" w:space="0" w:color="auto"/>
      </w:divBdr>
    </w:div>
    <w:div w:id="1314872438">
      <w:bodyDiv w:val="1"/>
      <w:marLeft w:val="0"/>
      <w:marRight w:val="0"/>
      <w:marTop w:val="0"/>
      <w:marBottom w:val="0"/>
      <w:divBdr>
        <w:top w:val="none" w:sz="0" w:space="0" w:color="auto"/>
        <w:left w:val="none" w:sz="0" w:space="0" w:color="auto"/>
        <w:bottom w:val="none" w:sz="0" w:space="0" w:color="auto"/>
        <w:right w:val="none" w:sz="0" w:space="0" w:color="auto"/>
      </w:divBdr>
    </w:div>
    <w:div w:id="1315066989">
      <w:bodyDiv w:val="1"/>
      <w:marLeft w:val="0"/>
      <w:marRight w:val="0"/>
      <w:marTop w:val="0"/>
      <w:marBottom w:val="0"/>
      <w:divBdr>
        <w:top w:val="none" w:sz="0" w:space="0" w:color="auto"/>
        <w:left w:val="none" w:sz="0" w:space="0" w:color="auto"/>
        <w:bottom w:val="none" w:sz="0" w:space="0" w:color="auto"/>
        <w:right w:val="none" w:sz="0" w:space="0" w:color="auto"/>
      </w:divBdr>
    </w:div>
    <w:div w:id="1315178828">
      <w:bodyDiv w:val="1"/>
      <w:marLeft w:val="0"/>
      <w:marRight w:val="0"/>
      <w:marTop w:val="0"/>
      <w:marBottom w:val="0"/>
      <w:divBdr>
        <w:top w:val="none" w:sz="0" w:space="0" w:color="auto"/>
        <w:left w:val="none" w:sz="0" w:space="0" w:color="auto"/>
        <w:bottom w:val="none" w:sz="0" w:space="0" w:color="auto"/>
        <w:right w:val="none" w:sz="0" w:space="0" w:color="auto"/>
      </w:divBdr>
    </w:div>
    <w:div w:id="1315527961">
      <w:bodyDiv w:val="1"/>
      <w:marLeft w:val="0"/>
      <w:marRight w:val="0"/>
      <w:marTop w:val="0"/>
      <w:marBottom w:val="0"/>
      <w:divBdr>
        <w:top w:val="none" w:sz="0" w:space="0" w:color="auto"/>
        <w:left w:val="none" w:sz="0" w:space="0" w:color="auto"/>
        <w:bottom w:val="none" w:sz="0" w:space="0" w:color="auto"/>
        <w:right w:val="none" w:sz="0" w:space="0" w:color="auto"/>
      </w:divBdr>
    </w:div>
    <w:div w:id="1315645947">
      <w:bodyDiv w:val="1"/>
      <w:marLeft w:val="0"/>
      <w:marRight w:val="0"/>
      <w:marTop w:val="0"/>
      <w:marBottom w:val="0"/>
      <w:divBdr>
        <w:top w:val="none" w:sz="0" w:space="0" w:color="auto"/>
        <w:left w:val="none" w:sz="0" w:space="0" w:color="auto"/>
        <w:bottom w:val="none" w:sz="0" w:space="0" w:color="auto"/>
        <w:right w:val="none" w:sz="0" w:space="0" w:color="auto"/>
      </w:divBdr>
    </w:div>
    <w:div w:id="1315646734">
      <w:bodyDiv w:val="1"/>
      <w:marLeft w:val="0"/>
      <w:marRight w:val="0"/>
      <w:marTop w:val="0"/>
      <w:marBottom w:val="0"/>
      <w:divBdr>
        <w:top w:val="none" w:sz="0" w:space="0" w:color="auto"/>
        <w:left w:val="none" w:sz="0" w:space="0" w:color="auto"/>
        <w:bottom w:val="none" w:sz="0" w:space="0" w:color="auto"/>
        <w:right w:val="none" w:sz="0" w:space="0" w:color="auto"/>
      </w:divBdr>
    </w:div>
    <w:div w:id="1316110949">
      <w:bodyDiv w:val="1"/>
      <w:marLeft w:val="0"/>
      <w:marRight w:val="0"/>
      <w:marTop w:val="0"/>
      <w:marBottom w:val="0"/>
      <w:divBdr>
        <w:top w:val="none" w:sz="0" w:space="0" w:color="auto"/>
        <w:left w:val="none" w:sz="0" w:space="0" w:color="auto"/>
        <w:bottom w:val="none" w:sz="0" w:space="0" w:color="auto"/>
        <w:right w:val="none" w:sz="0" w:space="0" w:color="auto"/>
      </w:divBdr>
    </w:div>
    <w:div w:id="1316452736">
      <w:bodyDiv w:val="1"/>
      <w:marLeft w:val="0"/>
      <w:marRight w:val="0"/>
      <w:marTop w:val="0"/>
      <w:marBottom w:val="0"/>
      <w:divBdr>
        <w:top w:val="none" w:sz="0" w:space="0" w:color="auto"/>
        <w:left w:val="none" w:sz="0" w:space="0" w:color="auto"/>
        <w:bottom w:val="none" w:sz="0" w:space="0" w:color="auto"/>
        <w:right w:val="none" w:sz="0" w:space="0" w:color="auto"/>
      </w:divBdr>
    </w:div>
    <w:div w:id="1316690026">
      <w:bodyDiv w:val="1"/>
      <w:marLeft w:val="0"/>
      <w:marRight w:val="0"/>
      <w:marTop w:val="0"/>
      <w:marBottom w:val="0"/>
      <w:divBdr>
        <w:top w:val="none" w:sz="0" w:space="0" w:color="auto"/>
        <w:left w:val="none" w:sz="0" w:space="0" w:color="auto"/>
        <w:bottom w:val="none" w:sz="0" w:space="0" w:color="auto"/>
        <w:right w:val="none" w:sz="0" w:space="0" w:color="auto"/>
      </w:divBdr>
    </w:div>
    <w:div w:id="1316840247">
      <w:bodyDiv w:val="1"/>
      <w:marLeft w:val="0"/>
      <w:marRight w:val="0"/>
      <w:marTop w:val="0"/>
      <w:marBottom w:val="0"/>
      <w:divBdr>
        <w:top w:val="none" w:sz="0" w:space="0" w:color="auto"/>
        <w:left w:val="none" w:sz="0" w:space="0" w:color="auto"/>
        <w:bottom w:val="none" w:sz="0" w:space="0" w:color="auto"/>
        <w:right w:val="none" w:sz="0" w:space="0" w:color="auto"/>
      </w:divBdr>
    </w:div>
    <w:div w:id="1316910200">
      <w:bodyDiv w:val="1"/>
      <w:marLeft w:val="0"/>
      <w:marRight w:val="0"/>
      <w:marTop w:val="0"/>
      <w:marBottom w:val="0"/>
      <w:divBdr>
        <w:top w:val="none" w:sz="0" w:space="0" w:color="auto"/>
        <w:left w:val="none" w:sz="0" w:space="0" w:color="auto"/>
        <w:bottom w:val="none" w:sz="0" w:space="0" w:color="auto"/>
        <w:right w:val="none" w:sz="0" w:space="0" w:color="auto"/>
      </w:divBdr>
    </w:div>
    <w:div w:id="1317102091">
      <w:bodyDiv w:val="1"/>
      <w:marLeft w:val="0"/>
      <w:marRight w:val="0"/>
      <w:marTop w:val="0"/>
      <w:marBottom w:val="0"/>
      <w:divBdr>
        <w:top w:val="none" w:sz="0" w:space="0" w:color="auto"/>
        <w:left w:val="none" w:sz="0" w:space="0" w:color="auto"/>
        <w:bottom w:val="none" w:sz="0" w:space="0" w:color="auto"/>
        <w:right w:val="none" w:sz="0" w:space="0" w:color="auto"/>
      </w:divBdr>
    </w:div>
    <w:div w:id="1317414557">
      <w:bodyDiv w:val="1"/>
      <w:marLeft w:val="0"/>
      <w:marRight w:val="0"/>
      <w:marTop w:val="0"/>
      <w:marBottom w:val="0"/>
      <w:divBdr>
        <w:top w:val="none" w:sz="0" w:space="0" w:color="auto"/>
        <w:left w:val="none" w:sz="0" w:space="0" w:color="auto"/>
        <w:bottom w:val="none" w:sz="0" w:space="0" w:color="auto"/>
        <w:right w:val="none" w:sz="0" w:space="0" w:color="auto"/>
      </w:divBdr>
    </w:div>
    <w:div w:id="1317685308">
      <w:bodyDiv w:val="1"/>
      <w:marLeft w:val="0"/>
      <w:marRight w:val="0"/>
      <w:marTop w:val="0"/>
      <w:marBottom w:val="0"/>
      <w:divBdr>
        <w:top w:val="none" w:sz="0" w:space="0" w:color="auto"/>
        <w:left w:val="none" w:sz="0" w:space="0" w:color="auto"/>
        <w:bottom w:val="none" w:sz="0" w:space="0" w:color="auto"/>
        <w:right w:val="none" w:sz="0" w:space="0" w:color="auto"/>
      </w:divBdr>
    </w:div>
    <w:div w:id="1317799427">
      <w:bodyDiv w:val="1"/>
      <w:marLeft w:val="0"/>
      <w:marRight w:val="0"/>
      <w:marTop w:val="0"/>
      <w:marBottom w:val="0"/>
      <w:divBdr>
        <w:top w:val="none" w:sz="0" w:space="0" w:color="auto"/>
        <w:left w:val="none" w:sz="0" w:space="0" w:color="auto"/>
        <w:bottom w:val="none" w:sz="0" w:space="0" w:color="auto"/>
        <w:right w:val="none" w:sz="0" w:space="0" w:color="auto"/>
      </w:divBdr>
    </w:div>
    <w:div w:id="1318223783">
      <w:bodyDiv w:val="1"/>
      <w:marLeft w:val="0"/>
      <w:marRight w:val="0"/>
      <w:marTop w:val="0"/>
      <w:marBottom w:val="0"/>
      <w:divBdr>
        <w:top w:val="none" w:sz="0" w:space="0" w:color="auto"/>
        <w:left w:val="none" w:sz="0" w:space="0" w:color="auto"/>
        <w:bottom w:val="none" w:sz="0" w:space="0" w:color="auto"/>
        <w:right w:val="none" w:sz="0" w:space="0" w:color="auto"/>
      </w:divBdr>
    </w:div>
    <w:div w:id="1318800821">
      <w:bodyDiv w:val="1"/>
      <w:marLeft w:val="0"/>
      <w:marRight w:val="0"/>
      <w:marTop w:val="0"/>
      <w:marBottom w:val="0"/>
      <w:divBdr>
        <w:top w:val="none" w:sz="0" w:space="0" w:color="auto"/>
        <w:left w:val="none" w:sz="0" w:space="0" w:color="auto"/>
        <w:bottom w:val="none" w:sz="0" w:space="0" w:color="auto"/>
        <w:right w:val="none" w:sz="0" w:space="0" w:color="auto"/>
      </w:divBdr>
    </w:div>
    <w:div w:id="1319113761">
      <w:bodyDiv w:val="1"/>
      <w:marLeft w:val="0"/>
      <w:marRight w:val="0"/>
      <w:marTop w:val="0"/>
      <w:marBottom w:val="0"/>
      <w:divBdr>
        <w:top w:val="none" w:sz="0" w:space="0" w:color="auto"/>
        <w:left w:val="none" w:sz="0" w:space="0" w:color="auto"/>
        <w:bottom w:val="none" w:sz="0" w:space="0" w:color="auto"/>
        <w:right w:val="none" w:sz="0" w:space="0" w:color="auto"/>
      </w:divBdr>
    </w:div>
    <w:div w:id="1319572706">
      <w:bodyDiv w:val="1"/>
      <w:marLeft w:val="0"/>
      <w:marRight w:val="0"/>
      <w:marTop w:val="0"/>
      <w:marBottom w:val="0"/>
      <w:divBdr>
        <w:top w:val="none" w:sz="0" w:space="0" w:color="auto"/>
        <w:left w:val="none" w:sz="0" w:space="0" w:color="auto"/>
        <w:bottom w:val="none" w:sz="0" w:space="0" w:color="auto"/>
        <w:right w:val="none" w:sz="0" w:space="0" w:color="auto"/>
      </w:divBdr>
    </w:div>
    <w:div w:id="1319650116">
      <w:bodyDiv w:val="1"/>
      <w:marLeft w:val="0"/>
      <w:marRight w:val="0"/>
      <w:marTop w:val="0"/>
      <w:marBottom w:val="0"/>
      <w:divBdr>
        <w:top w:val="none" w:sz="0" w:space="0" w:color="auto"/>
        <w:left w:val="none" w:sz="0" w:space="0" w:color="auto"/>
        <w:bottom w:val="none" w:sz="0" w:space="0" w:color="auto"/>
        <w:right w:val="none" w:sz="0" w:space="0" w:color="auto"/>
      </w:divBdr>
    </w:div>
    <w:div w:id="1320038732">
      <w:bodyDiv w:val="1"/>
      <w:marLeft w:val="0"/>
      <w:marRight w:val="0"/>
      <w:marTop w:val="0"/>
      <w:marBottom w:val="0"/>
      <w:divBdr>
        <w:top w:val="none" w:sz="0" w:space="0" w:color="auto"/>
        <w:left w:val="none" w:sz="0" w:space="0" w:color="auto"/>
        <w:bottom w:val="none" w:sz="0" w:space="0" w:color="auto"/>
        <w:right w:val="none" w:sz="0" w:space="0" w:color="auto"/>
      </w:divBdr>
    </w:div>
    <w:div w:id="1320648507">
      <w:bodyDiv w:val="1"/>
      <w:marLeft w:val="0"/>
      <w:marRight w:val="0"/>
      <w:marTop w:val="0"/>
      <w:marBottom w:val="0"/>
      <w:divBdr>
        <w:top w:val="none" w:sz="0" w:space="0" w:color="auto"/>
        <w:left w:val="none" w:sz="0" w:space="0" w:color="auto"/>
        <w:bottom w:val="none" w:sz="0" w:space="0" w:color="auto"/>
        <w:right w:val="none" w:sz="0" w:space="0" w:color="auto"/>
      </w:divBdr>
    </w:div>
    <w:div w:id="1320690520">
      <w:bodyDiv w:val="1"/>
      <w:marLeft w:val="0"/>
      <w:marRight w:val="0"/>
      <w:marTop w:val="0"/>
      <w:marBottom w:val="0"/>
      <w:divBdr>
        <w:top w:val="none" w:sz="0" w:space="0" w:color="auto"/>
        <w:left w:val="none" w:sz="0" w:space="0" w:color="auto"/>
        <w:bottom w:val="none" w:sz="0" w:space="0" w:color="auto"/>
        <w:right w:val="none" w:sz="0" w:space="0" w:color="auto"/>
      </w:divBdr>
    </w:div>
    <w:div w:id="1321158002">
      <w:bodyDiv w:val="1"/>
      <w:marLeft w:val="0"/>
      <w:marRight w:val="0"/>
      <w:marTop w:val="0"/>
      <w:marBottom w:val="0"/>
      <w:divBdr>
        <w:top w:val="none" w:sz="0" w:space="0" w:color="auto"/>
        <w:left w:val="none" w:sz="0" w:space="0" w:color="auto"/>
        <w:bottom w:val="none" w:sz="0" w:space="0" w:color="auto"/>
        <w:right w:val="none" w:sz="0" w:space="0" w:color="auto"/>
      </w:divBdr>
    </w:div>
    <w:div w:id="1321226089">
      <w:bodyDiv w:val="1"/>
      <w:marLeft w:val="0"/>
      <w:marRight w:val="0"/>
      <w:marTop w:val="0"/>
      <w:marBottom w:val="0"/>
      <w:divBdr>
        <w:top w:val="none" w:sz="0" w:space="0" w:color="auto"/>
        <w:left w:val="none" w:sz="0" w:space="0" w:color="auto"/>
        <w:bottom w:val="none" w:sz="0" w:space="0" w:color="auto"/>
        <w:right w:val="none" w:sz="0" w:space="0" w:color="auto"/>
      </w:divBdr>
    </w:div>
    <w:div w:id="1321425879">
      <w:bodyDiv w:val="1"/>
      <w:marLeft w:val="0"/>
      <w:marRight w:val="0"/>
      <w:marTop w:val="0"/>
      <w:marBottom w:val="0"/>
      <w:divBdr>
        <w:top w:val="none" w:sz="0" w:space="0" w:color="auto"/>
        <w:left w:val="none" w:sz="0" w:space="0" w:color="auto"/>
        <w:bottom w:val="none" w:sz="0" w:space="0" w:color="auto"/>
        <w:right w:val="none" w:sz="0" w:space="0" w:color="auto"/>
      </w:divBdr>
    </w:div>
    <w:div w:id="1321884572">
      <w:bodyDiv w:val="1"/>
      <w:marLeft w:val="0"/>
      <w:marRight w:val="0"/>
      <w:marTop w:val="0"/>
      <w:marBottom w:val="0"/>
      <w:divBdr>
        <w:top w:val="none" w:sz="0" w:space="0" w:color="auto"/>
        <w:left w:val="none" w:sz="0" w:space="0" w:color="auto"/>
        <w:bottom w:val="none" w:sz="0" w:space="0" w:color="auto"/>
        <w:right w:val="none" w:sz="0" w:space="0" w:color="auto"/>
      </w:divBdr>
    </w:div>
    <w:div w:id="1322125147">
      <w:bodyDiv w:val="1"/>
      <w:marLeft w:val="0"/>
      <w:marRight w:val="0"/>
      <w:marTop w:val="0"/>
      <w:marBottom w:val="0"/>
      <w:divBdr>
        <w:top w:val="none" w:sz="0" w:space="0" w:color="auto"/>
        <w:left w:val="none" w:sz="0" w:space="0" w:color="auto"/>
        <w:bottom w:val="none" w:sz="0" w:space="0" w:color="auto"/>
        <w:right w:val="none" w:sz="0" w:space="0" w:color="auto"/>
      </w:divBdr>
    </w:div>
    <w:div w:id="1322271091">
      <w:bodyDiv w:val="1"/>
      <w:marLeft w:val="0"/>
      <w:marRight w:val="0"/>
      <w:marTop w:val="0"/>
      <w:marBottom w:val="0"/>
      <w:divBdr>
        <w:top w:val="none" w:sz="0" w:space="0" w:color="auto"/>
        <w:left w:val="none" w:sz="0" w:space="0" w:color="auto"/>
        <w:bottom w:val="none" w:sz="0" w:space="0" w:color="auto"/>
        <w:right w:val="none" w:sz="0" w:space="0" w:color="auto"/>
      </w:divBdr>
    </w:div>
    <w:div w:id="1322350346">
      <w:bodyDiv w:val="1"/>
      <w:marLeft w:val="0"/>
      <w:marRight w:val="0"/>
      <w:marTop w:val="0"/>
      <w:marBottom w:val="0"/>
      <w:divBdr>
        <w:top w:val="none" w:sz="0" w:space="0" w:color="auto"/>
        <w:left w:val="none" w:sz="0" w:space="0" w:color="auto"/>
        <w:bottom w:val="none" w:sz="0" w:space="0" w:color="auto"/>
        <w:right w:val="none" w:sz="0" w:space="0" w:color="auto"/>
      </w:divBdr>
    </w:div>
    <w:div w:id="1322587062">
      <w:bodyDiv w:val="1"/>
      <w:marLeft w:val="0"/>
      <w:marRight w:val="0"/>
      <w:marTop w:val="0"/>
      <w:marBottom w:val="0"/>
      <w:divBdr>
        <w:top w:val="none" w:sz="0" w:space="0" w:color="auto"/>
        <w:left w:val="none" w:sz="0" w:space="0" w:color="auto"/>
        <w:bottom w:val="none" w:sz="0" w:space="0" w:color="auto"/>
        <w:right w:val="none" w:sz="0" w:space="0" w:color="auto"/>
      </w:divBdr>
    </w:div>
    <w:div w:id="1323046428">
      <w:bodyDiv w:val="1"/>
      <w:marLeft w:val="0"/>
      <w:marRight w:val="0"/>
      <w:marTop w:val="0"/>
      <w:marBottom w:val="0"/>
      <w:divBdr>
        <w:top w:val="none" w:sz="0" w:space="0" w:color="auto"/>
        <w:left w:val="none" w:sz="0" w:space="0" w:color="auto"/>
        <w:bottom w:val="none" w:sz="0" w:space="0" w:color="auto"/>
        <w:right w:val="none" w:sz="0" w:space="0" w:color="auto"/>
      </w:divBdr>
    </w:div>
    <w:div w:id="1323394660">
      <w:bodyDiv w:val="1"/>
      <w:marLeft w:val="0"/>
      <w:marRight w:val="0"/>
      <w:marTop w:val="0"/>
      <w:marBottom w:val="0"/>
      <w:divBdr>
        <w:top w:val="none" w:sz="0" w:space="0" w:color="auto"/>
        <w:left w:val="none" w:sz="0" w:space="0" w:color="auto"/>
        <w:bottom w:val="none" w:sz="0" w:space="0" w:color="auto"/>
        <w:right w:val="none" w:sz="0" w:space="0" w:color="auto"/>
      </w:divBdr>
    </w:div>
    <w:div w:id="1323772699">
      <w:bodyDiv w:val="1"/>
      <w:marLeft w:val="0"/>
      <w:marRight w:val="0"/>
      <w:marTop w:val="0"/>
      <w:marBottom w:val="0"/>
      <w:divBdr>
        <w:top w:val="none" w:sz="0" w:space="0" w:color="auto"/>
        <w:left w:val="none" w:sz="0" w:space="0" w:color="auto"/>
        <w:bottom w:val="none" w:sz="0" w:space="0" w:color="auto"/>
        <w:right w:val="none" w:sz="0" w:space="0" w:color="auto"/>
      </w:divBdr>
    </w:div>
    <w:div w:id="1323974049">
      <w:bodyDiv w:val="1"/>
      <w:marLeft w:val="0"/>
      <w:marRight w:val="0"/>
      <w:marTop w:val="0"/>
      <w:marBottom w:val="0"/>
      <w:divBdr>
        <w:top w:val="none" w:sz="0" w:space="0" w:color="auto"/>
        <w:left w:val="none" w:sz="0" w:space="0" w:color="auto"/>
        <w:bottom w:val="none" w:sz="0" w:space="0" w:color="auto"/>
        <w:right w:val="none" w:sz="0" w:space="0" w:color="auto"/>
      </w:divBdr>
    </w:div>
    <w:div w:id="1324091940">
      <w:bodyDiv w:val="1"/>
      <w:marLeft w:val="0"/>
      <w:marRight w:val="0"/>
      <w:marTop w:val="0"/>
      <w:marBottom w:val="0"/>
      <w:divBdr>
        <w:top w:val="none" w:sz="0" w:space="0" w:color="auto"/>
        <w:left w:val="none" w:sz="0" w:space="0" w:color="auto"/>
        <w:bottom w:val="none" w:sz="0" w:space="0" w:color="auto"/>
        <w:right w:val="none" w:sz="0" w:space="0" w:color="auto"/>
      </w:divBdr>
    </w:div>
    <w:div w:id="1324236644">
      <w:bodyDiv w:val="1"/>
      <w:marLeft w:val="0"/>
      <w:marRight w:val="0"/>
      <w:marTop w:val="0"/>
      <w:marBottom w:val="0"/>
      <w:divBdr>
        <w:top w:val="none" w:sz="0" w:space="0" w:color="auto"/>
        <w:left w:val="none" w:sz="0" w:space="0" w:color="auto"/>
        <w:bottom w:val="none" w:sz="0" w:space="0" w:color="auto"/>
        <w:right w:val="none" w:sz="0" w:space="0" w:color="auto"/>
      </w:divBdr>
    </w:div>
    <w:div w:id="1324309316">
      <w:bodyDiv w:val="1"/>
      <w:marLeft w:val="0"/>
      <w:marRight w:val="0"/>
      <w:marTop w:val="0"/>
      <w:marBottom w:val="0"/>
      <w:divBdr>
        <w:top w:val="none" w:sz="0" w:space="0" w:color="auto"/>
        <w:left w:val="none" w:sz="0" w:space="0" w:color="auto"/>
        <w:bottom w:val="none" w:sz="0" w:space="0" w:color="auto"/>
        <w:right w:val="none" w:sz="0" w:space="0" w:color="auto"/>
      </w:divBdr>
    </w:div>
    <w:div w:id="1324622436">
      <w:bodyDiv w:val="1"/>
      <w:marLeft w:val="0"/>
      <w:marRight w:val="0"/>
      <w:marTop w:val="0"/>
      <w:marBottom w:val="0"/>
      <w:divBdr>
        <w:top w:val="none" w:sz="0" w:space="0" w:color="auto"/>
        <w:left w:val="none" w:sz="0" w:space="0" w:color="auto"/>
        <w:bottom w:val="none" w:sz="0" w:space="0" w:color="auto"/>
        <w:right w:val="none" w:sz="0" w:space="0" w:color="auto"/>
      </w:divBdr>
    </w:div>
    <w:div w:id="1324815953">
      <w:bodyDiv w:val="1"/>
      <w:marLeft w:val="0"/>
      <w:marRight w:val="0"/>
      <w:marTop w:val="0"/>
      <w:marBottom w:val="0"/>
      <w:divBdr>
        <w:top w:val="none" w:sz="0" w:space="0" w:color="auto"/>
        <w:left w:val="none" w:sz="0" w:space="0" w:color="auto"/>
        <w:bottom w:val="none" w:sz="0" w:space="0" w:color="auto"/>
        <w:right w:val="none" w:sz="0" w:space="0" w:color="auto"/>
      </w:divBdr>
    </w:div>
    <w:div w:id="1325205568">
      <w:bodyDiv w:val="1"/>
      <w:marLeft w:val="0"/>
      <w:marRight w:val="0"/>
      <w:marTop w:val="0"/>
      <w:marBottom w:val="0"/>
      <w:divBdr>
        <w:top w:val="none" w:sz="0" w:space="0" w:color="auto"/>
        <w:left w:val="none" w:sz="0" w:space="0" w:color="auto"/>
        <w:bottom w:val="none" w:sz="0" w:space="0" w:color="auto"/>
        <w:right w:val="none" w:sz="0" w:space="0" w:color="auto"/>
      </w:divBdr>
    </w:div>
    <w:div w:id="1325234667">
      <w:bodyDiv w:val="1"/>
      <w:marLeft w:val="0"/>
      <w:marRight w:val="0"/>
      <w:marTop w:val="0"/>
      <w:marBottom w:val="0"/>
      <w:divBdr>
        <w:top w:val="none" w:sz="0" w:space="0" w:color="auto"/>
        <w:left w:val="none" w:sz="0" w:space="0" w:color="auto"/>
        <w:bottom w:val="none" w:sz="0" w:space="0" w:color="auto"/>
        <w:right w:val="none" w:sz="0" w:space="0" w:color="auto"/>
      </w:divBdr>
    </w:div>
    <w:div w:id="1325354066">
      <w:bodyDiv w:val="1"/>
      <w:marLeft w:val="0"/>
      <w:marRight w:val="0"/>
      <w:marTop w:val="0"/>
      <w:marBottom w:val="0"/>
      <w:divBdr>
        <w:top w:val="none" w:sz="0" w:space="0" w:color="auto"/>
        <w:left w:val="none" w:sz="0" w:space="0" w:color="auto"/>
        <w:bottom w:val="none" w:sz="0" w:space="0" w:color="auto"/>
        <w:right w:val="none" w:sz="0" w:space="0" w:color="auto"/>
      </w:divBdr>
    </w:div>
    <w:div w:id="1325666596">
      <w:bodyDiv w:val="1"/>
      <w:marLeft w:val="0"/>
      <w:marRight w:val="0"/>
      <w:marTop w:val="0"/>
      <w:marBottom w:val="0"/>
      <w:divBdr>
        <w:top w:val="none" w:sz="0" w:space="0" w:color="auto"/>
        <w:left w:val="none" w:sz="0" w:space="0" w:color="auto"/>
        <w:bottom w:val="none" w:sz="0" w:space="0" w:color="auto"/>
        <w:right w:val="none" w:sz="0" w:space="0" w:color="auto"/>
      </w:divBdr>
    </w:div>
    <w:div w:id="1326129828">
      <w:bodyDiv w:val="1"/>
      <w:marLeft w:val="0"/>
      <w:marRight w:val="0"/>
      <w:marTop w:val="0"/>
      <w:marBottom w:val="0"/>
      <w:divBdr>
        <w:top w:val="none" w:sz="0" w:space="0" w:color="auto"/>
        <w:left w:val="none" w:sz="0" w:space="0" w:color="auto"/>
        <w:bottom w:val="none" w:sz="0" w:space="0" w:color="auto"/>
        <w:right w:val="none" w:sz="0" w:space="0" w:color="auto"/>
      </w:divBdr>
    </w:div>
    <w:div w:id="1327130301">
      <w:bodyDiv w:val="1"/>
      <w:marLeft w:val="0"/>
      <w:marRight w:val="0"/>
      <w:marTop w:val="0"/>
      <w:marBottom w:val="0"/>
      <w:divBdr>
        <w:top w:val="none" w:sz="0" w:space="0" w:color="auto"/>
        <w:left w:val="none" w:sz="0" w:space="0" w:color="auto"/>
        <w:bottom w:val="none" w:sz="0" w:space="0" w:color="auto"/>
        <w:right w:val="none" w:sz="0" w:space="0" w:color="auto"/>
      </w:divBdr>
    </w:div>
    <w:div w:id="1327241972">
      <w:bodyDiv w:val="1"/>
      <w:marLeft w:val="0"/>
      <w:marRight w:val="0"/>
      <w:marTop w:val="0"/>
      <w:marBottom w:val="0"/>
      <w:divBdr>
        <w:top w:val="none" w:sz="0" w:space="0" w:color="auto"/>
        <w:left w:val="none" w:sz="0" w:space="0" w:color="auto"/>
        <w:bottom w:val="none" w:sz="0" w:space="0" w:color="auto"/>
        <w:right w:val="none" w:sz="0" w:space="0" w:color="auto"/>
      </w:divBdr>
    </w:div>
    <w:div w:id="1327242735">
      <w:bodyDiv w:val="1"/>
      <w:marLeft w:val="0"/>
      <w:marRight w:val="0"/>
      <w:marTop w:val="0"/>
      <w:marBottom w:val="0"/>
      <w:divBdr>
        <w:top w:val="none" w:sz="0" w:space="0" w:color="auto"/>
        <w:left w:val="none" w:sz="0" w:space="0" w:color="auto"/>
        <w:bottom w:val="none" w:sz="0" w:space="0" w:color="auto"/>
        <w:right w:val="none" w:sz="0" w:space="0" w:color="auto"/>
      </w:divBdr>
    </w:div>
    <w:div w:id="1327592420">
      <w:bodyDiv w:val="1"/>
      <w:marLeft w:val="0"/>
      <w:marRight w:val="0"/>
      <w:marTop w:val="0"/>
      <w:marBottom w:val="0"/>
      <w:divBdr>
        <w:top w:val="none" w:sz="0" w:space="0" w:color="auto"/>
        <w:left w:val="none" w:sz="0" w:space="0" w:color="auto"/>
        <w:bottom w:val="none" w:sz="0" w:space="0" w:color="auto"/>
        <w:right w:val="none" w:sz="0" w:space="0" w:color="auto"/>
      </w:divBdr>
    </w:div>
    <w:div w:id="1327825368">
      <w:bodyDiv w:val="1"/>
      <w:marLeft w:val="0"/>
      <w:marRight w:val="0"/>
      <w:marTop w:val="0"/>
      <w:marBottom w:val="0"/>
      <w:divBdr>
        <w:top w:val="none" w:sz="0" w:space="0" w:color="auto"/>
        <w:left w:val="none" w:sz="0" w:space="0" w:color="auto"/>
        <w:bottom w:val="none" w:sz="0" w:space="0" w:color="auto"/>
        <w:right w:val="none" w:sz="0" w:space="0" w:color="auto"/>
      </w:divBdr>
    </w:div>
    <w:div w:id="1328941438">
      <w:bodyDiv w:val="1"/>
      <w:marLeft w:val="0"/>
      <w:marRight w:val="0"/>
      <w:marTop w:val="0"/>
      <w:marBottom w:val="0"/>
      <w:divBdr>
        <w:top w:val="none" w:sz="0" w:space="0" w:color="auto"/>
        <w:left w:val="none" w:sz="0" w:space="0" w:color="auto"/>
        <w:bottom w:val="none" w:sz="0" w:space="0" w:color="auto"/>
        <w:right w:val="none" w:sz="0" w:space="0" w:color="auto"/>
      </w:divBdr>
    </w:div>
    <w:div w:id="1329212837">
      <w:bodyDiv w:val="1"/>
      <w:marLeft w:val="0"/>
      <w:marRight w:val="0"/>
      <w:marTop w:val="0"/>
      <w:marBottom w:val="0"/>
      <w:divBdr>
        <w:top w:val="none" w:sz="0" w:space="0" w:color="auto"/>
        <w:left w:val="none" w:sz="0" w:space="0" w:color="auto"/>
        <w:bottom w:val="none" w:sz="0" w:space="0" w:color="auto"/>
        <w:right w:val="none" w:sz="0" w:space="0" w:color="auto"/>
      </w:divBdr>
    </w:div>
    <w:div w:id="1330407973">
      <w:bodyDiv w:val="1"/>
      <w:marLeft w:val="0"/>
      <w:marRight w:val="0"/>
      <w:marTop w:val="0"/>
      <w:marBottom w:val="0"/>
      <w:divBdr>
        <w:top w:val="none" w:sz="0" w:space="0" w:color="auto"/>
        <w:left w:val="none" w:sz="0" w:space="0" w:color="auto"/>
        <w:bottom w:val="none" w:sz="0" w:space="0" w:color="auto"/>
        <w:right w:val="none" w:sz="0" w:space="0" w:color="auto"/>
      </w:divBdr>
    </w:div>
    <w:div w:id="1330790842">
      <w:bodyDiv w:val="1"/>
      <w:marLeft w:val="0"/>
      <w:marRight w:val="0"/>
      <w:marTop w:val="0"/>
      <w:marBottom w:val="0"/>
      <w:divBdr>
        <w:top w:val="none" w:sz="0" w:space="0" w:color="auto"/>
        <w:left w:val="none" w:sz="0" w:space="0" w:color="auto"/>
        <w:bottom w:val="none" w:sz="0" w:space="0" w:color="auto"/>
        <w:right w:val="none" w:sz="0" w:space="0" w:color="auto"/>
      </w:divBdr>
    </w:div>
    <w:div w:id="1331300569">
      <w:bodyDiv w:val="1"/>
      <w:marLeft w:val="0"/>
      <w:marRight w:val="0"/>
      <w:marTop w:val="0"/>
      <w:marBottom w:val="0"/>
      <w:divBdr>
        <w:top w:val="none" w:sz="0" w:space="0" w:color="auto"/>
        <w:left w:val="none" w:sz="0" w:space="0" w:color="auto"/>
        <w:bottom w:val="none" w:sz="0" w:space="0" w:color="auto"/>
        <w:right w:val="none" w:sz="0" w:space="0" w:color="auto"/>
      </w:divBdr>
    </w:div>
    <w:div w:id="1331445741">
      <w:bodyDiv w:val="1"/>
      <w:marLeft w:val="0"/>
      <w:marRight w:val="0"/>
      <w:marTop w:val="0"/>
      <w:marBottom w:val="0"/>
      <w:divBdr>
        <w:top w:val="none" w:sz="0" w:space="0" w:color="auto"/>
        <w:left w:val="none" w:sz="0" w:space="0" w:color="auto"/>
        <w:bottom w:val="none" w:sz="0" w:space="0" w:color="auto"/>
        <w:right w:val="none" w:sz="0" w:space="0" w:color="auto"/>
      </w:divBdr>
    </w:div>
    <w:div w:id="1331447477">
      <w:bodyDiv w:val="1"/>
      <w:marLeft w:val="0"/>
      <w:marRight w:val="0"/>
      <w:marTop w:val="0"/>
      <w:marBottom w:val="0"/>
      <w:divBdr>
        <w:top w:val="none" w:sz="0" w:space="0" w:color="auto"/>
        <w:left w:val="none" w:sz="0" w:space="0" w:color="auto"/>
        <w:bottom w:val="none" w:sz="0" w:space="0" w:color="auto"/>
        <w:right w:val="none" w:sz="0" w:space="0" w:color="auto"/>
      </w:divBdr>
    </w:div>
    <w:div w:id="1331789067">
      <w:bodyDiv w:val="1"/>
      <w:marLeft w:val="0"/>
      <w:marRight w:val="0"/>
      <w:marTop w:val="0"/>
      <w:marBottom w:val="0"/>
      <w:divBdr>
        <w:top w:val="none" w:sz="0" w:space="0" w:color="auto"/>
        <w:left w:val="none" w:sz="0" w:space="0" w:color="auto"/>
        <w:bottom w:val="none" w:sz="0" w:space="0" w:color="auto"/>
        <w:right w:val="none" w:sz="0" w:space="0" w:color="auto"/>
      </w:divBdr>
    </w:div>
    <w:div w:id="1331981509">
      <w:bodyDiv w:val="1"/>
      <w:marLeft w:val="0"/>
      <w:marRight w:val="0"/>
      <w:marTop w:val="0"/>
      <w:marBottom w:val="0"/>
      <w:divBdr>
        <w:top w:val="none" w:sz="0" w:space="0" w:color="auto"/>
        <w:left w:val="none" w:sz="0" w:space="0" w:color="auto"/>
        <w:bottom w:val="none" w:sz="0" w:space="0" w:color="auto"/>
        <w:right w:val="none" w:sz="0" w:space="0" w:color="auto"/>
      </w:divBdr>
    </w:div>
    <w:div w:id="1332028332">
      <w:bodyDiv w:val="1"/>
      <w:marLeft w:val="0"/>
      <w:marRight w:val="0"/>
      <w:marTop w:val="0"/>
      <w:marBottom w:val="0"/>
      <w:divBdr>
        <w:top w:val="none" w:sz="0" w:space="0" w:color="auto"/>
        <w:left w:val="none" w:sz="0" w:space="0" w:color="auto"/>
        <w:bottom w:val="none" w:sz="0" w:space="0" w:color="auto"/>
        <w:right w:val="none" w:sz="0" w:space="0" w:color="auto"/>
      </w:divBdr>
    </w:div>
    <w:div w:id="1332102426">
      <w:bodyDiv w:val="1"/>
      <w:marLeft w:val="0"/>
      <w:marRight w:val="0"/>
      <w:marTop w:val="0"/>
      <w:marBottom w:val="0"/>
      <w:divBdr>
        <w:top w:val="none" w:sz="0" w:space="0" w:color="auto"/>
        <w:left w:val="none" w:sz="0" w:space="0" w:color="auto"/>
        <w:bottom w:val="none" w:sz="0" w:space="0" w:color="auto"/>
        <w:right w:val="none" w:sz="0" w:space="0" w:color="auto"/>
      </w:divBdr>
    </w:div>
    <w:div w:id="1332223506">
      <w:bodyDiv w:val="1"/>
      <w:marLeft w:val="0"/>
      <w:marRight w:val="0"/>
      <w:marTop w:val="0"/>
      <w:marBottom w:val="0"/>
      <w:divBdr>
        <w:top w:val="none" w:sz="0" w:space="0" w:color="auto"/>
        <w:left w:val="none" w:sz="0" w:space="0" w:color="auto"/>
        <w:bottom w:val="none" w:sz="0" w:space="0" w:color="auto"/>
        <w:right w:val="none" w:sz="0" w:space="0" w:color="auto"/>
      </w:divBdr>
    </w:div>
    <w:div w:id="1332952383">
      <w:bodyDiv w:val="1"/>
      <w:marLeft w:val="0"/>
      <w:marRight w:val="0"/>
      <w:marTop w:val="0"/>
      <w:marBottom w:val="0"/>
      <w:divBdr>
        <w:top w:val="none" w:sz="0" w:space="0" w:color="auto"/>
        <w:left w:val="none" w:sz="0" w:space="0" w:color="auto"/>
        <w:bottom w:val="none" w:sz="0" w:space="0" w:color="auto"/>
        <w:right w:val="none" w:sz="0" w:space="0" w:color="auto"/>
      </w:divBdr>
    </w:div>
    <w:div w:id="1333752253">
      <w:bodyDiv w:val="1"/>
      <w:marLeft w:val="0"/>
      <w:marRight w:val="0"/>
      <w:marTop w:val="0"/>
      <w:marBottom w:val="0"/>
      <w:divBdr>
        <w:top w:val="none" w:sz="0" w:space="0" w:color="auto"/>
        <w:left w:val="none" w:sz="0" w:space="0" w:color="auto"/>
        <w:bottom w:val="none" w:sz="0" w:space="0" w:color="auto"/>
        <w:right w:val="none" w:sz="0" w:space="0" w:color="auto"/>
      </w:divBdr>
    </w:div>
    <w:div w:id="1334066109">
      <w:bodyDiv w:val="1"/>
      <w:marLeft w:val="0"/>
      <w:marRight w:val="0"/>
      <w:marTop w:val="0"/>
      <w:marBottom w:val="0"/>
      <w:divBdr>
        <w:top w:val="none" w:sz="0" w:space="0" w:color="auto"/>
        <w:left w:val="none" w:sz="0" w:space="0" w:color="auto"/>
        <w:bottom w:val="none" w:sz="0" w:space="0" w:color="auto"/>
        <w:right w:val="none" w:sz="0" w:space="0" w:color="auto"/>
      </w:divBdr>
    </w:div>
    <w:div w:id="1334408728">
      <w:bodyDiv w:val="1"/>
      <w:marLeft w:val="0"/>
      <w:marRight w:val="0"/>
      <w:marTop w:val="0"/>
      <w:marBottom w:val="0"/>
      <w:divBdr>
        <w:top w:val="none" w:sz="0" w:space="0" w:color="auto"/>
        <w:left w:val="none" w:sz="0" w:space="0" w:color="auto"/>
        <w:bottom w:val="none" w:sz="0" w:space="0" w:color="auto"/>
        <w:right w:val="none" w:sz="0" w:space="0" w:color="auto"/>
      </w:divBdr>
    </w:div>
    <w:div w:id="1334797024">
      <w:bodyDiv w:val="1"/>
      <w:marLeft w:val="0"/>
      <w:marRight w:val="0"/>
      <w:marTop w:val="0"/>
      <w:marBottom w:val="0"/>
      <w:divBdr>
        <w:top w:val="none" w:sz="0" w:space="0" w:color="auto"/>
        <w:left w:val="none" w:sz="0" w:space="0" w:color="auto"/>
        <w:bottom w:val="none" w:sz="0" w:space="0" w:color="auto"/>
        <w:right w:val="none" w:sz="0" w:space="0" w:color="auto"/>
      </w:divBdr>
    </w:div>
    <w:div w:id="1335374584">
      <w:bodyDiv w:val="1"/>
      <w:marLeft w:val="0"/>
      <w:marRight w:val="0"/>
      <w:marTop w:val="0"/>
      <w:marBottom w:val="0"/>
      <w:divBdr>
        <w:top w:val="none" w:sz="0" w:space="0" w:color="auto"/>
        <w:left w:val="none" w:sz="0" w:space="0" w:color="auto"/>
        <w:bottom w:val="none" w:sz="0" w:space="0" w:color="auto"/>
        <w:right w:val="none" w:sz="0" w:space="0" w:color="auto"/>
      </w:divBdr>
      <w:divsChild>
        <w:div w:id="178859907">
          <w:marLeft w:val="0"/>
          <w:marRight w:val="0"/>
          <w:marTop w:val="0"/>
          <w:marBottom w:val="0"/>
          <w:divBdr>
            <w:top w:val="none" w:sz="0" w:space="0" w:color="auto"/>
            <w:left w:val="none" w:sz="0" w:space="0" w:color="auto"/>
            <w:bottom w:val="none" w:sz="0" w:space="0" w:color="auto"/>
            <w:right w:val="none" w:sz="0" w:space="0" w:color="auto"/>
          </w:divBdr>
          <w:divsChild>
            <w:div w:id="473449670">
              <w:marLeft w:val="0"/>
              <w:marRight w:val="0"/>
              <w:marTop w:val="0"/>
              <w:marBottom w:val="0"/>
              <w:divBdr>
                <w:top w:val="none" w:sz="0" w:space="0" w:color="auto"/>
                <w:left w:val="none" w:sz="0" w:space="0" w:color="auto"/>
                <w:bottom w:val="none" w:sz="0" w:space="0" w:color="auto"/>
                <w:right w:val="none" w:sz="0" w:space="0" w:color="auto"/>
              </w:divBdr>
            </w:div>
            <w:div w:id="641420685">
              <w:marLeft w:val="0"/>
              <w:marRight w:val="0"/>
              <w:marTop w:val="0"/>
              <w:marBottom w:val="0"/>
              <w:divBdr>
                <w:top w:val="none" w:sz="0" w:space="0" w:color="auto"/>
                <w:left w:val="none" w:sz="0" w:space="0" w:color="auto"/>
                <w:bottom w:val="none" w:sz="0" w:space="0" w:color="auto"/>
                <w:right w:val="none" w:sz="0" w:space="0" w:color="auto"/>
              </w:divBdr>
            </w:div>
            <w:div w:id="711150145">
              <w:marLeft w:val="0"/>
              <w:marRight w:val="0"/>
              <w:marTop w:val="0"/>
              <w:marBottom w:val="0"/>
              <w:divBdr>
                <w:top w:val="none" w:sz="0" w:space="0" w:color="auto"/>
                <w:left w:val="none" w:sz="0" w:space="0" w:color="auto"/>
                <w:bottom w:val="none" w:sz="0" w:space="0" w:color="auto"/>
                <w:right w:val="none" w:sz="0" w:space="0" w:color="auto"/>
              </w:divBdr>
            </w:div>
            <w:div w:id="1035813620">
              <w:marLeft w:val="0"/>
              <w:marRight w:val="0"/>
              <w:marTop w:val="0"/>
              <w:marBottom w:val="0"/>
              <w:divBdr>
                <w:top w:val="none" w:sz="0" w:space="0" w:color="auto"/>
                <w:left w:val="none" w:sz="0" w:space="0" w:color="auto"/>
                <w:bottom w:val="none" w:sz="0" w:space="0" w:color="auto"/>
                <w:right w:val="none" w:sz="0" w:space="0" w:color="auto"/>
              </w:divBdr>
            </w:div>
            <w:div w:id="1111046821">
              <w:marLeft w:val="0"/>
              <w:marRight w:val="0"/>
              <w:marTop w:val="0"/>
              <w:marBottom w:val="0"/>
              <w:divBdr>
                <w:top w:val="none" w:sz="0" w:space="0" w:color="auto"/>
                <w:left w:val="none" w:sz="0" w:space="0" w:color="auto"/>
                <w:bottom w:val="none" w:sz="0" w:space="0" w:color="auto"/>
                <w:right w:val="none" w:sz="0" w:space="0" w:color="auto"/>
              </w:divBdr>
            </w:div>
            <w:div w:id="1377117523">
              <w:marLeft w:val="0"/>
              <w:marRight w:val="0"/>
              <w:marTop w:val="0"/>
              <w:marBottom w:val="0"/>
              <w:divBdr>
                <w:top w:val="none" w:sz="0" w:space="0" w:color="auto"/>
                <w:left w:val="none" w:sz="0" w:space="0" w:color="auto"/>
                <w:bottom w:val="none" w:sz="0" w:space="0" w:color="auto"/>
                <w:right w:val="none" w:sz="0" w:space="0" w:color="auto"/>
              </w:divBdr>
            </w:div>
            <w:div w:id="1628393501">
              <w:marLeft w:val="0"/>
              <w:marRight w:val="0"/>
              <w:marTop w:val="0"/>
              <w:marBottom w:val="0"/>
              <w:divBdr>
                <w:top w:val="none" w:sz="0" w:space="0" w:color="auto"/>
                <w:left w:val="none" w:sz="0" w:space="0" w:color="auto"/>
                <w:bottom w:val="none" w:sz="0" w:space="0" w:color="auto"/>
                <w:right w:val="none" w:sz="0" w:space="0" w:color="auto"/>
              </w:divBdr>
            </w:div>
            <w:div w:id="1714190984">
              <w:marLeft w:val="0"/>
              <w:marRight w:val="0"/>
              <w:marTop w:val="0"/>
              <w:marBottom w:val="0"/>
              <w:divBdr>
                <w:top w:val="none" w:sz="0" w:space="0" w:color="auto"/>
                <w:left w:val="none" w:sz="0" w:space="0" w:color="auto"/>
                <w:bottom w:val="none" w:sz="0" w:space="0" w:color="auto"/>
                <w:right w:val="none" w:sz="0" w:space="0" w:color="auto"/>
              </w:divBdr>
            </w:div>
            <w:div w:id="1824194702">
              <w:marLeft w:val="0"/>
              <w:marRight w:val="0"/>
              <w:marTop w:val="0"/>
              <w:marBottom w:val="0"/>
              <w:divBdr>
                <w:top w:val="none" w:sz="0" w:space="0" w:color="auto"/>
                <w:left w:val="none" w:sz="0" w:space="0" w:color="auto"/>
                <w:bottom w:val="none" w:sz="0" w:space="0" w:color="auto"/>
                <w:right w:val="none" w:sz="0" w:space="0" w:color="auto"/>
              </w:divBdr>
            </w:div>
            <w:div w:id="1967157987">
              <w:marLeft w:val="0"/>
              <w:marRight w:val="0"/>
              <w:marTop w:val="0"/>
              <w:marBottom w:val="0"/>
              <w:divBdr>
                <w:top w:val="none" w:sz="0" w:space="0" w:color="auto"/>
                <w:left w:val="none" w:sz="0" w:space="0" w:color="auto"/>
                <w:bottom w:val="none" w:sz="0" w:space="0" w:color="auto"/>
                <w:right w:val="none" w:sz="0" w:space="0" w:color="auto"/>
              </w:divBdr>
            </w:div>
            <w:div w:id="20401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3981">
      <w:bodyDiv w:val="1"/>
      <w:marLeft w:val="0"/>
      <w:marRight w:val="0"/>
      <w:marTop w:val="0"/>
      <w:marBottom w:val="0"/>
      <w:divBdr>
        <w:top w:val="none" w:sz="0" w:space="0" w:color="auto"/>
        <w:left w:val="none" w:sz="0" w:space="0" w:color="auto"/>
        <w:bottom w:val="none" w:sz="0" w:space="0" w:color="auto"/>
        <w:right w:val="none" w:sz="0" w:space="0" w:color="auto"/>
      </w:divBdr>
    </w:div>
    <w:div w:id="1336028778">
      <w:bodyDiv w:val="1"/>
      <w:marLeft w:val="0"/>
      <w:marRight w:val="0"/>
      <w:marTop w:val="0"/>
      <w:marBottom w:val="0"/>
      <w:divBdr>
        <w:top w:val="none" w:sz="0" w:space="0" w:color="auto"/>
        <w:left w:val="none" w:sz="0" w:space="0" w:color="auto"/>
        <w:bottom w:val="none" w:sz="0" w:space="0" w:color="auto"/>
        <w:right w:val="none" w:sz="0" w:space="0" w:color="auto"/>
      </w:divBdr>
    </w:div>
    <w:div w:id="1336036658">
      <w:bodyDiv w:val="1"/>
      <w:marLeft w:val="0"/>
      <w:marRight w:val="0"/>
      <w:marTop w:val="0"/>
      <w:marBottom w:val="0"/>
      <w:divBdr>
        <w:top w:val="none" w:sz="0" w:space="0" w:color="auto"/>
        <w:left w:val="none" w:sz="0" w:space="0" w:color="auto"/>
        <w:bottom w:val="none" w:sz="0" w:space="0" w:color="auto"/>
        <w:right w:val="none" w:sz="0" w:space="0" w:color="auto"/>
      </w:divBdr>
    </w:div>
    <w:div w:id="1336108100">
      <w:bodyDiv w:val="1"/>
      <w:marLeft w:val="0"/>
      <w:marRight w:val="0"/>
      <w:marTop w:val="0"/>
      <w:marBottom w:val="0"/>
      <w:divBdr>
        <w:top w:val="none" w:sz="0" w:space="0" w:color="auto"/>
        <w:left w:val="none" w:sz="0" w:space="0" w:color="auto"/>
        <w:bottom w:val="none" w:sz="0" w:space="0" w:color="auto"/>
        <w:right w:val="none" w:sz="0" w:space="0" w:color="auto"/>
      </w:divBdr>
    </w:div>
    <w:div w:id="1336222814">
      <w:bodyDiv w:val="1"/>
      <w:marLeft w:val="0"/>
      <w:marRight w:val="0"/>
      <w:marTop w:val="0"/>
      <w:marBottom w:val="0"/>
      <w:divBdr>
        <w:top w:val="none" w:sz="0" w:space="0" w:color="auto"/>
        <w:left w:val="none" w:sz="0" w:space="0" w:color="auto"/>
        <w:bottom w:val="none" w:sz="0" w:space="0" w:color="auto"/>
        <w:right w:val="none" w:sz="0" w:space="0" w:color="auto"/>
      </w:divBdr>
    </w:div>
    <w:div w:id="1336419817">
      <w:bodyDiv w:val="1"/>
      <w:marLeft w:val="0"/>
      <w:marRight w:val="0"/>
      <w:marTop w:val="0"/>
      <w:marBottom w:val="0"/>
      <w:divBdr>
        <w:top w:val="none" w:sz="0" w:space="0" w:color="auto"/>
        <w:left w:val="none" w:sz="0" w:space="0" w:color="auto"/>
        <w:bottom w:val="none" w:sz="0" w:space="0" w:color="auto"/>
        <w:right w:val="none" w:sz="0" w:space="0" w:color="auto"/>
      </w:divBdr>
    </w:div>
    <w:div w:id="1336499921">
      <w:bodyDiv w:val="1"/>
      <w:marLeft w:val="0"/>
      <w:marRight w:val="0"/>
      <w:marTop w:val="0"/>
      <w:marBottom w:val="0"/>
      <w:divBdr>
        <w:top w:val="none" w:sz="0" w:space="0" w:color="auto"/>
        <w:left w:val="none" w:sz="0" w:space="0" w:color="auto"/>
        <w:bottom w:val="none" w:sz="0" w:space="0" w:color="auto"/>
        <w:right w:val="none" w:sz="0" w:space="0" w:color="auto"/>
      </w:divBdr>
    </w:div>
    <w:div w:id="1336886141">
      <w:bodyDiv w:val="1"/>
      <w:marLeft w:val="0"/>
      <w:marRight w:val="0"/>
      <w:marTop w:val="0"/>
      <w:marBottom w:val="0"/>
      <w:divBdr>
        <w:top w:val="none" w:sz="0" w:space="0" w:color="auto"/>
        <w:left w:val="none" w:sz="0" w:space="0" w:color="auto"/>
        <w:bottom w:val="none" w:sz="0" w:space="0" w:color="auto"/>
        <w:right w:val="none" w:sz="0" w:space="0" w:color="auto"/>
      </w:divBdr>
    </w:div>
    <w:div w:id="1337657504">
      <w:bodyDiv w:val="1"/>
      <w:marLeft w:val="0"/>
      <w:marRight w:val="0"/>
      <w:marTop w:val="0"/>
      <w:marBottom w:val="0"/>
      <w:divBdr>
        <w:top w:val="none" w:sz="0" w:space="0" w:color="auto"/>
        <w:left w:val="none" w:sz="0" w:space="0" w:color="auto"/>
        <w:bottom w:val="none" w:sz="0" w:space="0" w:color="auto"/>
        <w:right w:val="none" w:sz="0" w:space="0" w:color="auto"/>
      </w:divBdr>
    </w:div>
    <w:div w:id="1338072733">
      <w:bodyDiv w:val="1"/>
      <w:marLeft w:val="0"/>
      <w:marRight w:val="0"/>
      <w:marTop w:val="0"/>
      <w:marBottom w:val="0"/>
      <w:divBdr>
        <w:top w:val="none" w:sz="0" w:space="0" w:color="auto"/>
        <w:left w:val="none" w:sz="0" w:space="0" w:color="auto"/>
        <w:bottom w:val="none" w:sz="0" w:space="0" w:color="auto"/>
        <w:right w:val="none" w:sz="0" w:space="0" w:color="auto"/>
      </w:divBdr>
    </w:div>
    <w:div w:id="1339230016">
      <w:bodyDiv w:val="1"/>
      <w:marLeft w:val="0"/>
      <w:marRight w:val="0"/>
      <w:marTop w:val="0"/>
      <w:marBottom w:val="0"/>
      <w:divBdr>
        <w:top w:val="none" w:sz="0" w:space="0" w:color="auto"/>
        <w:left w:val="none" w:sz="0" w:space="0" w:color="auto"/>
        <w:bottom w:val="none" w:sz="0" w:space="0" w:color="auto"/>
        <w:right w:val="none" w:sz="0" w:space="0" w:color="auto"/>
      </w:divBdr>
    </w:div>
    <w:div w:id="1339502796">
      <w:bodyDiv w:val="1"/>
      <w:marLeft w:val="0"/>
      <w:marRight w:val="0"/>
      <w:marTop w:val="0"/>
      <w:marBottom w:val="0"/>
      <w:divBdr>
        <w:top w:val="none" w:sz="0" w:space="0" w:color="auto"/>
        <w:left w:val="none" w:sz="0" w:space="0" w:color="auto"/>
        <w:bottom w:val="none" w:sz="0" w:space="0" w:color="auto"/>
        <w:right w:val="none" w:sz="0" w:space="0" w:color="auto"/>
      </w:divBdr>
    </w:div>
    <w:div w:id="1339694541">
      <w:bodyDiv w:val="1"/>
      <w:marLeft w:val="0"/>
      <w:marRight w:val="0"/>
      <w:marTop w:val="0"/>
      <w:marBottom w:val="0"/>
      <w:divBdr>
        <w:top w:val="none" w:sz="0" w:space="0" w:color="auto"/>
        <w:left w:val="none" w:sz="0" w:space="0" w:color="auto"/>
        <w:bottom w:val="none" w:sz="0" w:space="0" w:color="auto"/>
        <w:right w:val="none" w:sz="0" w:space="0" w:color="auto"/>
      </w:divBdr>
    </w:div>
    <w:div w:id="1340279736">
      <w:bodyDiv w:val="1"/>
      <w:marLeft w:val="0"/>
      <w:marRight w:val="0"/>
      <w:marTop w:val="0"/>
      <w:marBottom w:val="0"/>
      <w:divBdr>
        <w:top w:val="none" w:sz="0" w:space="0" w:color="auto"/>
        <w:left w:val="none" w:sz="0" w:space="0" w:color="auto"/>
        <w:bottom w:val="none" w:sz="0" w:space="0" w:color="auto"/>
        <w:right w:val="none" w:sz="0" w:space="0" w:color="auto"/>
      </w:divBdr>
    </w:div>
    <w:div w:id="1340623072">
      <w:bodyDiv w:val="1"/>
      <w:marLeft w:val="0"/>
      <w:marRight w:val="0"/>
      <w:marTop w:val="0"/>
      <w:marBottom w:val="0"/>
      <w:divBdr>
        <w:top w:val="none" w:sz="0" w:space="0" w:color="auto"/>
        <w:left w:val="none" w:sz="0" w:space="0" w:color="auto"/>
        <w:bottom w:val="none" w:sz="0" w:space="0" w:color="auto"/>
        <w:right w:val="none" w:sz="0" w:space="0" w:color="auto"/>
      </w:divBdr>
    </w:div>
    <w:div w:id="1340813817">
      <w:bodyDiv w:val="1"/>
      <w:marLeft w:val="0"/>
      <w:marRight w:val="0"/>
      <w:marTop w:val="0"/>
      <w:marBottom w:val="0"/>
      <w:divBdr>
        <w:top w:val="none" w:sz="0" w:space="0" w:color="auto"/>
        <w:left w:val="none" w:sz="0" w:space="0" w:color="auto"/>
        <w:bottom w:val="none" w:sz="0" w:space="0" w:color="auto"/>
        <w:right w:val="none" w:sz="0" w:space="0" w:color="auto"/>
      </w:divBdr>
    </w:div>
    <w:div w:id="1340889932">
      <w:bodyDiv w:val="1"/>
      <w:marLeft w:val="0"/>
      <w:marRight w:val="0"/>
      <w:marTop w:val="0"/>
      <w:marBottom w:val="0"/>
      <w:divBdr>
        <w:top w:val="none" w:sz="0" w:space="0" w:color="auto"/>
        <w:left w:val="none" w:sz="0" w:space="0" w:color="auto"/>
        <w:bottom w:val="none" w:sz="0" w:space="0" w:color="auto"/>
        <w:right w:val="none" w:sz="0" w:space="0" w:color="auto"/>
      </w:divBdr>
    </w:div>
    <w:div w:id="1341004161">
      <w:bodyDiv w:val="1"/>
      <w:marLeft w:val="0"/>
      <w:marRight w:val="0"/>
      <w:marTop w:val="0"/>
      <w:marBottom w:val="0"/>
      <w:divBdr>
        <w:top w:val="none" w:sz="0" w:space="0" w:color="auto"/>
        <w:left w:val="none" w:sz="0" w:space="0" w:color="auto"/>
        <w:bottom w:val="none" w:sz="0" w:space="0" w:color="auto"/>
        <w:right w:val="none" w:sz="0" w:space="0" w:color="auto"/>
      </w:divBdr>
    </w:div>
    <w:div w:id="1341007091">
      <w:bodyDiv w:val="1"/>
      <w:marLeft w:val="0"/>
      <w:marRight w:val="0"/>
      <w:marTop w:val="0"/>
      <w:marBottom w:val="0"/>
      <w:divBdr>
        <w:top w:val="none" w:sz="0" w:space="0" w:color="auto"/>
        <w:left w:val="none" w:sz="0" w:space="0" w:color="auto"/>
        <w:bottom w:val="none" w:sz="0" w:space="0" w:color="auto"/>
        <w:right w:val="none" w:sz="0" w:space="0" w:color="auto"/>
      </w:divBdr>
    </w:div>
    <w:div w:id="1341155025">
      <w:bodyDiv w:val="1"/>
      <w:marLeft w:val="0"/>
      <w:marRight w:val="0"/>
      <w:marTop w:val="0"/>
      <w:marBottom w:val="0"/>
      <w:divBdr>
        <w:top w:val="none" w:sz="0" w:space="0" w:color="auto"/>
        <w:left w:val="none" w:sz="0" w:space="0" w:color="auto"/>
        <w:bottom w:val="none" w:sz="0" w:space="0" w:color="auto"/>
        <w:right w:val="none" w:sz="0" w:space="0" w:color="auto"/>
      </w:divBdr>
    </w:div>
    <w:div w:id="1341276465">
      <w:bodyDiv w:val="1"/>
      <w:marLeft w:val="0"/>
      <w:marRight w:val="0"/>
      <w:marTop w:val="0"/>
      <w:marBottom w:val="0"/>
      <w:divBdr>
        <w:top w:val="none" w:sz="0" w:space="0" w:color="auto"/>
        <w:left w:val="none" w:sz="0" w:space="0" w:color="auto"/>
        <w:bottom w:val="none" w:sz="0" w:space="0" w:color="auto"/>
        <w:right w:val="none" w:sz="0" w:space="0" w:color="auto"/>
      </w:divBdr>
    </w:div>
    <w:div w:id="1341545598">
      <w:bodyDiv w:val="1"/>
      <w:marLeft w:val="0"/>
      <w:marRight w:val="0"/>
      <w:marTop w:val="0"/>
      <w:marBottom w:val="0"/>
      <w:divBdr>
        <w:top w:val="none" w:sz="0" w:space="0" w:color="auto"/>
        <w:left w:val="none" w:sz="0" w:space="0" w:color="auto"/>
        <w:bottom w:val="none" w:sz="0" w:space="0" w:color="auto"/>
        <w:right w:val="none" w:sz="0" w:space="0" w:color="auto"/>
      </w:divBdr>
    </w:div>
    <w:div w:id="1341547678">
      <w:bodyDiv w:val="1"/>
      <w:marLeft w:val="0"/>
      <w:marRight w:val="0"/>
      <w:marTop w:val="0"/>
      <w:marBottom w:val="0"/>
      <w:divBdr>
        <w:top w:val="none" w:sz="0" w:space="0" w:color="auto"/>
        <w:left w:val="none" w:sz="0" w:space="0" w:color="auto"/>
        <w:bottom w:val="none" w:sz="0" w:space="0" w:color="auto"/>
        <w:right w:val="none" w:sz="0" w:space="0" w:color="auto"/>
      </w:divBdr>
    </w:div>
    <w:div w:id="1341664299">
      <w:bodyDiv w:val="1"/>
      <w:marLeft w:val="0"/>
      <w:marRight w:val="0"/>
      <w:marTop w:val="0"/>
      <w:marBottom w:val="0"/>
      <w:divBdr>
        <w:top w:val="none" w:sz="0" w:space="0" w:color="auto"/>
        <w:left w:val="none" w:sz="0" w:space="0" w:color="auto"/>
        <w:bottom w:val="none" w:sz="0" w:space="0" w:color="auto"/>
        <w:right w:val="none" w:sz="0" w:space="0" w:color="auto"/>
      </w:divBdr>
    </w:div>
    <w:div w:id="1342196327">
      <w:bodyDiv w:val="1"/>
      <w:marLeft w:val="0"/>
      <w:marRight w:val="0"/>
      <w:marTop w:val="0"/>
      <w:marBottom w:val="0"/>
      <w:divBdr>
        <w:top w:val="none" w:sz="0" w:space="0" w:color="auto"/>
        <w:left w:val="none" w:sz="0" w:space="0" w:color="auto"/>
        <w:bottom w:val="none" w:sz="0" w:space="0" w:color="auto"/>
        <w:right w:val="none" w:sz="0" w:space="0" w:color="auto"/>
      </w:divBdr>
    </w:div>
    <w:div w:id="1343511813">
      <w:bodyDiv w:val="1"/>
      <w:marLeft w:val="0"/>
      <w:marRight w:val="0"/>
      <w:marTop w:val="0"/>
      <w:marBottom w:val="0"/>
      <w:divBdr>
        <w:top w:val="none" w:sz="0" w:space="0" w:color="auto"/>
        <w:left w:val="none" w:sz="0" w:space="0" w:color="auto"/>
        <w:bottom w:val="none" w:sz="0" w:space="0" w:color="auto"/>
        <w:right w:val="none" w:sz="0" w:space="0" w:color="auto"/>
      </w:divBdr>
    </w:div>
    <w:div w:id="1343585941">
      <w:bodyDiv w:val="1"/>
      <w:marLeft w:val="0"/>
      <w:marRight w:val="0"/>
      <w:marTop w:val="0"/>
      <w:marBottom w:val="0"/>
      <w:divBdr>
        <w:top w:val="none" w:sz="0" w:space="0" w:color="auto"/>
        <w:left w:val="none" w:sz="0" w:space="0" w:color="auto"/>
        <w:bottom w:val="none" w:sz="0" w:space="0" w:color="auto"/>
        <w:right w:val="none" w:sz="0" w:space="0" w:color="auto"/>
      </w:divBdr>
    </w:div>
    <w:div w:id="1344430068">
      <w:bodyDiv w:val="1"/>
      <w:marLeft w:val="0"/>
      <w:marRight w:val="0"/>
      <w:marTop w:val="0"/>
      <w:marBottom w:val="0"/>
      <w:divBdr>
        <w:top w:val="none" w:sz="0" w:space="0" w:color="auto"/>
        <w:left w:val="none" w:sz="0" w:space="0" w:color="auto"/>
        <w:bottom w:val="none" w:sz="0" w:space="0" w:color="auto"/>
        <w:right w:val="none" w:sz="0" w:space="0" w:color="auto"/>
      </w:divBdr>
    </w:div>
    <w:div w:id="1344477385">
      <w:bodyDiv w:val="1"/>
      <w:marLeft w:val="0"/>
      <w:marRight w:val="0"/>
      <w:marTop w:val="0"/>
      <w:marBottom w:val="0"/>
      <w:divBdr>
        <w:top w:val="none" w:sz="0" w:space="0" w:color="auto"/>
        <w:left w:val="none" w:sz="0" w:space="0" w:color="auto"/>
        <w:bottom w:val="none" w:sz="0" w:space="0" w:color="auto"/>
        <w:right w:val="none" w:sz="0" w:space="0" w:color="auto"/>
      </w:divBdr>
    </w:div>
    <w:div w:id="1345211295">
      <w:bodyDiv w:val="1"/>
      <w:marLeft w:val="0"/>
      <w:marRight w:val="0"/>
      <w:marTop w:val="0"/>
      <w:marBottom w:val="0"/>
      <w:divBdr>
        <w:top w:val="none" w:sz="0" w:space="0" w:color="auto"/>
        <w:left w:val="none" w:sz="0" w:space="0" w:color="auto"/>
        <w:bottom w:val="none" w:sz="0" w:space="0" w:color="auto"/>
        <w:right w:val="none" w:sz="0" w:space="0" w:color="auto"/>
      </w:divBdr>
    </w:div>
    <w:div w:id="1345280444">
      <w:bodyDiv w:val="1"/>
      <w:marLeft w:val="0"/>
      <w:marRight w:val="0"/>
      <w:marTop w:val="0"/>
      <w:marBottom w:val="0"/>
      <w:divBdr>
        <w:top w:val="none" w:sz="0" w:space="0" w:color="auto"/>
        <w:left w:val="none" w:sz="0" w:space="0" w:color="auto"/>
        <w:bottom w:val="none" w:sz="0" w:space="0" w:color="auto"/>
        <w:right w:val="none" w:sz="0" w:space="0" w:color="auto"/>
      </w:divBdr>
    </w:div>
    <w:div w:id="1345548403">
      <w:bodyDiv w:val="1"/>
      <w:marLeft w:val="0"/>
      <w:marRight w:val="0"/>
      <w:marTop w:val="0"/>
      <w:marBottom w:val="0"/>
      <w:divBdr>
        <w:top w:val="none" w:sz="0" w:space="0" w:color="auto"/>
        <w:left w:val="none" w:sz="0" w:space="0" w:color="auto"/>
        <w:bottom w:val="none" w:sz="0" w:space="0" w:color="auto"/>
        <w:right w:val="none" w:sz="0" w:space="0" w:color="auto"/>
      </w:divBdr>
    </w:div>
    <w:div w:id="1345596086">
      <w:bodyDiv w:val="1"/>
      <w:marLeft w:val="0"/>
      <w:marRight w:val="0"/>
      <w:marTop w:val="0"/>
      <w:marBottom w:val="0"/>
      <w:divBdr>
        <w:top w:val="none" w:sz="0" w:space="0" w:color="auto"/>
        <w:left w:val="none" w:sz="0" w:space="0" w:color="auto"/>
        <w:bottom w:val="none" w:sz="0" w:space="0" w:color="auto"/>
        <w:right w:val="none" w:sz="0" w:space="0" w:color="auto"/>
      </w:divBdr>
    </w:div>
    <w:div w:id="1345934669">
      <w:bodyDiv w:val="1"/>
      <w:marLeft w:val="0"/>
      <w:marRight w:val="0"/>
      <w:marTop w:val="0"/>
      <w:marBottom w:val="0"/>
      <w:divBdr>
        <w:top w:val="none" w:sz="0" w:space="0" w:color="auto"/>
        <w:left w:val="none" w:sz="0" w:space="0" w:color="auto"/>
        <w:bottom w:val="none" w:sz="0" w:space="0" w:color="auto"/>
        <w:right w:val="none" w:sz="0" w:space="0" w:color="auto"/>
      </w:divBdr>
    </w:div>
    <w:div w:id="1346784630">
      <w:bodyDiv w:val="1"/>
      <w:marLeft w:val="0"/>
      <w:marRight w:val="0"/>
      <w:marTop w:val="0"/>
      <w:marBottom w:val="0"/>
      <w:divBdr>
        <w:top w:val="none" w:sz="0" w:space="0" w:color="auto"/>
        <w:left w:val="none" w:sz="0" w:space="0" w:color="auto"/>
        <w:bottom w:val="none" w:sz="0" w:space="0" w:color="auto"/>
        <w:right w:val="none" w:sz="0" w:space="0" w:color="auto"/>
      </w:divBdr>
    </w:div>
    <w:div w:id="1348678640">
      <w:bodyDiv w:val="1"/>
      <w:marLeft w:val="0"/>
      <w:marRight w:val="0"/>
      <w:marTop w:val="0"/>
      <w:marBottom w:val="0"/>
      <w:divBdr>
        <w:top w:val="none" w:sz="0" w:space="0" w:color="auto"/>
        <w:left w:val="none" w:sz="0" w:space="0" w:color="auto"/>
        <w:bottom w:val="none" w:sz="0" w:space="0" w:color="auto"/>
        <w:right w:val="none" w:sz="0" w:space="0" w:color="auto"/>
      </w:divBdr>
    </w:div>
    <w:div w:id="1349061126">
      <w:bodyDiv w:val="1"/>
      <w:marLeft w:val="0"/>
      <w:marRight w:val="0"/>
      <w:marTop w:val="0"/>
      <w:marBottom w:val="0"/>
      <w:divBdr>
        <w:top w:val="none" w:sz="0" w:space="0" w:color="auto"/>
        <w:left w:val="none" w:sz="0" w:space="0" w:color="auto"/>
        <w:bottom w:val="none" w:sz="0" w:space="0" w:color="auto"/>
        <w:right w:val="none" w:sz="0" w:space="0" w:color="auto"/>
      </w:divBdr>
    </w:div>
    <w:div w:id="1349142528">
      <w:bodyDiv w:val="1"/>
      <w:marLeft w:val="0"/>
      <w:marRight w:val="0"/>
      <w:marTop w:val="0"/>
      <w:marBottom w:val="0"/>
      <w:divBdr>
        <w:top w:val="none" w:sz="0" w:space="0" w:color="auto"/>
        <w:left w:val="none" w:sz="0" w:space="0" w:color="auto"/>
        <w:bottom w:val="none" w:sz="0" w:space="0" w:color="auto"/>
        <w:right w:val="none" w:sz="0" w:space="0" w:color="auto"/>
      </w:divBdr>
    </w:div>
    <w:div w:id="1349525333">
      <w:bodyDiv w:val="1"/>
      <w:marLeft w:val="0"/>
      <w:marRight w:val="0"/>
      <w:marTop w:val="0"/>
      <w:marBottom w:val="0"/>
      <w:divBdr>
        <w:top w:val="none" w:sz="0" w:space="0" w:color="auto"/>
        <w:left w:val="none" w:sz="0" w:space="0" w:color="auto"/>
        <w:bottom w:val="none" w:sz="0" w:space="0" w:color="auto"/>
        <w:right w:val="none" w:sz="0" w:space="0" w:color="auto"/>
      </w:divBdr>
    </w:div>
    <w:div w:id="1349595824">
      <w:bodyDiv w:val="1"/>
      <w:marLeft w:val="0"/>
      <w:marRight w:val="0"/>
      <w:marTop w:val="0"/>
      <w:marBottom w:val="0"/>
      <w:divBdr>
        <w:top w:val="none" w:sz="0" w:space="0" w:color="auto"/>
        <w:left w:val="none" w:sz="0" w:space="0" w:color="auto"/>
        <w:bottom w:val="none" w:sz="0" w:space="0" w:color="auto"/>
        <w:right w:val="none" w:sz="0" w:space="0" w:color="auto"/>
      </w:divBdr>
    </w:div>
    <w:div w:id="1350377918">
      <w:bodyDiv w:val="1"/>
      <w:marLeft w:val="0"/>
      <w:marRight w:val="0"/>
      <w:marTop w:val="0"/>
      <w:marBottom w:val="0"/>
      <w:divBdr>
        <w:top w:val="none" w:sz="0" w:space="0" w:color="auto"/>
        <w:left w:val="none" w:sz="0" w:space="0" w:color="auto"/>
        <w:bottom w:val="none" w:sz="0" w:space="0" w:color="auto"/>
        <w:right w:val="none" w:sz="0" w:space="0" w:color="auto"/>
      </w:divBdr>
    </w:div>
    <w:div w:id="1350714516">
      <w:bodyDiv w:val="1"/>
      <w:marLeft w:val="0"/>
      <w:marRight w:val="0"/>
      <w:marTop w:val="0"/>
      <w:marBottom w:val="0"/>
      <w:divBdr>
        <w:top w:val="none" w:sz="0" w:space="0" w:color="auto"/>
        <w:left w:val="none" w:sz="0" w:space="0" w:color="auto"/>
        <w:bottom w:val="none" w:sz="0" w:space="0" w:color="auto"/>
        <w:right w:val="none" w:sz="0" w:space="0" w:color="auto"/>
      </w:divBdr>
    </w:div>
    <w:div w:id="1350715303">
      <w:bodyDiv w:val="1"/>
      <w:marLeft w:val="0"/>
      <w:marRight w:val="0"/>
      <w:marTop w:val="0"/>
      <w:marBottom w:val="0"/>
      <w:divBdr>
        <w:top w:val="none" w:sz="0" w:space="0" w:color="auto"/>
        <w:left w:val="none" w:sz="0" w:space="0" w:color="auto"/>
        <w:bottom w:val="none" w:sz="0" w:space="0" w:color="auto"/>
        <w:right w:val="none" w:sz="0" w:space="0" w:color="auto"/>
      </w:divBdr>
    </w:div>
    <w:div w:id="1350792916">
      <w:bodyDiv w:val="1"/>
      <w:marLeft w:val="0"/>
      <w:marRight w:val="0"/>
      <w:marTop w:val="0"/>
      <w:marBottom w:val="0"/>
      <w:divBdr>
        <w:top w:val="none" w:sz="0" w:space="0" w:color="auto"/>
        <w:left w:val="none" w:sz="0" w:space="0" w:color="auto"/>
        <w:bottom w:val="none" w:sz="0" w:space="0" w:color="auto"/>
        <w:right w:val="none" w:sz="0" w:space="0" w:color="auto"/>
      </w:divBdr>
    </w:div>
    <w:div w:id="1351176166">
      <w:bodyDiv w:val="1"/>
      <w:marLeft w:val="0"/>
      <w:marRight w:val="0"/>
      <w:marTop w:val="0"/>
      <w:marBottom w:val="0"/>
      <w:divBdr>
        <w:top w:val="none" w:sz="0" w:space="0" w:color="auto"/>
        <w:left w:val="none" w:sz="0" w:space="0" w:color="auto"/>
        <w:bottom w:val="none" w:sz="0" w:space="0" w:color="auto"/>
        <w:right w:val="none" w:sz="0" w:space="0" w:color="auto"/>
      </w:divBdr>
    </w:div>
    <w:div w:id="1351223993">
      <w:bodyDiv w:val="1"/>
      <w:marLeft w:val="0"/>
      <w:marRight w:val="0"/>
      <w:marTop w:val="0"/>
      <w:marBottom w:val="0"/>
      <w:divBdr>
        <w:top w:val="none" w:sz="0" w:space="0" w:color="auto"/>
        <w:left w:val="none" w:sz="0" w:space="0" w:color="auto"/>
        <w:bottom w:val="none" w:sz="0" w:space="0" w:color="auto"/>
        <w:right w:val="none" w:sz="0" w:space="0" w:color="auto"/>
      </w:divBdr>
    </w:div>
    <w:div w:id="1351224895">
      <w:bodyDiv w:val="1"/>
      <w:marLeft w:val="0"/>
      <w:marRight w:val="0"/>
      <w:marTop w:val="0"/>
      <w:marBottom w:val="0"/>
      <w:divBdr>
        <w:top w:val="none" w:sz="0" w:space="0" w:color="auto"/>
        <w:left w:val="none" w:sz="0" w:space="0" w:color="auto"/>
        <w:bottom w:val="none" w:sz="0" w:space="0" w:color="auto"/>
        <w:right w:val="none" w:sz="0" w:space="0" w:color="auto"/>
      </w:divBdr>
    </w:div>
    <w:div w:id="1351301699">
      <w:bodyDiv w:val="1"/>
      <w:marLeft w:val="0"/>
      <w:marRight w:val="0"/>
      <w:marTop w:val="0"/>
      <w:marBottom w:val="0"/>
      <w:divBdr>
        <w:top w:val="none" w:sz="0" w:space="0" w:color="auto"/>
        <w:left w:val="none" w:sz="0" w:space="0" w:color="auto"/>
        <w:bottom w:val="none" w:sz="0" w:space="0" w:color="auto"/>
        <w:right w:val="none" w:sz="0" w:space="0" w:color="auto"/>
      </w:divBdr>
    </w:div>
    <w:div w:id="1351680326">
      <w:bodyDiv w:val="1"/>
      <w:marLeft w:val="0"/>
      <w:marRight w:val="0"/>
      <w:marTop w:val="0"/>
      <w:marBottom w:val="0"/>
      <w:divBdr>
        <w:top w:val="none" w:sz="0" w:space="0" w:color="auto"/>
        <w:left w:val="none" w:sz="0" w:space="0" w:color="auto"/>
        <w:bottom w:val="none" w:sz="0" w:space="0" w:color="auto"/>
        <w:right w:val="none" w:sz="0" w:space="0" w:color="auto"/>
      </w:divBdr>
    </w:div>
    <w:div w:id="1351833389">
      <w:bodyDiv w:val="1"/>
      <w:marLeft w:val="0"/>
      <w:marRight w:val="0"/>
      <w:marTop w:val="0"/>
      <w:marBottom w:val="0"/>
      <w:divBdr>
        <w:top w:val="none" w:sz="0" w:space="0" w:color="auto"/>
        <w:left w:val="none" w:sz="0" w:space="0" w:color="auto"/>
        <w:bottom w:val="none" w:sz="0" w:space="0" w:color="auto"/>
        <w:right w:val="none" w:sz="0" w:space="0" w:color="auto"/>
      </w:divBdr>
    </w:div>
    <w:div w:id="1351835857">
      <w:bodyDiv w:val="1"/>
      <w:marLeft w:val="0"/>
      <w:marRight w:val="0"/>
      <w:marTop w:val="0"/>
      <w:marBottom w:val="0"/>
      <w:divBdr>
        <w:top w:val="none" w:sz="0" w:space="0" w:color="auto"/>
        <w:left w:val="none" w:sz="0" w:space="0" w:color="auto"/>
        <w:bottom w:val="none" w:sz="0" w:space="0" w:color="auto"/>
        <w:right w:val="none" w:sz="0" w:space="0" w:color="auto"/>
      </w:divBdr>
    </w:div>
    <w:div w:id="1352217684">
      <w:bodyDiv w:val="1"/>
      <w:marLeft w:val="0"/>
      <w:marRight w:val="0"/>
      <w:marTop w:val="0"/>
      <w:marBottom w:val="0"/>
      <w:divBdr>
        <w:top w:val="none" w:sz="0" w:space="0" w:color="auto"/>
        <w:left w:val="none" w:sz="0" w:space="0" w:color="auto"/>
        <w:bottom w:val="none" w:sz="0" w:space="0" w:color="auto"/>
        <w:right w:val="none" w:sz="0" w:space="0" w:color="auto"/>
      </w:divBdr>
    </w:div>
    <w:div w:id="1352292141">
      <w:bodyDiv w:val="1"/>
      <w:marLeft w:val="0"/>
      <w:marRight w:val="0"/>
      <w:marTop w:val="0"/>
      <w:marBottom w:val="0"/>
      <w:divBdr>
        <w:top w:val="none" w:sz="0" w:space="0" w:color="auto"/>
        <w:left w:val="none" w:sz="0" w:space="0" w:color="auto"/>
        <w:bottom w:val="none" w:sz="0" w:space="0" w:color="auto"/>
        <w:right w:val="none" w:sz="0" w:space="0" w:color="auto"/>
      </w:divBdr>
    </w:div>
    <w:div w:id="1352754395">
      <w:bodyDiv w:val="1"/>
      <w:marLeft w:val="0"/>
      <w:marRight w:val="0"/>
      <w:marTop w:val="0"/>
      <w:marBottom w:val="0"/>
      <w:divBdr>
        <w:top w:val="none" w:sz="0" w:space="0" w:color="auto"/>
        <w:left w:val="none" w:sz="0" w:space="0" w:color="auto"/>
        <w:bottom w:val="none" w:sz="0" w:space="0" w:color="auto"/>
        <w:right w:val="none" w:sz="0" w:space="0" w:color="auto"/>
      </w:divBdr>
    </w:div>
    <w:div w:id="1352997089">
      <w:bodyDiv w:val="1"/>
      <w:marLeft w:val="0"/>
      <w:marRight w:val="0"/>
      <w:marTop w:val="0"/>
      <w:marBottom w:val="0"/>
      <w:divBdr>
        <w:top w:val="none" w:sz="0" w:space="0" w:color="auto"/>
        <w:left w:val="none" w:sz="0" w:space="0" w:color="auto"/>
        <w:bottom w:val="none" w:sz="0" w:space="0" w:color="auto"/>
        <w:right w:val="none" w:sz="0" w:space="0" w:color="auto"/>
      </w:divBdr>
    </w:div>
    <w:div w:id="1353414192">
      <w:bodyDiv w:val="1"/>
      <w:marLeft w:val="0"/>
      <w:marRight w:val="0"/>
      <w:marTop w:val="0"/>
      <w:marBottom w:val="0"/>
      <w:divBdr>
        <w:top w:val="none" w:sz="0" w:space="0" w:color="auto"/>
        <w:left w:val="none" w:sz="0" w:space="0" w:color="auto"/>
        <w:bottom w:val="none" w:sz="0" w:space="0" w:color="auto"/>
        <w:right w:val="none" w:sz="0" w:space="0" w:color="auto"/>
      </w:divBdr>
    </w:div>
    <w:div w:id="1353528621">
      <w:bodyDiv w:val="1"/>
      <w:marLeft w:val="0"/>
      <w:marRight w:val="0"/>
      <w:marTop w:val="0"/>
      <w:marBottom w:val="0"/>
      <w:divBdr>
        <w:top w:val="none" w:sz="0" w:space="0" w:color="auto"/>
        <w:left w:val="none" w:sz="0" w:space="0" w:color="auto"/>
        <w:bottom w:val="none" w:sz="0" w:space="0" w:color="auto"/>
        <w:right w:val="none" w:sz="0" w:space="0" w:color="auto"/>
      </w:divBdr>
    </w:div>
    <w:div w:id="1354647995">
      <w:bodyDiv w:val="1"/>
      <w:marLeft w:val="0"/>
      <w:marRight w:val="0"/>
      <w:marTop w:val="0"/>
      <w:marBottom w:val="0"/>
      <w:divBdr>
        <w:top w:val="none" w:sz="0" w:space="0" w:color="auto"/>
        <w:left w:val="none" w:sz="0" w:space="0" w:color="auto"/>
        <w:bottom w:val="none" w:sz="0" w:space="0" w:color="auto"/>
        <w:right w:val="none" w:sz="0" w:space="0" w:color="auto"/>
      </w:divBdr>
    </w:div>
    <w:div w:id="1355037249">
      <w:bodyDiv w:val="1"/>
      <w:marLeft w:val="0"/>
      <w:marRight w:val="0"/>
      <w:marTop w:val="0"/>
      <w:marBottom w:val="0"/>
      <w:divBdr>
        <w:top w:val="none" w:sz="0" w:space="0" w:color="auto"/>
        <w:left w:val="none" w:sz="0" w:space="0" w:color="auto"/>
        <w:bottom w:val="none" w:sz="0" w:space="0" w:color="auto"/>
        <w:right w:val="none" w:sz="0" w:space="0" w:color="auto"/>
      </w:divBdr>
    </w:div>
    <w:div w:id="1355309070">
      <w:bodyDiv w:val="1"/>
      <w:marLeft w:val="0"/>
      <w:marRight w:val="0"/>
      <w:marTop w:val="0"/>
      <w:marBottom w:val="0"/>
      <w:divBdr>
        <w:top w:val="none" w:sz="0" w:space="0" w:color="auto"/>
        <w:left w:val="none" w:sz="0" w:space="0" w:color="auto"/>
        <w:bottom w:val="none" w:sz="0" w:space="0" w:color="auto"/>
        <w:right w:val="none" w:sz="0" w:space="0" w:color="auto"/>
      </w:divBdr>
    </w:div>
    <w:div w:id="1355422862">
      <w:bodyDiv w:val="1"/>
      <w:marLeft w:val="0"/>
      <w:marRight w:val="0"/>
      <w:marTop w:val="0"/>
      <w:marBottom w:val="0"/>
      <w:divBdr>
        <w:top w:val="none" w:sz="0" w:space="0" w:color="auto"/>
        <w:left w:val="none" w:sz="0" w:space="0" w:color="auto"/>
        <w:bottom w:val="none" w:sz="0" w:space="0" w:color="auto"/>
        <w:right w:val="none" w:sz="0" w:space="0" w:color="auto"/>
      </w:divBdr>
    </w:div>
    <w:div w:id="1355422864">
      <w:bodyDiv w:val="1"/>
      <w:marLeft w:val="0"/>
      <w:marRight w:val="0"/>
      <w:marTop w:val="0"/>
      <w:marBottom w:val="0"/>
      <w:divBdr>
        <w:top w:val="none" w:sz="0" w:space="0" w:color="auto"/>
        <w:left w:val="none" w:sz="0" w:space="0" w:color="auto"/>
        <w:bottom w:val="none" w:sz="0" w:space="0" w:color="auto"/>
        <w:right w:val="none" w:sz="0" w:space="0" w:color="auto"/>
      </w:divBdr>
    </w:div>
    <w:div w:id="1355613862">
      <w:bodyDiv w:val="1"/>
      <w:marLeft w:val="0"/>
      <w:marRight w:val="0"/>
      <w:marTop w:val="0"/>
      <w:marBottom w:val="0"/>
      <w:divBdr>
        <w:top w:val="none" w:sz="0" w:space="0" w:color="auto"/>
        <w:left w:val="none" w:sz="0" w:space="0" w:color="auto"/>
        <w:bottom w:val="none" w:sz="0" w:space="0" w:color="auto"/>
        <w:right w:val="none" w:sz="0" w:space="0" w:color="auto"/>
      </w:divBdr>
    </w:div>
    <w:div w:id="1355765238">
      <w:bodyDiv w:val="1"/>
      <w:marLeft w:val="0"/>
      <w:marRight w:val="0"/>
      <w:marTop w:val="0"/>
      <w:marBottom w:val="0"/>
      <w:divBdr>
        <w:top w:val="none" w:sz="0" w:space="0" w:color="auto"/>
        <w:left w:val="none" w:sz="0" w:space="0" w:color="auto"/>
        <w:bottom w:val="none" w:sz="0" w:space="0" w:color="auto"/>
        <w:right w:val="none" w:sz="0" w:space="0" w:color="auto"/>
      </w:divBdr>
    </w:div>
    <w:div w:id="1355889318">
      <w:bodyDiv w:val="1"/>
      <w:marLeft w:val="0"/>
      <w:marRight w:val="0"/>
      <w:marTop w:val="0"/>
      <w:marBottom w:val="0"/>
      <w:divBdr>
        <w:top w:val="none" w:sz="0" w:space="0" w:color="auto"/>
        <w:left w:val="none" w:sz="0" w:space="0" w:color="auto"/>
        <w:bottom w:val="none" w:sz="0" w:space="0" w:color="auto"/>
        <w:right w:val="none" w:sz="0" w:space="0" w:color="auto"/>
      </w:divBdr>
    </w:div>
    <w:div w:id="1356006411">
      <w:bodyDiv w:val="1"/>
      <w:marLeft w:val="0"/>
      <w:marRight w:val="0"/>
      <w:marTop w:val="0"/>
      <w:marBottom w:val="0"/>
      <w:divBdr>
        <w:top w:val="none" w:sz="0" w:space="0" w:color="auto"/>
        <w:left w:val="none" w:sz="0" w:space="0" w:color="auto"/>
        <w:bottom w:val="none" w:sz="0" w:space="0" w:color="auto"/>
        <w:right w:val="none" w:sz="0" w:space="0" w:color="auto"/>
      </w:divBdr>
    </w:div>
    <w:div w:id="1356493879">
      <w:bodyDiv w:val="1"/>
      <w:marLeft w:val="0"/>
      <w:marRight w:val="0"/>
      <w:marTop w:val="0"/>
      <w:marBottom w:val="0"/>
      <w:divBdr>
        <w:top w:val="none" w:sz="0" w:space="0" w:color="auto"/>
        <w:left w:val="none" w:sz="0" w:space="0" w:color="auto"/>
        <w:bottom w:val="none" w:sz="0" w:space="0" w:color="auto"/>
        <w:right w:val="none" w:sz="0" w:space="0" w:color="auto"/>
      </w:divBdr>
    </w:div>
    <w:div w:id="1356662390">
      <w:bodyDiv w:val="1"/>
      <w:marLeft w:val="0"/>
      <w:marRight w:val="0"/>
      <w:marTop w:val="0"/>
      <w:marBottom w:val="0"/>
      <w:divBdr>
        <w:top w:val="none" w:sz="0" w:space="0" w:color="auto"/>
        <w:left w:val="none" w:sz="0" w:space="0" w:color="auto"/>
        <w:bottom w:val="none" w:sz="0" w:space="0" w:color="auto"/>
        <w:right w:val="none" w:sz="0" w:space="0" w:color="auto"/>
      </w:divBdr>
    </w:div>
    <w:div w:id="1356884007">
      <w:bodyDiv w:val="1"/>
      <w:marLeft w:val="0"/>
      <w:marRight w:val="0"/>
      <w:marTop w:val="0"/>
      <w:marBottom w:val="0"/>
      <w:divBdr>
        <w:top w:val="none" w:sz="0" w:space="0" w:color="auto"/>
        <w:left w:val="none" w:sz="0" w:space="0" w:color="auto"/>
        <w:bottom w:val="none" w:sz="0" w:space="0" w:color="auto"/>
        <w:right w:val="none" w:sz="0" w:space="0" w:color="auto"/>
      </w:divBdr>
    </w:div>
    <w:div w:id="1357002076">
      <w:bodyDiv w:val="1"/>
      <w:marLeft w:val="0"/>
      <w:marRight w:val="0"/>
      <w:marTop w:val="0"/>
      <w:marBottom w:val="0"/>
      <w:divBdr>
        <w:top w:val="none" w:sz="0" w:space="0" w:color="auto"/>
        <w:left w:val="none" w:sz="0" w:space="0" w:color="auto"/>
        <w:bottom w:val="none" w:sz="0" w:space="0" w:color="auto"/>
        <w:right w:val="none" w:sz="0" w:space="0" w:color="auto"/>
      </w:divBdr>
    </w:div>
    <w:div w:id="1357121806">
      <w:bodyDiv w:val="1"/>
      <w:marLeft w:val="0"/>
      <w:marRight w:val="0"/>
      <w:marTop w:val="0"/>
      <w:marBottom w:val="0"/>
      <w:divBdr>
        <w:top w:val="none" w:sz="0" w:space="0" w:color="auto"/>
        <w:left w:val="none" w:sz="0" w:space="0" w:color="auto"/>
        <w:bottom w:val="none" w:sz="0" w:space="0" w:color="auto"/>
        <w:right w:val="none" w:sz="0" w:space="0" w:color="auto"/>
      </w:divBdr>
    </w:div>
    <w:div w:id="1357317139">
      <w:bodyDiv w:val="1"/>
      <w:marLeft w:val="0"/>
      <w:marRight w:val="0"/>
      <w:marTop w:val="0"/>
      <w:marBottom w:val="0"/>
      <w:divBdr>
        <w:top w:val="none" w:sz="0" w:space="0" w:color="auto"/>
        <w:left w:val="none" w:sz="0" w:space="0" w:color="auto"/>
        <w:bottom w:val="none" w:sz="0" w:space="0" w:color="auto"/>
        <w:right w:val="none" w:sz="0" w:space="0" w:color="auto"/>
      </w:divBdr>
    </w:div>
    <w:div w:id="1357389722">
      <w:bodyDiv w:val="1"/>
      <w:marLeft w:val="0"/>
      <w:marRight w:val="0"/>
      <w:marTop w:val="0"/>
      <w:marBottom w:val="0"/>
      <w:divBdr>
        <w:top w:val="none" w:sz="0" w:space="0" w:color="auto"/>
        <w:left w:val="none" w:sz="0" w:space="0" w:color="auto"/>
        <w:bottom w:val="none" w:sz="0" w:space="0" w:color="auto"/>
        <w:right w:val="none" w:sz="0" w:space="0" w:color="auto"/>
      </w:divBdr>
    </w:div>
    <w:div w:id="1357466814">
      <w:bodyDiv w:val="1"/>
      <w:marLeft w:val="0"/>
      <w:marRight w:val="0"/>
      <w:marTop w:val="0"/>
      <w:marBottom w:val="0"/>
      <w:divBdr>
        <w:top w:val="none" w:sz="0" w:space="0" w:color="auto"/>
        <w:left w:val="none" w:sz="0" w:space="0" w:color="auto"/>
        <w:bottom w:val="none" w:sz="0" w:space="0" w:color="auto"/>
        <w:right w:val="none" w:sz="0" w:space="0" w:color="auto"/>
      </w:divBdr>
    </w:div>
    <w:div w:id="1357535172">
      <w:bodyDiv w:val="1"/>
      <w:marLeft w:val="0"/>
      <w:marRight w:val="0"/>
      <w:marTop w:val="0"/>
      <w:marBottom w:val="0"/>
      <w:divBdr>
        <w:top w:val="none" w:sz="0" w:space="0" w:color="auto"/>
        <w:left w:val="none" w:sz="0" w:space="0" w:color="auto"/>
        <w:bottom w:val="none" w:sz="0" w:space="0" w:color="auto"/>
        <w:right w:val="none" w:sz="0" w:space="0" w:color="auto"/>
      </w:divBdr>
    </w:div>
    <w:div w:id="1358773805">
      <w:bodyDiv w:val="1"/>
      <w:marLeft w:val="0"/>
      <w:marRight w:val="0"/>
      <w:marTop w:val="0"/>
      <w:marBottom w:val="0"/>
      <w:divBdr>
        <w:top w:val="none" w:sz="0" w:space="0" w:color="auto"/>
        <w:left w:val="none" w:sz="0" w:space="0" w:color="auto"/>
        <w:bottom w:val="none" w:sz="0" w:space="0" w:color="auto"/>
        <w:right w:val="none" w:sz="0" w:space="0" w:color="auto"/>
      </w:divBdr>
    </w:div>
    <w:div w:id="1359040302">
      <w:bodyDiv w:val="1"/>
      <w:marLeft w:val="0"/>
      <w:marRight w:val="0"/>
      <w:marTop w:val="0"/>
      <w:marBottom w:val="0"/>
      <w:divBdr>
        <w:top w:val="none" w:sz="0" w:space="0" w:color="auto"/>
        <w:left w:val="none" w:sz="0" w:space="0" w:color="auto"/>
        <w:bottom w:val="none" w:sz="0" w:space="0" w:color="auto"/>
        <w:right w:val="none" w:sz="0" w:space="0" w:color="auto"/>
      </w:divBdr>
    </w:div>
    <w:div w:id="1359159504">
      <w:bodyDiv w:val="1"/>
      <w:marLeft w:val="0"/>
      <w:marRight w:val="0"/>
      <w:marTop w:val="0"/>
      <w:marBottom w:val="0"/>
      <w:divBdr>
        <w:top w:val="none" w:sz="0" w:space="0" w:color="auto"/>
        <w:left w:val="none" w:sz="0" w:space="0" w:color="auto"/>
        <w:bottom w:val="none" w:sz="0" w:space="0" w:color="auto"/>
        <w:right w:val="none" w:sz="0" w:space="0" w:color="auto"/>
      </w:divBdr>
    </w:div>
    <w:div w:id="1359236269">
      <w:bodyDiv w:val="1"/>
      <w:marLeft w:val="0"/>
      <w:marRight w:val="0"/>
      <w:marTop w:val="0"/>
      <w:marBottom w:val="0"/>
      <w:divBdr>
        <w:top w:val="none" w:sz="0" w:space="0" w:color="auto"/>
        <w:left w:val="none" w:sz="0" w:space="0" w:color="auto"/>
        <w:bottom w:val="none" w:sz="0" w:space="0" w:color="auto"/>
        <w:right w:val="none" w:sz="0" w:space="0" w:color="auto"/>
      </w:divBdr>
    </w:div>
    <w:div w:id="1359576630">
      <w:bodyDiv w:val="1"/>
      <w:marLeft w:val="0"/>
      <w:marRight w:val="0"/>
      <w:marTop w:val="0"/>
      <w:marBottom w:val="0"/>
      <w:divBdr>
        <w:top w:val="none" w:sz="0" w:space="0" w:color="auto"/>
        <w:left w:val="none" w:sz="0" w:space="0" w:color="auto"/>
        <w:bottom w:val="none" w:sz="0" w:space="0" w:color="auto"/>
        <w:right w:val="none" w:sz="0" w:space="0" w:color="auto"/>
      </w:divBdr>
    </w:div>
    <w:div w:id="1359892007">
      <w:bodyDiv w:val="1"/>
      <w:marLeft w:val="0"/>
      <w:marRight w:val="0"/>
      <w:marTop w:val="0"/>
      <w:marBottom w:val="0"/>
      <w:divBdr>
        <w:top w:val="none" w:sz="0" w:space="0" w:color="auto"/>
        <w:left w:val="none" w:sz="0" w:space="0" w:color="auto"/>
        <w:bottom w:val="none" w:sz="0" w:space="0" w:color="auto"/>
        <w:right w:val="none" w:sz="0" w:space="0" w:color="auto"/>
      </w:divBdr>
    </w:div>
    <w:div w:id="1360426573">
      <w:bodyDiv w:val="1"/>
      <w:marLeft w:val="0"/>
      <w:marRight w:val="0"/>
      <w:marTop w:val="0"/>
      <w:marBottom w:val="0"/>
      <w:divBdr>
        <w:top w:val="none" w:sz="0" w:space="0" w:color="auto"/>
        <w:left w:val="none" w:sz="0" w:space="0" w:color="auto"/>
        <w:bottom w:val="none" w:sz="0" w:space="0" w:color="auto"/>
        <w:right w:val="none" w:sz="0" w:space="0" w:color="auto"/>
      </w:divBdr>
    </w:div>
    <w:div w:id="1360543414">
      <w:bodyDiv w:val="1"/>
      <w:marLeft w:val="0"/>
      <w:marRight w:val="0"/>
      <w:marTop w:val="0"/>
      <w:marBottom w:val="0"/>
      <w:divBdr>
        <w:top w:val="none" w:sz="0" w:space="0" w:color="auto"/>
        <w:left w:val="none" w:sz="0" w:space="0" w:color="auto"/>
        <w:bottom w:val="none" w:sz="0" w:space="0" w:color="auto"/>
        <w:right w:val="none" w:sz="0" w:space="0" w:color="auto"/>
      </w:divBdr>
    </w:div>
    <w:div w:id="1360619463">
      <w:bodyDiv w:val="1"/>
      <w:marLeft w:val="0"/>
      <w:marRight w:val="0"/>
      <w:marTop w:val="0"/>
      <w:marBottom w:val="0"/>
      <w:divBdr>
        <w:top w:val="none" w:sz="0" w:space="0" w:color="auto"/>
        <w:left w:val="none" w:sz="0" w:space="0" w:color="auto"/>
        <w:bottom w:val="none" w:sz="0" w:space="0" w:color="auto"/>
        <w:right w:val="none" w:sz="0" w:space="0" w:color="auto"/>
      </w:divBdr>
    </w:div>
    <w:div w:id="1360743169">
      <w:bodyDiv w:val="1"/>
      <w:marLeft w:val="0"/>
      <w:marRight w:val="0"/>
      <w:marTop w:val="0"/>
      <w:marBottom w:val="0"/>
      <w:divBdr>
        <w:top w:val="none" w:sz="0" w:space="0" w:color="auto"/>
        <w:left w:val="none" w:sz="0" w:space="0" w:color="auto"/>
        <w:bottom w:val="none" w:sz="0" w:space="0" w:color="auto"/>
        <w:right w:val="none" w:sz="0" w:space="0" w:color="auto"/>
      </w:divBdr>
    </w:div>
    <w:div w:id="1360886376">
      <w:bodyDiv w:val="1"/>
      <w:marLeft w:val="0"/>
      <w:marRight w:val="0"/>
      <w:marTop w:val="0"/>
      <w:marBottom w:val="0"/>
      <w:divBdr>
        <w:top w:val="none" w:sz="0" w:space="0" w:color="auto"/>
        <w:left w:val="none" w:sz="0" w:space="0" w:color="auto"/>
        <w:bottom w:val="none" w:sz="0" w:space="0" w:color="auto"/>
        <w:right w:val="none" w:sz="0" w:space="0" w:color="auto"/>
      </w:divBdr>
    </w:div>
    <w:div w:id="1361274539">
      <w:bodyDiv w:val="1"/>
      <w:marLeft w:val="0"/>
      <w:marRight w:val="0"/>
      <w:marTop w:val="0"/>
      <w:marBottom w:val="0"/>
      <w:divBdr>
        <w:top w:val="none" w:sz="0" w:space="0" w:color="auto"/>
        <w:left w:val="none" w:sz="0" w:space="0" w:color="auto"/>
        <w:bottom w:val="none" w:sz="0" w:space="0" w:color="auto"/>
        <w:right w:val="none" w:sz="0" w:space="0" w:color="auto"/>
      </w:divBdr>
    </w:div>
    <w:div w:id="1361589677">
      <w:bodyDiv w:val="1"/>
      <w:marLeft w:val="0"/>
      <w:marRight w:val="0"/>
      <w:marTop w:val="0"/>
      <w:marBottom w:val="0"/>
      <w:divBdr>
        <w:top w:val="none" w:sz="0" w:space="0" w:color="auto"/>
        <w:left w:val="none" w:sz="0" w:space="0" w:color="auto"/>
        <w:bottom w:val="none" w:sz="0" w:space="0" w:color="auto"/>
        <w:right w:val="none" w:sz="0" w:space="0" w:color="auto"/>
      </w:divBdr>
    </w:div>
    <w:div w:id="1361708924">
      <w:bodyDiv w:val="1"/>
      <w:marLeft w:val="0"/>
      <w:marRight w:val="0"/>
      <w:marTop w:val="0"/>
      <w:marBottom w:val="0"/>
      <w:divBdr>
        <w:top w:val="none" w:sz="0" w:space="0" w:color="auto"/>
        <w:left w:val="none" w:sz="0" w:space="0" w:color="auto"/>
        <w:bottom w:val="none" w:sz="0" w:space="0" w:color="auto"/>
        <w:right w:val="none" w:sz="0" w:space="0" w:color="auto"/>
      </w:divBdr>
    </w:div>
    <w:div w:id="1361777944">
      <w:bodyDiv w:val="1"/>
      <w:marLeft w:val="0"/>
      <w:marRight w:val="0"/>
      <w:marTop w:val="0"/>
      <w:marBottom w:val="0"/>
      <w:divBdr>
        <w:top w:val="none" w:sz="0" w:space="0" w:color="auto"/>
        <w:left w:val="none" w:sz="0" w:space="0" w:color="auto"/>
        <w:bottom w:val="none" w:sz="0" w:space="0" w:color="auto"/>
        <w:right w:val="none" w:sz="0" w:space="0" w:color="auto"/>
      </w:divBdr>
    </w:div>
    <w:div w:id="1361780361">
      <w:bodyDiv w:val="1"/>
      <w:marLeft w:val="0"/>
      <w:marRight w:val="0"/>
      <w:marTop w:val="0"/>
      <w:marBottom w:val="0"/>
      <w:divBdr>
        <w:top w:val="none" w:sz="0" w:space="0" w:color="auto"/>
        <w:left w:val="none" w:sz="0" w:space="0" w:color="auto"/>
        <w:bottom w:val="none" w:sz="0" w:space="0" w:color="auto"/>
        <w:right w:val="none" w:sz="0" w:space="0" w:color="auto"/>
      </w:divBdr>
    </w:div>
    <w:div w:id="1362243111">
      <w:bodyDiv w:val="1"/>
      <w:marLeft w:val="0"/>
      <w:marRight w:val="0"/>
      <w:marTop w:val="0"/>
      <w:marBottom w:val="0"/>
      <w:divBdr>
        <w:top w:val="none" w:sz="0" w:space="0" w:color="auto"/>
        <w:left w:val="none" w:sz="0" w:space="0" w:color="auto"/>
        <w:bottom w:val="none" w:sz="0" w:space="0" w:color="auto"/>
        <w:right w:val="none" w:sz="0" w:space="0" w:color="auto"/>
      </w:divBdr>
    </w:div>
    <w:div w:id="1362246025">
      <w:bodyDiv w:val="1"/>
      <w:marLeft w:val="0"/>
      <w:marRight w:val="0"/>
      <w:marTop w:val="0"/>
      <w:marBottom w:val="0"/>
      <w:divBdr>
        <w:top w:val="none" w:sz="0" w:space="0" w:color="auto"/>
        <w:left w:val="none" w:sz="0" w:space="0" w:color="auto"/>
        <w:bottom w:val="none" w:sz="0" w:space="0" w:color="auto"/>
        <w:right w:val="none" w:sz="0" w:space="0" w:color="auto"/>
      </w:divBdr>
    </w:div>
    <w:div w:id="1362631070">
      <w:bodyDiv w:val="1"/>
      <w:marLeft w:val="0"/>
      <w:marRight w:val="0"/>
      <w:marTop w:val="0"/>
      <w:marBottom w:val="0"/>
      <w:divBdr>
        <w:top w:val="none" w:sz="0" w:space="0" w:color="auto"/>
        <w:left w:val="none" w:sz="0" w:space="0" w:color="auto"/>
        <w:bottom w:val="none" w:sz="0" w:space="0" w:color="auto"/>
        <w:right w:val="none" w:sz="0" w:space="0" w:color="auto"/>
      </w:divBdr>
    </w:div>
    <w:div w:id="1363047483">
      <w:bodyDiv w:val="1"/>
      <w:marLeft w:val="0"/>
      <w:marRight w:val="0"/>
      <w:marTop w:val="0"/>
      <w:marBottom w:val="0"/>
      <w:divBdr>
        <w:top w:val="none" w:sz="0" w:space="0" w:color="auto"/>
        <w:left w:val="none" w:sz="0" w:space="0" w:color="auto"/>
        <w:bottom w:val="none" w:sz="0" w:space="0" w:color="auto"/>
        <w:right w:val="none" w:sz="0" w:space="0" w:color="auto"/>
      </w:divBdr>
    </w:div>
    <w:div w:id="1363288646">
      <w:bodyDiv w:val="1"/>
      <w:marLeft w:val="0"/>
      <w:marRight w:val="0"/>
      <w:marTop w:val="0"/>
      <w:marBottom w:val="0"/>
      <w:divBdr>
        <w:top w:val="none" w:sz="0" w:space="0" w:color="auto"/>
        <w:left w:val="none" w:sz="0" w:space="0" w:color="auto"/>
        <w:bottom w:val="none" w:sz="0" w:space="0" w:color="auto"/>
        <w:right w:val="none" w:sz="0" w:space="0" w:color="auto"/>
      </w:divBdr>
    </w:div>
    <w:div w:id="1363676521">
      <w:bodyDiv w:val="1"/>
      <w:marLeft w:val="0"/>
      <w:marRight w:val="0"/>
      <w:marTop w:val="0"/>
      <w:marBottom w:val="0"/>
      <w:divBdr>
        <w:top w:val="none" w:sz="0" w:space="0" w:color="auto"/>
        <w:left w:val="none" w:sz="0" w:space="0" w:color="auto"/>
        <w:bottom w:val="none" w:sz="0" w:space="0" w:color="auto"/>
        <w:right w:val="none" w:sz="0" w:space="0" w:color="auto"/>
      </w:divBdr>
    </w:div>
    <w:div w:id="1363743006">
      <w:bodyDiv w:val="1"/>
      <w:marLeft w:val="0"/>
      <w:marRight w:val="0"/>
      <w:marTop w:val="0"/>
      <w:marBottom w:val="0"/>
      <w:divBdr>
        <w:top w:val="none" w:sz="0" w:space="0" w:color="auto"/>
        <w:left w:val="none" w:sz="0" w:space="0" w:color="auto"/>
        <w:bottom w:val="none" w:sz="0" w:space="0" w:color="auto"/>
        <w:right w:val="none" w:sz="0" w:space="0" w:color="auto"/>
      </w:divBdr>
    </w:div>
    <w:div w:id="1364676621">
      <w:bodyDiv w:val="1"/>
      <w:marLeft w:val="0"/>
      <w:marRight w:val="0"/>
      <w:marTop w:val="0"/>
      <w:marBottom w:val="0"/>
      <w:divBdr>
        <w:top w:val="none" w:sz="0" w:space="0" w:color="auto"/>
        <w:left w:val="none" w:sz="0" w:space="0" w:color="auto"/>
        <w:bottom w:val="none" w:sz="0" w:space="0" w:color="auto"/>
        <w:right w:val="none" w:sz="0" w:space="0" w:color="auto"/>
      </w:divBdr>
    </w:div>
    <w:div w:id="1365206141">
      <w:bodyDiv w:val="1"/>
      <w:marLeft w:val="0"/>
      <w:marRight w:val="0"/>
      <w:marTop w:val="0"/>
      <w:marBottom w:val="0"/>
      <w:divBdr>
        <w:top w:val="none" w:sz="0" w:space="0" w:color="auto"/>
        <w:left w:val="none" w:sz="0" w:space="0" w:color="auto"/>
        <w:bottom w:val="none" w:sz="0" w:space="0" w:color="auto"/>
        <w:right w:val="none" w:sz="0" w:space="0" w:color="auto"/>
      </w:divBdr>
    </w:div>
    <w:div w:id="1365211706">
      <w:bodyDiv w:val="1"/>
      <w:marLeft w:val="0"/>
      <w:marRight w:val="0"/>
      <w:marTop w:val="0"/>
      <w:marBottom w:val="0"/>
      <w:divBdr>
        <w:top w:val="none" w:sz="0" w:space="0" w:color="auto"/>
        <w:left w:val="none" w:sz="0" w:space="0" w:color="auto"/>
        <w:bottom w:val="none" w:sz="0" w:space="0" w:color="auto"/>
        <w:right w:val="none" w:sz="0" w:space="0" w:color="auto"/>
      </w:divBdr>
    </w:div>
    <w:div w:id="1365405372">
      <w:bodyDiv w:val="1"/>
      <w:marLeft w:val="0"/>
      <w:marRight w:val="0"/>
      <w:marTop w:val="0"/>
      <w:marBottom w:val="0"/>
      <w:divBdr>
        <w:top w:val="none" w:sz="0" w:space="0" w:color="auto"/>
        <w:left w:val="none" w:sz="0" w:space="0" w:color="auto"/>
        <w:bottom w:val="none" w:sz="0" w:space="0" w:color="auto"/>
        <w:right w:val="none" w:sz="0" w:space="0" w:color="auto"/>
      </w:divBdr>
    </w:div>
    <w:div w:id="1366101004">
      <w:bodyDiv w:val="1"/>
      <w:marLeft w:val="0"/>
      <w:marRight w:val="0"/>
      <w:marTop w:val="0"/>
      <w:marBottom w:val="0"/>
      <w:divBdr>
        <w:top w:val="none" w:sz="0" w:space="0" w:color="auto"/>
        <w:left w:val="none" w:sz="0" w:space="0" w:color="auto"/>
        <w:bottom w:val="none" w:sz="0" w:space="0" w:color="auto"/>
        <w:right w:val="none" w:sz="0" w:space="0" w:color="auto"/>
      </w:divBdr>
    </w:div>
    <w:div w:id="1366367016">
      <w:bodyDiv w:val="1"/>
      <w:marLeft w:val="0"/>
      <w:marRight w:val="0"/>
      <w:marTop w:val="0"/>
      <w:marBottom w:val="0"/>
      <w:divBdr>
        <w:top w:val="none" w:sz="0" w:space="0" w:color="auto"/>
        <w:left w:val="none" w:sz="0" w:space="0" w:color="auto"/>
        <w:bottom w:val="none" w:sz="0" w:space="0" w:color="auto"/>
        <w:right w:val="none" w:sz="0" w:space="0" w:color="auto"/>
      </w:divBdr>
    </w:div>
    <w:div w:id="1366829958">
      <w:bodyDiv w:val="1"/>
      <w:marLeft w:val="0"/>
      <w:marRight w:val="0"/>
      <w:marTop w:val="0"/>
      <w:marBottom w:val="0"/>
      <w:divBdr>
        <w:top w:val="none" w:sz="0" w:space="0" w:color="auto"/>
        <w:left w:val="none" w:sz="0" w:space="0" w:color="auto"/>
        <w:bottom w:val="none" w:sz="0" w:space="0" w:color="auto"/>
        <w:right w:val="none" w:sz="0" w:space="0" w:color="auto"/>
      </w:divBdr>
    </w:div>
    <w:div w:id="1367290281">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67753047">
      <w:bodyDiv w:val="1"/>
      <w:marLeft w:val="0"/>
      <w:marRight w:val="0"/>
      <w:marTop w:val="0"/>
      <w:marBottom w:val="0"/>
      <w:divBdr>
        <w:top w:val="none" w:sz="0" w:space="0" w:color="auto"/>
        <w:left w:val="none" w:sz="0" w:space="0" w:color="auto"/>
        <w:bottom w:val="none" w:sz="0" w:space="0" w:color="auto"/>
        <w:right w:val="none" w:sz="0" w:space="0" w:color="auto"/>
      </w:divBdr>
    </w:div>
    <w:div w:id="1367874757">
      <w:bodyDiv w:val="1"/>
      <w:marLeft w:val="0"/>
      <w:marRight w:val="0"/>
      <w:marTop w:val="0"/>
      <w:marBottom w:val="0"/>
      <w:divBdr>
        <w:top w:val="none" w:sz="0" w:space="0" w:color="auto"/>
        <w:left w:val="none" w:sz="0" w:space="0" w:color="auto"/>
        <w:bottom w:val="none" w:sz="0" w:space="0" w:color="auto"/>
        <w:right w:val="none" w:sz="0" w:space="0" w:color="auto"/>
      </w:divBdr>
    </w:div>
    <w:div w:id="1368797885">
      <w:bodyDiv w:val="1"/>
      <w:marLeft w:val="0"/>
      <w:marRight w:val="0"/>
      <w:marTop w:val="0"/>
      <w:marBottom w:val="0"/>
      <w:divBdr>
        <w:top w:val="none" w:sz="0" w:space="0" w:color="auto"/>
        <w:left w:val="none" w:sz="0" w:space="0" w:color="auto"/>
        <w:bottom w:val="none" w:sz="0" w:space="0" w:color="auto"/>
        <w:right w:val="none" w:sz="0" w:space="0" w:color="auto"/>
      </w:divBdr>
    </w:div>
    <w:div w:id="1369447124">
      <w:bodyDiv w:val="1"/>
      <w:marLeft w:val="0"/>
      <w:marRight w:val="0"/>
      <w:marTop w:val="0"/>
      <w:marBottom w:val="0"/>
      <w:divBdr>
        <w:top w:val="none" w:sz="0" w:space="0" w:color="auto"/>
        <w:left w:val="none" w:sz="0" w:space="0" w:color="auto"/>
        <w:bottom w:val="none" w:sz="0" w:space="0" w:color="auto"/>
        <w:right w:val="none" w:sz="0" w:space="0" w:color="auto"/>
      </w:divBdr>
    </w:div>
    <w:div w:id="1369797429">
      <w:bodyDiv w:val="1"/>
      <w:marLeft w:val="0"/>
      <w:marRight w:val="0"/>
      <w:marTop w:val="0"/>
      <w:marBottom w:val="0"/>
      <w:divBdr>
        <w:top w:val="none" w:sz="0" w:space="0" w:color="auto"/>
        <w:left w:val="none" w:sz="0" w:space="0" w:color="auto"/>
        <w:bottom w:val="none" w:sz="0" w:space="0" w:color="auto"/>
        <w:right w:val="none" w:sz="0" w:space="0" w:color="auto"/>
      </w:divBdr>
    </w:div>
    <w:div w:id="1370110563">
      <w:bodyDiv w:val="1"/>
      <w:marLeft w:val="0"/>
      <w:marRight w:val="0"/>
      <w:marTop w:val="0"/>
      <w:marBottom w:val="0"/>
      <w:divBdr>
        <w:top w:val="none" w:sz="0" w:space="0" w:color="auto"/>
        <w:left w:val="none" w:sz="0" w:space="0" w:color="auto"/>
        <w:bottom w:val="none" w:sz="0" w:space="0" w:color="auto"/>
        <w:right w:val="none" w:sz="0" w:space="0" w:color="auto"/>
      </w:divBdr>
    </w:div>
    <w:div w:id="1370181691">
      <w:bodyDiv w:val="1"/>
      <w:marLeft w:val="0"/>
      <w:marRight w:val="0"/>
      <w:marTop w:val="0"/>
      <w:marBottom w:val="0"/>
      <w:divBdr>
        <w:top w:val="none" w:sz="0" w:space="0" w:color="auto"/>
        <w:left w:val="none" w:sz="0" w:space="0" w:color="auto"/>
        <w:bottom w:val="none" w:sz="0" w:space="0" w:color="auto"/>
        <w:right w:val="none" w:sz="0" w:space="0" w:color="auto"/>
      </w:divBdr>
    </w:div>
    <w:div w:id="1370490974">
      <w:bodyDiv w:val="1"/>
      <w:marLeft w:val="0"/>
      <w:marRight w:val="0"/>
      <w:marTop w:val="0"/>
      <w:marBottom w:val="0"/>
      <w:divBdr>
        <w:top w:val="none" w:sz="0" w:space="0" w:color="auto"/>
        <w:left w:val="none" w:sz="0" w:space="0" w:color="auto"/>
        <w:bottom w:val="none" w:sz="0" w:space="0" w:color="auto"/>
        <w:right w:val="none" w:sz="0" w:space="0" w:color="auto"/>
      </w:divBdr>
    </w:div>
    <w:div w:id="1370494468">
      <w:bodyDiv w:val="1"/>
      <w:marLeft w:val="0"/>
      <w:marRight w:val="0"/>
      <w:marTop w:val="0"/>
      <w:marBottom w:val="0"/>
      <w:divBdr>
        <w:top w:val="none" w:sz="0" w:space="0" w:color="auto"/>
        <w:left w:val="none" w:sz="0" w:space="0" w:color="auto"/>
        <w:bottom w:val="none" w:sz="0" w:space="0" w:color="auto"/>
        <w:right w:val="none" w:sz="0" w:space="0" w:color="auto"/>
      </w:divBdr>
    </w:div>
    <w:div w:id="1370689808">
      <w:bodyDiv w:val="1"/>
      <w:marLeft w:val="0"/>
      <w:marRight w:val="0"/>
      <w:marTop w:val="0"/>
      <w:marBottom w:val="0"/>
      <w:divBdr>
        <w:top w:val="none" w:sz="0" w:space="0" w:color="auto"/>
        <w:left w:val="none" w:sz="0" w:space="0" w:color="auto"/>
        <w:bottom w:val="none" w:sz="0" w:space="0" w:color="auto"/>
        <w:right w:val="none" w:sz="0" w:space="0" w:color="auto"/>
      </w:divBdr>
    </w:div>
    <w:div w:id="1371495013">
      <w:bodyDiv w:val="1"/>
      <w:marLeft w:val="0"/>
      <w:marRight w:val="0"/>
      <w:marTop w:val="0"/>
      <w:marBottom w:val="0"/>
      <w:divBdr>
        <w:top w:val="none" w:sz="0" w:space="0" w:color="auto"/>
        <w:left w:val="none" w:sz="0" w:space="0" w:color="auto"/>
        <w:bottom w:val="none" w:sz="0" w:space="0" w:color="auto"/>
        <w:right w:val="none" w:sz="0" w:space="0" w:color="auto"/>
      </w:divBdr>
    </w:div>
    <w:div w:id="1371537782">
      <w:bodyDiv w:val="1"/>
      <w:marLeft w:val="0"/>
      <w:marRight w:val="0"/>
      <w:marTop w:val="0"/>
      <w:marBottom w:val="0"/>
      <w:divBdr>
        <w:top w:val="none" w:sz="0" w:space="0" w:color="auto"/>
        <w:left w:val="none" w:sz="0" w:space="0" w:color="auto"/>
        <w:bottom w:val="none" w:sz="0" w:space="0" w:color="auto"/>
        <w:right w:val="none" w:sz="0" w:space="0" w:color="auto"/>
      </w:divBdr>
    </w:div>
    <w:div w:id="1372149940">
      <w:bodyDiv w:val="1"/>
      <w:marLeft w:val="0"/>
      <w:marRight w:val="0"/>
      <w:marTop w:val="0"/>
      <w:marBottom w:val="0"/>
      <w:divBdr>
        <w:top w:val="none" w:sz="0" w:space="0" w:color="auto"/>
        <w:left w:val="none" w:sz="0" w:space="0" w:color="auto"/>
        <w:bottom w:val="none" w:sz="0" w:space="0" w:color="auto"/>
        <w:right w:val="none" w:sz="0" w:space="0" w:color="auto"/>
      </w:divBdr>
    </w:div>
    <w:div w:id="1372269580">
      <w:bodyDiv w:val="1"/>
      <w:marLeft w:val="0"/>
      <w:marRight w:val="0"/>
      <w:marTop w:val="0"/>
      <w:marBottom w:val="0"/>
      <w:divBdr>
        <w:top w:val="none" w:sz="0" w:space="0" w:color="auto"/>
        <w:left w:val="none" w:sz="0" w:space="0" w:color="auto"/>
        <w:bottom w:val="none" w:sz="0" w:space="0" w:color="auto"/>
        <w:right w:val="none" w:sz="0" w:space="0" w:color="auto"/>
      </w:divBdr>
    </w:div>
    <w:div w:id="1372874441">
      <w:bodyDiv w:val="1"/>
      <w:marLeft w:val="0"/>
      <w:marRight w:val="0"/>
      <w:marTop w:val="0"/>
      <w:marBottom w:val="0"/>
      <w:divBdr>
        <w:top w:val="none" w:sz="0" w:space="0" w:color="auto"/>
        <w:left w:val="none" w:sz="0" w:space="0" w:color="auto"/>
        <w:bottom w:val="none" w:sz="0" w:space="0" w:color="auto"/>
        <w:right w:val="none" w:sz="0" w:space="0" w:color="auto"/>
      </w:divBdr>
    </w:div>
    <w:div w:id="1373379740">
      <w:bodyDiv w:val="1"/>
      <w:marLeft w:val="0"/>
      <w:marRight w:val="0"/>
      <w:marTop w:val="0"/>
      <w:marBottom w:val="0"/>
      <w:divBdr>
        <w:top w:val="none" w:sz="0" w:space="0" w:color="auto"/>
        <w:left w:val="none" w:sz="0" w:space="0" w:color="auto"/>
        <w:bottom w:val="none" w:sz="0" w:space="0" w:color="auto"/>
        <w:right w:val="none" w:sz="0" w:space="0" w:color="auto"/>
      </w:divBdr>
    </w:div>
    <w:div w:id="1373656640">
      <w:bodyDiv w:val="1"/>
      <w:marLeft w:val="0"/>
      <w:marRight w:val="0"/>
      <w:marTop w:val="0"/>
      <w:marBottom w:val="0"/>
      <w:divBdr>
        <w:top w:val="none" w:sz="0" w:space="0" w:color="auto"/>
        <w:left w:val="none" w:sz="0" w:space="0" w:color="auto"/>
        <w:bottom w:val="none" w:sz="0" w:space="0" w:color="auto"/>
        <w:right w:val="none" w:sz="0" w:space="0" w:color="auto"/>
      </w:divBdr>
    </w:div>
    <w:div w:id="1374111549">
      <w:bodyDiv w:val="1"/>
      <w:marLeft w:val="0"/>
      <w:marRight w:val="0"/>
      <w:marTop w:val="0"/>
      <w:marBottom w:val="0"/>
      <w:divBdr>
        <w:top w:val="none" w:sz="0" w:space="0" w:color="auto"/>
        <w:left w:val="none" w:sz="0" w:space="0" w:color="auto"/>
        <w:bottom w:val="none" w:sz="0" w:space="0" w:color="auto"/>
        <w:right w:val="none" w:sz="0" w:space="0" w:color="auto"/>
      </w:divBdr>
    </w:div>
    <w:div w:id="1374185875">
      <w:bodyDiv w:val="1"/>
      <w:marLeft w:val="0"/>
      <w:marRight w:val="0"/>
      <w:marTop w:val="0"/>
      <w:marBottom w:val="0"/>
      <w:divBdr>
        <w:top w:val="none" w:sz="0" w:space="0" w:color="auto"/>
        <w:left w:val="none" w:sz="0" w:space="0" w:color="auto"/>
        <w:bottom w:val="none" w:sz="0" w:space="0" w:color="auto"/>
        <w:right w:val="none" w:sz="0" w:space="0" w:color="auto"/>
      </w:divBdr>
    </w:div>
    <w:div w:id="1374228408">
      <w:bodyDiv w:val="1"/>
      <w:marLeft w:val="0"/>
      <w:marRight w:val="0"/>
      <w:marTop w:val="0"/>
      <w:marBottom w:val="0"/>
      <w:divBdr>
        <w:top w:val="none" w:sz="0" w:space="0" w:color="auto"/>
        <w:left w:val="none" w:sz="0" w:space="0" w:color="auto"/>
        <w:bottom w:val="none" w:sz="0" w:space="0" w:color="auto"/>
        <w:right w:val="none" w:sz="0" w:space="0" w:color="auto"/>
      </w:divBdr>
    </w:div>
    <w:div w:id="1374572412">
      <w:bodyDiv w:val="1"/>
      <w:marLeft w:val="0"/>
      <w:marRight w:val="0"/>
      <w:marTop w:val="0"/>
      <w:marBottom w:val="0"/>
      <w:divBdr>
        <w:top w:val="none" w:sz="0" w:space="0" w:color="auto"/>
        <w:left w:val="none" w:sz="0" w:space="0" w:color="auto"/>
        <w:bottom w:val="none" w:sz="0" w:space="0" w:color="auto"/>
        <w:right w:val="none" w:sz="0" w:space="0" w:color="auto"/>
      </w:divBdr>
    </w:div>
    <w:div w:id="1374816280">
      <w:bodyDiv w:val="1"/>
      <w:marLeft w:val="0"/>
      <w:marRight w:val="0"/>
      <w:marTop w:val="0"/>
      <w:marBottom w:val="0"/>
      <w:divBdr>
        <w:top w:val="none" w:sz="0" w:space="0" w:color="auto"/>
        <w:left w:val="none" w:sz="0" w:space="0" w:color="auto"/>
        <w:bottom w:val="none" w:sz="0" w:space="0" w:color="auto"/>
        <w:right w:val="none" w:sz="0" w:space="0" w:color="auto"/>
      </w:divBdr>
    </w:div>
    <w:div w:id="1374964539">
      <w:bodyDiv w:val="1"/>
      <w:marLeft w:val="0"/>
      <w:marRight w:val="0"/>
      <w:marTop w:val="0"/>
      <w:marBottom w:val="0"/>
      <w:divBdr>
        <w:top w:val="none" w:sz="0" w:space="0" w:color="auto"/>
        <w:left w:val="none" w:sz="0" w:space="0" w:color="auto"/>
        <w:bottom w:val="none" w:sz="0" w:space="0" w:color="auto"/>
        <w:right w:val="none" w:sz="0" w:space="0" w:color="auto"/>
      </w:divBdr>
    </w:div>
    <w:div w:id="1375276300">
      <w:bodyDiv w:val="1"/>
      <w:marLeft w:val="0"/>
      <w:marRight w:val="0"/>
      <w:marTop w:val="0"/>
      <w:marBottom w:val="0"/>
      <w:divBdr>
        <w:top w:val="none" w:sz="0" w:space="0" w:color="auto"/>
        <w:left w:val="none" w:sz="0" w:space="0" w:color="auto"/>
        <w:bottom w:val="none" w:sz="0" w:space="0" w:color="auto"/>
        <w:right w:val="none" w:sz="0" w:space="0" w:color="auto"/>
      </w:divBdr>
    </w:div>
    <w:div w:id="1376270750">
      <w:bodyDiv w:val="1"/>
      <w:marLeft w:val="0"/>
      <w:marRight w:val="0"/>
      <w:marTop w:val="0"/>
      <w:marBottom w:val="0"/>
      <w:divBdr>
        <w:top w:val="none" w:sz="0" w:space="0" w:color="auto"/>
        <w:left w:val="none" w:sz="0" w:space="0" w:color="auto"/>
        <w:bottom w:val="none" w:sz="0" w:space="0" w:color="auto"/>
        <w:right w:val="none" w:sz="0" w:space="0" w:color="auto"/>
      </w:divBdr>
    </w:div>
    <w:div w:id="1376394145">
      <w:bodyDiv w:val="1"/>
      <w:marLeft w:val="0"/>
      <w:marRight w:val="0"/>
      <w:marTop w:val="0"/>
      <w:marBottom w:val="0"/>
      <w:divBdr>
        <w:top w:val="none" w:sz="0" w:space="0" w:color="auto"/>
        <w:left w:val="none" w:sz="0" w:space="0" w:color="auto"/>
        <w:bottom w:val="none" w:sz="0" w:space="0" w:color="auto"/>
        <w:right w:val="none" w:sz="0" w:space="0" w:color="auto"/>
      </w:divBdr>
    </w:div>
    <w:div w:id="1376463555">
      <w:bodyDiv w:val="1"/>
      <w:marLeft w:val="0"/>
      <w:marRight w:val="0"/>
      <w:marTop w:val="0"/>
      <w:marBottom w:val="0"/>
      <w:divBdr>
        <w:top w:val="none" w:sz="0" w:space="0" w:color="auto"/>
        <w:left w:val="none" w:sz="0" w:space="0" w:color="auto"/>
        <w:bottom w:val="none" w:sz="0" w:space="0" w:color="auto"/>
        <w:right w:val="none" w:sz="0" w:space="0" w:color="auto"/>
      </w:divBdr>
    </w:div>
    <w:div w:id="1376735086">
      <w:bodyDiv w:val="1"/>
      <w:marLeft w:val="0"/>
      <w:marRight w:val="0"/>
      <w:marTop w:val="0"/>
      <w:marBottom w:val="0"/>
      <w:divBdr>
        <w:top w:val="none" w:sz="0" w:space="0" w:color="auto"/>
        <w:left w:val="none" w:sz="0" w:space="0" w:color="auto"/>
        <w:bottom w:val="none" w:sz="0" w:space="0" w:color="auto"/>
        <w:right w:val="none" w:sz="0" w:space="0" w:color="auto"/>
      </w:divBdr>
    </w:div>
    <w:div w:id="1376926659">
      <w:bodyDiv w:val="1"/>
      <w:marLeft w:val="0"/>
      <w:marRight w:val="0"/>
      <w:marTop w:val="0"/>
      <w:marBottom w:val="0"/>
      <w:divBdr>
        <w:top w:val="none" w:sz="0" w:space="0" w:color="auto"/>
        <w:left w:val="none" w:sz="0" w:space="0" w:color="auto"/>
        <w:bottom w:val="none" w:sz="0" w:space="0" w:color="auto"/>
        <w:right w:val="none" w:sz="0" w:space="0" w:color="auto"/>
      </w:divBdr>
    </w:div>
    <w:div w:id="1377505880">
      <w:bodyDiv w:val="1"/>
      <w:marLeft w:val="0"/>
      <w:marRight w:val="0"/>
      <w:marTop w:val="0"/>
      <w:marBottom w:val="0"/>
      <w:divBdr>
        <w:top w:val="none" w:sz="0" w:space="0" w:color="auto"/>
        <w:left w:val="none" w:sz="0" w:space="0" w:color="auto"/>
        <w:bottom w:val="none" w:sz="0" w:space="0" w:color="auto"/>
        <w:right w:val="none" w:sz="0" w:space="0" w:color="auto"/>
      </w:divBdr>
    </w:div>
    <w:div w:id="1377508013">
      <w:bodyDiv w:val="1"/>
      <w:marLeft w:val="0"/>
      <w:marRight w:val="0"/>
      <w:marTop w:val="0"/>
      <w:marBottom w:val="0"/>
      <w:divBdr>
        <w:top w:val="none" w:sz="0" w:space="0" w:color="auto"/>
        <w:left w:val="none" w:sz="0" w:space="0" w:color="auto"/>
        <w:bottom w:val="none" w:sz="0" w:space="0" w:color="auto"/>
        <w:right w:val="none" w:sz="0" w:space="0" w:color="auto"/>
      </w:divBdr>
    </w:div>
    <w:div w:id="1377705900">
      <w:bodyDiv w:val="1"/>
      <w:marLeft w:val="0"/>
      <w:marRight w:val="0"/>
      <w:marTop w:val="0"/>
      <w:marBottom w:val="0"/>
      <w:divBdr>
        <w:top w:val="none" w:sz="0" w:space="0" w:color="auto"/>
        <w:left w:val="none" w:sz="0" w:space="0" w:color="auto"/>
        <w:bottom w:val="none" w:sz="0" w:space="0" w:color="auto"/>
        <w:right w:val="none" w:sz="0" w:space="0" w:color="auto"/>
      </w:divBdr>
    </w:div>
    <w:div w:id="1377853773">
      <w:bodyDiv w:val="1"/>
      <w:marLeft w:val="0"/>
      <w:marRight w:val="0"/>
      <w:marTop w:val="0"/>
      <w:marBottom w:val="0"/>
      <w:divBdr>
        <w:top w:val="none" w:sz="0" w:space="0" w:color="auto"/>
        <w:left w:val="none" w:sz="0" w:space="0" w:color="auto"/>
        <w:bottom w:val="none" w:sz="0" w:space="0" w:color="auto"/>
        <w:right w:val="none" w:sz="0" w:space="0" w:color="auto"/>
      </w:divBdr>
    </w:div>
    <w:div w:id="1378161910">
      <w:bodyDiv w:val="1"/>
      <w:marLeft w:val="0"/>
      <w:marRight w:val="0"/>
      <w:marTop w:val="0"/>
      <w:marBottom w:val="0"/>
      <w:divBdr>
        <w:top w:val="none" w:sz="0" w:space="0" w:color="auto"/>
        <w:left w:val="none" w:sz="0" w:space="0" w:color="auto"/>
        <w:bottom w:val="none" w:sz="0" w:space="0" w:color="auto"/>
        <w:right w:val="none" w:sz="0" w:space="0" w:color="auto"/>
      </w:divBdr>
    </w:div>
    <w:div w:id="1378243595">
      <w:bodyDiv w:val="1"/>
      <w:marLeft w:val="0"/>
      <w:marRight w:val="0"/>
      <w:marTop w:val="0"/>
      <w:marBottom w:val="0"/>
      <w:divBdr>
        <w:top w:val="none" w:sz="0" w:space="0" w:color="auto"/>
        <w:left w:val="none" w:sz="0" w:space="0" w:color="auto"/>
        <w:bottom w:val="none" w:sz="0" w:space="0" w:color="auto"/>
        <w:right w:val="none" w:sz="0" w:space="0" w:color="auto"/>
      </w:divBdr>
    </w:div>
    <w:div w:id="1378359465">
      <w:bodyDiv w:val="1"/>
      <w:marLeft w:val="0"/>
      <w:marRight w:val="0"/>
      <w:marTop w:val="0"/>
      <w:marBottom w:val="0"/>
      <w:divBdr>
        <w:top w:val="none" w:sz="0" w:space="0" w:color="auto"/>
        <w:left w:val="none" w:sz="0" w:space="0" w:color="auto"/>
        <w:bottom w:val="none" w:sz="0" w:space="0" w:color="auto"/>
        <w:right w:val="none" w:sz="0" w:space="0" w:color="auto"/>
      </w:divBdr>
    </w:div>
    <w:div w:id="1378432679">
      <w:bodyDiv w:val="1"/>
      <w:marLeft w:val="0"/>
      <w:marRight w:val="0"/>
      <w:marTop w:val="0"/>
      <w:marBottom w:val="0"/>
      <w:divBdr>
        <w:top w:val="none" w:sz="0" w:space="0" w:color="auto"/>
        <w:left w:val="none" w:sz="0" w:space="0" w:color="auto"/>
        <w:bottom w:val="none" w:sz="0" w:space="0" w:color="auto"/>
        <w:right w:val="none" w:sz="0" w:space="0" w:color="auto"/>
      </w:divBdr>
    </w:div>
    <w:div w:id="1378747543">
      <w:bodyDiv w:val="1"/>
      <w:marLeft w:val="0"/>
      <w:marRight w:val="0"/>
      <w:marTop w:val="0"/>
      <w:marBottom w:val="0"/>
      <w:divBdr>
        <w:top w:val="none" w:sz="0" w:space="0" w:color="auto"/>
        <w:left w:val="none" w:sz="0" w:space="0" w:color="auto"/>
        <w:bottom w:val="none" w:sz="0" w:space="0" w:color="auto"/>
        <w:right w:val="none" w:sz="0" w:space="0" w:color="auto"/>
      </w:divBdr>
    </w:div>
    <w:div w:id="1379091680">
      <w:bodyDiv w:val="1"/>
      <w:marLeft w:val="0"/>
      <w:marRight w:val="0"/>
      <w:marTop w:val="0"/>
      <w:marBottom w:val="0"/>
      <w:divBdr>
        <w:top w:val="none" w:sz="0" w:space="0" w:color="auto"/>
        <w:left w:val="none" w:sz="0" w:space="0" w:color="auto"/>
        <w:bottom w:val="none" w:sz="0" w:space="0" w:color="auto"/>
        <w:right w:val="none" w:sz="0" w:space="0" w:color="auto"/>
      </w:divBdr>
    </w:div>
    <w:div w:id="1379738195">
      <w:bodyDiv w:val="1"/>
      <w:marLeft w:val="0"/>
      <w:marRight w:val="0"/>
      <w:marTop w:val="0"/>
      <w:marBottom w:val="0"/>
      <w:divBdr>
        <w:top w:val="none" w:sz="0" w:space="0" w:color="auto"/>
        <w:left w:val="none" w:sz="0" w:space="0" w:color="auto"/>
        <w:bottom w:val="none" w:sz="0" w:space="0" w:color="auto"/>
        <w:right w:val="none" w:sz="0" w:space="0" w:color="auto"/>
      </w:divBdr>
    </w:div>
    <w:div w:id="1380477932">
      <w:bodyDiv w:val="1"/>
      <w:marLeft w:val="0"/>
      <w:marRight w:val="0"/>
      <w:marTop w:val="0"/>
      <w:marBottom w:val="0"/>
      <w:divBdr>
        <w:top w:val="none" w:sz="0" w:space="0" w:color="auto"/>
        <w:left w:val="none" w:sz="0" w:space="0" w:color="auto"/>
        <w:bottom w:val="none" w:sz="0" w:space="0" w:color="auto"/>
        <w:right w:val="none" w:sz="0" w:space="0" w:color="auto"/>
      </w:divBdr>
    </w:div>
    <w:div w:id="1380587365">
      <w:bodyDiv w:val="1"/>
      <w:marLeft w:val="0"/>
      <w:marRight w:val="0"/>
      <w:marTop w:val="0"/>
      <w:marBottom w:val="0"/>
      <w:divBdr>
        <w:top w:val="none" w:sz="0" w:space="0" w:color="auto"/>
        <w:left w:val="none" w:sz="0" w:space="0" w:color="auto"/>
        <w:bottom w:val="none" w:sz="0" w:space="0" w:color="auto"/>
        <w:right w:val="none" w:sz="0" w:space="0" w:color="auto"/>
      </w:divBdr>
    </w:div>
    <w:div w:id="1380668817">
      <w:bodyDiv w:val="1"/>
      <w:marLeft w:val="0"/>
      <w:marRight w:val="0"/>
      <w:marTop w:val="0"/>
      <w:marBottom w:val="0"/>
      <w:divBdr>
        <w:top w:val="none" w:sz="0" w:space="0" w:color="auto"/>
        <w:left w:val="none" w:sz="0" w:space="0" w:color="auto"/>
        <w:bottom w:val="none" w:sz="0" w:space="0" w:color="auto"/>
        <w:right w:val="none" w:sz="0" w:space="0" w:color="auto"/>
      </w:divBdr>
    </w:div>
    <w:div w:id="1380741398">
      <w:bodyDiv w:val="1"/>
      <w:marLeft w:val="0"/>
      <w:marRight w:val="0"/>
      <w:marTop w:val="0"/>
      <w:marBottom w:val="0"/>
      <w:divBdr>
        <w:top w:val="none" w:sz="0" w:space="0" w:color="auto"/>
        <w:left w:val="none" w:sz="0" w:space="0" w:color="auto"/>
        <w:bottom w:val="none" w:sz="0" w:space="0" w:color="auto"/>
        <w:right w:val="none" w:sz="0" w:space="0" w:color="auto"/>
      </w:divBdr>
    </w:div>
    <w:div w:id="1380784112">
      <w:bodyDiv w:val="1"/>
      <w:marLeft w:val="0"/>
      <w:marRight w:val="0"/>
      <w:marTop w:val="0"/>
      <w:marBottom w:val="0"/>
      <w:divBdr>
        <w:top w:val="none" w:sz="0" w:space="0" w:color="auto"/>
        <w:left w:val="none" w:sz="0" w:space="0" w:color="auto"/>
        <w:bottom w:val="none" w:sz="0" w:space="0" w:color="auto"/>
        <w:right w:val="none" w:sz="0" w:space="0" w:color="auto"/>
      </w:divBdr>
    </w:div>
    <w:div w:id="1381171609">
      <w:bodyDiv w:val="1"/>
      <w:marLeft w:val="0"/>
      <w:marRight w:val="0"/>
      <w:marTop w:val="0"/>
      <w:marBottom w:val="0"/>
      <w:divBdr>
        <w:top w:val="none" w:sz="0" w:space="0" w:color="auto"/>
        <w:left w:val="none" w:sz="0" w:space="0" w:color="auto"/>
        <w:bottom w:val="none" w:sz="0" w:space="0" w:color="auto"/>
        <w:right w:val="none" w:sz="0" w:space="0" w:color="auto"/>
      </w:divBdr>
    </w:div>
    <w:div w:id="1381200951">
      <w:bodyDiv w:val="1"/>
      <w:marLeft w:val="0"/>
      <w:marRight w:val="0"/>
      <w:marTop w:val="0"/>
      <w:marBottom w:val="0"/>
      <w:divBdr>
        <w:top w:val="none" w:sz="0" w:space="0" w:color="auto"/>
        <w:left w:val="none" w:sz="0" w:space="0" w:color="auto"/>
        <w:bottom w:val="none" w:sz="0" w:space="0" w:color="auto"/>
        <w:right w:val="none" w:sz="0" w:space="0" w:color="auto"/>
      </w:divBdr>
    </w:div>
    <w:div w:id="1381201803">
      <w:bodyDiv w:val="1"/>
      <w:marLeft w:val="0"/>
      <w:marRight w:val="0"/>
      <w:marTop w:val="0"/>
      <w:marBottom w:val="0"/>
      <w:divBdr>
        <w:top w:val="none" w:sz="0" w:space="0" w:color="auto"/>
        <w:left w:val="none" w:sz="0" w:space="0" w:color="auto"/>
        <w:bottom w:val="none" w:sz="0" w:space="0" w:color="auto"/>
        <w:right w:val="none" w:sz="0" w:space="0" w:color="auto"/>
      </w:divBdr>
    </w:div>
    <w:div w:id="1381203168">
      <w:bodyDiv w:val="1"/>
      <w:marLeft w:val="0"/>
      <w:marRight w:val="0"/>
      <w:marTop w:val="0"/>
      <w:marBottom w:val="0"/>
      <w:divBdr>
        <w:top w:val="none" w:sz="0" w:space="0" w:color="auto"/>
        <w:left w:val="none" w:sz="0" w:space="0" w:color="auto"/>
        <w:bottom w:val="none" w:sz="0" w:space="0" w:color="auto"/>
        <w:right w:val="none" w:sz="0" w:space="0" w:color="auto"/>
      </w:divBdr>
    </w:div>
    <w:div w:id="1381247730">
      <w:bodyDiv w:val="1"/>
      <w:marLeft w:val="0"/>
      <w:marRight w:val="0"/>
      <w:marTop w:val="0"/>
      <w:marBottom w:val="0"/>
      <w:divBdr>
        <w:top w:val="none" w:sz="0" w:space="0" w:color="auto"/>
        <w:left w:val="none" w:sz="0" w:space="0" w:color="auto"/>
        <w:bottom w:val="none" w:sz="0" w:space="0" w:color="auto"/>
        <w:right w:val="none" w:sz="0" w:space="0" w:color="auto"/>
      </w:divBdr>
    </w:div>
    <w:div w:id="1381397239">
      <w:bodyDiv w:val="1"/>
      <w:marLeft w:val="0"/>
      <w:marRight w:val="0"/>
      <w:marTop w:val="0"/>
      <w:marBottom w:val="0"/>
      <w:divBdr>
        <w:top w:val="none" w:sz="0" w:space="0" w:color="auto"/>
        <w:left w:val="none" w:sz="0" w:space="0" w:color="auto"/>
        <w:bottom w:val="none" w:sz="0" w:space="0" w:color="auto"/>
        <w:right w:val="none" w:sz="0" w:space="0" w:color="auto"/>
      </w:divBdr>
    </w:div>
    <w:div w:id="1381632886">
      <w:bodyDiv w:val="1"/>
      <w:marLeft w:val="0"/>
      <w:marRight w:val="0"/>
      <w:marTop w:val="0"/>
      <w:marBottom w:val="0"/>
      <w:divBdr>
        <w:top w:val="none" w:sz="0" w:space="0" w:color="auto"/>
        <w:left w:val="none" w:sz="0" w:space="0" w:color="auto"/>
        <w:bottom w:val="none" w:sz="0" w:space="0" w:color="auto"/>
        <w:right w:val="none" w:sz="0" w:space="0" w:color="auto"/>
      </w:divBdr>
    </w:div>
    <w:div w:id="1381858623">
      <w:bodyDiv w:val="1"/>
      <w:marLeft w:val="0"/>
      <w:marRight w:val="0"/>
      <w:marTop w:val="0"/>
      <w:marBottom w:val="0"/>
      <w:divBdr>
        <w:top w:val="none" w:sz="0" w:space="0" w:color="auto"/>
        <w:left w:val="none" w:sz="0" w:space="0" w:color="auto"/>
        <w:bottom w:val="none" w:sz="0" w:space="0" w:color="auto"/>
        <w:right w:val="none" w:sz="0" w:space="0" w:color="auto"/>
      </w:divBdr>
    </w:div>
    <w:div w:id="1382171600">
      <w:bodyDiv w:val="1"/>
      <w:marLeft w:val="0"/>
      <w:marRight w:val="0"/>
      <w:marTop w:val="0"/>
      <w:marBottom w:val="0"/>
      <w:divBdr>
        <w:top w:val="none" w:sz="0" w:space="0" w:color="auto"/>
        <w:left w:val="none" w:sz="0" w:space="0" w:color="auto"/>
        <w:bottom w:val="none" w:sz="0" w:space="0" w:color="auto"/>
        <w:right w:val="none" w:sz="0" w:space="0" w:color="auto"/>
      </w:divBdr>
    </w:div>
    <w:div w:id="1382247111">
      <w:bodyDiv w:val="1"/>
      <w:marLeft w:val="0"/>
      <w:marRight w:val="0"/>
      <w:marTop w:val="0"/>
      <w:marBottom w:val="0"/>
      <w:divBdr>
        <w:top w:val="none" w:sz="0" w:space="0" w:color="auto"/>
        <w:left w:val="none" w:sz="0" w:space="0" w:color="auto"/>
        <w:bottom w:val="none" w:sz="0" w:space="0" w:color="auto"/>
        <w:right w:val="none" w:sz="0" w:space="0" w:color="auto"/>
      </w:divBdr>
    </w:div>
    <w:div w:id="1382679309">
      <w:bodyDiv w:val="1"/>
      <w:marLeft w:val="0"/>
      <w:marRight w:val="0"/>
      <w:marTop w:val="0"/>
      <w:marBottom w:val="0"/>
      <w:divBdr>
        <w:top w:val="none" w:sz="0" w:space="0" w:color="auto"/>
        <w:left w:val="none" w:sz="0" w:space="0" w:color="auto"/>
        <w:bottom w:val="none" w:sz="0" w:space="0" w:color="auto"/>
        <w:right w:val="none" w:sz="0" w:space="0" w:color="auto"/>
      </w:divBdr>
    </w:div>
    <w:div w:id="1382944589">
      <w:bodyDiv w:val="1"/>
      <w:marLeft w:val="0"/>
      <w:marRight w:val="0"/>
      <w:marTop w:val="0"/>
      <w:marBottom w:val="0"/>
      <w:divBdr>
        <w:top w:val="none" w:sz="0" w:space="0" w:color="auto"/>
        <w:left w:val="none" w:sz="0" w:space="0" w:color="auto"/>
        <w:bottom w:val="none" w:sz="0" w:space="0" w:color="auto"/>
        <w:right w:val="none" w:sz="0" w:space="0" w:color="auto"/>
      </w:divBdr>
    </w:div>
    <w:div w:id="1383795250">
      <w:bodyDiv w:val="1"/>
      <w:marLeft w:val="0"/>
      <w:marRight w:val="0"/>
      <w:marTop w:val="0"/>
      <w:marBottom w:val="0"/>
      <w:divBdr>
        <w:top w:val="none" w:sz="0" w:space="0" w:color="auto"/>
        <w:left w:val="none" w:sz="0" w:space="0" w:color="auto"/>
        <w:bottom w:val="none" w:sz="0" w:space="0" w:color="auto"/>
        <w:right w:val="none" w:sz="0" w:space="0" w:color="auto"/>
      </w:divBdr>
    </w:div>
    <w:div w:id="1383863881">
      <w:bodyDiv w:val="1"/>
      <w:marLeft w:val="0"/>
      <w:marRight w:val="0"/>
      <w:marTop w:val="0"/>
      <w:marBottom w:val="0"/>
      <w:divBdr>
        <w:top w:val="none" w:sz="0" w:space="0" w:color="auto"/>
        <w:left w:val="none" w:sz="0" w:space="0" w:color="auto"/>
        <w:bottom w:val="none" w:sz="0" w:space="0" w:color="auto"/>
        <w:right w:val="none" w:sz="0" w:space="0" w:color="auto"/>
      </w:divBdr>
    </w:div>
    <w:div w:id="1384062800">
      <w:bodyDiv w:val="1"/>
      <w:marLeft w:val="0"/>
      <w:marRight w:val="0"/>
      <w:marTop w:val="0"/>
      <w:marBottom w:val="0"/>
      <w:divBdr>
        <w:top w:val="none" w:sz="0" w:space="0" w:color="auto"/>
        <w:left w:val="none" w:sz="0" w:space="0" w:color="auto"/>
        <w:bottom w:val="none" w:sz="0" w:space="0" w:color="auto"/>
        <w:right w:val="none" w:sz="0" w:space="0" w:color="auto"/>
      </w:divBdr>
    </w:div>
    <w:div w:id="1384404600">
      <w:bodyDiv w:val="1"/>
      <w:marLeft w:val="0"/>
      <w:marRight w:val="0"/>
      <w:marTop w:val="0"/>
      <w:marBottom w:val="0"/>
      <w:divBdr>
        <w:top w:val="none" w:sz="0" w:space="0" w:color="auto"/>
        <w:left w:val="none" w:sz="0" w:space="0" w:color="auto"/>
        <w:bottom w:val="none" w:sz="0" w:space="0" w:color="auto"/>
        <w:right w:val="none" w:sz="0" w:space="0" w:color="auto"/>
      </w:divBdr>
    </w:div>
    <w:div w:id="1384479427">
      <w:bodyDiv w:val="1"/>
      <w:marLeft w:val="0"/>
      <w:marRight w:val="0"/>
      <w:marTop w:val="0"/>
      <w:marBottom w:val="0"/>
      <w:divBdr>
        <w:top w:val="none" w:sz="0" w:space="0" w:color="auto"/>
        <w:left w:val="none" w:sz="0" w:space="0" w:color="auto"/>
        <w:bottom w:val="none" w:sz="0" w:space="0" w:color="auto"/>
        <w:right w:val="none" w:sz="0" w:space="0" w:color="auto"/>
      </w:divBdr>
    </w:div>
    <w:div w:id="1385064887">
      <w:bodyDiv w:val="1"/>
      <w:marLeft w:val="0"/>
      <w:marRight w:val="0"/>
      <w:marTop w:val="0"/>
      <w:marBottom w:val="0"/>
      <w:divBdr>
        <w:top w:val="none" w:sz="0" w:space="0" w:color="auto"/>
        <w:left w:val="none" w:sz="0" w:space="0" w:color="auto"/>
        <w:bottom w:val="none" w:sz="0" w:space="0" w:color="auto"/>
        <w:right w:val="none" w:sz="0" w:space="0" w:color="auto"/>
      </w:divBdr>
    </w:div>
    <w:div w:id="1385328354">
      <w:bodyDiv w:val="1"/>
      <w:marLeft w:val="0"/>
      <w:marRight w:val="0"/>
      <w:marTop w:val="0"/>
      <w:marBottom w:val="0"/>
      <w:divBdr>
        <w:top w:val="none" w:sz="0" w:space="0" w:color="auto"/>
        <w:left w:val="none" w:sz="0" w:space="0" w:color="auto"/>
        <w:bottom w:val="none" w:sz="0" w:space="0" w:color="auto"/>
        <w:right w:val="none" w:sz="0" w:space="0" w:color="auto"/>
      </w:divBdr>
    </w:div>
    <w:div w:id="1385444002">
      <w:bodyDiv w:val="1"/>
      <w:marLeft w:val="0"/>
      <w:marRight w:val="0"/>
      <w:marTop w:val="0"/>
      <w:marBottom w:val="0"/>
      <w:divBdr>
        <w:top w:val="none" w:sz="0" w:space="0" w:color="auto"/>
        <w:left w:val="none" w:sz="0" w:space="0" w:color="auto"/>
        <w:bottom w:val="none" w:sz="0" w:space="0" w:color="auto"/>
        <w:right w:val="none" w:sz="0" w:space="0" w:color="auto"/>
      </w:divBdr>
    </w:div>
    <w:div w:id="1385644746">
      <w:bodyDiv w:val="1"/>
      <w:marLeft w:val="0"/>
      <w:marRight w:val="0"/>
      <w:marTop w:val="0"/>
      <w:marBottom w:val="0"/>
      <w:divBdr>
        <w:top w:val="none" w:sz="0" w:space="0" w:color="auto"/>
        <w:left w:val="none" w:sz="0" w:space="0" w:color="auto"/>
        <w:bottom w:val="none" w:sz="0" w:space="0" w:color="auto"/>
        <w:right w:val="none" w:sz="0" w:space="0" w:color="auto"/>
      </w:divBdr>
    </w:div>
    <w:div w:id="1385720223">
      <w:bodyDiv w:val="1"/>
      <w:marLeft w:val="0"/>
      <w:marRight w:val="0"/>
      <w:marTop w:val="0"/>
      <w:marBottom w:val="0"/>
      <w:divBdr>
        <w:top w:val="none" w:sz="0" w:space="0" w:color="auto"/>
        <w:left w:val="none" w:sz="0" w:space="0" w:color="auto"/>
        <w:bottom w:val="none" w:sz="0" w:space="0" w:color="auto"/>
        <w:right w:val="none" w:sz="0" w:space="0" w:color="auto"/>
      </w:divBdr>
    </w:div>
    <w:div w:id="1386030762">
      <w:bodyDiv w:val="1"/>
      <w:marLeft w:val="0"/>
      <w:marRight w:val="0"/>
      <w:marTop w:val="0"/>
      <w:marBottom w:val="0"/>
      <w:divBdr>
        <w:top w:val="none" w:sz="0" w:space="0" w:color="auto"/>
        <w:left w:val="none" w:sz="0" w:space="0" w:color="auto"/>
        <w:bottom w:val="none" w:sz="0" w:space="0" w:color="auto"/>
        <w:right w:val="none" w:sz="0" w:space="0" w:color="auto"/>
      </w:divBdr>
    </w:div>
    <w:div w:id="1386180830">
      <w:bodyDiv w:val="1"/>
      <w:marLeft w:val="0"/>
      <w:marRight w:val="0"/>
      <w:marTop w:val="0"/>
      <w:marBottom w:val="0"/>
      <w:divBdr>
        <w:top w:val="none" w:sz="0" w:space="0" w:color="auto"/>
        <w:left w:val="none" w:sz="0" w:space="0" w:color="auto"/>
        <w:bottom w:val="none" w:sz="0" w:space="0" w:color="auto"/>
        <w:right w:val="none" w:sz="0" w:space="0" w:color="auto"/>
      </w:divBdr>
    </w:div>
    <w:div w:id="1386685881">
      <w:bodyDiv w:val="1"/>
      <w:marLeft w:val="0"/>
      <w:marRight w:val="0"/>
      <w:marTop w:val="0"/>
      <w:marBottom w:val="0"/>
      <w:divBdr>
        <w:top w:val="none" w:sz="0" w:space="0" w:color="auto"/>
        <w:left w:val="none" w:sz="0" w:space="0" w:color="auto"/>
        <w:bottom w:val="none" w:sz="0" w:space="0" w:color="auto"/>
        <w:right w:val="none" w:sz="0" w:space="0" w:color="auto"/>
      </w:divBdr>
    </w:div>
    <w:div w:id="1386761092">
      <w:bodyDiv w:val="1"/>
      <w:marLeft w:val="0"/>
      <w:marRight w:val="0"/>
      <w:marTop w:val="0"/>
      <w:marBottom w:val="0"/>
      <w:divBdr>
        <w:top w:val="none" w:sz="0" w:space="0" w:color="auto"/>
        <w:left w:val="none" w:sz="0" w:space="0" w:color="auto"/>
        <w:bottom w:val="none" w:sz="0" w:space="0" w:color="auto"/>
        <w:right w:val="none" w:sz="0" w:space="0" w:color="auto"/>
      </w:divBdr>
    </w:div>
    <w:div w:id="1386949214">
      <w:bodyDiv w:val="1"/>
      <w:marLeft w:val="0"/>
      <w:marRight w:val="0"/>
      <w:marTop w:val="0"/>
      <w:marBottom w:val="0"/>
      <w:divBdr>
        <w:top w:val="none" w:sz="0" w:space="0" w:color="auto"/>
        <w:left w:val="none" w:sz="0" w:space="0" w:color="auto"/>
        <w:bottom w:val="none" w:sz="0" w:space="0" w:color="auto"/>
        <w:right w:val="none" w:sz="0" w:space="0" w:color="auto"/>
      </w:divBdr>
    </w:div>
    <w:div w:id="1386951767">
      <w:bodyDiv w:val="1"/>
      <w:marLeft w:val="0"/>
      <w:marRight w:val="0"/>
      <w:marTop w:val="0"/>
      <w:marBottom w:val="0"/>
      <w:divBdr>
        <w:top w:val="none" w:sz="0" w:space="0" w:color="auto"/>
        <w:left w:val="none" w:sz="0" w:space="0" w:color="auto"/>
        <w:bottom w:val="none" w:sz="0" w:space="0" w:color="auto"/>
        <w:right w:val="none" w:sz="0" w:space="0" w:color="auto"/>
      </w:divBdr>
    </w:div>
    <w:div w:id="1387147935">
      <w:bodyDiv w:val="1"/>
      <w:marLeft w:val="0"/>
      <w:marRight w:val="0"/>
      <w:marTop w:val="0"/>
      <w:marBottom w:val="0"/>
      <w:divBdr>
        <w:top w:val="none" w:sz="0" w:space="0" w:color="auto"/>
        <w:left w:val="none" w:sz="0" w:space="0" w:color="auto"/>
        <w:bottom w:val="none" w:sz="0" w:space="0" w:color="auto"/>
        <w:right w:val="none" w:sz="0" w:space="0" w:color="auto"/>
      </w:divBdr>
    </w:div>
    <w:div w:id="1387487703">
      <w:bodyDiv w:val="1"/>
      <w:marLeft w:val="0"/>
      <w:marRight w:val="0"/>
      <w:marTop w:val="0"/>
      <w:marBottom w:val="0"/>
      <w:divBdr>
        <w:top w:val="none" w:sz="0" w:space="0" w:color="auto"/>
        <w:left w:val="none" w:sz="0" w:space="0" w:color="auto"/>
        <w:bottom w:val="none" w:sz="0" w:space="0" w:color="auto"/>
        <w:right w:val="none" w:sz="0" w:space="0" w:color="auto"/>
      </w:divBdr>
    </w:div>
    <w:div w:id="1387558932">
      <w:bodyDiv w:val="1"/>
      <w:marLeft w:val="0"/>
      <w:marRight w:val="0"/>
      <w:marTop w:val="0"/>
      <w:marBottom w:val="0"/>
      <w:divBdr>
        <w:top w:val="none" w:sz="0" w:space="0" w:color="auto"/>
        <w:left w:val="none" w:sz="0" w:space="0" w:color="auto"/>
        <w:bottom w:val="none" w:sz="0" w:space="0" w:color="auto"/>
        <w:right w:val="none" w:sz="0" w:space="0" w:color="auto"/>
      </w:divBdr>
    </w:div>
    <w:div w:id="1387608697">
      <w:bodyDiv w:val="1"/>
      <w:marLeft w:val="0"/>
      <w:marRight w:val="0"/>
      <w:marTop w:val="0"/>
      <w:marBottom w:val="0"/>
      <w:divBdr>
        <w:top w:val="none" w:sz="0" w:space="0" w:color="auto"/>
        <w:left w:val="none" w:sz="0" w:space="0" w:color="auto"/>
        <w:bottom w:val="none" w:sz="0" w:space="0" w:color="auto"/>
        <w:right w:val="none" w:sz="0" w:space="0" w:color="auto"/>
      </w:divBdr>
    </w:div>
    <w:div w:id="1387726193">
      <w:bodyDiv w:val="1"/>
      <w:marLeft w:val="0"/>
      <w:marRight w:val="0"/>
      <w:marTop w:val="0"/>
      <w:marBottom w:val="0"/>
      <w:divBdr>
        <w:top w:val="none" w:sz="0" w:space="0" w:color="auto"/>
        <w:left w:val="none" w:sz="0" w:space="0" w:color="auto"/>
        <w:bottom w:val="none" w:sz="0" w:space="0" w:color="auto"/>
        <w:right w:val="none" w:sz="0" w:space="0" w:color="auto"/>
      </w:divBdr>
    </w:div>
    <w:div w:id="1388067335">
      <w:bodyDiv w:val="1"/>
      <w:marLeft w:val="0"/>
      <w:marRight w:val="0"/>
      <w:marTop w:val="0"/>
      <w:marBottom w:val="0"/>
      <w:divBdr>
        <w:top w:val="none" w:sz="0" w:space="0" w:color="auto"/>
        <w:left w:val="none" w:sz="0" w:space="0" w:color="auto"/>
        <w:bottom w:val="none" w:sz="0" w:space="0" w:color="auto"/>
        <w:right w:val="none" w:sz="0" w:space="0" w:color="auto"/>
      </w:divBdr>
    </w:div>
    <w:div w:id="1388146255">
      <w:bodyDiv w:val="1"/>
      <w:marLeft w:val="0"/>
      <w:marRight w:val="0"/>
      <w:marTop w:val="0"/>
      <w:marBottom w:val="0"/>
      <w:divBdr>
        <w:top w:val="none" w:sz="0" w:space="0" w:color="auto"/>
        <w:left w:val="none" w:sz="0" w:space="0" w:color="auto"/>
        <w:bottom w:val="none" w:sz="0" w:space="0" w:color="auto"/>
        <w:right w:val="none" w:sz="0" w:space="0" w:color="auto"/>
      </w:divBdr>
    </w:div>
    <w:div w:id="1389183052">
      <w:bodyDiv w:val="1"/>
      <w:marLeft w:val="0"/>
      <w:marRight w:val="0"/>
      <w:marTop w:val="0"/>
      <w:marBottom w:val="0"/>
      <w:divBdr>
        <w:top w:val="none" w:sz="0" w:space="0" w:color="auto"/>
        <w:left w:val="none" w:sz="0" w:space="0" w:color="auto"/>
        <w:bottom w:val="none" w:sz="0" w:space="0" w:color="auto"/>
        <w:right w:val="none" w:sz="0" w:space="0" w:color="auto"/>
      </w:divBdr>
    </w:div>
    <w:div w:id="1389185392">
      <w:bodyDiv w:val="1"/>
      <w:marLeft w:val="0"/>
      <w:marRight w:val="0"/>
      <w:marTop w:val="0"/>
      <w:marBottom w:val="0"/>
      <w:divBdr>
        <w:top w:val="none" w:sz="0" w:space="0" w:color="auto"/>
        <w:left w:val="none" w:sz="0" w:space="0" w:color="auto"/>
        <w:bottom w:val="none" w:sz="0" w:space="0" w:color="auto"/>
        <w:right w:val="none" w:sz="0" w:space="0" w:color="auto"/>
      </w:divBdr>
    </w:div>
    <w:div w:id="1389449960">
      <w:bodyDiv w:val="1"/>
      <w:marLeft w:val="0"/>
      <w:marRight w:val="0"/>
      <w:marTop w:val="0"/>
      <w:marBottom w:val="0"/>
      <w:divBdr>
        <w:top w:val="none" w:sz="0" w:space="0" w:color="auto"/>
        <w:left w:val="none" w:sz="0" w:space="0" w:color="auto"/>
        <w:bottom w:val="none" w:sz="0" w:space="0" w:color="auto"/>
        <w:right w:val="none" w:sz="0" w:space="0" w:color="auto"/>
      </w:divBdr>
    </w:div>
    <w:div w:id="1390105890">
      <w:bodyDiv w:val="1"/>
      <w:marLeft w:val="0"/>
      <w:marRight w:val="0"/>
      <w:marTop w:val="0"/>
      <w:marBottom w:val="0"/>
      <w:divBdr>
        <w:top w:val="none" w:sz="0" w:space="0" w:color="auto"/>
        <w:left w:val="none" w:sz="0" w:space="0" w:color="auto"/>
        <w:bottom w:val="none" w:sz="0" w:space="0" w:color="auto"/>
        <w:right w:val="none" w:sz="0" w:space="0" w:color="auto"/>
      </w:divBdr>
    </w:div>
    <w:div w:id="1390224950">
      <w:bodyDiv w:val="1"/>
      <w:marLeft w:val="0"/>
      <w:marRight w:val="0"/>
      <w:marTop w:val="0"/>
      <w:marBottom w:val="0"/>
      <w:divBdr>
        <w:top w:val="none" w:sz="0" w:space="0" w:color="auto"/>
        <w:left w:val="none" w:sz="0" w:space="0" w:color="auto"/>
        <w:bottom w:val="none" w:sz="0" w:space="0" w:color="auto"/>
        <w:right w:val="none" w:sz="0" w:space="0" w:color="auto"/>
      </w:divBdr>
    </w:div>
    <w:div w:id="1390493982">
      <w:bodyDiv w:val="1"/>
      <w:marLeft w:val="0"/>
      <w:marRight w:val="0"/>
      <w:marTop w:val="0"/>
      <w:marBottom w:val="0"/>
      <w:divBdr>
        <w:top w:val="none" w:sz="0" w:space="0" w:color="auto"/>
        <w:left w:val="none" w:sz="0" w:space="0" w:color="auto"/>
        <w:bottom w:val="none" w:sz="0" w:space="0" w:color="auto"/>
        <w:right w:val="none" w:sz="0" w:space="0" w:color="auto"/>
      </w:divBdr>
    </w:div>
    <w:div w:id="1391001954">
      <w:bodyDiv w:val="1"/>
      <w:marLeft w:val="0"/>
      <w:marRight w:val="0"/>
      <w:marTop w:val="0"/>
      <w:marBottom w:val="0"/>
      <w:divBdr>
        <w:top w:val="none" w:sz="0" w:space="0" w:color="auto"/>
        <w:left w:val="none" w:sz="0" w:space="0" w:color="auto"/>
        <w:bottom w:val="none" w:sz="0" w:space="0" w:color="auto"/>
        <w:right w:val="none" w:sz="0" w:space="0" w:color="auto"/>
      </w:divBdr>
    </w:div>
    <w:div w:id="1391659882">
      <w:bodyDiv w:val="1"/>
      <w:marLeft w:val="0"/>
      <w:marRight w:val="0"/>
      <w:marTop w:val="0"/>
      <w:marBottom w:val="0"/>
      <w:divBdr>
        <w:top w:val="none" w:sz="0" w:space="0" w:color="auto"/>
        <w:left w:val="none" w:sz="0" w:space="0" w:color="auto"/>
        <w:bottom w:val="none" w:sz="0" w:space="0" w:color="auto"/>
        <w:right w:val="none" w:sz="0" w:space="0" w:color="auto"/>
      </w:divBdr>
    </w:div>
    <w:div w:id="1391731393">
      <w:bodyDiv w:val="1"/>
      <w:marLeft w:val="0"/>
      <w:marRight w:val="0"/>
      <w:marTop w:val="0"/>
      <w:marBottom w:val="0"/>
      <w:divBdr>
        <w:top w:val="none" w:sz="0" w:space="0" w:color="auto"/>
        <w:left w:val="none" w:sz="0" w:space="0" w:color="auto"/>
        <w:bottom w:val="none" w:sz="0" w:space="0" w:color="auto"/>
        <w:right w:val="none" w:sz="0" w:space="0" w:color="auto"/>
      </w:divBdr>
    </w:div>
    <w:div w:id="1392264940">
      <w:bodyDiv w:val="1"/>
      <w:marLeft w:val="0"/>
      <w:marRight w:val="0"/>
      <w:marTop w:val="0"/>
      <w:marBottom w:val="0"/>
      <w:divBdr>
        <w:top w:val="none" w:sz="0" w:space="0" w:color="auto"/>
        <w:left w:val="none" w:sz="0" w:space="0" w:color="auto"/>
        <w:bottom w:val="none" w:sz="0" w:space="0" w:color="auto"/>
        <w:right w:val="none" w:sz="0" w:space="0" w:color="auto"/>
      </w:divBdr>
    </w:div>
    <w:div w:id="1393457957">
      <w:bodyDiv w:val="1"/>
      <w:marLeft w:val="0"/>
      <w:marRight w:val="0"/>
      <w:marTop w:val="0"/>
      <w:marBottom w:val="0"/>
      <w:divBdr>
        <w:top w:val="none" w:sz="0" w:space="0" w:color="auto"/>
        <w:left w:val="none" w:sz="0" w:space="0" w:color="auto"/>
        <w:bottom w:val="none" w:sz="0" w:space="0" w:color="auto"/>
        <w:right w:val="none" w:sz="0" w:space="0" w:color="auto"/>
      </w:divBdr>
    </w:div>
    <w:div w:id="1394308784">
      <w:bodyDiv w:val="1"/>
      <w:marLeft w:val="0"/>
      <w:marRight w:val="0"/>
      <w:marTop w:val="0"/>
      <w:marBottom w:val="0"/>
      <w:divBdr>
        <w:top w:val="none" w:sz="0" w:space="0" w:color="auto"/>
        <w:left w:val="none" w:sz="0" w:space="0" w:color="auto"/>
        <w:bottom w:val="none" w:sz="0" w:space="0" w:color="auto"/>
        <w:right w:val="none" w:sz="0" w:space="0" w:color="auto"/>
      </w:divBdr>
    </w:div>
    <w:div w:id="1394349272">
      <w:bodyDiv w:val="1"/>
      <w:marLeft w:val="0"/>
      <w:marRight w:val="0"/>
      <w:marTop w:val="0"/>
      <w:marBottom w:val="0"/>
      <w:divBdr>
        <w:top w:val="none" w:sz="0" w:space="0" w:color="auto"/>
        <w:left w:val="none" w:sz="0" w:space="0" w:color="auto"/>
        <w:bottom w:val="none" w:sz="0" w:space="0" w:color="auto"/>
        <w:right w:val="none" w:sz="0" w:space="0" w:color="auto"/>
      </w:divBdr>
    </w:div>
    <w:div w:id="1395162998">
      <w:bodyDiv w:val="1"/>
      <w:marLeft w:val="0"/>
      <w:marRight w:val="0"/>
      <w:marTop w:val="0"/>
      <w:marBottom w:val="0"/>
      <w:divBdr>
        <w:top w:val="none" w:sz="0" w:space="0" w:color="auto"/>
        <w:left w:val="none" w:sz="0" w:space="0" w:color="auto"/>
        <w:bottom w:val="none" w:sz="0" w:space="0" w:color="auto"/>
        <w:right w:val="none" w:sz="0" w:space="0" w:color="auto"/>
      </w:divBdr>
    </w:div>
    <w:div w:id="1395204986">
      <w:bodyDiv w:val="1"/>
      <w:marLeft w:val="0"/>
      <w:marRight w:val="0"/>
      <w:marTop w:val="0"/>
      <w:marBottom w:val="0"/>
      <w:divBdr>
        <w:top w:val="none" w:sz="0" w:space="0" w:color="auto"/>
        <w:left w:val="none" w:sz="0" w:space="0" w:color="auto"/>
        <w:bottom w:val="none" w:sz="0" w:space="0" w:color="auto"/>
        <w:right w:val="none" w:sz="0" w:space="0" w:color="auto"/>
      </w:divBdr>
    </w:div>
    <w:div w:id="1395275690">
      <w:bodyDiv w:val="1"/>
      <w:marLeft w:val="0"/>
      <w:marRight w:val="0"/>
      <w:marTop w:val="0"/>
      <w:marBottom w:val="0"/>
      <w:divBdr>
        <w:top w:val="none" w:sz="0" w:space="0" w:color="auto"/>
        <w:left w:val="none" w:sz="0" w:space="0" w:color="auto"/>
        <w:bottom w:val="none" w:sz="0" w:space="0" w:color="auto"/>
        <w:right w:val="none" w:sz="0" w:space="0" w:color="auto"/>
      </w:divBdr>
    </w:div>
    <w:div w:id="1395277751">
      <w:bodyDiv w:val="1"/>
      <w:marLeft w:val="0"/>
      <w:marRight w:val="0"/>
      <w:marTop w:val="0"/>
      <w:marBottom w:val="0"/>
      <w:divBdr>
        <w:top w:val="none" w:sz="0" w:space="0" w:color="auto"/>
        <w:left w:val="none" w:sz="0" w:space="0" w:color="auto"/>
        <w:bottom w:val="none" w:sz="0" w:space="0" w:color="auto"/>
        <w:right w:val="none" w:sz="0" w:space="0" w:color="auto"/>
      </w:divBdr>
    </w:div>
    <w:div w:id="1395466232">
      <w:bodyDiv w:val="1"/>
      <w:marLeft w:val="0"/>
      <w:marRight w:val="0"/>
      <w:marTop w:val="0"/>
      <w:marBottom w:val="0"/>
      <w:divBdr>
        <w:top w:val="none" w:sz="0" w:space="0" w:color="auto"/>
        <w:left w:val="none" w:sz="0" w:space="0" w:color="auto"/>
        <w:bottom w:val="none" w:sz="0" w:space="0" w:color="auto"/>
        <w:right w:val="none" w:sz="0" w:space="0" w:color="auto"/>
      </w:divBdr>
    </w:div>
    <w:div w:id="1395658148">
      <w:bodyDiv w:val="1"/>
      <w:marLeft w:val="0"/>
      <w:marRight w:val="0"/>
      <w:marTop w:val="0"/>
      <w:marBottom w:val="0"/>
      <w:divBdr>
        <w:top w:val="none" w:sz="0" w:space="0" w:color="auto"/>
        <w:left w:val="none" w:sz="0" w:space="0" w:color="auto"/>
        <w:bottom w:val="none" w:sz="0" w:space="0" w:color="auto"/>
        <w:right w:val="none" w:sz="0" w:space="0" w:color="auto"/>
      </w:divBdr>
    </w:div>
    <w:div w:id="1395814229">
      <w:bodyDiv w:val="1"/>
      <w:marLeft w:val="0"/>
      <w:marRight w:val="0"/>
      <w:marTop w:val="0"/>
      <w:marBottom w:val="0"/>
      <w:divBdr>
        <w:top w:val="none" w:sz="0" w:space="0" w:color="auto"/>
        <w:left w:val="none" w:sz="0" w:space="0" w:color="auto"/>
        <w:bottom w:val="none" w:sz="0" w:space="0" w:color="auto"/>
        <w:right w:val="none" w:sz="0" w:space="0" w:color="auto"/>
      </w:divBdr>
    </w:div>
    <w:div w:id="1395856403">
      <w:bodyDiv w:val="1"/>
      <w:marLeft w:val="0"/>
      <w:marRight w:val="0"/>
      <w:marTop w:val="0"/>
      <w:marBottom w:val="0"/>
      <w:divBdr>
        <w:top w:val="none" w:sz="0" w:space="0" w:color="auto"/>
        <w:left w:val="none" w:sz="0" w:space="0" w:color="auto"/>
        <w:bottom w:val="none" w:sz="0" w:space="0" w:color="auto"/>
        <w:right w:val="none" w:sz="0" w:space="0" w:color="auto"/>
      </w:divBdr>
    </w:div>
    <w:div w:id="1396200880">
      <w:bodyDiv w:val="1"/>
      <w:marLeft w:val="0"/>
      <w:marRight w:val="0"/>
      <w:marTop w:val="0"/>
      <w:marBottom w:val="0"/>
      <w:divBdr>
        <w:top w:val="none" w:sz="0" w:space="0" w:color="auto"/>
        <w:left w:val="none" w:sz="0" w:space="0" w:color="auto"/>
        <w:bottom w:val="none" w:sz="0" w:space="0" w:color="auto"/>
        <w:right w:val="none" w:sz="0" w:space="0" w:color="auto"/>
      </w:divBdr>
    </w:div>
    <w:div w:id="1396658412">
      <w:bodyDiv w:val="1"/>
      <w:marLeft w:val="0"/>
      <w:marRight w:val="0"/>
      <w:marTop w:val="0"/>
      <w:marBottom w:val="0"/>
      <w:divBdr>
        <w:top w:val="none" w:sz="0" w:space="0" w:color="auto"/>
        <w:left w:val="none" w:sz="0" w:space="0" w:color="auto"/>
        <w:bottom w:val="none" w:sz="0" w:space="0" w:color="auto"/>
        <w:right w:val="none" w:sz="0" w:space="0" w:color="auto"/>
      </w:divBdr>
    </w:div>
    <w:div w:id="1396782377">
      <w:bodyDiv w:val="1"/>
      <w:marLeft w:val="0"/>
      <w:marRight w:val="0"/>
      <w:marTop w:val="0"/>
      <w:marBottom w:val="0"/>
      <w:divBdr>
        <w:top w:val="none" w:sz="0" w:space="0" w:color="auto"/>
        <w:left w:val="none" w:sz="0" w:space="0" w:color="auto"/>
        <w:bottom w:val="none" w:sz="0" w:space="0" w:color="auto"/>
        <w:right w:val="none" w:sz="0" w:space="0" w:color="auto"/>
      </w:divBdr>
    </w:div>
    <w:div w:id="1396970295">
      <w:bodyDiv w:val="1"/>
      <w:marLeft w:val="0"/>
      <w:marRight w:val="0"/>
      <w:marTop w:val="0"/>
      <w:marBottom w:val="0"/>
      <w:divBdr>
        <w:top w:val="none" w:sz="0" w:space="0" w:color="auto"/>
        <w:left w:val="none" w:sz="0" w:space="0" w:color="auto"/>
        <w:bottom w:val="none" w:sz="0" w:space="0" w:color="auto"/>
        <w:right w:val="none" w:sz="0" w:space="0" w:color="auto"/>
      </w:divBdr>
    </w:div>
    <w:div w:id="1396971756">
      <w:bodyDiv w:val="1"/>
      <w:marLeft w:val="0"/>
      <w:marRight w:val="0"/>
      <w:marTop w:val="0"/>
      <w:marBottom w:val="0"/>
      <w:divBdr>
        <w:top w:val="none" w:sz="0" w:space="0" w:color="auto"/>
        <w:left w:val="none" w:sz="0" w:space="0" w:color="auto"/>
        <w:bottom w:val="none" w:sz="0" w:space="0" w:color="auto"/>
        <w:right w:val="none" w:sz="0" w:space="0" w:color="auto"/>
      </w:divBdr>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397556315">
      <w:bodyDiv w:val="1"/>
      <w:marLeft w:val="0"/>
      <w:marRight w:val="0"/>
      <w:marTop w:val="0"/>
      <w:marBottom w:val="0"/>
      <w:divBdr>
        <w:top w:val="none" w:sz="0" w:space="0" w:color="auto"/>
        <w:left w:val="none" w:sz="0" w:space="0" w:color="auto"/>
        <w:bottom w:val="none" w:sz="0" w:space="0" w:color="auto"/>
        <w:right w:val="none" w:sz="0" w:space="0" w:color="auto"/>
      </w:divBdr>
    </w:div>
    <w:div w:id="1397627413">
      <w:bodyDiv w:val="1"/>
      <w:marLeft w:val="0"/>
      <w:marRight w:val="0"/>
      <w:marTop w:val="0"/>
      <w:marBottom w:val="0"/>
      <w:divBdr>
        <w:top w:val="none" w:sz="0" w:space="0" w:color="auto"/>
        <w:left w:val="none" w:sz="0" w:space="0" w:color="auto"/>
        <w:bottom w:val="none" w:sz="0" w:space="0" w:color="auto"/>
        <w:right w:val="none" w:sz="0" w:space="0" w:color="auto"/>
      </w:divBdr>
    </w:div>
    <w:div w:id="1397778441">
      <w:bodyDiv w:val="1"/>
      <w:marLeft w:val="0"/>
      <w:marRight w:val="0"/>
      <w:marTop w:val="0"/>
      <w:marBottom w:val="0"/>
      <w:divBdr>
        <w:top w:val="none" w:sz="0" w:space="0" w:color="auto"/>
        <w:left w:val="none" w:sz="0" w:space="0" w:color="auto"/>
        <w:bottom w:val="none" w:sz="0" w:space="0" w:color="auto"/>
        <w:right w:val="none" w:sz="0" w:space="0" w:color="auto"/>
      </w:divBdr>
    </w:div>
    <w:div w:id="1397782479">
      <w:bodyDiv w:val="1"/>
      <w:marLeft w:val="0"/>
      <w:marRight w:val="0"/>
      <w:marTop w:val="0"/>
      <w:marBottom w:val="0"/>
      <w:divBdr>
        <w:top w:val="none" w:sz="0" w:space="0" w:color="auto"/>
        <w:left w:val="none" w:sz="0" w:space="0" w:color="auto"/>
        <w:bottom w:val="none" w:sz="0" w:space="0" w:color="auto"/>
        <w:right w:val="none" w:sz="0" w:space="0" w:color="auto"/>
      </w:divBdr>
    </w:div>
    <w:div w:id="1398044801">
      <w:bodyDiv w:val="1"/>
      <w:marLeft w:val="0"/>
      <w:marRight w:val="0"/>
      <w:marTop w:val="0"/>
      <w:marBottom w:val="0"/>
      <w:divBdr>
        <w:top w:val="none" w:sz="0" w:space="0" w:color="auto"/>
        <w:left w:val="none" w:sz="0" w:space="0" w:color="auto"/>
        <w:bottom w:val="none" w:sz="0" w:space="0" w:color="auto"/>
        <w:right w:val="none" w:sz="0" w:space="0" w:color="auto"/>
      </w:divBdr>
    </w:div>
    <w:div w:id="1398165851">
      <w:bodyDiv w:val="1"/>
      <w:marLeft w:val="0"/>
      <w:marRight w:val="0"/>
      <w:marTop w:val="0"/>
      <w:marBottom w:val="0"/>
      <w:divBdr>
        <w:top w:val="none" w:sz="0" w:space="0" w:color="auto"/>
        <w:left w:val="none" w:sz="0" w:space="0" w:color="auto"/>
        <w:bottom w:val="none" w:sz="0" w:space="0" w:color="auto"/>
        <w:right w:val="none" w:sz="0" w:space="0" w:color="auto"/>
      </w:divBdr>
    </w:div>
    <w:div w:id="1398361204">
      <w:bodyDiv w:val="1"/>
      <w:marLeft w:val="0"/>
      <w:marRight w:val="0"/>
      <w:marTop w:val="0"/>
      <w:marBottom w:val="0"/>
      <w:divBdr>
        <w:top w:val="none" w:sz="0" w:space="0" w:color="auto"/>
        <w:left w:val="none" w:sz="0" w:space="0" w:color="auto"/>
        <w:bottom w:val="none" w:sz="0" w:space="0" w:color="auto"/>
        <w:right w:val="none" w:sz="0" w:space="0" w:color="auto"/>
      </w:divBdr>
    </w:div>
    <w:div w:id="1399523730">
      <w:bodyDiv w:val="1"/>
      <w:marLeft w:val="0"/>
      <w:marRight w:val="0"/>
      <w:marTop w:val="0"/>
      <w:marBottom w:val="0"/>
      <w:divBdr>
        <w:top w:val="none" w:sz="0" w:space="0" w:color="auto"/>
        <w:left w:val="none" w:sz="0" w:space="0" w:color="auto"/>
        <w:bottom w:val="none" w:sz="0" w:space="0" w:color="auto"/>
        <w:right w:val="none" w:sz="0" w:space="0" w:color="auto"/>
      </w:divBdr>
    </w:div>
    <w:div w:id="1399792115">
      <w:bodyDiv w:val="1"/>
      <w:marLeft w:val="0"/>
      <w:marRight w:val="0"/>
      <w:marTop w:val="0"/>
      <w:marBottom w:val="0"/>
      <w:divBdr>
        <w:top w:val="none" w:sz="0" w:space="0" w:color="auto"/>
        <w:left w:val="none" w:sz="0" w:space="0" w:color="auto"/>
        <w:bottom w:val="none" w:sz="0" w:space="0" w:color="auto"/>
        <w:right w:val="none" w:sz="0" w:space="0" w:color="auto"/>
      </w:divBdr>
    </w:div>
    <w:div w:id="1400130018">
      <w:bodyDiv w:val="1"/>
      <w:marLeft w:val="0"/>
      <w:marRight w:val="0"/>
      <w:marTop w:val="0"/>
      <w:marBottom w:val="0"/>
      <w:divBdr>
        <w:top w:val="none" w:sz="0" w:space="0" w:color="auto"/>
        <w:left w:val="none" w:sz="0" w:space="0" w:color="auto"/>
        <w:bottom w:val="none" w:sz="0" w:space="0" w:color="auto"/>
        <w:right w:val="none" w:sz="0" w:space="0" w:color="auto"/>
      </w:divBdr>
    </w:div>
    <w:div w:id="1400245590">
      <w:bodyDiv w:val="1"/>
      <w:marLeft w:val="0"/>
      <w:marRight w:val="0"/>
      <w:marTop w:val="0"/>
      <w:marBottom w:val="0"/>
      <w:divBdr>
        <w:top w:val="none" w:sz="0" w:space="0" w:color="auto"/>
        <w:left w:val="none" w:sz="0" w:space="0" w:color="auto"/>
        <w:bottom w:val="none" w:sz="0" w:space="0" w:color="auto"/>
        <w:right w:val="none" w:sz="0" w:space="0" w:color="auto"/>
      </w:divBdr>
    </w:div>
    <w:div w:id="1400665130">
      <w:bodyDiv w:val="1"/>
      <w:marLeft w:val="0"/>
      <w:marRight w:val="0"/>
      <w:marTop w:val="0"/>
      <w:marBottom w:val="0"/>
      <w:divBdr>
        <w:top w:val="none" w:sz="0" w:space="0" w:color="auto"/>
        <w:left w:val="none" w:sz="0" w:space="0" w:color="auto"/>
        <w:bottom w:val="none" w:sz="0" w:space="0" w:color="auto"/>
        <w:right w:val="none" w:sz="0" w:space="0" w:color="auto"/>
      </w:divBdr>
    </w:div>
    <w:div w:id="1400864194">
      <w:bodyDiv w:val="1"/>
      <w:marLeft w:val="0"/>
      <w:marRight w:val="0"/>
      <w:marTop w:val="0"/>
      <w:marBottom w:val="0"/>
      <w:divBdr>
        <w:top w:val="none" w:sz="0" w:space="0" w:color="auto"/>
        <w:left w:val="none" w:sz="0" w:space="0" w:color="auto"/>
        <w:bottom w:val="none" w:sz="0" w:space="0" w:color="auto"/>
        <w:right w:val="none" w:sz="0" w:space="0" w:color="auto"/>
      </w:divBdr>
    </w:div>
    <w:div w:id="1401636934">
      <w:bodyDiv w:val="1"/>
      <w:marLeft w:val="0"/>
      <w:marRight w:val="0"/>
      <w:marTop w:val="0"/>
      <w:marBottom w:val="0"/>
      <w:divBdr>
        <w:top w:val="none" w:sz="0" w:space="0" w:color="auto"/>
        <w:left w:val="none" w:sz="0" w:space="0" w:color="auto"/>
        <w:bottom w:val="none" w:sz="0" w:space="0" w:color="auto"/>
        <w:right w:val="none" w:sz="0" w:space="0" w:color="auto"/>
      </w:divBdr>
    </w:div>
    <w:div w:id="1401749837">
      <w:bodyDiv w:val="1"/>
      <w:marLeft w:val="0"/>
      <w:marRight w:val="0"/>
      <w:marTop w:val="0"/>
      <w:marBottom w:val="0"/>
      <w:divBdr>
        <w:top w:val="none" w:sz="0" w:space="0" w:color="auto"/>
        <w:left w:val="none" w:sz="0" w:space="0" w:color="auto"/>
        <w:bottom w:val="none" w:sz="0" w:space="0" w:color="auto"/>
        <w:right w:val="none" w:sz="0" w:space="0" w:color="auto"/>
      </w:divBdr>
    </w:div>
    <w:div w:id="1402169363">
      <w:bodyDiv w:val="1"/>
      <w:marLeft w:val="0"/>
      <w:marRight w:val="0"/>
      <w:marTop w:val="0"/>
      <w:marBottom w:val="0"/>
      <w:divBdr>
        <w:top w:val="none" w:sz="0" w:space="0" w:color="auto"/>
        <w:left w:val="none" w:sz="0" w:space="0" w:color="auto"/>
        <w:bottom w:val="none" w:sz="0" w:space="0" w:color="auto"/>
        <w:right w:val="none" w:sz="0" w:space="0" w:color="auto"/>
      </w:divBdr>
    </w:div>
    <w:div w:id="1402287827">
      <w:bodyDiv w:val="1"/>
      <w:marLeft w:val="0"/>
      <w:marRight w:val="0"/>
      <w:marTop w:val="0"/>
      <w:marBottom w:val="0"/>
      <w:divBdr>
        <w:top w:val="none" w:sz="0" w:space="0" w:color="auto"/>
        <w:left w:val="none" w:sz="0" w:space="0" w:color="auto"/>
        <w:bottom w:val="none" w:sz="0" w:space="0" w:color="auto"/>
        <w:right w:val="none" w:sz="0" w:space="0" w:color="auto"/>
      </w:divBdr>
    </w:div>
    <w:div w:id="1402632450">
      <w:bodyDiv w:val="1"/>
      <w:marLeft w:val="0"/>
      <w:marRight w:val="0"/>
      <w:marTop w:val="0"/>
      <w:marBottom w:val="0"/>
      <w:divBdr>
        <w:top w:val="none" w:sz="0" w:space="0" w:color="auto"/>
        <w:left w:val="none" w:sz="0" w:space="0" w:color="auto"/>
        <w:bottom w:val="none" w:sz="0" w:space="0" w:color="auto"/>
        <w:right w:val="none" w:sz="0" w:space="0" w:color="auto"/>
      </w:divBdr>
    </w:div>
    <w:div w:id="1402675452">
      <w:bodyDiv w:val="1"/>
      <w:marLeft w:val="0"/>
      <w:marRight w:val="0"/>
      <w:marTop w:val="0"/>
      <w:marBottom w:val="0"/>
      <w:divBdr>
        <w:top w:val="none" w:sz="0" w:space="0" w:color="auto"/>
        <w:left w:val="none" w:sz="0" w:space="0" w:color="auto"/>
        <w:bottom w:val="none" w:sz="0" w:space="0" w:color="auto"/>
        <w:right w:val="none" w:sz="0" w:space="0" w:color="auto"/>
      </w:divBdr>
    </w:div>
    <w:div w:id="1402753748">
      <w:bodyDiv w:val="1"/>
      <w:marLeft w:val="0"/>
      <w:marRight w:val="0"/>
      <w:marTop w:val="0"/>
      <w:marBottom w:val="0"/>
      <w:divBdr>
        <w:top w:val="none" w:sz="0" w:space="0" w:color="auto"/>
        <w:left w:val="none" w:sz="0" w:space="0" w:color="auto"/>
        <w:bottom w:val="none" w:sz="0" w:space="0" w:color="auto"/>
        <w:right w:val="none" w:sz="0" w:space="0" w:color="auto"/>
      </w:divBdr>
    </w:div>
    <w:div w:id="1402866470">
      <w:bodyDiv w:val="1"/>
      <w:marLeft w:val="0"/>
      <w:marRight w:val="0"/>
      <w:marTop w:val="0"/>
      <w:marBottom w:val="0"/>
      <w:divBdr>
        <w:top w:val="none" w:sz="0" w:space="0" w:color="auto"/>
        <w:left w:val="none" w:sz="0" w:space="0" w:color="auto"/>
        <w:bottom w:val="none" w:sz="0" w:space="0" w:color="auto"/>
        <w:right w:val="none" w:sz="0" w:space="0" w:color="auto"/>
      </w:divBdr>
    </w:div>
    <w:div w:id="1403480699">
      <w:bodyDiv w:val="1"/>
      <w:marLeft w:val="0"/>
      <w:marRight w:val="0"/>
      <w:marTop w:val="0"/>
      <w:marBottom w:val="0"/>
      <w:divBdr>
        <w:top w:val="none" w:sz="0" w:space="0" w:color="auto"/>
        <w:left w:val="none" w:sz="0" w:space="0" w:color="auto"/>
        <w:bottom w:val="none" w:sz="0" w:space="0" w:color="auto"/>
        <w:right w:val="none" w:sz="0" w:space="0" w:color="auto"/>
      </w:divBdr>
    </w:div>
    <w:div w:id="1403872699">
      <w:bodyDiv w:val="1"/>
      <w:marLeft w:val="0"/>
      <w:marRight w:val="0"/>
      <w:marTop w:val="0"/>
      <w:marBottom w:val="0"/>
      <w:divBdr>
        <w:top w:val="none" w:sz="0" w:space="0" w:color="auto"/>
        <w:left w:val="none" w:sz="0" w:space="0" w:color="auto"/>
        <w:bottom w:val="none" w:sz="0" w:space="0" w:color="auto"/>
        <w:right w:val="none" w:sz="0" w:space="0" w:color="auto"/>
      </w:divBdr>
    </w:div>
    <w:div w:id="1404061581">
      <w:bodyDiv w:val="1"/>
      <w:marLeft w:val="0"/>
      <w:marRight w:val="0"/>
      <w:marTop w:val="0"/>
      <w:marBottom w:val="0"/>
      <w:divBdr>
        <w:top w:val="none" w:sz="0" w:space="0" w:color="auto"/>
        <w:left w:val="none" w:sz="0" w:space="0" w:color="auto"/>
        <w:bottom w:val="none" w:sz="0" w:space="0" w:color="auto"/>
        <w:right w:val="none" w:sz="0" w:space="0" w:color="auto"/>
      </w:divBdr>
    </w:div>
    <w:div w:id="1404258846">
      <w:bodyDiv w:val="1"/>
      <w:marLeft w:val="0"/>
      <w:marRight w:val="0"/>
      <w:marTop w:val="0"/>
      <w:marBottom w:val="0"/>
      <w:divBdr>
        <w:top w:val="none" w:sz="0" w:space="0" w:color="auto"/>
        <w:left w:val="none" w:sz="0" w:space="0" w:color="auto"/>
        <w:bottom w:val="none" w:sz="0" w:space="0" w:color="auto"/>
        <w:right w:val="none" w:sz="0" w:space="0" w:color="auto"/>
      </w:divBdr>
    </w:div>
    <w:div w:id="1404448940">
      <w:bodyDiv w:val="1"/>
      <w:marLeft w:val="0"/>
      <w:marRight w:val="0"/>
      <w:marTop w:val="0"/>
      <w:marBottom w:val="0"/>
      <w:divBdr>
        <w:top w:val="none" w:sz="0" w:space="0" w:color="auto"/>
        <w:left w:val="none" w:sz="0" w:space="0" w:color="auto"/>
        <w:bottom w:val="none" w:sz="0" w:space="0" w:color="auto"/>
        <w:right w:val="none" w:sz="0" w:space="0" w:color="auto"/>
      </w:divBdr>
    </w:div>
    <w:div w:id="1404832649">
      <w:bodyDiv w:val="1"/>
      <w:marLeft w:val="0"/>
      <w:marRight w:val="0"/>
      <w:marTop w:val="0"/>
      <w:marBottom w:val="0"/>
      <w:divBdr>
        <w:top w:val="none" w:sz="0" w:space="0" w:color="auto"/>
        <w:left w:val="none" w:sz="0" w:space="0" w:color="auto"/>
        <w:bottom w:val="none" w:sz="0" w:space="0" w:color="auto"/>
        <w:right w:val="none" w:sz="0" w:space="0" w:color="auto"/>
      </w:divBdr>
    </w:div>
    <w:div w:id="1405495570">
      <w:bodyDiv w:val="1"/>
      <w:marLeft w:val="0"/>
      <w:marRight w:val="0"/>
      <w:marTop w:val="0"/>
      <w:marBottom w:val="0"/>
      <w:divBdr>
        <w:top w:val="none" w:sz="0" w:space="0" w:color="auto"/>
        <w:left w:val="none" w:sz="0" w:space="0" w:color="auto"/>
        <w:bottom w:val="none" w:sz="0" w:space="0" w:color="auto"/>
        <w:right w:val="none" w:sz="0" w:space="0" w:color="auto"/>
      </w:divBdr>
    </w:div>
    <w:div w:id="1406030752">
      <w:bodyDiv w:val="1"/>
      <w:marLeft w:val="0"/>
      <w:marRight w:val="0"/>
      <w:marTop w:val="0"/>
      <w:marBottom w:val="0"/>
      <w:divBdr>
        <w:top w:val="none" w:sz="0" w:space="0" w:color="auto"/>
        <w:left w:val="none" w:sz="0" w:space="0" w:color="auto"/>
        <w:bottom w:val="none" w:sz="0" w:space="0" w:color="auto"/>
        <w:right w:val="none" w:sz="0" w:space="0" w:color="auto"/>
      </w:divBdr>
    </w:div>
    <w:div w:id="1406221938">
      <w:bodyDiv w:val="1"/>
      <w:marLeft w:val="0"/>
      <w:marRight w:val="0"/>
      <w:marTop w:val="0"/>
      <w:marBottom w:val="0"/>
      <w:divBdr>
        <w:top w:val="none" w:sz="0" w:space="0" w:color="auto"/>
        <w:left w:val="none" w:sz="0" w:space="0" w:color="auto"/>
        <w:bottom w:val="none" w:sz="0" w:space="0" w:color="auto"/>
        <w:right w:val="none" w:sz="0" w:space="0" w:color="auto"/>
      </w:divBdr>
    </w:div>
    <w:div w:id="1406224111">
      <w:bodyDiv w:val="1"/>
      <w:marLeft w:val="0"/>
      <w:marRight w:val="0"/>
      <w:marTop w:val="0"/>
      <w:marBottom w:val="0"/>
      <w:divBdr>
        <w:top w:val="none" w:sz="0" w:space="0" w:color="auto"/>
        <w:left w:val="none" w:sz="0" w:space="0" w:color="auto"/>
        <w:bottom w:val="none" w:sz="0" w:space="0" w:color="auto"/>
        <w:right w:val="none" w:sz="0" w:space="0" w:color="auto"/>
      </w:divBdr>
    </w:div>
    <w:div w:id="1406489880">
      <w:bodyDiv w:val="1"/>
      <w:marLeft w:val="0"/>
      <w:marRight w:val="0"/>
      <w:marTop w:val="0"/>
      <w:marBottom w:val="0"/>
      <w:divBdr>
        <w:top w:val="none" w:sz="0" w:space="0" w:color="auto"/>
        <w:left w:val="none" w:sz="0" w:space="0" w:color="auto"/>
        <w:bottom w:val="none" w:sz="0" w:space="0" w:color="auto"/>
        <w:right w:val="none" w:sz="0" w:space="0" w:color="auto"/>
      </w:divBdr>
    </w:div>
    <w:div w:id="1406490804">
      <w:bodyDiv w:val="1"/>
      <w:marLeft w:val="0"/>
      <w:marRight w:val="0"/>
      <w:marTop w:val="0"/>
      <w:marBottom w:val="0"/>
      <w:divBdr>
        <w:top w:val="none" w:sz="0" w:space="0" w:color="auto"/>
        <w:left w:val="none" w:sz="0" w:space="0" w:color="auto"/>
        <w:bottom w:val="none" w:sz="0" w:space="0" w:color="auto"/>
        <w:right w:val="none" w:sz="0" w:space="0" w:color="auto"/>
      </w:divBdr>
    </w:div>
    <w:div w:id="1406605623">
      <w:bodyDiv w:val="1"/>
      <w:marLeft w:val="0"/>
      <w:marRight w:val="0"/>
      <w:marTop w:val="0"/>
      <w:marBottom w:val="0"/>
      <w:divBdr>
        <w:top w:val="none" w:sz="0" w:space="0" w:color="auto"/>
        <w:left w:val="none" w:sz="0" w:space="0" w:color="auto"/>
        <w:bottom w:val="none" w:sz="0" w:space="0" w:color="auto"/>
        <w:right w:val="none" w:sz="0" w:space="0" w:color="auto"/>
      </w:divBdr>
    </w:div>
    <w:div w:id="1406679745">
      <w:bodyDiv w:val="1"/>
      <w:marLeft w:val="0"/>
      <w:marRight w:val="0"/>
      <w:marTop w:val="0"/>
      <w:marBottom w:val="0"/>
      <w:divBdr>
        <w:top w:val="none" w:sz="0" w:space="0" w:color="auto"/>
        <w:left w:val="none" w:sz="0" w:space="0" w:color="auto"/>
        <w:bottom w:val="none" w:sz="0" w:space="0" w:color="auto"/>
        <w:right w:val="none" w:sz="0" w:space="0" w:color="auto"/>
      </w:divBdr>
    </w:div>
    <w:div w:id="1406999896">
      <w:bodyDiv w:val="1"/>
      <w:marLeft w:val="0"/>
      <w:marRight w:val="0"/>
      <w:marTop w:val="0"/>
      <w:marBottom w:val="0"/>
      <w:divBdr>
        <w:top w:val="none" w:sz="0" w:space="0" w:color="auto"/>
        <w:left w:val="none" w:sz="0" w:space="0" w:color="auto"/>
        <w:bottom w:val="none" w:sz="0" w:space="0" w:color="auto"/>
        <w:right w:val="none" w:sz="0" w:space="0" w:color="auto"/>
      </w:divBdr>
    </w:div>
    <w:div w:id="1407993815">
      <w:bodyDiv w:val="1"/>
      <w:marLeft w:val="0"/>
      <w:marRight w:val="0"/>
      <w:marTop w:val="0"/>
      <w:marBottom w:val="0"/>
      <w:divBdr>
        <w:top w:val="none" w:sz="0" w:space="0" w:color="auto"/>
        <w:left w:val="none" w:sz="0" w:space="0" w:color="auto"/>
        <w:bottom w:val="none" w:sz="0" w:space="0" w:color="auto"/>
        <w:right w:val="none" w:sz="0" w:space="0" w:color="auto"/>
      </w:divBdr>
    </w:div>
    <w:div w:id="1408647737">
      <w:bodyDiv w:val="1"/>
      <w:marLeft w:val="0"/>
      <w:marRight w:val="0"/>
      <w:marTop w:val="0"/>
      <w:marBottom w:val="0"/>
      <w:divBdr>
        <w:top w:val="none" w:sz="0" w:space="0" w:color="auto"/>
        <w:left w:val="none" w:sz="0" w:space="0" w:color="auto"/>
        <w:bottom w:val="none" w:sz="0" w:space="0" w:color="auto"/>
        <w:right w:val="none" w:sz="0" w:space="0" w:color="auto"/>
      </w:divBdr>
    </w:div>
    <w:div w:id="1408720709">
      <w:bodyDiv w:val="1"/>
      <w:marLeft w:val="0"/>
      <w:marRight w:val="0"/>
      <w:marTop w:val="0"/>
      <w:marBottom w:val="0"/>
      <w:divBdr>
        <w:top w:val="none" w:sz="0" w:space="0" w:color="auto"/>
        <w:left w:val="none" w:sz="0" w:space="0" w:color="auto"/>
        <w:bottom w:val="none" w:sz="0" w:space="0" w:color="auto"/>
        <w:right w:val="none" w:sz="0" w:space="0" w:color="auto"/>
      </w:divBdr>
    </w:div>
    <w:div w:id="1408727288">
      <w:bodyDiv w:val="1"/>
      <w:marLeft w:val="0"/>
      <w:marRight w:val="0"/>
      <w:marTop w:val="0"/>
      <w:marBottom w:val="0"/>
      <w:divBdr>
        <w:top w:val="none" w:sz="0" w:space="0" w:color="auto"/>
        <w:left w:val="none" w:sz="0" w:space="0" w:color="auto"/>
        <w:bottom w:val="none" w:sz="0" w:space="0" w:color="auto"/>
        <w:right w:val="none" w:sz="0" w:space="0" w:color="auto"/>
      </w:divBdr>
    </w:div>
    <w:div w:id="1408844291">
      <w:bodyDiv w:val="1"/>
      <w:marLeft w:val="0"/>
      <w:marRight w:val="0"/>
      <w:marTop w:val="0"/>
      <w:marBottom w:val="0"/>
      <w:divBdr>
        <w:top w:val="none" w:sz="0" w:space="0" w:color="auto"/>
        <w:left w:val="none" w:sz="0" w:space="0" w:color="auto"/>
        <w:bottom w:val="none" w:sz="0" w:space="0" w:color="auto"/>
        <w:right w:val="none" w:sz="0" w:space="0" w:color="auto"/>
      </w:divBdr>
    </w:div>
    <w:div w:id="1410080493">
      <w:bodyDiv w:val="1"/>
      <w:marLeft w:val="0"/>
      <w:marRight w:val="0"/>
      <w:marTop w:val="0"/>
      <w:marBottom w:val="0"/>
      <w:divBdr>
        <w:top w:val="none" w:sz="0" w:space="0" w:color="auto"/>
        <w:left w:val="none" w:sz="0" w:space="0" w:color="auto"/>
        <w:bottom w:val="none" w:sz="0" w:space="0" w:color="auto"/>
        <w:right w:val="none" w:sz="0" w:space="0" w:color="auto"/>
      </w:divBdr>
    </w:div>
    <w:div w:id="1410811506">
      <w:bodyDiv w:val="1"/>
      <w:marLeft w:val="0"/>
      <w:marRight w:val="0"/>
      <w:marTop w:val="0"/>
      <w:marBottom w:val="0"/>
      <w:divBdr>
        <w:top w:val="none" w:sz="0" w:space="0" w:color="auto"/>
        <w:left w:val="none" w:sz="0" w:space="0" w:color="auto"/>
        <w:bottom w:val="none" w:sz="0" w:space="0" w:color="auto"/>
        <w:right w:val="none" w:sz="0" w:space="0" w:color="auto"/>
      </w:divBdr>
    </w:div>
    <w:div w:id="1411000873">
      <w:bodyDiv w:val="1"/>
      <w:marLeft w:val="0"/>
      <w:marRight w:val="0"/>
      <w:marTop w:val="0"/>
      <w:marBottom w:val="0"/>
      <w:divBdr>
        <w:top w:val="none" w:sz="0" w:space="0" w:color="auto"/>
        <w:left w:val="none" w:sz="0" w:space="0" w:color="auto"/>
        <w:bottom w:val="none" w:sz="0" w:space="0" w:color="auto"/>
        <w:right w:val="none" w:sz="0" w:space="0" w:color="auto"/>
      </w:divBdr>
    </w:div>
    <w:div w:id="1412046004">
      <w:bodyDiv w:val="1"/>
      <w:marLeft w:val="0"/>
      <w:marRight w:val="0"/>
      <w:marTop w:val="0"/>
      <w:marBottom w:val="0"/>
      <w:divBdr>
        <w:top w:val="none" w:sz="0" w:space="0" w:color="auto"/>
        <w:left w:val="none" w:sz="0" w:space="0" w:color="auto"/>
        <w:bottom w:val="none" w:sz="0" w:space="0" w:color="auto"/>
        <w:right w:val="none" w:sz="0" w:space="0" w:color="auto"/>
      </w:divBdr>
    </w:div>
    <w:div w:id="1412238927">
      <w:bodyDiv w:val="1"/>
      <w:marLeft w:val="0"/>
      <w:marRight w:val="0"/>
      <w:marTop w:val="0"/>
      <w:marBottom w:val="0"/>
      <w:divBdr>
        <w:top w:val="none" w:sz="0" w:space="0" w:color="auto"/>
        <w:left w:val="none" w:sz="0" w:space="0" w:color="auto"/>
        <w:bottom w:val="none" w:sz="0" w:space="0" w:color="auto"/>
        <w:right w:val="none" w:sz="0" w:space="0" w:color="auto"/>
      </w:divBdr>
    </w:div>
    <w:div w:id="1412385073">
      <w:bodyDiv w:val="1"/>
      <w:marLeft w:val="0"/>
      <w:marRight w:val="0"/>
      <w:marTop w:val="0"/>
      <w:marBottom w:val="0"/>
      <w:divBdr>
        <w:top w:val="none" w:sz="0" w:space="0" w:color="auto"/>
        <w:left w:val="none" w:sz="0" w:space="0" w:color="auto"/>
        <w:bottom w:val="none" w:sz="0" w:space="0" w:color="auto"/>
        <w:right w:val="none" w:sz="0" w:space="0" w:color="auto"/>
      </w:divBdr>
    </w:div>
    <w:div w:id="1412462577">
      <w:bodyDiv w:val="1"/>
      <w:marLeft w:val="0"/>
      <w:marRight w:val="0"/>
      <w:marTop w:val="0"/>
      <w:marBottom w:val="0"/>
      <w:divBdr>
        <w:top w:val="none" w:sz="0" w:space="0" w:color="auto"/>
        <w:left w:val="none" w:sz="0" w:space="0" w:color="auto"/>
        <w:bottom w:val="none" w:sz="0" w:space="0" w:color="auto"/>
        <w:right w:val="none" w:sz="0" w:space="0" w:color="auto"/>
      </w:divBdr>
    </w:div>
    <w:div w:id="1412464312">
      <w:bodyDiv w:val="1"/>
      <w:marLeft w:val="0"/>
      <w:marRight w:val="0"/>
      <w:marTop w:val="0"/>
      <w:marBottom w:val="0"/>
      <w:divBdr>
        <w:top w:val="none" w:sz="0" w:space="0" w:color="auto"/>
        <w:left w:val="none" w:sz="0" w:space="0" w:color="auto"/>
        <w:bottom w:val="none" w:sz="0" w:space="0" w:color="auto"/>
        <w:right w:val="none" w:sz="0" w:space="0" w:color="auto"/>
      </w:divBdr>
    </w:div>
    <w:div w:id="1413233369">
      <w:bodyDiv w:val="1"/>
      <w:marLeft w:val="0"/>
      <w:marRight w:val="0"/>
      <w:marTop w:val="0"/>
      <w:marBottom w:val="0"/>
      <w:divBdr>
        <w:top w:val="none" w:sz="0" w:space="0" w:color="auto"/>
        <w:left w:val="none" w:sz="0" w:space="0" w:color="auto"/>
        <w:bottom w:val="none" w:sz="0" w:space="0" w:color="auto"/>
        <w:right w:val="none" w:sz="0" w:space="0" w:color="auto"/>
      </w:divBdr>
    </w:div>
    <w:div w:id="1413308910">
      <w:bodyDiv w:val="1"/>
      <w:marLeft w:val="0"/>
      <w:marRight w:val="0"/>
      <w:marTop w:val="0"/>
      <w:marBottom w:val="0"/>
      <w:divBdr>
        <w:top w:val="none" w:sz="0" w:space="0" w:color="auto"/>
        <w:left w:val="none" w:sz="0" w:space="0" w:color="auto"/>
        <w:bottom w:val="none" w:sz="0" w:space="0" w:color="auto"/>
        <w:right w:val="none" w:sz="0" w:space="0" w:color="auto"/>
      </w:divBdr>
    </w:div>
    <w:div w:id="1413619944">
      <w:bodyDiv w:val="1"/>
      <w:marLeft w:val="0"/>
      <w:marRight w:val="0"/>
      <w:marTop w:val="0"/>
      <w:marBottom w:val="0"/>
      <w:divBdr>
        <w:top w:val="none" w:sz="0" w:space="0" w:color="auto"/>
        <w:left w:val="none" w:sz="0" w:space="0" w:color="auto"/>
        <w:bottom w:val="none" w:sz="0" w:space="0" w:color="auto"/>
        <w:right w:val="none" w:sz="0" w:space="0" w:color="auto"/>
      </w:divBdr>
    </w:div>
    <w:div w:id="1413624678">
      <w:bodyDiv w:val="1"/>
      <w:marLeft w:val="0"/>
      <w:marRight w:val="0"/>
      <w:marTop w:val="0"/>
      <w:marBottom w:val="0"/>
      <w:divBdr>
        <w:top w:val="none" w:sz="0" w:space="0" w:color="auto"/>
        <w:left w:val="none" w:sz="0" w:space="0" w:color="auto"/>
        <w:bottom w:val="none" w:sz="0" w:space="0" w:color="auto"/>
        <w:right w:val="none" w:sz="0" w:space="0" w:color="auto"/>
      </w:divBdr>
    </w:div>
    <w:div w:id="1413817151">
      <w:bodyDiv w:val="1"/>
      <w:marLeft w:val="0"/>
      <w:marRight w:val="0"/>
      <w:marTop w:val="0"/>
      <w:marBottom w:val="0"/>
      <w:divBdr>
        <w:top w:val="none" w:sz="0" w:space="0" w:color="auto"/>
        <w:left w:val="none" w:sz="0" w:space="0" w:color="auto"/>
        <w:bottom w:val="none" w:sz="0" w:space="0" w:color="auto"/>
        <w:right w:val="none" w:sz="0" w:space="0" w:color="auto"/>
      </w:divBdr>
    </w:div>
    <w:div w:id="1414857738">
      <w:bodyDiv w:val="1"/>
      <w:marLeft w:val="0"/>
      <w:marRight w:val="0"/>
      <w:marTop w:val="0"/>
      <w:marBottom w:val="0"/>
      <w:divBdr>
        <w:top w:val="none" w:sz="0" w:space="0" w:color="auto"/>
        <w:left w:val="none" w:sz="0" w:space="0" w:color="auto"/>
        <w:bottom w:val="none" w:sz="0" w:space="0" w:color="auto"/>
        <w:right w:val="none" w:sz="0" w:space="0" w:color="auto"/>
      </w:divBdr>
    </w:div>
    <w:div w:id="1414862215">
      <w:bodyDiv w:val="1"/>
      <w:marLeft w:val="0"/>
      <w:marRight w:val="0"/>
      <w:marTop w:val="0"/>
      <w:marBottom w:val="0"/>
      <w:divBdr>
        <w:top w:val="none" w:sz="0" w:space="0" w:color="auto"/>
        <w:left w:val="none" w:sz="0" w:space="0" w:color="auto"/>
        <w:bottom w:val="none" w:sz="0" w:space="0" w:color="auto"/>
        <w:right w:val="none" w:sz="0" w:space="0" w:color="auto"/>
      </w:divBdr>
    </w:div>
    <w:div w:id="1415014017">
      <w:bodyDiv w:val="1"/>
      <w:marLeft w:val="0"/>
      <w:marRight w:val="0"/>
      <w:marTop w:val="0"/>
      <w:marBottom w:val="0"/>
      <w:divBdr>
        <w:top w:val="none" w:sz="0" w:space="0" w:color="auto"/>
        <w:left w:val="none" w:sz="0" w:space="0" w:color="auto"/>
        <w:bottom w:val="none" w:sz="0" w:space="0" w:color="auto"/>
        <w:right w:val="none" w:sz="0" w:space="0" w:color="auto"/>
      </w:divBdr>
    </w:div>
    <w:div w:id="1415273760">
      <w:bodyDiv w:val="1"/>
      <w:marLeft w:val="0"/>
      <w:marRight w:val="0"/>
      <w:marTop w:val="0"/>
      <w:marBottom w:val="0"/>
      <w:divBdr>
        <w:top w:val="none" w:sz="0" w:space="0" w:color="auto"/>
        <w:left w:val="none" w:sz="0" w:space="0" w:color="auto"/>
        <w:bottom w:val="none" w:sz="0" w:space="0" w:color="auto"/>
        <w:right w:val="none" w:sz="0" w:space="0" w:color="auto"/>
      </w:divBdr>
    </w:div>
    <w:div w:id="1415544619">
      <w:bodyDiv w:val="1"/>
      <w:marLeft w:val="0"/>
      <w:marRight w:val="0"/>
      <w:marTop w:val="0"/>
      <w:marBottom w:val="0"/>
      <w:divBdr>
        <w:top w:val="none" w:sz="0" w:space="0" w:color="auto"/>
        <w:left w:val="none" w:sz="0" w:space="0" w:color="auto"/>
        <w:bottom w:val="none" w:sz="0" w:space="0" w:color="auto"/>
        <w:right w:val="none" w:sz="0" w:space="0" w:color="auto"/>
      </w:divBdr>
    </w:div>
    <w:div w:id="1416054669">
      <w:bodyDiv w:val="1"/>
      <w:marLeft w:val="0"/>
      <w:marRight w:val="0"/>
      <w:marTop w:val="0"/>
      <w:marBottom w:val="0"/>
      <w:divBdr>
        <w:top w:val="none" w:sz="0" w:space="0" w:color="auto"/>
        <w:left w:val="none" w:sz="0" w:space="0" w:color="auto"/>
        <w:bottom w:val="none" w:sz="0" w:space="0" w:color="auto"/>
        <w:right w:val="none" w:sz="0" w:space="0" w:color="auto"/>
      </w:divBdr>
    </w:div>
    <w:div w:id="1416249334">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16435813">
      <w:bodyDiv w:val="1"/>
      <w:marLeft w:val="0"/>
      <w:marRight w:val="0"/>
      <w:marTop w:val="0"/>
      <w:marBottom w:val="0"/>
      <w:divBdr>
        <w:top w:val="none" w:sz="0" w:space="0" w:color="auto"/>
        <w:left w:val="none" w:sz="0" w:space="0" w:color="auto"/>
        <w:bottom w:val="none" w:sz="0" w:space="0" w:color="auto"/>
        <w:right w:val="none" w:sz="0" w:space="0" w:color="auto"/>
      </w:divBdr>
    </w:div>
    <w:div w:id="1416511881">
      <w:bodyDiv w:val="1"/>
      <w:marLeft w:val="0"/>
      <w:marRight w:val="0"/>
      <w:marTop w:val="0"/>
      <w:marBottom w:val="0"/>
      <w:divBdr>
        <w:top w:val="none" w:sz="0" w:space="0" w:color="auto"/>
        <w:left w:val="none" w:sz="0" w:space="0" w:color="auto"/>
        <w:bottom w:val="none" w:sz="0" w:space="0" w:color="auto"/>
        <w:right w:val="none" w:sz="0" w:space="0" w:color="auto"/>
      </w:divBdr>
    </w:div>
    <w:div w:id="1416783663">
      <w:bodyDiv w:val="1"/>
      <w:marLeft w:val="0"/>
      <w:marRight w:val="0"/>
      <w:marTop w:val="0"/>
      <w:marBottom w:val="0"/>
      <w:divBdr>
        <w:top w:val="none" w:sz="0" w:space="0" w:color="auto"/>
        <w:left w:val="none" w:sz="0" w:space="0" w:color="auto"/>
        <w:bottom w:val="none" w:sz="0" w:space="0" w:color="auto"/>
        <w:right w:val="none" w:sz="0" w:space="0" w:color="auto"/>
      </w:divBdr>
    </w:div>
    <w:div w:id="1417166787">
      <w:bodyDiv w:val="1"/>
      <w:marLeft w:val="0"/>
      <w:marRight w:val="0"/>
      <w:marTop w:val="0"/>
      <w:marBottom w:val="0"/>
      <w:divBdr>
        <w:top w:val="none" w:sz="0" w:space="0" w:color="auto"/>
        <w:left w:val="none" w:sz="0" w:space="0" w:color="auto"/>
        <w:bottom w:val="none" w:sz="0" w:space="0" w:color="auto"/>
        <w:right w:val="none" w:sz="0" w:space="0" w:color="auto"/>
      </w:divBdr>
    </w:div>
    <w:div w:id="1417167967">
      <w:bodyDiv w:val="1"/>
      <w:marLeft w:val="0"/>
      <w:marRight w:val="0"/>
      <w:marTop w:val="0"/>
      <w:marBottom w:val="0"/>
      <w:divBdr>
        <w:top w:val="none" w:sz="0" w:space="0" w:color="auto"/>
        <w:left w:val="none" w:sz="0" w:space="0" w:color="auto"/>
        <w:bottom w:val="none" w:sz="0" w:space="0" w:color="auto"/>
        <w:right w:val="none" w:sz="0" w:space="0" w:color="auto"/>
      </w:divBdr>
    </w:div>
    <w:div w:id="1418020720">
      <w:bodyDiv w:val="1"/>
      <w:marLeft w:val="0"/>
      <w:marRight w:val="0"/>
      <w:marTop w:val="0"/>
      <w:marBottom w:val="0"/>
      <w:divBdr>
        <w:top w:val="none" w:sz="0" w:space="0" w:color="auto"/>
        <w:left w:val="none" w:sz="0" w:space="0" w:color="auto"/>
        <w:bottom w:val="none" w:sz="0" w:space="0" w:color="auto"/>
        <w:right w:val="none" w:sz="0" w:space="0" w:color="auto"/>
      </w:divBdr>
    </w:div>
    <w:div w:id="1418209863">
      <w:bodyDiv w:val="1"/>
      <w:marLeft w:val="0"/>
      <w:marRight w:val="0"/>
      <w:marTop w:val="0"/>
      <w:marBottom w:val="0"/>
      <w:divBdr>
        <w:top w:val="none" w:sz="0" w:space="0" w:color="auto"/>
        <w:left w:val="none" w:sz="0" w:space="0" w:color="auto"/>
        <w:bottom w:val="none" w:sz="0" w:space="0" w:color="auto"/>
        <w:right w:val="none" w:sz="0" w:space="0" w:color="auto"/>
      </w:divBdr>
    </w:div>
    <w:div w:id="1418408625">
      <w:bodyDiv w:val="1"/>
      <w:marLeft w:val="0"/>
      <w:marRight w:val="0"/>
      <w:marTop w:val="0"/>
      <w:marBottom w:val="0"/>
      <w:divBdr>
        <w:top w:val="none" w:sz="0" w:space="0" w:color="auto"/>
        <w:left w:val="none" w:sz="0" w:space="0" w:color="auto"/>
        <w:bottom w:val="none" w:sz="0" w:space="0" w:color="auto"/>
        <w:right w:val="none" w:sz="0" w:space="0" w:color="auto"/>
      </w:divBdr>
    </w:div>
    <w:div w:id="1418745839">
      <w:bodyDiv w:val="1"/>
      <w:marLeft w:val="0"/>
      <w:marRight w:val="0"/>
      <w:marTop w:val="0"/>
      <w:marBottom w:val="0"/>
      <w:divBdr>
        <w:top w:val="none" w:sz="0" w:space="0" w:color="auto"/>
        <w:left w:val="none" w:sz="0" w:space="0" w:color="auto"/>
        <w:bottom w:val="none" w:sz="0" w:space="0" w:color="auto"/>
        <w:right w:val="none" w:sz="0" w:space="0" w:color="auto"/>
      </w:divBdr>
    </w:div>
    <w:div w:id="1419254619">
      <w:bodyDiv w:val="1"/>
      <w:marLeft w:val="0"/>
      <w:marRight w:val="0"/>
      <w:marTop w:val="0"/>
      <w:marBottom w:val="0"/>
      <w:divBdr>
        <w:top w:val="none" w:sz="0" w:space="0" w:color="auto"/>
        <w:left w:val="none" w:sz="0" w:space="0" w:color="auto"/>
        <w:bottom w:val="none" w:sz="0" w:space="0" w:color="auto"/>
        <w:right w:val="none" w:sz="0" w:space="0" w:color="auto"/>
      </w:divBdr>
    </w:div>
    <w:div w:id="1419402629">
      <w:bodyDiv w:val="1"/>
      <w:marLeft w:val="0"/>
      <w:marRight w:val="0"/>
      <w:marTop w:val="0"/>
      <w:marBottom w:val="0"/>
      <w:divBdr>
        <w:top w:val="none" w:sz="0" w:space="0" w:color="auto"/>
        <w:left w:val="none" w:sz="0" w:space="0" w:color="auto"/>
        <w:bottom w:val="none" w:sz="0" w:space="0" w:color="auto"/>
        <w:right w:val="none" w:sz="0" w:space="0" w:color="auto"/>
      </w:divBdr>
    </w:div>
    <w:div w:id="1419447270">
      <w:bodyDiv w:val="1"/>
      <w:marLeft w:val="0"/>
      <w:marRight w:val="0"/>
      <w:marTop w:val="0"/>
      <w:marBottom w:val="0"/>
      <w:divBdr>
        <w:top w:val="none" w:sz="0" w:space="0" w:color="auto"/>
        <w:left w:val="none" w:sz="0" w:space="0" w:color="auto"/>
        <w:bottom w:val="none" w:sz="0" w:space="0" w:color="auto"/>
        <w:right w:val="none" w:sz="0" w:space="0" w:color="auto"/>
      </w:divBdr>
    </w:div>
    <w:div w:id="1419600960">
      <w:bodyDiv w:val="1"/>
      <w:marLeft w:val="0"/>
      <w:marRight w:val="0"/>
      <w:marTop w:val="0"/>
      <w:marBottom w:val="0"/>
      <w:divBdr>
        <w:top w:val="none" w:sz="0" w:space="0" w:color="auto"/>
        <w:left w:val="none" w:sz="0" w:space="0" w:color="auto"/>
        <w:bottom w:val="none" w:sz="0" w:space="0" w:color="auto"/>
        <w:right w:val="none" w:sz="0" w:space="0" w:color="auto"/>
      </w:divBdr>
    </w:div>
    <w:div w:id="1419866311">
      <w:bodyDiv w:val="1"/>
      <w:marLeft w:val="0"/>
      <w:marRight w:val="0"/>
      <w:marTop w:val="0"/>
      <w:marBottom w:val="0"/>
      <w:divBdr>
        <w:top w:val="none" w:sz="0" w:space="0" w:color="auto"/>
        <w:left w:val="none" w:sz="0" w:space="0" w:color="auto"/>
        <w:bottom w:val="none" w:sz="0" w:space="0" w:color="auto"/>
        <w:right w:val="none" w:sz="0" w:space="0" w:color="auto"/>
      </w:divBdr>
    </w:div>
    <w:div w:id="1420055138">
      <w:bodyDiv w:val="1"/>
      <w:marLeft w:val="0"/>
      <w:marRight w:val="0"/>
      <w:marTop w:val="0"/>
      <w:marBottom w:val="0"/>
      <w:divBdr>
        <w:top w:val="none" w:sz="0" w:space="0" w:color="auto"/>
        <w:left w:val="none" w:sz="0" w:space="0" w:color="auto"/>
        <w:bottom w:val="none" w:sz="0" w:space="0" w:color="auto"/>
        <w:right w:val="none" w:sz="0" w:space="0" w:color="auto"/>
      </w:divBdr>
    </w:div>
    <w:div w:id="1420441911">
      <w:bodyDiv w:val="1"/>
      <w:marLeft w:val="0"/>
      <w:marRight w:val="0"/>
      <w:marTop w:val="0"/>
      <w:marBottom w:val="0"/>
      <w:divBdr>
        <w:top w:val="none" w:sz="0" w:space="0" w:color="auto"/>
        <w:left w:val="none" w:sz="0" w:space="0" w:color="auto"/>
        <w:bottom w:val="none" w:sz="0" w:space="0" w:color="auto"/>
        <w:right w:val="none" w:sz="0" w:space="0" w:color="auto"/>
      </w:divBdr>
    </w:div>
    <w:div w:id="1420519496">
      <w:bodyDiv w:val="1"/>
      <w:marLeft w:val="0"/>
      <w:marRight w:val="0"/>
      <w:marTop w:val="0"/>
      <w:marBottom w:val="0"/>
      <w:divBdr>
        <w:top w:val="none" w:sz="0" w:space="0" w:color="auto"/>
        <w:left w:val="none" w:sz="0" w:space="0" w:color="auto"/>
        <w:bottom w:val="none" w:sz="0" w:space="0" w:color="auto"/>
        <w:right w:val="none" w:sz="0" w:space="0" w:color="auto"/>
      </w:divBdr>
    </w:div>
    <w:div w:id="1421029798">
      <w:bodyDiv w:val="1"/>
      <w:marLeft w:val="0"/>
      <w:marRight w:val="0"/>
      <w:marTop w:val="0"/>
      <w:marBottom w:val="0"/>
      <w:divBdr>
        <w:top w:val="none" w:sz="0" w:space="0" w:color="auto"/>
        <w:left w:val="none" w:sz="0" w:space="0" w:color="auto"/>
        <w:bottom w:val="none" w:sz="0" w:space="0" w:color="auto"/>
        <w:right w:val="none" w:sz="0" w:space="0" w:color="auto"/>
      </w:divBdr>
    </w:div>
    <w:div w:id="1421216773">
      <w:bodyDiv w:val="1"/>
      <w:marLeft w:val="0"/>
      <w:marRight w:val="0"/>
      <w:marTop w:val="0"/>
      <w:marBottom w:val="0"/>
      <w:divBdr>
        <w:top w:val="none" w:sz="0" w:space="0" w:color="auto"/>
        <w:left w:val="none" w:sz="0" w:space="0" w:color="auto"/>
        <w:bottom w:val="none" w:sz="0" w:space="0" w:color="auto"/>
        <w:right w:val="none" w:sz="0" w:space="0" w:color="auto"/>
      </w:divBdr>
    </w:div>
    <w:div w:id="1421563080">
      <w:bodyDiv w:val="1"/>
      <w:marLeft w:val="0"/>
      <w:marRight w:val="0"/>
      <w:marTop w:val="0"/>
      <w:marBottom w:val="0"/>
      <w:divBdr>
        <w:top w:val="none" w:sz="0" w:space="0" w:color="auto"/>
        <w:left w:val="none" w:sz="0" w:space="0" w:color="auto"/>
        <w:bottom w:val="none" w:sz="0" w:space="0" w:color="auto"/>
        <w:right w:val="none" w:sz="0" w:space="0" w:color="auto"/>
      </w:divBdr>
    </w:div>
    <w:div w:id="1422290930">
      <w:bodyDiv w:val="1"/>
      <w:marLeft w:val="0"/>
      <w:marRight w:val="0"/>
      <w:marTop w:val="0"/>
      <w:marBottom w:val="0"/>
      <w:divBdr>
        <w:top w:val="none" w:sz="0" w:space="0" w:color="auto"/>
        <w:left w:val="none" w:sz="0" w:space="0" w:color="auto"/>
        <w:bottom w:val="none" w:sz="0" w:space="0" w:color="auto"/>
        <w:right w:val="none" w:sz="0" w:space="0" w:color="auto"/>
      </w:divBdr>
    </w:div>
    <w:div w:id="1422603794">
      <w:bodyDiv w:val="1"/>
      <w:marLeft w:val="0"/>
      <w:marRight w:val="0"/>
      <w:marTop w:val="0"/>
      <w:marBottom w:val="0"/>
      <w:divBdr>
        <w:top w:val="none" w:sz="0" w:space="0" w:color="auto"/>
        <w:left w:val="none" w:sz="0" w:space="0" w:color="auto"/>
        <w:bottom w:val="none" w:sz="0" w:space="0" w:color="auto"/>
        <w:right w:val="none" w:sz="0" w:space="0" w:color="auto"/>
      </w:divBdr>
    </w:div>
    <w:div w:id="1423600430">
      <w:bodyDiv w:val="1"/>
      <w:marLeft w:val="0"/>
      <w:marRight w:val="0"/>
      <w:marTop w:val="0"/>
      <w:marBottom w:val="0"/>
      <w:divBdr>
        <w:top w:val="none" w:sz="0" w:space="0" w:color="auto"/>
        <w:left w:val="none" w:sz="0" w:space="0" w:color="auto"/>
        <w:bottom w:val="none" w:sz="0" w:space="0" w:color="auto"/>
        <w:right w:val="none" w:sz="0" w:space="0" w:color="auto"/>
      </w:divBdr>
    </w:div>
    <w:div w:id="1423843253">
      <w:bodyDiv w:val="1"/>
      <w:marLeft w:val="0"/>
      <w:marRight w:val="0"/>
      <w:marTop w:val="0"/>
      <w:marBottom w:val="0"/>
      <w:divBdr>
        <w:top w:val="none" w:sz="0" w:space="0" w:color="auto"/>
        <w:left w:val="none" w:sz="0" w:space="0" w:color="auto"/>
        <w:bottom w:val="none" w:sz="0" w:space="0" w:color="auto"/>
        <w:right w:val="none" w:sz="0" w:space="0" w:color="auto"/>
      </w:divBdr>
    </w:div>
    <w:div w:id="1424716425">
      <w:bodyDiv w:val="1"/>
      <w:marLeft w:val="0"/>
      <w:marRight w:val="0"/>
      <w:marTop w:val="0"/>
      <w:marBottom w:val="0"/>
      <w:divBdr>
        <w:top w:val="none" w:sz="0" w:space="0" w:color="auto"/>
        <w:left w:val="none" w:sz="0" w:space="0" w:color="auto"/>
        <w:bottom w:val="none" w:sz="0" w:space="0" w:color="auto"/>
        <w:right w:val="none" w:sz="0" w:space="0" w:color="auto"/>
      </w:divBdr>
    </w:div>
    <w:div w:id="1424956056">
      <w:bodyDiv w:val="1"/>
      <w:marLeft w:val="0"/>
      <w:marRight w:val="0"/>
      <w:marTop w:val="0"/>
      <w:marBottom w:val="0"/>
      <w:divBdr>
        <w:top w:val="none" w:sz="0" w:space="0" w:color="auto"/>
        <w:left w:val="none" w:sz="0" w:space="0" w:color="auto"/>
        <w:bottom w:val="none" w:sz="0" w:space="0" w:color="auto"/>
        <w:right w:val="none" w:sz="0" w:space="0" w:color="auto"/>
      </w:divBdr>
    </w:div>
    <w:div w:id="1425178159">
      <w:bodyDiv w:val="1"/>
      <w:marLeft w:val="0"/>
      <w:marRight w:val="0"/>
      <w:marTop w:val="0"/>
      <w:marBottom w:val="0"/>
      <w:divBdr>
        <w:top w:val="none" w:sz="0" w:space="0" w:color="auto"/>
        <w:left w:val="none" w:sz="0" w:space="0" w:color="auto"/>
        <w:bottom w:val="none" w:sz="0" w:space="0" w:color="auto"/>
        <w:right w:val="none" w:sz="0" w:space="0" w:color="auto"/>
      </w:divBdr>
    </w:div>
    <w:div w:id="1425493440">
      <w:bodyDiv w:val="1"/>
      <w:marLeft w:val="0"/>
      <w:marRight w:val="0"/>
      <w:marTop w:val="0"/>
      <w:marBottom w:val="0"/>
      <w:divBdr>
        <w:top w:val="none" w:sz="0" w:space="0" w:color="auto"/>
        <w:left w:val="none" w:sz="0" w:space="0" w:color="auto"/>
        <w:bottom w:val="none" w:sz="0" w:space="0" w:color="auto"/>
        <w:right w:val="none" w:sz="0" w:space="0" w:color="auto"/>
      </w:divBdr>
    </w:div>
    <w:div w:id="1425957319">
      <w:bodyDiv w:val="1"/>
      <w:marLeft w:val="0"/>
      <w:marRight w:val="0"/>
      <w:marTop w:val="0"/>
      <w:marBottom w:val="0"/>
      <w:divBdr>
        <w:top w:val="none" w:sz="0" w:space="0" w:color="auto"/>
        <w:left w:val="none" w:sz="0" w:space="0" w:color="auto"/>
        <w:bottom w:val="none" w:sz="0" w:space="0" w:color="auto"/>
        <w:right w:val="none" w:sz="0" w:space="0" w:color="auto"/>
      </w:divBdr>
    </w:div>
    <w:div w:id="1426682042">
      <w:bodyDiv w:val="1"/>
      <w:marLeft w:val="0"/>
      <w:marRight w:val="0"/>
      <w:marTop w:val="0"/>
      <w:marBottom w:val="0"/>
      <w:divBdr>
        <w:top w:val="none" w:sz="0" w:space="0" w:color="auto"/>
        <w:left w:val="none" w:sz="0" w:space="0" w:color="auto"/>
        <w:bottom w:val="none" w:sz="0" w:space="0" w:color="auto"/>
        <w:right w:val="none" w:sz="0" w:space="0" w:color="auto"/>
      </w:divBdr>
    </w:div>
    <w:div w:id="1426877889">
      <w:bodyDiv w:val="1"/>
      <w:marLeft w:val="0"/>
      <w:marRight w:val="0"/>
      <w:marTop w:val="0"/>
      <w:marBottom w:val="0"/>
      <w:divBdr>
        <w:top w:val="none" w:sz="0" w:space="0" w:color="auto"/>
        <w:left w:val="none" w:sz="0" w:space="0" w:color="auto"/>
        <w:bottom w:val="none" w:sz="0" w:space="0" w:color="auto"/>
        <w:right w:val="none" w:sz="0" w:space="0" w:color="auto"/>
      </w:divBdr>
    </w:div>
    <w:div w:id="1426923853">
      <w:bodyDiv w:val="1"/>
      <w:marLeft w:val="0"/>
      <w:marRight w:val="0"/>
      <w:marTop w:val="0"/>
      <w:marBottom w:val="0"/>
      <w:divBdr>
        <w:top w:val="none" w:sz="0" w:space="0" w:color="auto"/>
        <w:left w:val="none" w:sz="0" w:space="0" w:color="auto"/>
        <w:bottom w:val="none" w:sz="0" w:space="0" w:color="auto"/>
        <w:right w:val="none" w:sz="0" w:space="0" w:color="auto"/>
      </w:divBdr>
    </w:div>
    <w:div w:id="1427071838">
      <w:bodyDiv w:val="1"/>
      <w:marLeft w:val="0"/>
      <w:marRight w:val="0"/>
      <w:marTop w:val="0"/>
      <w:marBottom w:val="0"/>
      <w:divBdr>
        <w:top w:val="none" w:sz="0" w:space="0" w:color="auto"/>
        <w:left w:val="none" w:sz="0" w:space="0" w:color="auto"/>
        <w:bottom w:val="none" w:sz="0" w:space="0" w:color="auto"/>
        <w:right w:val="none" w:sz="0" w:space="0" w:color="auto"/>
      </w:divBdr>
    </w:div>
    <w:div w:id="1427924940">
      <w:bodyDiv w:val="1"/>
      <w:marLeft w:val="0"/>
      <w:marRight w:val="0"/>
      <w:marTop w:val="0"/>
      <w:marBottom w:val="0"/>
      <w:divBdr>
        <w:top w:val="none" w:sz="0" w:space="0" w:color="auto"/>
        <w:left w:val="none" w:sz="0" w:space="0" w:color="auto"/>
        <w:bottom w:val="none" w:sz="0" w:space="0" w:color="auto"/>
        <w:right w:val="none" w:sz="0" w:space="0" w:color="auto"/>
      </w:divBdr>
    </w:div>
    <w:div w:id="1428187913">
      <w:bodyDiv w:val="1"/>
      <w:marLeft w:val="0"/>
      <w:marRight w:val="0"/>
      <w:marTop w:val="0"/>
      <w:marBottom w:val="0"/>
      <w:divBdr>
        <w:top w:val="none" w:sz="0" w:space="0" w:color="auto"/>
        <w:left w:val="none" w:sz="0" w:space="0" w:color="auto"/>
        <w:bottom w:val="none" w:sz="0" w:space="0" w:color="auto"/>
        <w:right w:val="none" w:sz="0" w:space="0" w:color="auto"/>
      </w:divBdr>
    </w:div>
    <w:div w:id="1428231011">
      <w:bodyDiv w:val="1"/>
      <w:marLeft w:val="0"/>
      <w:marRight w:val="0"/>
      <w:marTop w:val="0"/>
      <w:marBottom w:val="0"/>
      <w:divBdr>
        <w:top w:val="none" w:sz="0" w:space="0" w:color="auto"/>
        <w:left w:val="none" w:sz="0" w:space="0" w:color="auto"/>
        <w:bottom w:val="none" w:sz="0" w:space="0" w:color="auto"/>
        <w:right w:val="none" w:sz="0" w:space="0" w:color="auto"/>
      </w:divBdr>
    </w:div>
    <w:div w:id="1428580051">
      <w:bodyDiv w:val="1"/>
      <w:marLeft w:val="0"/>
      <w:marRight w:val="0"/>
      <w:marTop w:val="0"/>
      <w:marBottom w:val="0"/>
      <w:divBdr>
        <w:top w:val="none" w:sz="0" w:space="0" w:color="auto"/>
        <w:left w:val="none" w:sz="0" w:space="0" w:color="auto"/>
        <w:bottom w:val="none" w:sz="0" w:space="0" w:color="auto"/>
        <w:right w:val="none" w:sz="0" w:space="0" w:color="auto"/>
      </w:divBdr>
    </w:div>
    <w:div w:id="1429429809">
      <w:bodyDiv w:val="1"/>
      <w:marLeft w:val="0"/>
      <w:marRight w:val="0"/>
      <w:marTop w:val="0"/>
      <w:marBottom w:val="0"/>
      <w:divBdr>
        <w:top w:val="none" w:sz="0" w:space="0" w:color="auto"/>
        <w:left w:val="none" w:sz="0" w:space="0" w:color="auto"/>
        <w:bottom w:val="none" w:sz="0" w:space="0" w:color="auto"/>
        <w:right w:val="none" w:sz="0" w:space="0" w:color="auto"/>
      </w:divBdr>
    </w:div>
    <w:div w:id="1429811107">
      <w:bodyDiv w:val="1"/>
      <w:marLeft w:val="0"/>
      <w:marRight w:val="0"/>
      <w:marTop w:val="0"/>
      <w:marBottom w:val="0"/>
      <w:divBdr>
        <w:top w:val="none" w:sz="0" w:space="0" w:color="auto"/>
        <w:left w:val="none" w:sz="0" w:space="0" w:color="auto"/>
        <w:bottom w:val="none" w:sz="0" w:space="0" w:color="auto"/>
        <w:right w:val="none" w:sz="0" w:space="0" w:color="auto"/>
      </w:divBdr>
    </w:div>
    <w:div w:id="1429930118">
      <w:bodyDiv w:val="1"/>
      <w:marLeft w:val="0"/>
      <w:marRight w:val="0"/>
      <w:marTop w:val="0"/>
      <w:marBottom w:val="0"/>
      <w:divBdr>
        <w:top w:val="none" w:sz="0" w:space="0" w:color="auto"/>
        <w:left w:val="none" w:sz="0" w:space="0" w:color="auto"/>
        <w:bottom w:val="none" w:sz="0" w:space="0" w:color="auto"/>
        <w:right w:val="none" w:sz="0" w:space="0" w:color="auto"/>
      </w:divBdr>
    </w:div>
    <w:div w:id="1430126629">
      <w:bodyDiv w:val="1"/>
      <w:marLeft w:val="0"/>
      <w:marRight w:val="0"/>
      <w:marTop w:val="0"/>
      <w:marBottom w:val="0"/>
      <w:divBdr>
        <w:top w:val="none" w:sz="0" w:space="0" w:color="auto"/>
        <w:left w:val="none" w:sz="0" w:space="0" w:color="auto"/>
        <w:bottom w:val="none" w:sz="0" w:space="0" w:color="auto"/>
        <w:right w:val="none" w:sz="0" w:space="0" w:color="auto"/>
      </w:divBdr>
    </w:div>
    <w:div w:id="1430195524">
      <w:bodyDiv w:val="1"/>
      <w:marLeft w:val="0"/>
      <w:marRight w:val="0"/>
      <w:marTop w:val="0"/>
      <w:marBottom w:val="0"/>
      <w:divBdr>
        <w:top w:val="none" w:sz="0" w:space="0" w:color="auto"/>
        <w:left w:val="none" w:sz="0" w:space="0" w:color="auto"/>
        <w:bottom w:val="none" w:sz="0" w:space="0" w:color="auto"/>
        <w:right w:val="none" w:sz="0" w:space="0" w:color="auto"/>
      </w:divBdr>
    </w:div>
    <w:div w:id="1430195685">
      <w:bodyDiv w:val="1"/>
      <w:marLeft w:val="0"/>
      <w:marRight w:val="0"/>
      <w:marTop w:val="0"/>
      <w:marBottom w:val="0"/>
      <w:divBdr>
        <w:top w:val="none" w:sz="0" w:space="0" w:color="auto"/>
        <w:left w:val="none" w:sz="0" w:space="0" w:color="auto"/>
        <w:bottom w:val="none" w:sz="0" w:space="0" w:color="auto"/>
        <w:right w:val="none" w:sz="0" w:space="0" w:color="auto"/>
      </w:divBdr>
    </w:div>
    <w:div w:id="1430277122">
      <w:bodyDiv w:val="1"/>
      <w:marLeft w:val="0"/>
      <w:marRight w:val="0"/>
      <w:marTop w:val="0"/>
      <w:marBottom w:val="0"/>
      <w:divBdr>
        <w:top w:val="none" w:sz="0" w:space="0" w:color="auto"/>
        <w:left w:val="none" w:sz="0" w:space="0" w:color="auto"/>
        <w:bottom w:val="none" w:sz="0" w:space="0" w:color="auto"/>
        <w:right w:val="none" w:sz="0" w:space="0" w:color="auto"/>
      </w:divBdr>
    </w:div>
    <w:div w:id="1430396484">
      <w:bodyDiv w:val="1"/>
      <w:marLeft w:val="0"/>
      <w:marRight w:val="0"/>
      <w:marTop w:val="0"/>
      <w:marBottom w:val="0"/>
      <w:divBdr>
        <w:top w:val="none" w:sz="0" w:space="0" w:color="auto"/>
        <w:left w:val="none" w:sz="0" w:space="0" w:color="auto"/>
        <w:bottom w:val="none" w:sz="0" w:space="0" w:color="auto"/>
        <w:right w:val="none" w:sz="0" w:space="0" w:color="auto"/>
      </w:divBdr>
    </w:div>
    <w:div w:id="1430465947">
      <w:bodyDiv w:val="1"/>
      <w:marLeft w:val="0"/>
      <w:marRight w:val="0"/>
      <w:marTop w:val="0"/>
      <w:marBottom w:val="0"/>
      <w:divBdr>
        <w:top w:val="none" w:sz="0" w:space="0" w:color="auto"/>
        <w:left w:val="none" w:sz="0" w:space="0" w:color="auto"/>
        <w:bottom w:val="none" w:sz="0" w:space="0" w:color="auto"/>
        <w:right w:val="none" w:sz="0" w:space="0" w:color="auto"/>
      </w:divBdr>
    </w:div>
    <w:div w:id="1430857609">
      <w:bodyDiv w:val="1"/>
      <w:marLeft w:val="0"/>
      <w:marRight w:val="0"/>
      <w:marTop w:val="0"/>
      <w:marBottom w:val="0"/>
      <w:divBdr>
        <w:top w:val="none" w:sz="0" w:space="0" w:color="auto"/>
        <w:left w:val="none" w:sz="0" w:space="0" w:color="auto"/>
        <w:bottom w:val="none" w:sz="0" w:space="0" w:color="auto"/>
        <w:right w:val="none" w:sz="0" w:space="0" w:color="auto"/>
      </w:divBdr>
    </w:div>
    <w:div w:id="1431588968">
      <w:bodyDiv w:val="1"/>
      <w:marLeft w:val="0"/>
      <w:marRight w:val="0"/>
      <w:marTop w:val="0"/>
      <w:marBottom w:val="0"/>
      <w:divBdr>
        <w:top w:val="none" w:sz="0" w:space="0" w:color="auto"/>
        <w:left w:val="none" w:sz="0" w:space="0" w:color="auto"/>
        <w:bottom w:val="none" w:sz="0" w:space="0" w:color="auto"/>
        <w:right w:val="none" w:sz="0" w:space="0" w:color="auto"/>
      </w:divBdr>
    </w:div>
    <w:div w:id="1432504466">
      <w:bodyDiv w:val="1"/>
      <w:marLeft w:val="0"/>
      <w:marRight w:val="0"/>
      <w:marTop w:val="0"/>
      <w:marBottom w:val="0"/>
      <w:divBdr>
        <w:top w:val="none" w:sz="0" w:space="0" w:color="auto"/>
        <w:left w:val="none" w:sz="0" w:space="0" w:color="auto"/>
        <w:bottom w:val="none" w:sz="0" w:space="0" w:color="auto"/>
        <w:right w:val="none" w:sz="0" w:space="0" w:color="auto"/>
      </w:divBdr>
    </w:div>
    <w:div w:id="1432704035">
      <w:bodyDiv w:val="1"/>
      <w:marLeft w:val="0"/>
      <w:marRight w:val="0"/>
      <w:marTop w:val="0"/>
      <w:marBottom w:val="0"/>
      <w:divBdr>
        <w:top w:val="none" w:sz="0" w:space="0" w:color="auto"/>
        <w:left w:val="none" w:sz="0" w:space="0" w:color="auto"/>
        <w:bottom w:val="none" w:sz="0" w:space="0" w:color="auto"/>
        <w:right w:val="none" w:sz="0" w:space="0" w:color="auto"/>
      </w:divBdr>
    </w:div>
    <w:div w:id="1432817816">
      <w:bodyDiv w:val="1"/>
      <w:marLeft w:val="0"/>
      <w:marRight w:val="0"/>
      <w:marTop w:val="0"/>
      <w:marBottom w:val="0"/>
      <w:divBdr>
        <w:top w:val="none" w:sz="0" w:space="0" w:color="auto"/>
        <w:left w:val="none" w:sz="0" w:space="0" w:color="auto"/>
        <w:bottom w:val="none" w:sz="0" w:space="0" w:color="auto"/>
        <w:right w:val="none" w:sz="0" w:space="0" w:color="auto"/>
      </w:divBdr>
    </w:div>
    <w:div w:id="1433159241">
      <w:bodyDiv w:val="1"/>
      <w:marLeft w:val="0"/>
      <w:marRight w:val="0"/>
      <w:marTop w:val="0"/>
      <w:marBottom w:val="0"/>
      <w:divBdr>
        <w:top w:val="none" w:sz="0" w:space="0" w:color="auto"/>
        <w:left w:val="none" w:sz="0" w:space="0" w:color="auto"/>
        <w:bottom w:val="none" w:sz="0" w:space="0" w:color="auto"/>
        <w:right w:val="none" w:sz="0" w:space="0" w:color="auto"/>
      </w:divBdr>
    </w:div>
    <w:div w:id="1433277588">
      <w:bodyDiv w:val="1"/>
      <w:marLeft w:val="0"/>
      <w:marRight w:val="0"/>
      <w:marTop w:val="0"/>
      <w:marBottom w:val="0"/>
      <w:divBdr>
        <w:top w:val="none" w:sz="0" w:space="0" w:color="auto"/>
        <w:left w:val="none" w:sz="0" w:space="0" w:color="auto"/>
        <w:bottom w:val="none" w:sz="0" w:space="0" w:color="auto"/>
        <w:right w:val="none" w:sz="0" w:space="0" w:color="auto"/>
      </w:divBdr>
    </w:div>
    <w:div w:id="1433937219">
      <w:bodyDiv w:val="1"/>
      <w:marLeft w:val="0"/>
      <w:marRight w:val="0"/>
      <w:marTop w:val="0"/>
      <w:marBottom w:val="0"/>
      <w:divBdr>
        <w:top w:val="none" w:sz="0" w:space="0" w:color="auto"/>
        <w:left w:val="none" w:sz="0" w:space="0" w:color="auto"/>
        <w:bottom w:val="none" w:sz="0" w:space="0" w:color="auto"/>
        <w:right w:val="none" w:sz="0" w:space="0" w:color="auto"/>
      </w:divBdr>
    </w:div>
    <w:div w:id="1434087644">
      <w:bodyDiv w:val="1"/>
      <w:marLeft w:val="0"/>
      <w:marRight w:val="0"/>
      <w:marTop w:val="0"/>
      <w:marBottom w:val="0"/>
      <w:divBdr>
        <w:top w:val="none" w:sz="0" w:space="0" w:color="auto"/>
        <w:left w:val="none" w:sz="0" w:space="0" w:color="auto"/>
        <w:bottom w:val="none" w:sz="0" w:space="0" w:color="auto"/>
        <w:right w:val="none" w:sz="0" w:space="0" w:color="auto"/>
      </w:divBdr>
    </w:div>
    <w:div w:id="1434859544">
      <w:bodyDiv w:val="1"/>
      <w:marLeft w:val="0"/>
      <w:marRight w:val="0"/>
      <w:marTop w:val="0"/>
      <w:marBottom w:val="0"/>
      <w:divBdr>
        <w:top w:val="none" w:sz="0" w:space="0" w:color="auto"/>
        <w:left w:val="none" w:sz="0" w:space="0" w:color="auto"/>
        <w:bottom w:val="none" w:sz="0" w:space="0" w:color="auto"/>
        <w:right w:val="none" w:sz="0" w:space="0" w:color="auto"/>
      </w:divBdr>
    </w:div>
    <w:div w:id="1435175008">
      <w:bodyDiv w:val="1"/>
      <w:marLeft w:val="0"/>
      <w:marRight w:val="0"/>
      <w:marTop w:val="0"/>
      <w:marBottom w:val="0"/>
      <w:divBdr>
        <w:top w:val="none" w:sz="0" w:space="0" w:color="auto"/>
        <w:left w:val="none" w:sz="0" w:space="0" w:color="auto"/>
        <w:bottom w:val="none" w:sz="0" w:space="0" w:color="auto"/>
        <w:right w:val="none" w:sz="0" w:space="0" w:color="auto"/>
      </w:divBdr>
    </w:div>
    <w:div w:id="1435857118">
      <w:bodyDiv w:val="1"/>
      <w:marLeft w:val="0"/>
      <w:marRight w:val="0"/>
      <w:marTop w:val="0"/>
      <w:marBottom w:val="0"/>
      <w:divBdr>
        <w:top w:val="none" w:sz="0" w:space="0" w:color="auto"/>
        <w:left w:val="none" w:sz="0" w:space="0" w:color="auto"/>
        <w:bottom w:val="none" w:sz="0" w:space="0" w:color="auto"/>
        <w:right w:val="none" w:sz="0" w:space="0" w:color="auto"/>
      </w:divBdr>
    </w:div>
    <w:div w:id="1435860230">
      <w:bodyDiv w:val="1"/>
      <w:marLeft w:val="0"/>
      <w:marRight w:val="0"/>
      <w:marTop w:val="0"/>
      <w:marBottom w:val="0"/>
      <w:divBdr>
        <w:top w:val="none" w:sz="0" w:space="0" w:color="auto"/>
        <w:left w:val="none" w:sz="0" w:space="0" w:color="auto"/>
        <w:bottom w:val="none" w:sz="0" w:space="0" w:color="auto"/>
        <w:right w:val="none" w:sz="0" w:space="0" w:color="auto"/>
      </w:divBdr>
    </w:div>
    <w:div w:id="1436756000">
      <w:bodyDiv w:val="1"/>
      <w:marLeft w:val="0"/>
      <w:marRight w:val="0"/>
      <w:marTop w:val="0"/>
      <w:marBottom w:val="0"/>
      <w:divBdr>
        <w:top w:val="none" w:sz="0" w:space="0" w:color="auto"/>
        <w:left w:val="none" w:sz="0" w:space="0" w:color="auto"/>
        <w:bottom w:val="none" w:sz="0" w:space="0" w:color="auto"/>
        <w:right w:val="none" w:sz="0" w:space="0" w:color="auto"/>
      </w:divBdr>
    </w:div>
    <w:div w:id="1436823758">
      <w:bodyDiv w:val="1"/>
      <w:marLeft w:val="0"/>
      <w:marRight w:val="0"/>
      <w:marTop w:val="0"/>
      <w:marBottom w:val="0"/>
      <w:divBdr>
        <w:top w:val="none" w:sz="0" w:space="0" w:color="auto"/>
        <w:left w:val="none" w:sz="0" w:space="0" w:color="auto"/>
        <w:bottom w:val="none" w:sz="0" w:space="0" w:color="auto"/>
        <w:right w:val="none" w:sz="0" w:space="0" w:color="auto"/>
      </w:divBdr>
    </w:div>
    <w:div w:id="1437676607">
      <w:bodyDiv w:val="1"/>
      <w:marLeft w:val="0"/>
      <w:marRight w:val="0"/>
      <w:marTop w:val="0"/>
      <w:marBottom w:val="0"/>
      <w:divBdr>
        <w:top w:val="none" w:sz="0" w:space="0" w:color="auto"/>
        <w:left w:val="none" w:sz="0" w:space="0" w:color="auto"/>
        <w:bottom w:val="none" w:sz="0" w:space="0" w:color="auto"/>
        <w:right w:val="none" w:sz="0" w:space="0" w:color="auto"/>
      </w:divBdr>
    </w:div>
    <w:div w:id="1438602156">
      <w:bodyDiv w:val="1"/>
      <w:marLeft w:val="0"/>
      <w:marRight w:val="0"/>
      <w:marTop w:val="0"/>
      <w:marBottom w:val="0"/>
      <w:divBdr>
        <w:top w:val="none" w:sz="0" w:space="0" w:color="auto"/>
        <w:left w:val="none" w:sz="0" w:space="0" w:color="auto"/>
        <w:bottom w:val="none" w:sz="0" w:space="0" w:color="auto"/>
        <w:right w:val="none" w:sz="0" w:space="0" w:color="auto"/>
      </w:divBdr>
    </w:div>
    <w:div w:id="1438914468">
      <w:bodyDiv w:val="1"/>
      <w:marLeft w:val="0"/>
      <w:marRight w:val="0"/>
      <w:marTop w:val="0"/>
      <w:marBottom w:val="0"/>
      <w:divBdr>
        <w:top w:val="none" w:sz="0" w:space="0" w:color="auto"/>
        <w:left w:val="none" w:sz="0" w:space="0" w:color="auto"/>
        <w:bottom w:val="none" w:sz="0" w:space="0" w:color="auto"/>
        <w:right w:val="none" w:sz="0" w:space="0" w:color="auto"/>
      </w:divBdr>
    </w:div>
    <w:div w:id="1438990203">
      <w:bodyDiv w:val="1"/>
      <w:marLeft w:val="0"/>
      <w:marRight w:val="0"/>
      <w:marTop w:val="0"/>
      <w:marBottom w:val="0"/>
      <w:divBdr>
        <w:top w:val="none" w:sz="0" w:space="0" w:color="auto"/>
        <w:left w:val="none" w:sz="0" w:space="0" w:color="auto"/>
        <w:bottom w:val="none" w:sz="0" w:space="0" w:color="auto"/>
        <w:right w:val="none" w:sz="0" w:space="0" w:color="auto"/>
      </w:divBdr>
    </w:div>
    <w:div w:id="1439519596">
      <w:bodyDiv w:val="1"/>
      <w:marLeft w:val="0"/>
      <w:marRight w:val="0"/>
      <w:marTop w:val="0"/>
      <w:marBottom w:val="0"/>
      <w:divBdr>
        <w:top w:val="none" w:sz="0" w:space="0" w:color="auto"/>
        <w:left w:val="none" w:sz="0" w:space="0" w:color="auto"/>
        <w:bottom w:val="none" w:sz="0" w:space="0" w:color="auto"/>
        <w:right w:val="none" w:sz="0" w:space="0" w:color="auto"/>
      </w:divBdr>
    </w:div>
    <w:div w:id="1439833216">
      <w:bodyDiv w:val="1"/>
      <w:marLeft w:val="0"/>
      <w:marRight w:val="0"/>
      <w:marTop w:val="0"/>
      <w:marBottom w:val="0"/>
      <w:divBdr>
        <w:top w:val="none" w:sz="0" w:space="0" w:color="auto"/>
        <w:left w:val="none" w:sz="0" w:space="0" w:color="auto"/>
        <w:bottom w:val="none" w:sz="0" w:space="0" w:color="auto"/>
        <w:right w:val="none" w:sz="0" w:space="0" w:color="auto"/>
      </w:divBdr>
    </w:div>
    <w:div w:id="1440177092">
      <w:bodyDiv w:val="1"/>
      <w:marLeft w:val="0"/>
      <w:marRight w:val="0"/>
      <w:marTop w:val="0"/>
      <w:marBottom w:val="0"/>
      <w:divBdr>
        <w:top w:val="none" w:sz="0" w:space="0" w:color="auto"/>
        <w:left w:val="none" w:sz="0" w:space="0" w:color="auto"/>
        <w:bottom w:val="none" w:sz="0" w:space="0" w:color="auto"/>
        <w:right w:val="none" w:sz="0" w:space="0" w:color="auto"/>
      </w:divBdr>
    </w:div>
    <w:div w:id="1440635764">
      <w:bodyDiv w:val="1"/>
      <w:marLeft w:val="0"/>
      <w:marRight w:val="0"/>
      <w:marTop w:val="0"/>
      <w:marBottom w:val="0"/>
      <w:divBdr>
        <w:top w:val="none" w:sz="0" w:space="0" w:color="auto"/>
        <w:left w:val="none" w:sz="0" w:space="0" w:color="auto"/>
        <w:bottom w:val="none" w:sz="0" w:space="0" w:color="auto"/>
        <w:right w:val="none" w:sz="0" w:space="0" w:color="auto"/>
      </w:divBdr>
    </w:div>
    <w:div w:id="1441220858">
      <w:bodyDiv w:val="1"/>
      <w:marLeft w:val="0"/>
      <w:marRight w:val="0"/>
      <w:marTop w:val="0"/>
      <w:marBottom w:val="0"/>
      <w:divBdr>
        <w:top w:val="none" w:sz="0" w:space="0" w:color="auto"/>
        <w:left w:val="none" w:sz="0" w:space="0" w:color="auto"/>
        <w:bottom w:val="none" w:sz="0" w:space="0" w:color="auto"/>
        <w:right w:val="none" w:sz="0" w:space="0" w:color="auto"/>
      </w:divBdr>
    </w:div>
    <w:div w:id="1441953212">
      <w:bodyDiv w:val="1"/>
      <w:marLeft w:val="0"/>
      <w:marRight w:val="0"/>
      <w:marTop w:val="0"/>
      <w:marBottom w:val="0"/>
      <w:divBdr>
        <w:top w:val="none" w:sz="0" w:space="0" w:color="auto"/>
        <w:left w:val="none" w:sz="0" w:space="0" w:color="auto"/>
        <w:bottom w:val="none" w:sz="0" w:space="0" w:color="auto"/>
        <w:right w:val="none" w:sz="0" w:space="0" w:color="auto"/>
      </w:divBdr>
    </w:div>
    <w:div w:id="1442841802">
      <w:bodyDiv w:val="1"/>
      <w:marLeft w:val="0"/>
      <w:marRight w:val="0"/>
      <w:marTop w:val="0"/>
      <w:marBottom w:val="0"/>
      <w:divBdr>
        <w:top w:val="none" w:sz="0" w:space="0" w:color="auto"/>
        <w:left w:val="none" w:sz="0" w:space="0" w:color="auto"/>
        <w:bottom w:val="none" w:sz="0" w:space="0" w:color="auto"/>
        <w:right w:val="none" w:sz="0" w:space="0" w:color="auto"/>
      </w:divBdr>
    </w:div>
    <w:div w:id="1444039223">
      <w:bodyDiv w:val="1"/>
      <w:marLeft w:val="0"/>
      <w:marRight w:val="0"/>
      <w:marTop w:val="0"/>
      <w:marBottom w:val="0"/>
      <w:divBdr>
        <w:top w:val="none" w:sz="0" w:space="0" w:color="auto"/>
        <w:left w:val="none" w:sz="0" w:space="0" w:color="auto"/>
        <w:bottom w:val="none" w:sz="0" w:space="0" w:color="auto"/>
        <w:right w:val="none" w:sz="0" w:space="0" w:color="auto"/>
      </w:divBdr>
    </w:div>
    <w:div w:id="1444307783">
      <w:bodyDiv w:val="1"/>
      <w:marLeft w:val="0"/>
      <w:marRight w:val="0"/>
      <w:marTop w:val="0"/>
      <w:marBottom w:val="0"/>
      <w:divBdr>
        <w:top w:val="none" w:sz="0" w:space="0" w:color="auto"/>
        <w:left w:val="none" w:sz="0" w:space="0" w:color="auto"/>
        <w:bottom w:val="none" w:sz="0" w:space="0" w:color="auto"/>
        <w:right w:val="none" w:sz="0" w:space="0" w:color="auto"/>
      </w:divBdr>
    </w:div>
    <w:div w:id="1444576694">
      <w:bodyDiv w:val="1"/>
      <w:marLeft w:val="0"/>
      <w:marRight w:val="0"/>
      <w:marTop w:val="0"/>
      <w:marBottom w:val="0"/>
      <w:divBdr>
        <w:top w:val="none" w:sz="0" w:space="0" w:color="auto"/>
        <w:left w:val="none" w:sz="0" w:space="0" w:color="auto"/>
        <w:bottom w:val="none" w:sz="0" w:space="0" w:color="auto"/>
        <w:right w:val="none" w:sz="0" w:space="0" w:color="auto"/>
      </w:divBdr>
    </w:div>
    <w:div w:id="1444810506">
      <w:bodyDiv w:val="1"/>
      <w:marLeft w:val="0"/>
      <w:marRight w:val="0"/>
      <w:marTop w:val="0"/>
      <w:marBottom w:val="0"/>
      <w:divBdr>
        <w:top w:val="none" w:sz="0" w:space="0" w:color="auto"/>
        <w:left w:val="none" w:sz="0" w:space="0" w:color="auto"/>
        <w:bottom w:val="none" w:sz="0" w:space="0" w:color="auto"/>
        <w:right w:val="none" w:sz="0" w:space="0" w:color="auto"/>
      </w:divBdr>
    </w:div>
    <w:div w:id="1444881396">
      <w:bodyDiv w:val="1"/>
      <w:marLeft w:val="0"/>
      <w:marRight w:val="0"/>
      <w:marTop w:val="0"/>
      <w:marBottom w:val="0"/>
      <w:divBdr>
        <w:top w:val="none" w:sz="0" w:space="0" w:color="auto"/>
        <w:left w:val="none" w:sz="0" w:space="0" w:color="auto"/>
        <w:bottom w:val="none" w:sz="0" w:space="0" w:color="auto"/>
        <w:right w:val="none" w:sz="0" w:space="0" w:color="auto"/>
      </w:divBdr>
    </w:div>
    <w:div w:id="1444960050">
      <w:bodyDiv w:val="1"/>
      <w:marLeft w:val="0"/>
      <w:marRight w:val="0"/>
      <w:marTop w:val="0"/>
      <w:marBottom w:val="0"/>
      <w:divBdr>
        <w:top w:val="none" w:sz="0" w:space="0" w:color="auto"/>
        <w:left w:val="none" w:sz="0" w:space="0" w:color="auto"/>
        <w:bottom w:val="none" w:sz="0" w:space="0" w:color="auto"/>
        <w:right w:val="none" w:sz="0" w:space="0" w:color="auto"/>
      </w:divBdr>
    </w:div>
    <w:div w:id="1444963236">
      <w:bodyDiv w:val="1"/>
      <w:marLeft w:val="0"/>
      <w:marRight w:val="0"/>
      <w:marTop w:val="0"/>
      <w:marBottom w:val="0"/>
      <w:divBdr>
        <w:top w:val="none" w:sz="0" w:space="0" w:color="auto"/>
        <w:left w:val="none" w:sz="0" w:space="0" w:color="auto"/>
        <w:bottom w:val="none" w:sz="0" w:space="0" w:color="auto"/>
        <w:right w:val="none" w:sz="0" w:space="0" w:color="auto"/>
      </w:divBdr>
    </w:div>
    <w:div w:id="1445006079">
      <w:bodyDiv w:val="1"/>
      <w:marLeft w:val="0"/>
      <w:marRight w:val="0"/>
      <w:marTop w:val="0"/>
      <w:marBottom w:val="0"/>
      <w:divBdr>
        <w:top w:val="none" w:sz="0" w:space="0" w:color="auto"/>
        <w:left w:val="none" w:sz="0" w:space="0" w:color="auto"/>
        <w:bottom w:val="none" w:sz="0" w:space="0" w:color="auto"/>
        <w:right w:val="none" w:sz="0" w:space="0" w:color="auto"/>
      </w:divBdr>
    </w:div>
    <w:div w:id="1445031001">
      <w:bodyDiv w:val="1"/>
      <w:marLeft w:val="0"/>
      <w:marRight w:val="0"/>
      <w:marTop w:val="0"/>
      <w:marBottom w:val="0"/>
      <w:divBdr>
        <w:top w:val="none" w:sz="0" w:space="0" w:color="auto"/>
        <w:left w:val="none" w:sz="0" w:space="0" w:color="auto"/>
        <w:bottom w:val="none" w:sz="0" w:space="0" w:color="auto"/>
        <w:right w:val="none" w:sz="0" w:space="0" w:color="auto"/>
      </w:divBdr>
    </w:div>
    <w:div w:id="1445229627">
      <w:bodyDiv w:val="1"/>
      <w:marLeft w:val="0"/>
      <w:marRight w:val="0"/>
      <w:marTop w:val="0"/>
      <w:marBottom w:val="0"/>
      <w:divBdr>
        <w:top w:val="none" w:sz="0" w:space="0" w:color="auto"/>
        <w:left w:val="none" w:sz="0" w:space="0" w:color="auto"/>
        <w:bottom w:val="none" w:sz="0" w:space="0" w:color="auto"/>
        <w:right w:val="none" w:sz="0" w:space="0" w:color="auto"/>
      </w:divBdr>
    </w:div>
    <w:div w:id="1445466004">
      <w:bodyDiv w:val="1"/>
      <w:marLeft w:val="0"/>
      <w:marRight w:val="0"/>
      <w:marTop w:val="0"/>
      <w:marBottom w:val="0"/>
      <w:divBdr>
        <w:top w:val="none" w:sz="0" w:space="0" w:color="auto"/>
        <w:left w:val="none" w:sz="0" w:space="0" w:color="auto"/>
        <w:bottom w:val="none" w:sz="0" w:space="0" w:color="auto"/>
        <w:right w:val="none" w:sz="0" w:space="0" w:color="auto"/>
      </w:divBdr>
    </w:div>
    <w:div w:id="1445687578">
      <w:bodyDiv w:val="1"/>
      <w:marLeft w:val="0"/>
      <w:marRight w:val="0"/>
      <w:marTop w:val="0"/>
      <w:marBottom w:val="0"/>
      <w:divBdr>
        <w:top w:val="none" w:sz="0" w:space="0" w:color="auto"/>
        <w:left w:val="none" w:sz="0" w:space="0" w:color="auto"/>
        <w:bottom w:val="none" w:sz="0" w:space="0" w:color="auto"/>
        <w:right w:val="none" w:sz="0" w:space="0" w:color="auto"/>
      </w:divBdr>
    </w:div>
    <w:div w:id="1446079169">
      <w:bodyDiv w:val="1"/>
      <w:marLeft w:val="0"/>
      <w:marRight w:val="0"/>
      <w:marTop w:val="0"/>
      <w:marBottom w:val="0"/>
      <w:divBdr>
        <w:top w:val="none" w:sz="0" w:space="0" w:color="auto"/>
        <w:left w:val="none" w:sz="0" w:space="0" w:color="auto"/>
        <w:bottom w:val="none" w:sz="0" w:space="0" w:color="auto"/>
        <w:right w:val="none" w:sz="0" w:space="0" w:color="auto"/>
      </w:divBdr>
    </w:div>
    <w:div w:id="1446341866">
      <w:bodyDiv w:val="1"/>
      <w:marLeft w:val="0"/>
      <w:marRight w:val="0"/>
      <w:marTop w:val="0"/>
      <w:marBottom w:val="0"/>
      <w:divBdr>
        <w:top w:val="none" w:sz="0" w:space="0" w:color="auto"/>
        <w:left w:val="none" w:sz="0" w:space="0" w:color="auto"/>
        <w:bottom w:val="none" w:sz="0" w:space="0" w:color="auto"/>
        <w:right w:val="none" w:sz="0" w:space="0" w:color="auto"/>
      </w:divBdr>
    </w:div>
    <w:div w:id="1446844767">
      <w:bodyDiv w:val="1"/>
      <w:marLeft w:val="0"/>
      <w:marRight w:val="0"/>
      <w:marTop w:val="0"/>
      <w:marBottom w:val="0"/>
      <w:divBdr>
        <w:top w:val="none" w:sz="0" w:space="0" w:color="auto"/>
        <w:left w:val="none" w:sz="0" w:space="0" w:color="auto"/>
        <w:bottom w:val="none" w:sz="0" w:space="0" w:color="auto"/>
        <w:right w:val="none" w:sz="0" w:space="0" w:color="auto"/>
      </w:divBdr>
    </w:div>
    <w:div w:id="1446847909">
      <w:bodyDiv w:val="1"/>
      <w:marLeft w:val="0"/>
      <w:marRight w:val="0"/>
      <w:marTop w:val="0"/>
      <w:marBottom w:val="0"/>
      <w:divBdr>
        <w:top w:val="none" w:sz="0" w:space="0" w:color="auto"/>
        <w:left w:val="none" w:sz="0" w:space="0" w:color="auto"/>
        <w:bottom w:val="none" w:sz="0" w:space="0" w:color="auto"/>
        <w:right w:val="none" w:sz="0" w:space="0" w:color="auto"/>
      </w:divBdr>
    </w:div>
    <w:div w:id="1446998580">
      <w:bodyDiv w:val="1"/>
      <w:marLeft w:val="0"/>
      <w:marRight w:val="0"/>
      <w:marTop w:val="0"/>
      <w:marBottom w:val="0"/>
      <w:divBdr>
        <w:top w:val="none" w:sz="0" w:space="0" w:color="auto"/>
        <w:left w:val="none" w:sz="0" w:space="0" w:color="auto"/>
        <w:bottom w:val="none" w:sz="0" w:space="0" w:color="auto"/>
        <w:right w:val="none" w:sz="0" w:space="0" w:color="auto"/>
      </w:divBdr>
    </w:div>
    <w:div w:id="1447041401">
      <w:bodyDiv w:val="1"/>
      <w:marLeft w:val="0"/>
      <w:marRight w:val="0"/>
      <w:marTop w:val="0"/>
      <w:marBottom w:val="0"/>
      <w:divBdr>
        <w:top w:val="none" w:sz="0" w:space="0" w:color="auto"/>
        <w:left w:val="none" w:sz="0" w:space="0" w:color="auto"/>
        <w:bottom w:val="none" w:sz="0" w:space="0" w:color="auto"/>
        <w:right w:val="none" w:sz="0" w:space="0" w:color="auto"/>
      </w:divBdr>
    </w:div>
    <w:div w:id="1447043007">
      <w:bodyDiv w:val="1"/>
      <w:marLeft w:val="0"/>
      <w:marRight w:val="0"/>
      <w:marTop w:val="0"/>
      <w:marBottom w:val="0"/>
      <w:divBdr>
        <w:top w:val="none" w:sz="0" w:space="0" w:color="auto"/>
        <w:left w:val="none" w:sz="0" w:space="0" w:color="auto"/>
        <w:bottom w:val="none" w:sz="0" w:space="0" w:color="auto"/>
        <w:right w:val="none" w:sz="0" w:space="0" w:color="auto"/>
      </w:divBdr>
    </w:div>
    <w:div w:id="1447457514">
      <w:bodyDiv w:val="1"/>
      <w:marLeft w:val="0"/>
      <w:marRight w:val="0"/>
      <w:marTop w:val="0"/>
      <w:marBottom w:val="0"/>
      <w:divBdr>
        <w:top w:val="none" w:sz="0" w:space="0" w:color="auto"/>
        <w:left w:val="none" w:sz="0" w:space="0" w:color="auto"/>
        <w:bottom w:val="none" w:sz="0" w:space="0" w:color="auto"/>
        <w:right w:val="none" w:sz="0" w:space="0" w:color="auto"/>
      </w:divBdr>
    </w:div>
    <w:div w:id="1447504348">
      <w:bodyDiv w:val="1"/>
      <w:marLeft w:val="0"/>
      <w:marRight w:val="0"/>
      <w:marTop w:val="0"/>
      <w:marBottom w:val="0"/>
      <w:divBdr>
        <w:top w:val="none" w:sz="0" w:space="0" w:color="auto"/>
        <w:left w:val="none" w:sz="0" w:space="0" w:color="auto"/>
        <w:bottom w:val="none" w:sz="0" w:space="0" w:color="auto"/>
        <w:right w:val="none" w:sz="0" w:space="0" w:color="auto"/>
      </w:divBdr>
    </w:div>
    <w:div w:id="1447582842">
      <w:bodyDiv w:val="1"/>
      <w:marLeft w:val="0"/>
      <w:marRight w:val="0"/>
      <w:marTop w:val="0"/>
      <w:marBottom w:val="0"/>
      <w:divBdr>
        <w:top w:val="none" w:sz="0" w:space="0" w:color="auto"/>
        <w:left w:val="none" w:sz="0" w:space="0" w:color="auto"/>
        <w:bottom w:val="none" w:sz="0" w:space="0" w:color="auto"/>
        <w:right w:val="none" w:sz="0" w:space="0" w:color="auto"/>
      </w:divBdr>
    </w:div>
    <w:div w:id="1447695820">
      <w:bodyDiv w:val="1"/>
      <w:marLeft w:val="0"/>
      <w:marRight w:val="0"/>
      <w:marTop w:val="0"/>
      <w:marBottom w:val="0"/>
      <w:divBdr>
        <w:top w:val="none" w:sz="0" w:space="0" w:color="auto"/>
        <w:left w:val="none" w:sz="0" w:space="0" w:color="auto"/>
        <w:bottom w:val="none" w:sz="0" w:space="0" w:color="auto"/>
        <w:right w:val="none" w:sz="0" w:space="0" w:color="auto"/>
      </w:divBdr>
    </w:div>
    <w:div w:id="1447846480">
      <w:bodyDiv w:val="1"/>
      <w:marLeft w:val="0"/>
      <w:marRight w:val="0"/>
      <w:marTop w:val="0"/>
      <w:marBottom w:val="0"/>
      <w:divBdr>
        <w:top w:val="none" w:sz="0" w:space="0" w:color="auto"/>
        <w:left w:val="none" w:sz="0" w:space="0" w:color="auto"/>
        <w:bottom w:val="none" w:sz="0" w:space="0" w:color="auto"/>
        <w:right w:val="none" w:sz="0" w:space="0" w:color="auto"/>
      </w:divBdr>
    </w:div>
    <w:div w:id="1448158736">
      <w:bodyDiv w:val="1"/>
      <w:marLeft w:val="0"/>
      <w:marRight w:val="0"/>
      <w:marTop w:val="0"/>
      <w:marBottom w:val="0"/>
      <w:divBdr>
        <w:top w:val="none" w:sz="0" w:space="0" w:color="auto"/>
        <w:left w:val="none" w:sz="0" w:space="0" w:color="auto"/>
        <w:bottom w:val="none" w:sz="0" w:space="0" w:color="auto"/>
        <w:right w:val="none" w:sz="0" w:space="0" w:color="auto"/>
      </w:divBdr>
    </w:div>
    <w:div w:id="1449159022">
      <w:bodyDiv w:val="1"/>
      <w:marLeft w:val="0"/>
      <w:marRight w:val="0"/>
      <w:marTop w:val="0"/>
      <w:marBottom w:val="0"/>
      <w:divBdr>
        <w:top w:val="none" w:sz="0" w:space="0" w:color="auto"/>
        <w:left w:val="none" w:sz="0" w:space="0" w:color="auto"/>
        <w:bottom w:val="none" w:sz="0" w:space="0" w:color="auto"/>
        <w:right w:val="none" w:sz="0" w:space="0" w:color="auto"/>
      </w:divBdr>
    </w:div>
    <w:div w:id="1449199675">
      <w:bodyDiv w:val="1"/>
      <w:marLeft w:val="0"/>
      <w:marRight w:val="0"/>
      <w:marTop w:val="0"/>
      <w:marBottom w:val="0"/>
      <w:divBdr>
        <w:top w:val="none" w:sz="0" w:space="0" w:color="auto"/>
        <w:left w:val="none" w:sz="0" w:space="0" w:color="auto"/>
        <w:bottom w:val="none" w:sz="0" w:space="0" w:color="auto"/>
        <w:right w:val="none" w:sz="0" w:space="0" w:color="auto"/>
      </w:divBdr>
    </w:div>
    <w:div w:id="1449617233">
      <w:bodyDiv w:val="1"/>
      <w:marLeft w:val="0"/>
      <w:marRight w:val="0"/>
      <w:marTop w:val="0"/>
      <w:marBottom w:val="0"/>
      <w:divBdr>
        <w:top w:val="none" w:sz="0" w:space="0" w:color="auto"/>
        <w:left w:val="none" w:sz="0" w:space="0" w:color="auto"/>
        <w:bottom w:val="none" w:sz="0" w:space="0" w:color="auto"/>
        <w:right w:val="none" w:sz="0" w:space="0" w:color="auto"/>
      </w:divBdr>
    </w:div>
    <w:div w:id="1449666176">
      <w:bodyDiv w:val="1"/>
      <w:marLeft w:val="0"/>
      <w:marRight w:val="0"/>
      <w:marTop w:val="0"/>
      <w:marBottom w:val="0"/>
      <w:divBdr>
        <w:top w:val="none" w:sz="0" w:space="0" w:color="auto"/>
        <w:left w:val="none" w:sz="0" w:space="0" w:color="auto"/>
        <w:bottom w:val="none" w:sz="0" w:space="0" w:color="auto"/>
        <w:right w:val="none" w:sz="0" w:space="0" w:color="auto"/>
      </w:divBdr>
    </w:div>
    <w:div w:id="1450052992">
      <w:bodyDiv w:val="1"/>
      <w:marLeft w:val="0"/>
      <w:marRight w:val="0"/>
      <w:marTop w:val="0"/>
      <w:marBottom w:val="0"/>
      <w:divBdr>
        <w:top w:val="none" w:sz="0" w:space="0" w:color="auto"/>
        <w:left w:val="none" w:sz="0" w:space="0" w:color="auto"/>
        <w:bottom w:val="none" w:sz="0" w:space="0" w:color="auto"/>
        <w:right w:val="none" w:sz="0" w:space="0" w:color="auto"/>
      </w:divBdr>
    </w:div>
    <w:div w:id="1450780955">
      <w:bodyDiv w:val="1"/>
      <w:marLeft w:val="0"/>
      <w:marRight w:val="0"/>
      <w:marTop w:val="0"/>
      <w:marBottom w:val="0"/>
      <w:divBdr>
        <w:top w:val="none" w:sz="0" w:space="0" w:color="auto"/>
        <w:left w:val="none" w:sz="0" w:space="0" w:color="auto"/>
        <w:bottom w:val="none" w:sz="0" w:space="0" w:color="auto"/>
        <w:right w:val="none" w:sz="0" w:space="0" w:color="auto"/>
      </w:divBdr>
    </w:div>
    <w:div w:id="1450975747">
      <w:bodyDiv w:val="1"/>
      <w:marLeft w:val="0"/>
      <w:marRight w:val="0"/>
      <w:marTop w:val="0"/>
      <w:marBottom w:val="0"/>
      <w:divBdr>
        <w:top w:val="none" w:sz="0" w:space="0" w:color="auto"/>
        <w:left w:val="none" w:sz="0" w:space="0" w:color="auto"/>
        <w:bottom w:val="none" w:sz="0" w:space="0" w:color="auto"/>
        <w:right w:val="none" w:sz="0" w:space="0" w:color="auto"/>
      </w:divBdr>
    </w:div>
    <w:div w:id="1450975868">
      <w:bodyDiv w:val="1"/>
      <w:marLeft w:val="0"/>
      <w:marRight w:val="0"/>
      <w:marTop w:val="0"/>
      <w:marBottom w:val="0"/>
      <w:divBdr>
        <w:top w:val="none" w:sz="0" w:space="0" w:color="auto"/>
        <w:left w:val="none" w:sz="0" w:space="0" w:color="auto"/>
        <w:bottom w:val="none" w:sz="0" w:space="0" w:color="auto"/>
        <w:right w:val="none" w:sz="0" w:space="0" w:color="auto"/>
      </w:divBdr>
    </w:div>
    <w:div w:id="1451628801">
      <w:bodyDiv w:val="1"/>
      <w:marLeft w:val="0"/>
      <w:marRight w:val="0"/>
      <w:marTop w:val="0"/>
      <w:marBottom w:val="0"/>
      <w:divBdr>
        <w:top w:val="none" w:sz="0" w:space="0" w:color="auto"/>
        <w:left w:val="none" w:sz="0" w:space="0" w:color="auto"/>
        <w:bottom w:val="none" w:sz="0" w:space="0" w:color="auto"/>
        <w:right w:val="none" w:sz="0" w:space="0" w:color="auto"/>
      </w:divBdr>
    </w:div>
    <w:div w:id="1451706503">
      <w:bodyDiv w:val="1"/>
      <w:marLeft w:val="0"/>
      <w:marRight w:val="0"/>
      <w:marTop w:val="0"/>
      <w:marBottom w:val="0"/>
      <w:divBdr>
        <w:top w:val="none" w:sz="0" w:space="0" w:color="auto"/>
        <w:left w:val="none" w:sz="0" w:space="0" w:color="auto"/>
        <w:bottom w:val="none" w:sz="0" w:space="0" w:color="auto"/>
        <w:right w:val="none" w:sz="0" w:space="0" w:color="auto"/>
      </w:divBdr>
    </w:div>
    <w:div w:id="1451777031">
      <w:bodyDiv w:val="1"/>
      <w:marLeft w:val="0"/>
      <w:marRight w:val="0"/>
      <w:marTop w:val="0"/>
      <w:marBottom w:val="0"/>
      <w:divBdr>
        <w:top w:val="none" w:sz="0" w:space="0" w:color="auto"/>
        <w:left w:val="none" w:sz="0" w:space="0" w:color="auto"/>
        <w:bottom w:val="none" w:sz="0" w:space="0" w:color="auto"/>
        <w:right w:val="none" w:sz="0" w:space="0" w:color="auto"/>
      </w:divBdr>
    </w:div>
    <w:div w:id="1451900246">
      <w:bodyDiv w:val="1"/>
      <w:marLeft w:val="0"/>
      <w:marRight w:val="0"/>
      <w:marTop w:val="0"/>
      <w:marBottom w:val="0"/>
      <w:divBdr>
        <w:top w:val="none" w:sz="0" w:space="0" w:color="auto"/>
        <w:left w:val="none" w:sz="0" w:space="0" w:color="auto"/>
        <w:bottom w:val="none" w:sz="0" w:space="0" w:color="auto"/>
        <w:right w:val="none" w:sz="0" w:space="0" w:color="auto"/>
      </w:divBdr>
    </w:div>
    <w:div w:id="1452020022">
      <w:bodyDiv w:val="1"/>
      <w:marLeft w:val="0"/>
      <w:marRight w:val="0"/>
      <w:marTop w:val="0"/>
      <w:marBottom w:val="0"/>
      <w:divBdr>
        <w:top w:val="none" w:sz="0" w:space="0" w:color="auto"/>
        <w:left w:val="none" w:sz="0" w:space="0" w:color="auto"/>
        <w:bottom w:val="none" w:sz="0" w:space="0" w:color="auto"/>
        <w:right w:val="none" w:sz="0" w:space="0" w:color="auto"/>
      </w:divBdr>
    </w:div>
    <w:div w:id="1452440130">
      <w:bodyDiv w:val="1"/>
      <w:marLeft w:val="0"/>
      <w:marRight w:val="0"/>
      <w:marTop w:val="0"/>
      <w:marBottom w:val="0"/>
      <w:divBdr>
        <w:top w:val="none" w:sz="0" w:space="0" w:color="auto"/>
        <w:left w:val="none" w:sz="0" w:space="0" w:color="auto"/>
        <w:bottom w:val="none" w:sz="0" w:space="0" w:color="auto"/>
        <w:right w:val="none" w:sz="0" w:space="0" w:color="auto"/>
      </w:divBdr>
    </w:div>
    <w:div w:id="1452627855">
      <w:bodyDiv w:val="1"/>
      <w:marLeft w:val="0"/>
      <w:marRight w:val="0"/>
      <w:marTop w:val="0"/>
      <w:marBottom w:val="0"/>
      <w:divBdr>
        <w:top w:val="none" w:sz="0" w:space="0" w:color="auto"/>
        <w:left w:val="none" w:sz="0" w:space="0" w:color="auto"/>
        <w:bottom w:val="none" w:sz="0" w:space="0" w:color="auto"/>
        <w:right w:val="none" w:sz="0" w:space="0" w:color="auto"/>
      </w:divBdr>
    </w:div>
    <w:div w:id="1452746866">
      <w:bodyDiv w:val="1"/>
      <w:marLeft w:val="0"/>
      <w:marRight w:val="0"/>
      <w:marTop w:val="0"/>
      <w:marBottom w:val="0"/>
      <w:divBdr>
        <w:top w:val="none" w:sz="0" w:space="0" w:color="auto"/>
        <w:left w:val="none" w:sz="0" w:space="0" w:color="auto"/>
        <w:bottom w:val="none" w:sz="0" w:space="0" w:color="auto"/>
        <w:right w:val="none" w:sz="0" w:space="0" w:color="auto"/>
      </w:divBdr>
    </w:div>
    <w:div w:id="1453016832">
      <w:bodyDiv w:val="1"/>
      <w:marLeft w:val="0"/>
      <w:marRight w:val="0"/>
      <w:marTop w:val="0"/>
      <w:marBottom w:val="0"/>
      <w:divBdr>
        <w:top w:val="none" w:sz="0" w:space="0" w:color="auto"/>
        <w:left w:val="none" w:sz="0" w:space="0" w:color="auto"/>
        <w:bottom w:val="none" w:sz="0" w:space="0" w:color="auto"/>
        <w:right w:val="none" w:sz="0" w:space="0" w:color="auto"/>
      </w:divBdr>
    </w:div>
    <w:div w:id="1453088617">
      <w:bodyDiv w:val="1"/>
      <w:marLeft w:val="0"/>
      <w:marRight w:val="0"/>
      <w:marTop w:val="0"/>
      <w:marBottom w:val="0"/>
      <w:divBdr>
        <w:top w:val="none" w:sz="0" w:space="0" w:color="auto"/>
        <w:left w:val="none" w:sz="0" w:space="0" w:color="auto"/>
        <w:bottom w:val="none" w:sz="0" w:space="0" w:color="auto"/>
        <w:right w:val="none" w:sz="0" w:space="0" w:color="auto"/>
      </w:divBdr>
    </w:div>
    <w:div w:id="1453129798">
      <w:bodyDiv w:val="1"/>
      <w:marLeft w:val="0"/>
      <w:marRight w:val="0"/>
      <w:marTop w:val="0"/>
      <w:marBottom w:val="0"/>
      <w:divBdr>
        <w:top w:val="none" w:sz="0" w:space="0" w:color="auto"/>
        <w:left w:val="none" w:sz="0" w:space="0" w:color="auto"/>
        <w:bottom w:val="none" w:sz="0" w:space="0" w:color="auto"/>
        <w:right w:val="none" w:sz="0" w:space="0" w:color="auto"/>
      </w:divBdr>
    </w:div>
    <w:div w:id="1453590446">
      <w:bodyDiv w:val="1"/>
      <w:marLeft w:val="0"/>
      <w:marRight w:val="0"/>
      <w:marTop w:val="0"/>
      <w:marBottom w:val="0"/>
      <w:divBdr>
        <w:top w:val="none" w:sz="0" w:space="0" w:color="auto"/>
        <w:left w:val="none" w:sz="0" w:space="0" w:color="auto"/>
        <w:bottom w:val="none" w:sz="0" w:space="0" w:color="auto"/>
        <w:right w:val="none" w:sz="0" w:space="0" w:color="auto"/>
      </w:divBdr>
    </w:div>
    <w:div w:id="1453745255">
      <w:bodyDiv w:val="1"/>
      <w:marLeft w:val="0"/>
      <w:marRight w:val="0"/>
      <w:marTop w:val="0"/>
      <w:marBottom w:val="0"/>
      <w:divBdr>
        <w:top w:val="none" w:sz="0" w:space="0" w:color="auto"/>
        <w:left w:val="none" w:sz="0" w:space="0" w:color="auto"/>
        <w:bottom w:val="none" w:sz="0" w:space="0" w:color="auto"/>
        <w:right w:val="none" w:sz="0" w:space="0" w:color="auto"/>
      </w:divBdr>
    </w:div>
    <w:div w:id="1453863177">
      <w:bodyDiv w:val="1"/>
      <w:marLeft w:val="0"/>
      <w:marRight w:val="0"/>
      <w:marTop w:val="0"/>
      <w:marBottom w:val="0"/>
      <w:divBdr>
        <w:top w:val="none" w:sz="0" w:space="0" w:color="auto"/>
        <w:left w:val="none" w:sz="0" w:space="0" w:color="auto"/>
        <w:bottom w:val="none" w:sz="0" w:space="0" w:color="auto"/>
        <w:right w:val="none" w:sz="0" w:space="0" w:color="auto"/>
      </w:divBdr>
    </w:div>
    <w:div w:id="1454129104">
      <w:bodyDiv w:val="1"/>
      <w:marLeft w:val="0"/>
      <w:marRight w:val="0"/>
      <w:marTop w:val="0"/>
      <w:marBottom w:val="0"/>
      <w:divBdr>
        <w:top w:val="none" w:sz="0" w:space="0" w:color="auto"/>
        <w:left w:val="none" w:sz="0" w:space="0" w:color="auto"/>
        <w:bottom w:val="none" w:sz="0" w:space="0" w:color="auto"/>
        <w:right w:val="none" w:sz="0" w:space="0" w:color="auto"/>
      </w:divBdr>
    </w:div>
    <w:div w:id="1454253853">
      <w:bodyDiv w:val="1"/>
      <w:marLeft w:val="0"/>
      <w:marRight w:val="0"/>
      <w:marTop w:val="0"/>
      <w:marBottom w:val="0"/>
      <w:divBdr>
        <w:top w:val="none" w:sz="0" w:space="0" w:color="auto"/>
        <w:left w:val="none" w:sz="0" w:space="0" w:color="auto"/>
        <w:bottom w:val="none" w:sz="0" w:space="0" w:color="auto"/>
        <w:right w:val="none" w:sz="0" w:space="0" w:color="auto"/>
      </w:divBdr>
    </w:div>
    <w:div w:id="1454329162">
      <w:bodyDiv w:val="1"/>
      <w:marLeft w:val="0"/>
      <w:marRight w:val="0"/>
      <w:marTop w:val="0"/>
      <w:marBottom w:val="0"/>
      <w:divBdr>
        <w:top w:val="none" w:sz="0" w:space="0" w:color="auto"/>
        <w:left w:val="none" w:sz="0" w:space="0" w:color="auto"/>
        <w:bottom w:val="none" w:sz="0" w:space="0" w:color="auto"/>
        <w:right w:val="none" w:sz="0" w:space="0" w:color="auto"/>
      </w:divBdr>
    </w:div>
    <w:div w:id="1454516116">
      <w:bodyDiv w:val="1"/>
      <w:marLeft w:val="0"/>
      <w:marRight w:val="0"/>
      <w:marTop w:val="0"/>
      <w:marBottom w:val="0"/>
      <w:divBdr>
        <w:top w:val="none" w:sz="0" w:space="0" w:color="auto"/>
        <w:left w:val="none" w:sz="0" w:space="0" w:color="auto"/>
        <w:bottom w:val="none" w:sz="0" w:space="0" w:color="auto"/>
        <w:right w:val="none" w:sz="0" w:space="0" w:color="auto"/>
      </w:divBdr>
    </w:div>
    <w:div w:id="1454903342">
      <w:bodyDiv w:val="1"/>
      <w:marLeft w:val="0"/>
      <w:marRight w:val="0"/>
      <w:marTop w:val="0"/>
      <w:marBottom w:val="0"/>
      <w:divBdr>
        <w:top w:val="none" w:sz="0" w:space="0" w:color="auto"/>
        <w:left w:val="none" w:sz="0" w:space="0" w:color="auto"/>
        <w:bottom w:val="none" w:sz="0" w:space="0" w:color="auto"/>
        <w:right w:val="none" w:sz="0" w:space="0" w:color="auto"/>
      </w:divBdr>
    </w:div>
    <w:div w:id="1455100785">
      <w:bodyDiv w:val="1"/>
      <w:marLeft w:val="0"/>
      <w:marRight w:val="0"/>
      <w:marTop w:val="0"/>
      <w:marBottom w:val="0"/>
      <w:divBdr>
        <w:top w:val="none" w:sz="0" w:space="0" w:color="auto"/>
        <w:left w:val="none" w:sz="0" w:space="0" w:color="auto"/>
        <w:bottom w:val="none" w:sz="0" w:space="0" w:color="auto"/>
        <w:right w:val="none" w:sz="0" w:space="0" w:color="auto"/>
      </w:divBdr>
    </w:div>
    <w:div w:id="1455247041">
      <w:bodyDiv w:val="1"/>
      <w:marLeft w:val="0"/>
      <w:marRight w:val="0"/>
      <w:marTop w:val="0"/>
      <w:marBottom w:val="0"/>
      <w:divBdr>
        <w:top w:val="none" w:sz="0" w:space="0" w:color="auto"/>
        <w:left w:val="none" w:sz="0" w:space="0" w:color="auto"/>
        <w:bottom w:val="none" w:sz="0" w:space="0" w:color="auto"/>
        <w:right w:val="none" w:sz="0" w:space="0" w:color="auto"/>
      </w:divBdr>
    </w:div>
    <w:div w:id="1455366098">
      <w:bodyDiv w:val="1"/>
      <w:marLeft w:val="0"/>
      <w:marRight w:val="0"/>
      <w:marTop w:val="0"/>
      <w:marBottom w:val="0"/>
      <w:divBdr>
        <w:top w:val="none" w:sz="0" w:space="0" w:color="auto"/>
        <w:left w:val="none" w:sz="0" w:space="0" w:color="auto"/>
        <w:bottom w:val="none" w:sz="0" w:space="0" w:color="auto"/>
        <w:right w:val="none" w:sz="0" w:space="0" w:color="auto"/>
      </w:divBdr>
    </w:div>
    <w:div w:id="1455556360">
      <w:bodyDiv w:val="1"/>
      <w:marLeft w:val="0"/>
      <w:marRight w:val="0"/>
      <w:marTop w:val="0"/>
      <w:marBottom w:val="0"/>
      <w:divBdr>
        <w:top w:val="none" w:sz="0" w:space="0" w:color="auto"/>
        <w:left w:val="none" w:sz="0" w:space="0" w:color="auto"/>
        <w:bottom w:val="none" w:sz="0" w:space="0" w:color="auto"/>
        <w:right w:val="none" w:sz="0" w:space="0" w:color="auto"/>
      </w:divBdr>
    </w:div>
    <w:div w:id="1455639514">
      <w:bodyDiv w:val="1"/>
      <w:marLeft w:val="0"/>
      <w:marRight w:val="0"/>
      <w:marTop w:val="0"/>
      <w:marBottom w:val="0"/>
      <w:divBdr>
        <w:top w:val="none" w:sz="0" w:space="0" w:color="auto"/>
        <w:left w:val="none" w:sz="0" w:space="0" w:color="auto"/>
        <w:bottom w:val="none" w:sz="0" w:space="0" w:color="auto"/>
        <w:right w:val="none" w:sz="0" w:space="0" w:color="auto"/>
      </w:divBdr>
    </w:div>
    <w:div w:id="1455827871">
      <w:bodyDiv w:val="1"/>
      <w:marLeft w:val="0"/>
      <w:marRight w:val="0"/>
      <w:marTop w:val="0"/>
      <w:marBottom w:val="0"/>
      <w:divBdr>
        <w:top w:val="none" w:sz="0" w:space="0" w:color="auto"/>
        <w:left w:val="none" w:sz="0" w:space="0" w:color="auto"/>
        <w:bottom w:val="none" w:sz="0" w:space="0" w:color="auto"/>
        <w:right w:val="none" w:sz="0" w:space="0" w:color="auto"/>
      </w:divBdr>
    </w:div>
    <w:div w:id="1456096972">
      <w:bodyDiv w:val="1"/>
      <w:marLeft w:val="0"/>
      <w:marRight w:val="0"/>
      <w:marTop w:val="0"/>
      <w:marBottom w:val="0"/>
      <w:divBdr>
        <w:top w:val="none" w:sz="0" w:space="0" w:color="auto"/>
        <w:left w:val="none" w:sz="0" w:space="0" w:color="auto"/>
        <w:bottom w:val="none" w:sz="0" w:space="0" w:color="auto"/>
        <w:right w:val="none" w:sz="0" w:space="0" w:color="auto"/>
      </w:divBdr>
    </w:div>
    <w:div w:id="1456176818">
      <w:bodyDiv w:val="1"/>
      <w:marLeft w:val="0"/>
      <w:marRight w:val="0"/>
      <w:marTop w:val="0"/>
      <w:marBottom w:val="0"/>
      <w:divBdr>
        <w:top w:val="none" w:sz="0" w:space="0" w:color="auto"/>
        <w:left w:val="none" w:sz="0" w:space="0" w:color="auto"/>
        <w:bottom w:val="none" w:sz="0" w:space="0" w:color="auto"/>
        <w:right w:val="none" w:sz="0" w:space="0" w:color="auto"/>
      </w:divBdr>
    </w:div>
    <w:div w:id="1456216598">
      <w:bodyDiv w:val="1"/>
      <w:marLeft w:val="0"/>
      <w:marRight w:val="0"/>
      <w:marTop w:val="0"/>
      <w:marBottom w:val="0"/>
      <w:divBdr>
        <w:top w:val="none" w:sz="0" w:space="0" w:color="auto"/>
        <w:left w:val="none" w:sz="0" w:space="0" w:color="auto"/>
        <w:bottom w:val="none" w:sz="0" w:space="0" w:color="auto"/>
        <w:right w:val="none" w:sz="0" w:space="0" w:color="auto"/>
      </w:divBdr>
    </w:div>
    <w:div w:id="1457529455">
      <w:bodyDiv w:val="1"/>
      <w:marLeft w:val="0"/>
      <w:marRight w:val="0"/>
      <w:marTop w:val="0"/>
      <w:marBottom w:val="0"/>
      <w:divBdr>
        <w:top w:val="none" w:sz="0" w:space="0" w:color="auto"/>
        <w:left w:val="none" w:sz="0" w:space="0" w:color="auto"/>
        <w:bottom w:val="none" w:sz="0" w:space="0" w:color="auto"/>
        <w:right w:val="none" w:sz="0" w:space="0" w:color="auto"/>
      </w:divBdr>
    </w:div>
    <w:div w:id="1458836190">
      <w:bodyDiv w:val="1"/>
      <w:marLeft w:val="0"/>
      <w:marRight w:val="0"/>
      <w:marTop w:val="0"/>
      <w:marBottom w:val="0"/>
      <w:divBdr>
        <w:top w:val="none" w:sz="0" w:space="0" w:color="auto"/>
        <w:left w:val="none" w:sz="0" w:space="0" w:color="auto"/>
        <w:bottom w:val="none" w:sz="0" w:space="0" w:color="auto"/>
        <w:right w:val="none" w:sz="0" w:space="0" w:color="auto"/>
      </w:divBdr>
    </w:div>
    <w:div w:id="1459303415">
      <w:bodyDiv w:val="1"/>
      <w:marLeft w:val="0"/>
      <w:marRight w:val="0"/>
      <w:marTop w:val="0"/>
      <w:marBottom w:val="0"/>
      <w:divBdr>
        <w:top w:val="none" w:sz="0" w:space="0" w:color="auto"/>
        <w:left w:val="none" w:sz="0" w:space="0" w:color="auto"/>
        <w:bottom w:val="none" w:sz="0" w:space="0" w:color="auto"/>
        <w:right w:val="none" w:sz="0" w:space="0" w:color="auto"/>
      </w:divBdr>
    </w:div>
    <w:div w:id="1459377497">
      <w:bodyDiv w:val="1"/>
      <w:marLeft w:val="0"/>
      <w:marRight w:val="0"/>
      <w:marTop w:val="0"/>
      <w:marBottom w:val="0"/>
      <w:divBdr>
        <w:top w:val="none" w:sz="0" w:space="0" w:color="auto"/>
        <w:left w:val="none" w:sz="0" w:space="0" w:color="auto"/>
        <w:bottom w:val="none" w:sz="0" w:space="0" w:color="auto"/>
        <w:right w:val="none" w:sz="0" w:space="0" w:color="auto"/>
      </w:divBdr>
    </w:div>
    <w:div w:id="1459451552">
      <w:bodyDiv w:val="1"/>
      <w:marLeft w:val="0"/>
      <w:marRight w:val="0"/>
      <w:marTop w:val="0"/>
      <w:marBottom w:val="0"/>
      <w:divBdr>
        <w:top w:val="none" w:sz="0" w:space="0" w:color="auto"/>
        <w:left w:val="none" w:sz="0" w:space="0" w:color="auto"/>
        <w:bottom w:val="none" w:sz="0" w:space="0" w:color="auto"/>
        <w:right w:val="none" w:sz="0" w:space="0" w:color="auto"/>
      </w:divBdr>
    </w:div>
    <w:div w:id="1460802492">
      <w:bodyDiv w:val="1"/>
      <w:marLeft w:val="0"/>
      <w:marRight w:val="0"/>
      <w:marTop w:val="0"/>
      <w:marBottom w:val="0"/>
      <w:divBdr>
        <w:top w:val="none" w:sz="0" w:space="0" w:color="auto"/>
        <w:left w:val="none" w:sz="0" w:space="0" w:color="auto"/>
        <w:bottom w:val="none" w:sz="0" w:space="0" w:color="auto"/>
        <w:right w:val="none" w:sz="0" w:space="0" w:color="auto"/>
      </w:divBdr>
    </w:div>
    <w:div w:id="1461419364">
      <w:bodyDiv w:val="1"/>
      <w:marLeft w:val="0"/>
      <w:marRight w:val="0"/>
      <w:marTop w:val="0"/>
      <w:marBottom w:val="0"/>
      <w:divBdr>
        <w:top w:val="none" w:sz="0" w:space="0" w:color="auto"/>
        <w:left w:val="none" w:sz="0" w:space="0" w:color="auto"/>
        <w:bottom w:val="none" w:sz="0" w:space="0" w:color="auto"/>
        <w:right w:val="none" w:sz="0" w:space="0" w:color="auto"/>
      </w:divBdr>
    </w:div>
    <w:div w:id="1461805867">
      <w:bodyDiv w:val="1"/>
      <w:marLeft w:val="0"/>
      <w:marRight w:val="0"/>
      <w:marTop w:val="0"/>
      <w:marBottom w:val="0"/>
      <w:divBdr>
        <w:top w:val="none" w:sz="0" w:space="0" w:color="auto"/>
        <w:left w:val="none" w:sz="0" w:space="0" w:color="auto"/>
        <w:bottom w:val="none" w:sz="0" w:space="0" w:color="auto"/>
        <w:right w:val="none" w:sz="0" w:space="0" w:color="auto"/>
      </w:divBdr>
    </w:div>
    <w:div w:id="1462074549">
      <w:bodyDiv w:val="1"/>
      <w:marLeft w:val="0"/>
      <w:marRight w:val="0"/>
      <w:marTop w:val="0"/>
      <w:marBottom w:val="0"/>
      <w:divBdr>
        <w:top w:val="none" w:sz="0" w:space="0" w:color="auto"/>
        <w:left w:val="none" w:sz="0" w:space="0" w:color="auto"/>
        <w:bottom w:val="none" w:sz="0" w:space="0" w:color="auto"/>
        <w:right w:val="none" w:sz="0" w:space="0" w:color="auto"/>
      </w:divBdr>
    </w:div>
    <w:div w:id="1462261916">
      <w:bodyDiv w:val="1"/>
      <w:marLeft w:val="0"/>
      <w:marRight w:val="0"/>
      <w:marTop w:val="0"/>
      <w:marBottom w:val="0"/>
      <w:divBdr>
        <w:top w:val="none" w:sz="0" w:space="0" w:color="auto"/>
        <w:left w:val="none" w:sz="0" w:space="0" w:color="auto"/>
        <w:bottom w:val="none" w:sz="0" w:space="0" w:color="auto"/>
        <w:right w:val="none" w:sz="0" w:space="0" w:color="auto"/>
      </w:divBdr>
    </w:div>
    <w:div w:id="1462378364">
      <w:bodyDiv w:val="1"/>
      <w:marLeft w:val="0"/>
      <w:marRight w:val="0"/>
      <w:marTop w:val="0"/>
      <w:marBottom w:val="0"/>
      <w:divBdr>
        <w:top w:val="none" w:sz="0" w:space="0" w:color="auto"/>
        <w:left w:val="none" w:sz="0" w:space="0" w:color="auto"/>
        <w:bottom w:val="none" w:sz="0" w:space="0" w:color="auto"/>
        <w:right w:val="none" w:sz="0" w:space="0" w:color="auto"/>
      </w:divBdr>
    </w:div>
    <w:div w:id="1462726092">
      <w:bodyDiv w:val="1"/>
      <w:marLeft w:val="0"/>
      <w:marRight w:val="0"/>
      <w:marTop w:val="0"/>
      <w:marBottom w:val="0"/>
      <w:divBdr>
        <w:top w:val="none" w:sz="0" w:space="0" w:color="auto"/>
        <w:left w:val="none" w:sz="0" w:space="0" w:color="auto"/>
        <w:bottom w:val="none" w:sz="0" w:space="0" w:color="auto"/>
        <w:right w:val="none" w:sz="0" w:space="0" w:color="auto"/>
      </w:divBdr>
    </w:div>
    <w:div w:id="1462841827">
      <w:bodyDiv w:val="1"/>
      <w:marLeft w:val="0"/>
      <w:marRight w:val="0"/>
      <w:marTop w:val="0"/>
      <w:marBottom w:val="0"/>
      <w:divBdr>
        <w:top w:val="none" w:sz="0" w:space="0" w:color="auto"/>
        <w:left w:val="none" w:sz="0" w:space="0" w:color="auto"/>
        <w:bottom w:val="none" w:sz="0" w:space="0" w:color="auto"/>
        <w:right w:val="none" w:sz="0" w:space="0" w:color="auto"/>
      </w:divBdr>
    </w:div>
    <w:div w:id="1463035237">
      <w:bodyDiv w:val="1"/>
      <w:marLeft w:val="0"/>
      <w:marRight w:val="0"/>
      <w:marTop w:val="0"/>
      <w:marBottom w:val="0"/>
      <w:divBdr>
        <w:top w:val="none" w:sz="0" w:space="0" w:color="auto"/>
        <w:left w:val="none" w:sz="0" w:space="0" w:color="auto"/>
        <w:bottom w:val="none" w:sz="0" w:space="0" w:color="auto"/>
        <w:right w:val="none" w:sz="0" w:space="0" w:color="auto"/>
      </w:divBdr>
    </w:div>
    <w:div w:id="1463234137">
      <w:bodyDiv w:val="1"/>
      <w:marLeft w:val="0"/>
      <w:marRight w:val="0"/>
      <w:marTop w:val="0"/>
      <w:marBottom w:val="0"/>
      <w:divBdr>
        <w:top w:val="none" w:sz="0" w:space="0" w:color="auto"/>
        <w:left w:val="none" w:sz="0" w:space="0" w:color="auto"/>
        <w:bottom w:val="none" w:sz="0" w:space="0" w:color="auto"/>
        <w:right w:val="none" w:sz="0" w:space="0" w:color="auto"/>
      </w:divBdr>
    </w:div>
    <w:div w:id="1463963814">
      <w:bodyDiv w:val="1"/>
      <w:marLeft w:val="0"/>
      <w:marRight w:val="0"/>
      <w:marTop w:val="0"/>
      <w:marBottom w:val="0"/>
      <w:divBdr>
        <w:top w:val="none" w:sz="0" w:space="0" w:color="auto"/>
        <w:left w:val="none" w:sz="0" w:space="0" w:color="auto"/>
        <w:bottom w:val="none" w:sz="0" w:space="0" w:color="auto"/>
        <w:right w:val="none" w:sz="0" w:space="0" w:color="auto"/>
      </w:divBdr>
    </w:div>
    <w:div w:id="1464271310">
      <w:bodyDiv w:val="1"/>
      <w:marLeft w:val="0"/>
      <w:marRight w:val="0"/>
      <w:marTop w:val="0"/>
      <w:marBottom w:val="0"/>
      <w:divBdr>
        <w:top w:val="none" w:sz="0" w:space="0" w:color="auto"/>
        <w:left w:val="none" w:sz="0" w:space="0" w:color="auto"/>
        <w:bottom w:val="none" w:sz="0" w:space="0" w:color="auto"/>
        <w:right w:val="none" w:sz="0" w:space="0" w:color="auto"/>
      </w:divBdr>
    </w:div>
    <w:div w:id="1464810705">
      <w:bodyDiv w:val="1"/>
      <w:marLeft w:val="0"/>
      <w:marRight w:val="0"/>
      <w:marTop w:val="0"/>
      <w:marBottom w:val="0"/>
      <w:divBdr>
        <w:top w:val="none" w:sz="0" w:space="0" w:color="auto"/>
        <w:left w:val="none" w:sz="0" w:space="0" w:color="auto"/>
        <w:bottom w:val="none" w:sz="0" w:space="0" w:color="auto"/>
        <w:right w:val="none" w:sz="0" w:space="0" w:color="auto"/>
      </w:divBdr>
    </w:div>
    <w:div w:id="1465076747">
      <w:bodyDiv w:val="1"/>
      <w:marLeft w:val="0"/>
      <w:marRight w:val="0"/>
      <w:marTop w:val="0"/>
      <w:marBottom w:val="0"/>
      <w:divBdr>
        <w:top w:val="none" w:sz="0" w:space="0" w:color="auto"/>
        <w:left w:val="none" w:sz="0" w:space="0" w:color="auto"/>
        <w:bottom w:val="none" w:sz="0" w:space="0" w:color="auto"/>
        <w:right w:val="none" w:sz="0" w:space="0" w:color="auto"/>
      </w:divBdr>
    </w:div>
    <w:div w:id="1465151546">
      <w:bodyDiv w:val="1"/>
      <w:marLeft w:val="0"/>
      <w:marRight w:val="0"/>
      <w:marTop w:val="0"/>
      <w:marBottom w:val="0"/>
      <w:divBdr>
        <w:top w:val="none" w:sz="0" w:space="0" w:color="auto"/>
        <w:left w:val="none" w:sz="0" w:space="0" w:color="auto"/>
        <w:bottom w:val="none" w:sz="0" w:space="0" w:color="auto"/>
        <w:right w:val="none" w:sz="0" w:space="0" w:color="auto"/>
      </w:divBdr>
    </w:div>
    <w:div w:id="1465390261">
      <w:bodyDiv w:val="1"/>
      <w:marLeft w:val="0"/>
      <w:marRight w:val="0"/>
      <w:marTop w:val="0"/>
      <w:marBottom w:val="0"/>
      <w:divBdr>
        <w:top w:val="none" w:sz="0" w:space="0" w:color="auto"/>
        <w:left w:val="none" w:sz="0" w:space="0" w:color="auto"/>
        <w:bottom w:val="none" w:sz="0" w:space="0" w:color="auto"/>
        <w:right w:val="none" w:sz="0" w:space="0" w:color="auto"/>
      </w:divBdr>
    </w:div>
    <w:div w:id="1465540405">
      <w:bodyDiv w:val="1"/>
      <w:marLeft w:val="0"/>
      <w:marRight w:val="0"/>
      <w:marTop w:val="0"/>
      <w:marBottom w:val="0"/>
      <w:divBdr>
        <w:top w:val="none" w:sz="0" w:space="0" w:color="auto"/>
        <w:left w:val="none" w:sz="0" w:space="0" w:color="auto"/>
        <w:bottom w:val="none" w:sz="0" w:space="0" w:color="auto"/>
        <w:right w:val="none" w:sz="0" w:space="0" w:color="auto"/>
      </w:divBdr>
    </w:div>
    <w:div w:id="1465585220">
      <w:bodyDiv w:val="1"/>
      <w:marLeft w:val="0"/>
      <w:marRight w:val="0"/>
      <w:marTop w:val="0"/>
      <w:marBottom w:val="0"/>
      <w:divBdr>
        <w:top w:val="none" w:sz="0" w:space="0" w:color="auto"/>
        <w:left w:val="none" w:sz="0" w:space="0" w:color="auto"/>
        <w:bottom w:val="none" w:sz="0" w:space="0" w:color="auto"/>
        <w:right w:val="none" w:sz="0" w:space="0" w:color="auto"/>
      </w:divBdr>
    </w:div>
    <w:div w:id="1465850395">
      <w:bodyDiv w:val="1"/>
      <w:marLeft w:val="0"/>
      <w:marRight w:val="0"/>
      <w:marTop w:val="0"/>
      <w:marBottom w:val="0"/>
      <w:divBdr>
        <w:top w:val="none" w:sz="0" w:space="0" w:color="auto"/>
        <w:left w:val="none" w:sz="0" w:space="0" w:color="auto"/>
        <w:bottom w:val="none" w:sz="0" w:space="0" w:color="auto"/>
        <w:right w:val="none" w:sz="0" w:space="0" w:color="auto"/>
      </w:divBdr>
    </w:div>
    <w:div w:id="1466006319">
      <w:bodyDiv w:val="1"/>
      <w:marLeft w:val="0"/>
      <w:marRight w:val="0"/>
      <w:marTop w:val="0"/>
      <w:marBottom w:val="0"/>
      <w:divBdr>
        <w:top w:val="none" w:sz="0" w:space="0" w:color="auto"/>
        <w:left w:val="none" w:sz="0" w:space="0" w:color="auto"/>
        <w:bottom w:val="none" w:sz="0" w:space="0" w:color="auto"/>
        <w:right w:val="none" w:sz="0" w:space="0" w:color="auto"/>
      </w:divBdr>
    </w:div>
    <w:div w:id="1466242262">
      <w:bodyDiv w:val="1"/>
      <w:marLeft w:val="0"/>
      <w:marRight w:val="0"/>
      <w:marTop w:val="0"/>
      <w:marBottom w:val="0"/>
      <w:divBdr>
        <w:top w:val="none" w:sz="0" w:space="0" w:color="auto"/>
        <w:left w:val="none" w:sz="0" w:space="0" w:color="auto"/>
        <w:bottom w:val="none" w:sz="0" w:space="0" w:color="auto"/>
        <w:right w:val="none" w:sz="0" w:space="0" w:color="auto"/>
      </w:divBdr>
    </w:div>
    <w:div w:id="1466466085">
      <w:bodyDiv w:val="1"/>
      <w:marLeft w:val="0"/>
      <w:marRight w:val="0"/>
      <w:marTop w:val="0"/>
      <w:marBottom w:val="0"/>
      <w:divBdr>
        <w:top w:val="none" w:sz="0" w:space="0" w:color="auto"/>
        <w:left w:val="none" w:sz="0" w:space="0" w:color="auto"/>
        <w:bottom w:val="none" w:sz="0" w:space="0" w:color="auto"/>
        <w:right w:val="none" w:sz="0" w:space="0" w:color="auto"/>
      </w:divBdr>
    </w:div>
    <w:div w:id="1466705055">
      <w:bodyDiv w:val="1"/>
      <w:marLeft w:val="0"/>
      <w:marRight w:val="0"/>
      <w:marTop w:val="0"/>
      <w:marBottom w:val="0"/>
      <w:divBdr>
        <w:top w:val="none" w:sz="0" w:space="0" w:color="auto"/>
        <w:left w:val="none" w:sz="0" w:space="0" w:color="auto"/>
        <w:bottom w:val="none" w:sz="0" w:space="0" w:color="auto"/>
        <w:right w:val="none" w:sz="0" w:space="0" w:color="auto"/>
      </w:divBdr>
    </w:div>
    <w:div w:id="1466776817">
      <w:bodyDiv w:val="1"/>
      <w:marLeft w:val="0"/>
      <w:marRight w:val="0"/>
      <w:marTop w:val="0"/>
      <w:marBottom w:val="0"/>
      <w:divBdr>
        <w:top w:val="none" w:sz="0" w:space="0" w:color="auto"/>
        <w:left w:val="none" w:sz="0" w:space="0" w:color="auto"/>
        <w:bottom w:val="none" w:sz="0" w:space="0" w:color="auto"/>
        <w:right w:val="none" w:sz="0" w:space="0" w:color="auto"/>
      </w:divBdr>
    </w:div>
    <w:div w:id="1467627463">
      <w:bodyDiv w:val="1"/>
      <w:marLeft w:val="0"/>
      <w:marRight w:val="0"/>
      <w:marTop w:val="0"/>
      <w:marBottom w:val="0"/>
      <w:divBdr>
        <w:top w:val="none" w:sz="0" w:space="0" w:color="auto"/>
        <w:left w:val="none" w:sz="0" w:space="0" w:color="auto"/>
        <w:bottom w:val="none" w:sz="0" w:space="0" w:color="auto"/>
        <w:right w:val="none" w:sz="0" w:space="0" w:color="auto"/>
      </w:divBdr>
    </w:div>
    <w:div w:id="1467744569">
      <w:bodyDiv w:val="1"/>
      <w:marLeft w:val="0"/>
      <w:marRight w:val="0"/>
      <w:marTop w:val="0"/>
      <w:marBottom w:val="0"/>
      <w:divBdr>
        <w:top w:val="none" w:sz="0" w:space="0" w:color="auto"/>
        <w:left w:val="none" w:sz="0" w:space="0" w:color="auto"/>
        <w:bottom w:val="none" w:sz="0" w:space="0" w:color="auto"/>
        <w:right w:val="none" w:sz="0" w:space="0" w:color="auto"/>
      </w:divBdr>
    </w:div>
    <w:div w:id="1468013577">
      <w:bodyDiv w:val="1"/>
      <w:marLeft w:val="0"/>
      <w:marRight w:val="0"/>
      <w:marTop w:val="0"/>
      <w:marBottom w:val="0"/>
      <w:divBdr>
        <w:top w:val="none" w:sz="0" w:space="0" w:color="auto"/>
        <w:left w:val="none" w:sz="0" w:space="0" w:color="auto"/>
        <w:bottom w:val="none" w:sz="0" w:space="0" w:color="auto"/>
        <w:right w:val="none" w:sz="0" w:space="0" w:color="auto"/>
      </w:divBdr>
    </w:div>
    <w:div w:id="1468158396">
      <w:bodyDiv w:val="1"/>
      <w:marLeft w:val="0"/>
      <w:marRight w:val="0"/>
      <w:marTop w:val="0"/>
      <w:marBottom w:val="0"/>
      <w:divBdr>
        <w:top w:val="none" w:sz="0" w:space="0" w:color="auto"/>
        <w:left w:val="none" w:sz="0" w:space="0" w:color="auto"/>
        <w:bottom w:val="none" w:sz="0" w:space="0" w:color="auto"/>
        <w:right w:val="none" w:sz="0" w:space="0" w:color="auto"/>
      </w:divBdr>
    </w:div>
    <w:div w:id="1468279629">
      <w:bodyDiv w:val="1"/>
      <w:marLeft w:val="0"/>
      <w:marRight w:val="0"/>
      <w:marTop w:val="0"/>
      <w:marBottom w:val="0"/>
      <w:divBdr>
        <w:top w:val="none" w:sz="0" w:space="0" w:color="auto"/>
        <w:left w:val="none" w:sz="0" w:space="0" w:color="auto"/>
        <w:bottom w:val="none" w:sz="0" w:space="0" w:color="auto"/>
        <w:right w:val="none" w:sz="0" w:space="0" w:color="auto"/>
      </w:divBdr>
    </w:div>
    <w:div w:id="1468739236">
      <w:bodyDiv w:val="1"/>
      <w:marLeft w:val="0"/>
      <w:marRight w:val="0"/>
      <w:marTop w:val="0"/>
      <w:marBottom w:val="0"/>
      <w:divBdr>
        <w:top w:val="none" w:sz="0" w:space="0" w:color="auto"/>
        <w:left w:val="none" w:sz="0" w:space="0" w:color="auto"/>
        <w:bottom w:val="none" w:sz="0" w:space="0" w:color="auto"/>
        <w:right w:val="none" w:sz="0" w:space="0" w:color="auto"/>
      </w:divBdr>
    </w:div>
    <w:div w:id="1468741329">
      <w:bodyDiv w:val="1"/>
      <w:marLeft w:val="0"/>
      <w:marRight w:val="0"/>
      <w:marTop w:val="0"/>
      <w:marBottom w:val="0"/>
      <w:divBdr>
        <w:top w:val="none" w:sz="0" w:space="0" w:color="auto"/>
        <w:left w:val="none" w:sz="0" w:space="0" w:color="auto"/>
        <w:bottom w:val="none" w:sz="0" w:space="0" w:color="auto"/>
        <w:right w:val="none" w:sz="0" w:space="0" w:color="auto"/>
      </w:divBdr>
    </w:div>
    <w:div w:id="1469015136">
      <w:bodyDiv w:val="1"/>
      <w:marLeft w:val="0"/>
      <w:marRight w:val="0"/>
      <w:marTop w:val="0"/>
      <w:marBottom w:val="0"/>
      <w:divBdr>
        <w:top w:val="none" w:sz="0" w:space="0" w:color="auto"/>
        <w:left w:val="none" w:sz="0" w:space="0" w:color="auto"/>
        <w:bottom w:val="none" w:sz="0" w:space="0" w:color="auto"/>
        <w:right w:val="none" w:sz="0" w:space="0" w:color="auto"/>
      </w:divBdr>
    </w:div>
    <w:div w:id="1469085627">
      <w:bodyDiv w:val="1"/>
      <w:marLeft w:val="0"/>
      <w:marRight w:val="0"/>
      <w:marTop w:val="0"/>
      <w:marBottom w:val="0"/>
      <w:divBdr>
        <w:top w:val="none" w:sz="0" w:space="0" w:color="auto"/>
        <w:left w:val="none" w:sz="0" w:space="0" w:color="auto"/>
        <w:bottom w:val="none" w:sz="0" w:space="0" w:color="auto"/>
        <w:right w:val="none" w:sz="0" w:space="0" w:color="auto"/>
      </w:divBdr>
    </w:div>
    <w:div w:id="1469543741">
      <w:bodyDiv w:val="1"/>
      <w:marLeft w:val="0"/>
      <w:marRight w:val="0"/>
      <w:marTop w:val="0"/>
      <w:marBottom w:val="0"/>
      <w:divBdr>
        <w:top w:val="none" w:sz="0" w:space="0" w:color="auto"/>
        <w:left w:val="none" w:sz="0" w:space="0" w:color="auto"/>
        <w:bottom w:val="none" w:sz="0" w:space="0" w:color="auto"/>
        <w:right w:val="none" w:sz="0" w:space="0" w:color="auto"/>
      </w:divBdr>
    </w:div>
    <w:div w:id="1469590569">
      <w:bodyDiv w:val="1"/>
      <w:marLeft w:val="0"/>
      <w:marRight w:val="0"/>
      <w:marTop w:val="0"/>
      <w:marBottom w:val="0"/>
      <w:divBdr>
        <w:top w:val="none" w:sz="0" w:space="0" w:color="auto"/>
        <w:left w:val="none" w:sz="0" w:space="0" w:color="auto"/>
        <w:bottom w:val="none" w:sz="0" w:space="0" w:color="auto"/>
        <w:right w:val="none" w:sz="0" w:space="0" w:color="auto"/>
      </w:divBdr>
    </w:div>
    <w:div w:id="1469740814">
      <w:bodyDiv w:val="1"/>
      <w:marLeft w:val="0"/>
      <w:marRight w:val="0"/>
      <w:marTop w:val="0"/>
      <w:marBottom w:val="0"/>
      <w:divBdr>
        <w:top w:val="none" w:sz="0" w:space="0" w:color="auto"/>
        <w:left w:val="none" w:sz="0" w:space="0" w:color="auto"/>
        <w:bottom w:val="none" w:sz="0" w:space="0" w:color="auto"/>
        <w:right w:val="none" w:sz="0" w:space="0" w:color="auto"/>
      </w:divBdr>
    </w:div>
    <w:div w:id="1469783121">
      <w:bodyDiv w:val="1"/>
      <w:marLeft w:val="0"/>
      <w:marRight w:val="0"/>
      <w:marTop w:val="0"/>
      <w:marBottom w:val="0"/>
      <w:divBdr>
        <w:top w:val="none" w:sz="0" w:space="0" w:color="auto"/>
        <w:left w:val="none" w:sz="0" w:space="0" w:color="auto"/>
        <w:bottom w:val="none" w:sz="0" w:space="0" w:color="auto"/>
        <w:right w:val="none" w:sz="0" w:space="0" w:color="auto"/>
      </w:divBdr>
    </w:div>
    <w:div w:id="1470053309">
      <w:bodyDiv w:val="1"/>
      <w:marLeft w:val="0"/>
      <w:marRight w:val="0"/>
      <w:marTop w:val="0"/>
      <w:marBottom w:val="0"/>
      <w:divBdr>
        <w:top w:val="none" w:sz="0" w:space="0" w:color="auto"/>
        <w:left w:val="none" w:sz="0" w:space="0" w:color="auto"/>
        <w:bottom w:val="none" w:sz="0" w:space="0" w:color="auto"/>
        <w:right w:val="none" w:sz="0" w:space="0" w:color="auto"/>
      </w:divBdr>
    </w:div>
    <w:div w:id="1470392531">
      <w:bodyDiv w:val="1"/>
      <w:marLeft w:val="0"/>
      <w:marRight w:val="0"/>
      <w:marTop w:val="0"/>
      <w:marBottom w:val="0"/>
      <w:divBdr>
        <w:top w:val="none" w:sz="0" w:space="0" w:color="auto"/>
        <w:left w:val="none" w:sz="0" w:space="0" w:color="auto"/>
        <w:bottom w:val="none" w:sz="0" w:space="0" w:color="auto"/>
        <w:right w:val="none" w:sz="0" w:space="0" w:color="auto"/>
      </w:divBdr>
    </w:div>
    <w:div w:id="1470825825">
      <w:bodyDiv w:val="1"/>
      <w:marLeft w:val="0"/>
      <w:marRight w:val="0"/>
      <w:marTop w:val="0"/>
      <w:marBottom w:val="0"/>
      <w:divBdr>
        <w:top w:val="none" w:sz="0" w:space="0" w:color="auto"/>
        <w:left w:val="none" w:sz="0" w:space="0" w:color="auto"/>
        <w:bottom w:val="none" w:sz="0" w:space="0" w:color="auto"/>
        <w:right w:val="none" w:sz="0" w:space="0" w:color="auto"/>
      </w:divBdr>
    </w:div>
    <w:div w:id="1470827918">
      <w:bodyDiv w:val="1"/>
      <w:marLeft w:val="0"/>
      <w:marRight w:val="0"/>
      <w:marTop w:val="0"/>
      <w:marBottom w:val="0"/>
      <w:divBdr>
        <w:top w:val="none" w:sz="0" w:space="0" w:color="auto"/>
        <w:left w:val="none" w:sz="0" w:space="0" w:color="auto"/>
        <w:bottom w:val="none" w:sz="0" w:space="0" w:color="auto"/>
        <w:right w:val="none" w:sz="0" w:space="0" w:color="auto"/>
      </w:divBdr>
    </w:div>
    <w:div w:id="1471244495">
      <w:bodyDiv w:val="1"/>
      <w:marLeft w:val="0"/>
      <w:marRight w:val="0"/>
      <w:marTop w:val="0"/>
      <w:marBottom w:val="0"/>
      <w:divBdr>
        <w:top w:val="none" w:sz="0" w:space="0" w:color="auto"/>
        <w:left w:val="none" w:sz="0" w:space="0" w:color="auto"/>
        <w:bottom w:val="none" w:sz="0" w:space="0" w:color="auto"/>
        <w:right w:val="none" w:sz="0" w:space="0" w:color="auto"/>
      </w:divBdr>
    </w:div>
    <w:div w:id="1471247883">
      <w:bodyDiv w:val="1"/>
      <w:marLeft w:val="0"/>
      <w:marRight w:val="0"/>
      <w:marTop w:val="0"/>
      <w:marBottom w:val="0"/>
      <w:divBdr>
        <w:top w:val="none" w:sz="0" w:space="0" w:color="auto"/>
        <w:left w:val="none" w:sz="0" w:space="0" w:color="auto"/>
        <w:bottom w:val="none" w:sz="0" w:space="0" w:color="auto"/>
        <w:right w:val="none" w:sz="0" w:space="0" w:color="auto"/>
      </w:divBdr>
    </w:div>
    <w:div w:id="1471820645">
      <w:bodyDiv w:val="1"/>
      <w:marLeft w:val="0"/>
      <w:marRight w:val="0"/>
      <w:marTop w:val="0"/>
      <w:marBottom w:val="0"/>
      <w:divBdr>
        <w:top w:val="none" w:sz="0" w:space="0" w:color="auto"/>
        <w:left w:val="none" w:sz="0" w:space="0" w:color="auto"/>
        <w:bottom w:val="none" w:sz="0" w:space="0" w:color="auto"/>
        <w:right w:val="none" w:sz="0" w:space="0" w:color="auto"/>
      </w:divBdr>
    </w:div>
    <w:div w:id="1471940794">
      <w:bodyDiv w:val="1"/>
      <w:marLeft w:val="0"/>
      <w:marRight w:val="0"/>
      <w:marTop w:val="0"/>
      <w:marBottom w:val="0"/>
      <w:divBdr>
        <w:top w:val="none" w:sz="0" w:space="0" w:color="auto"/>
        <w:left w:val="none" w:sz="0" w:space="0" w:color="auto"/>
        <w:bottom w:val="none" w:sz="0" w:space="0" w:color="auto"/>
        <w:right w:val="none" w:sz="0" w:space="0" w:color="auto"/>
      </w:divBdr>
    </w:div>
    <w:div w:id="1472287425">
      <w:bodyDiv w:val="1"/>
      <w:marLeft w:val="0"/>
      <w:marRight w:val="0"/>
      <w:marTop w:val="0"/>
      <w:marBottom w:val="0"/>
      <w:divBdr>
        <w:top w:val="none" w:sz="0" w:space="0" w:color="auto"/>
        <w:left w:val="none" w:sz="0" w:space="0" w:color="auto"/>
        <w:bottom w:val="none" w:sz="0" w:space="0" w:color="auto"/>
        <w:right w:val="none" w:sz="0" w:space="0" w:color="auto"/>
      </w:divBdr>
    </w:div>
    <w:div w:id="1472477335">
      <w:bodyDiv w:val="1"/>
      <w:marLeft w:val="0"/>
      <w:marRight w:val="0"/>
      <w:marTop w:val="0"/>
      <w:marBottom w:val="0"/>
      <w:divBdr>
        <w:top w:val="none" w:sz="0" w:space="0" w:color="auto"/>
        <w:left w:val="none" w:sz="0" w:space="0" w:color="auto"/>
        <w:bottom w:val="none" w:sz="0" w:space="0" w:color="auto"/>
        <w:right w:val="none" w:sz="0" w:space="0" w:color="auto"/>
      </w:divBdr>
    </w:div>
    <w:div w:id="1472671313">
      <w:bodyDiv w:val="1"/>
      <w:marLeft w:val="0"/>
      <w:marRight w:val="0"/>
      <w:marTop w:val="0"/>
      <w:marBottom w:val="0"/>
      <w:divBdr>
        <w:top w:val="none" w:sz="0" w:space="0" w:color="auto"/>
        <w:left w:val="none" w:sz="0" w:space="0" w:color="auto"/>
        <w:bottom w:val="none" w:sz="0" w:space="0" w:color="auto"/>
        <w:right w:val="none" w:sz="0" w:space="0" w:color="auto"/>
      </w:divBdr>
    </w:div>
    <w:div w:id="1472865831">
      <w:bodyDiv w:val="1"/>
      <w:marLeft w:val="0"/>
      <w:marRight w:val="0"/>
      <w:marTop w:val="0"/>
      <w:marBottom w:val="0"/>
      <w:divBdr>
        <w:top w:val="none" w:sz="0" w:space="0" w:color="auto"/>
        <w:left w:val="none" w:sz="0" w:space="0" w:color="auto"/>
        <w:bottom w:val="none" w:sz="0" w:space="0" w:color="auto"/>
        <w:right w:val="none" w:sz="0" w:space="0" w:color="auto"/>
      </w:divBdr>
    </w:div>
    <w:div w:id="1473911155">
      <w:bodyDiv w:val="1"/>
      <w:marLeft w:val="0"/>
      <w:marRight w:val="0"/>
      <w:marTop w:val="0"/>
      <w:marBottom w:val="0"/>
      <w:divBdr>
        <w:top w:val="none" w:sz="0" w:space="0" w:color="auto"/>
        <w:left w:val="none" w:sz="0" w:space="0" w:color="auto"/>
        <w:bottom w:val="none" w:sz="0" w:space="0" w:color="auto"/>
        <w:right w:val="none" w:sz="0" w:space="0" w:color="auto"/>
      </w:divBdr>
    </w:div>
    <w:div w:id="1473936327">
      <w:bodyDiv w:val="1"/>
      <w:marLeft w:val="0"/>
      <w:marRight w:val="0"/>
      <w:marTop w:val="0"/>
      <w:marBottom w:val="0"/>
      <w:divBdr>
        <w:top w:val="none" w:sz="0" w:space="0" w:color="auto"/>
        <w:left w:val="none" w:sz="0" w:space="0" w:color="auto"/>
        <w:bottom w:val="none" w:sz="0" w:space="0" w:color="auto"/>
        <w:right w:val="none" w:sz="0" w:space="0" w:color="auto"/>
      </w:divBdr>
    </w:div>
    <w:div w:id="1474298756">
      <w:bodyDiv w:val="1"/>
      <w:marLeft w:val="0"/>
      <w:marRight w:val="0"/>
      <w:marTop w:val="0"/>
      <w:marBottom w:val="0"/>
      <w:divBdr>
        <w:top w:val="none" w:sz="0" w:space="0" w:color="auto"/>
        <w:left w:val="none" w:sz="0" w:space="0" w:color="auto"/>
        <w:bottom w:val="none" w:sz="0" w:space="0" w:color="auto"/>
        <w:right w:val="none" w:sz="0" w:space="0" w:color="auto"/>
      </w:divBdr>
    </w:div>
    <w:div w:id="1475025041">
      <w:bodyDiv w:val="1"/>
      <w:marLeft w:val="0"/>
      <w:marRight w:val="0"/>
      <w:marTop w:val="0"/>
      <w:marBottom w:val="0"/>
      <w:divBdr>
        <w:top w:val="none" w:sz="0" w:space="0" w:color="auto"/>
        <w:left w:val="none" w:sz="0" w:space="0" w:color="auto"/>
        <w:bottom w:val="none" w:sz="0" w:space="0" w:color="auto"/>
        <w:right w:val="none" w:sz="0" w:space="0" w:color="auto"/>
      </w:divBdr>
    </w:div>
    <w:div w:id="1475487894">
      <w:bodyDiv w:val="1"/>
      <w:marLeft w:val="0"/>
      <w:marRight w:val="0"/>
      <w:marTop w:val="0"/>
      <w:marBottom w:val="0"/>
      <w:divBdr>
        <w:top w:val="none" w:sz="0" w:space="0" w:color="auto"/>
        <w:left w:val="none" w:sz="0" w:space="0" w:color="auto"/>
        <w:bottom w:val="none" w:sz="0" w:space="0" w:color="auto"/>
        <w:right w:val="none" w:sz="0" w:space="0" w:color="auto"/>
      </w:divBdr>
    </w:div>
    <w:div w:id="1475829669">
      <w:bodyDiv w:val="1"/>
      <w:marLeft w:val="0"/>
      <w:marRight w:val="0"/>
      <w:marTop w:val="0"/>
      <w:marBottom w:val="0"/>
      <w:divBdr>
        <w:top w:val="none" w:sz="0" w:space="0" w:color="auto"/>
        <w:left w:val="none" w:sz="0" w:space="0" w:color="auto"/>
        <w:bottom w:val="none" w:sz="0" w:space="0" w:color="auto"/>
        <w:right w:val="none" w:sz="0" w:space="0" w:color="auto"/>
      </w:divBdr>
    </w:div>
    <w:div w:id="1475835047">
      <w:bodyDiv w:val="1"/>
      <w:marLeft w:val="0"/>
      <w:marRight w:val="0"/>
      <w:marTop w:val="0"/>
      <w:marBottom w:val="0"/>
      <w:divBdr>
        <w:top w:val="none" w:sz="0" w:space="0" w:color="auto"/>
        <w:left w:val="none" w:sz="0" w:space="0" w:color="auto"/>
        <w:bottom w:val="none" w:sz="0" w:space="0" w:color="auto"/>
        <w:right w:val="none" w:sz="0" w:space="0" w:color="auto"/>
      </w:divBdr>
    </w:div>
    <w:div w:id="1475835339">
      <w:bodyDiv w:val="1"/>
      <w:marLeft w:val="0"/>
      <w:marRight w:val="0"/>
      <w:marTop w:val="0"/>
      <w:marBottom w:val="0"/>
      <w:divBdr>
        <w:top w:val="none" w:sz="0" w:space="0" w:color="auto"/>
        <w:left w:val="none" w:sz="0" w:space="0" w:color="auto"/>
        <w:bottom w:val="none" w:sz="0" w:space="0" w:color="auto"/>
        <w:right w:val="none" w:sz="0" w:space="0" w:color="auto"/>
      </w:divBdr>
    </w:div>
    <w:div w:id="1476071328">
      <w:bodyDiv w:val="1"/>
      <w:marLeft w:val="0"/>
      <w:marRight w:val="0"/>
      <w:marTop w:val="0"/>
      <w:marBottom w:val="0"/>
      <w:divBdr>
        <w:top w:val="none" w:sz="0" w:space="0" w:color="auto"/>
        <w:left w:val="none" w:sz="0" w:space="0" w:color="auto"/>
        <w:bottom w:val="none" w:sz="0" w:space="0" w:color="auto"/>
        <w:right w:val="none" w:sz="0" w:space="0" w:color="auto"/>
      </w:divBdr>
    </w:div>
    <w:div w:id="1476215552">
      <w:bodyDiv w:val="1"/>
      <w:marLeft w:val="0"/>
      <w:marRight w:val="0"/>
      <w:marTop w:val="0"/>
      <w:marBottom w:val="0"/>
      <w:divBdr>
        <w:top w:val="none" w:sz="0" w:space="0" w:color="auto"/>
        <w:left w:val="none" w:sz="0" w:space="0" w:color="auto"/>
        <w:bottom w:val="none" w:sz="0" w:space="0" w:color="auto"/>
        <w:right w:val="none" w:sz="0" w:space="0" w:color="auto"/>
      </w:divBdr>
    </w:div>
    <w:div w:id="1476601064">
      <w:bodyDiv w:val="1"/>
      <w:marLeft w:val="0"/>
      <w:marRight w:val="0"/>
      <w:marTop w:val="0"/>
      <w:marBottom w:val="0"/>
      <w:divBdr>
        <w:top w:val="none" w:sz="0" w:space="0" w:color="auto"/>
        <w:left w:val="none" w:sz="0" w:space="0" w:color="auto"/>
        <w:bottom w:val="none" w:sz="0" w:space="0" w:color="auto"/>
        <w:right w:val="none" w:sz="0" w:space="0" w:color="auto"/>
      </w:divBdr>
    </w:div>
    <w:div w:id="1476604429">
      <w:bodyDiv w:val="1"/>
      <w:marLeft w:val="0"/>
      <w:marRight w:val="0"/>
      <w:marTop w:val="0"/>
      <w:marBottom w:val="0"/>
      <w:divBdr>
        <w:top w:val="none" w:sz="0" w:space="0" w:color="auto"/>
        <w:left w:val="none" w:sz="0" w:space="0" w:color="auto"/>
        <w:bottom w:val="none" w:sz="0" w:space="0" w:color="auto"/>
        <w:right w:val="none" w:sz="0" w:space="0" w:color="auto"/>
      </w:divBdr>
    </w:div>
    <w:div w:id="1476678480">
      <w:bodyDiv w:val="1"/>
      <w:marLeft w:val="0"/>
      <w:marRight w:val="0"/>
      <w:marTop w:val="0"/>
      <w:marBottom w:val="0"/>
      <w:divBdr>
        <w:top w:val="none" w:sz="0" w:space="0" w:color="auto"/>
        <w:left w:val="none" w:sz="0" w:space="0" w:color="auto"/>
        <w:bottom w:val="none" w:sz="0" w:space="0" w:color="auto"/>
        <w:right w:val="none" w:sz="0" w:space="0" w:color="auto"/>
      </w:divBdr>
    </w:div>
    <w:div w:id="1476794841">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 w:id="1477456249">
      <w:bodyDiv w:val="1"/>
      <w:marLeft w:val="0"/>
      <w:marRight w:val="0"/>
      <w:marTop w:val="0"/>
      <w:marBottom w:val="0"/>
      <w:divBdr>
        <w:top w:val="none" w:sz="0" w:space="0" w:color="auto"/>
        <w:left w:val="none" w:sz="0" w:space="0" w:color="auto"/>
        <w:bottom w:val="none" w:sz="0" w:space="0" w:color="auto"/>
        <w:right w:val="none" w:sz="0" w:space="0" w:color="auto"/>
      </w:divBdr>
    </w:div>
    <w:div w:id="1477528538">
      <w:bodyDiv w:val="1"/>
      <w:marLeft w:val="0"/>
      <w:marRight w:val="0"/>
      <w:marTop w:val="0"/>
      <w:marBottom w:val="0"/>
      <w:divBdr>
        <w:top w:val="none" w:sz="0" w:space="0" w:color="auto"/>
        <w:left w:val="none" w:sz="0" w:space="0" w:color="auto"/>
        <w:bottom w:val="none" w:sz="0" w:space="0" w:color="auto"/>
        <w:right w:val="none" w:sz="0" w:space="0" w:color="auto"/>
      </w:divBdr>
    </w:div>
    <w:div w:id="1477602477">
      <w:bodyDiv w:val="1"/>
      <w:marLeft w:val="0"/>
      <w:marRight w:val="0"/>
      <w:marTop w:val="0"/>
      <w:marBottom w:val="0"/>
      <w:divBdr>
        <w:top w:val="none" w:sz="0" w:space="0" w:color="auto"/>
        <w:left w:val="none" w:sz="0" w:space="0" w:color="auto"/>
        <w:bottom w:val="none" w:sz="0" w:space="0" w:color="auto"/>
        <w:right w:val="none" w:sz="0" w:space="0" w:color="auto"/>
      </w:divBdr>
    </w:div>
    <w:div w:id="1477645949">
      <w:bodyDiv w:val="1"/>
      <w:marLeft w:val="0"/>
      <w:marRight w:val="0"/>
      <w:marTop w:val="0"/>
      <w:marBottom w:val="0"/>
      <w:divBdr>
        <w:top w:val="none" w:sz="0" w:space="0" w:color="auto"/>
        <w:left w:val="none" w:sz="0" w:space="0" w:color="auto"/>
        <w:bottom w:val="none" w:sz="0" w:space="0" w:color="auto"/>
        <w:right w:val="none" w:sz="0" w:space="0" w:color="auto"/>
      </w:divBdr>
    </w:div>
    <w:div w:id="1478105529">
      <w:bodyDiv w:val="1"/>
      <w:marLeft w:val="0"/>
      <w:marRight w:val="0"/>
      <w:marTop w:val="0"/>
      <w:marBottom w:val="0"/>
      <w:divBdr>
        <w:top w:val="none" w:sz="0" w:space="0" w:color="auto"/>
        <w:left w:val="none" w:sz="0" w:space="0" w:color="auto"/>
        <w:bottom w:val="none" w:sz="0" w:space="0" w:color="auto"/>
        <w:right w:val="none" w:sz="0" w:space="0" w:color="auto"/>
      </w:divBdr>
    </w:div>
    <w:div w:id="1478448396">
      <w:bodyDiv w:val="1"/>
      <w:marLeft w:val="0"/>
      <w:marRight w:val="0"/>
      <w:marTop w:val="0"/>
      <w:marBottom w:val="0"/>
      <w:divBdr>
        <w:top w:val="none" w:sz="0" w:space="0" w:color="auto"/>
        <w:left w:val="none" w:sz="0" w:space="0" w:color="auto"/>
        <w:bottom w:val="none" w:sz="0" w:space="0" w:color="auto"/>
        <w:right w:val="none" w:sz="0" w:space="0" w:color="auto"/>
      </w:divBdr>
    </w:div>
    <w:div w:id="1478647455">
      <w:bodyDiv w:val="1"/>
      <w:marLeft w:val="0"/>
      <w:marRight w:val="0"/>
      <w:marTop w:val="0"/>
      <w:marBottom w:val="0"/>
      <w:divBdr>
        <w:top w:val="none" w:sz="0" w:space="0" w:color="auto"/>
        <w:left w:val="none" w:sz="0" w:space="0" w:color="auto"/>
        <w:bottom w:val="none" w:sz="0" w:space="0" w:color="auto"/>
        <w:right w:val="none" w:sz="0" w:space="0" w:color="auto"/>
      </w:divBdr>
    </w:div>
    <w:div w:id="1479112721">
      <w:bodyDiv w:val="1"/>
      <w:marLeft w:val="0"/>
      <w:marRight w:val="0"/>
      <w:marTop w:val="0"/>
      <w:marBottom w:val="0"/>
      <w:divBdr>
        <w:top w:val="none" w:sz="0" w:space="0" w:color="auto"/>
        <w:left w:val="none" w:sz="0" w:space="0" w:color="auto"/>
        <w:bottom w:val="none" w:sz="0" w:space="0" w:color="auto"/>
        <w:right w:val="none" w:sz="0" w:space="0" w:color="auto"/>
      </w:divBdr>
    </w:div>
    <w:div w:id="1479834347">
      <w:bodyDiv w:val="1"/>
      <w:marLeft w:val="0"/>
      <w:marRight w:val="0"/>
      <w:marTop w:val="0"/>
      <w:marBottom w:val="0"/>
      <w:divBdr>
        <w:top w:val="none" w:sz="0" w:space="0" w:color="auto"/>
        <w:left w:val="none" w:sz="0" w:space="0" w:color="auto"/>
        <w:bottom w:val="none" w:sz="0" w:space="0" w:color="auto"/>
        <w:right w:val="none" w:sz="0" w:space="0" w:color="auto"/>
      </w:divBdr>
    </w:div>
    <w:div w:id="1479877992">
      <w:bodyDiv w:val="1"/>
      <w:marLeft w:val="0"/>
      <w:marRight w:val="0"/>
      <w:marTop w:val="0"/>
      <w:marBottom w:val="0"/>
      <w:divBdr>
        <w:top w:val="none" w:sz="0" w:space="0" w:color="auto"/>
        <w:left w:val="none" w:sz="0" w:space="0" w:color="auto"/>
        <w:bottom w:val="none" w:sz="0" w:space="0" w:color="auto"/>
        <w:right w:val="none" w:sz="0" w:space="0" w:color="auto"/>
      </w:divBdr>
    </w:div>
    <w:div w:id="1481387294">
      <w:bodyDiv w:val="1"/>
      <w:marLeft w:val="0"/>
      <w:marRight w:val="0"/>
      <w:marTop w:val="0"/>
      <w:marBottom w:val="0"/>
      <w:divBdr>
        <w:top w:val="none" w:sz="0" w:space="0" w:color="auto"/>
        <w:left w:val="none" w:sz="0" w:space="0" w:color="auto"/>
        <w:bottom w:val="none" w:sz="0" w:space="0" w:color="auto"/>
        <w:right w:val="none" w:sz="0" w:space="0" w:color="auto"/>
      </w:divBdr>
    </w:div>
    <w:div w:id="1481462895">
      <w:bodyDiv w:val="1"/>
      <w:marLeft w:val="0"/>
      <w:marRight w:val="0"/>
      <w:marTop w:val="0"/>
      <w:marBottom w:val="0"/>
      <w:divBdr>
        <w:top w:val="none" w:sz="0" w:space="0" w:color="auto"/>
        <w:left w:val="none" w:sz="0" w:space="0" w:color="auto"/>
        <w:bottom w:val="none" w:sz="0" w:space="0" w:color="auto"/>
        <w:right w:val="none" w:sz="0" w:space="0" w:color="auto"/>
      </w:divBdr>
    </w:div>
    <w:div w:id="1481535227">
      <w:bodyDiv w:val="1"/>
      <w:marLeft w:val="0"/>
      <w:marRight w:val="0"/>
      <w:marTop w:val="0"/>
      <w:marBottom w:val="0"/>
      <w:divBdr>
        <w:top w:val="none" w:sz="0" w:space="0" w:color="auto"/>
        <w:left w:val="none" w:sz="0" w:space="0" w:color="auto"/>
        <w:bottom w:val="none" w:sz="0" w:space="0" w:color="auto"/>
        <w:right w:val="none" w:sz="0" w:space="0" w:color="auto"/>
      </w:divBdr>
    </w:div>
    <w:div w:id="1481849076">
      <w:bodyDiv w:val="1"/>
      <w:marLeft w:val="0"/>
      <w:marRight w:val="0"/>
      <w:marTop w:val="0"/>
      <w:marBottom w:val="0"/>
      <w:divBdr>
        <w:top w:val="none" w:sz="0" w:space="0" w:color="auto"/>
        <w:left w:val="none" w:sz="0" w:space="0" w:color="auto"/>
        <w:bottom w:val="none" w:sz="0" w:space="0" w:color="auto"/>
        <w:right w:val="none" w:sz="0" w:space="0" w:color="auto"/>
      </w:divBdr>
    </w:div>
    <w:div w:id="1481922289">
      <w:bodyDiv w:val="1"/>
      <w:marLeft w:val="0"/>
      <w:marRight w:val="0"/>
      <w:marTop w:val="0"/>
      <w:marBottom w:val="0"/>
      <w:divBdr>
        <w:top w:val="none" w:sz="0" w:space="0" w:color="auto"/>
        <w:left w:val="none" w:sz="0" w:space="0" w:color="auto"/>
        <w:bottom w:val="none" w:sz="0" w:space="0" w:color="auto"/>
        <w:right w:val="none" w:sz="0" w:space="0" w:color="auto"/>
      </w:divBdr>
    </w:div>
    <w:div w:id="1482885921">
      <w:bodyDiv w:val="1"/>
      <w:marLeft w:val="0"/>
      <w:marRight w:val="0"/>
      <w:marTop w:val="0"/>
      <w:marBottom w:val="0"/>
      <w:divBdr>
        <w:top w:val="none" w:sz="0" w:space="0" w:color="auto"/>
        <w:left w:val="none" w:sz="0" w:space="0" w:color="auto"/>
        <w:bottom w:val="none" w:sz="0" w:space="0" w:color="auto"/>
        <w:right w:val="none" w:sz="0" w:space="0" w:color="auto"/>
      </w:divBdr>
    </w:div>
    <w:div w:id="1482885945">
      <w:bodyDiv w:val="1"/>
      <w:marLeft w:val="0"/>
      <w:marRight w:val="0"/>
      <w:marTop w:val="0"/>
      <w:marBottom w:val="0"/>
      <w:divBdr>
        <w:top w:val="none" w:sz="0" w:space="0" w:color="auto"/>
        <w:left w:val="none" w:sz="0" w:space="0" w:color="auto"/>
        <w:bottom w:val="none" w:sz="0" w:space="0" w:color="auto"/>
        <w:right w:val="none" w:sz="0" w:space="0" w:color="auto"/>
      </w:divBdr>
    </w:div>
    <w:div w:id="1483155959">
      <w:bodyDiv w:val="1"/>
      <w:marLeft w:val="0"/>
      <w:marRight w:val="0"/>
      <w:marTop w:val="0"/>
      <w:marBottom w:val="0"/>
      <w:divBdr>
        <w:top w:val="none" w:sz="0" w:space="0" w:color="auto"/>
        <w:left w:val="none" w:sz="0" w:space="0" w:color="auto"/>
        <w:bottom w:val="none" w:sz="0" w:space="0" w:color="auto"/>
        <w:right w:val="none" w:sz="0" w:space="0" w:color="auto"/>
      </w:divBdr>
    </w:div>
    <w:div w:id="1483307640">
      <w:bodyDiv w:val="1"/>
      <w:marLeft w:val="0"/>
      <w:marRight w:val="0"/>
      <w:marTop w:val="0"/>
      <w:marBottom w:val="0"/>
      <w:divBdr>
        <w:top w:val="none" w:sz="0" w:space="0" w:color="auto"/>
        <w:left w:val="none" w:sz="0" w:space="0" w:color="auto"/>
        <w:bottom w:val="none" w:sz="0" w:space="0" w:color="auto"/>
        <w:right w:val="none" w:sz="0" w:space="0" w:color="auto"/>
      </w:divBdr>
    </w:div>
    <w:div w:id="1483623140">
      <w:bodyDiv w:val="1"/>
      <w:marLeft w:val="0"/>
      <w:marRight w:val="0"/>
      <w:marTop w:val="0"/>
      <w:marBottom w:val="0"/>
      <w:divBdr>
        <w:top w:val="none" w:sz="0" w:space="0" w:color="auto"/>
        <w:left w:val="none" w:sz="0" w:space="0" w:color="auto"/>
        <w:bottom w:val="none" w:sz="0" w:space="0" w:color="auto"/>
        <w:right w:val="none" w:sz="0" w:space="0" w:color="auto"/>
      </w:divBdr>
    </w:div>
    <w:div w:id="1483933291">
      <w:bodyDiv w:val="1"/>
      <w:marLeft w:val="0"/>
      <w:marRight w:val="0"/>
      <w:marTop w:val="0"/>
      <w:marBottom w:val="0"/>
      <w:divBdr>
        <w:top w:val="none" w:sz="0" w:space="0" w:color="auto"/>
        <w:left w:val="none" w:sz="0" w:space="0" w:color="auto"/>
        <w:bottom w:val="none" w:sz="0" w:space="0" w:color="auto"/>
        <w:right w:val="none" w:sz="0" w:space="0" w:color="auto"/>
      </w:divBdr>
    </w:div>
    <w:div w:id="1485001638">
      <w:bodyDiv w:val="1"/>
      <w:marLeft w:val="0"/>
      <w:marRight w:val="0"/>
      <w:marTop w:val="0"/>
      <w:marBottom w:val="0"/>
      <w:divBdr>
        <w:top w:val="none" w:sz="0" w:space="0" w:color="auto"/>
        <w:left w:val="none" w:sz="0" w:space="0" w:color="auto"/>
        <w:bottom w:val="none" w:sz="0" w:space="0" w:color="auto"/>
        <w:right w:val="none" w:sz="0" w:space="0" w:color="auto"/>
      </w:divBdr>
    </w:div>
    <w:div w:id="1485122215">
      <w:bodyDiv w:val="1"/>
      <w:marLeft w:val="0"/>
      <w:marRight w:val="0"/>
      <w:marTop w:val="0"/>
      <w:marBottom w:val="0"/>
      <w:divBdr>
        <w:top w:val="none" w:sz="0" w:space="0" w:color="auto"/>
        <w:left w:val="none" w:sz="0" w:space="0" w:color="auto"/>
        <w:bottom w:val="none" w:sz="0" w:space="0" w:color="auto"/>
        <w:right w:val="none" w:sz="0" w:space="0" w:color="auto"/>
      </w:divBdr>
    </w:div>
    <w:div w:id="1485775665">
      <w:bodyDiv w:val="1"/>
      <w:marLeft w:val="0"/>
      <w:marRight w:val="0"/>
      <w:marTop w:val="0"/>
      <w:marBottom w:val="0"/>
      <w:divBdr>
        <w:top w:val="none" w:sz="0" w:space="0" w:color="auto"/>
        <w:left w:val="none" w:sz="0" w:space="0" w:color="auto"/>
        <w:bottom w:val="none" w:sz="0" w:space="0" w:color="auto"/>
        <w:right w:val="none" w:sz="0" w:space="0" w:color="auto"/>
      </w:divBdr>
    </w:div>
    <w:div w:id="1485776257">
      <w:bodyDiv w:val="1"/>
      <w:marLeft w:val="0"/>
      <w:marRight w:val="0"/>
      <w:marTop w:val="0"/>
      <w:marBottom w:val="0"/>
      <w:divBdr>
        <w:top w:val="none" w:sz="0" w:space="0" w:color="auto"/>
        <w:left w:val="none" w:sz="0" w:space="0" w:color="auto"/>
        <w:bottom w:val="none" w:sz="0" w:space="0" w:color="auto"/>
        <w:right w:val="none" w:sz="0" w:space="0" w:color="auto"/>
      </w:divBdr>
    </w:div>
    <w:div w:id="1486049005">
      <w:bodyDiv w:val="1"/>
      <w:marLeft w:val="0"/>
      <w:marRight w:val="0"/>
      <w:marTop w:val="0"/>
      <w:marBottom w:val="0"/>
      <w:divBdr>
        <w:top w:val="none" w:sz="0" w:space="0" w:color="auto"/>
        <w:left w:val="none" w:sz="0" w:space="0" w:color="auto"/>
        <w:bottom w:val="none" w:sz="0" w:space="0" w:color="auto"/>
        <w:right w:val="none" w:sz="0" w:space="0" w:color="auto"/>
      </w:divBdr>
    </w:div>
    <w:div w:id="1486163826">
      <w:bodyDiv w:val="1"/>
      <w:marLeft w:val="0"/>
      <w:marRight w:val="0"/>
      <w:marTop w:val="0"/>
      <w:marBottom w:val="0"/>
      <w:divBdr>
        <w:top w:val="none" w:sz="0" w:space="0" w:color="auto"/>
        <w:left w:val="none" w:sz="0" w:space="0" w:color="auto"/>
        <w:bottom w:val="none" w:sz="0" w:space="0" w:color="auto"/>
        <w:right w:val="none" w:sz="0" w:space="0" w:color="auto"/>
      </w:divBdr>
    </w:div>
    <w:div w:id="1486311846">
      <w:bodyDiv w:val="1"/>
      <w:marLeft w:val="0"/>
      <w:marRight w:val="0"/>
      <w:marTop w:val="0"/>
      <w:marBottom w:val="0"/>
      <w:divBdr>
        <w:top w:val="none" w:sz="0" w:space="0" w:color="auto"/>
        <w:left w:val="none" w:sz="0" w:space="0" w:color="auto"/>
        <w:bottom w:val="none" w:sz="0" w:space="0" w:color="auto"/>
        <w:right w:val="none" w:sz="0" w:space="0" w:color="auto"/>
      </w:divBdr>
    </w:div>
    <w:div w:id="1486973248">
      <w:bodyDiv w:val="1"/>
      <w:marLeft w:val="0"/>
      <w:marRight w:val="0"/>
      <w:marTop w:val="0"/>
      <w:marBottom w:val="0"/>
      <w:divBdr>
        <w:top w:val="none" w:sz="0" w:space="0" w:color="auto"/>
        <w:left w:val="none" w:sz="0" w:space="0" w:color="auto"/>
        <w:bottom w:val="none" w:sz="0" w:space="0" w:color="auto"/>
        <w:right w:val="none" w:sz="0" w:space="0" w:color="auto"/>
      </w:divBdr>
      <w:divsChild>
        <w:div w:id="1727801569">
          <w:marLeft w:val="0"/>
          <w:marRight w:val="0"/>
          <w:marTop w:val="0"/>
          <w:marBottom w:val="0"/>
          <w:divBdr>
            <w:top w:val="none" w:sz="0" w:space="0" w:color="auto"/>
            <w:left w:val="none" w:sz="0" w:space="0" w:color="auto"/>
            <w:bottom w:val="none" w:sz="0" w:space="0" w:color="auto"/>
            <w:right w:val="none" w:sz="0" w:space="0" w:color="auto"/>
          </w:divBdr>
          <w:divsChild>
            <w:div w:id="18046421">
              <w:marLeft w:val="0"/>
              <w:marRight w:val="0"/>
              <w:marTop w:val="0"/>
              <w:marBottom w:val="0"/>
              <w:divBdr>
                <w:top w:val="none" w:sz="0" w:space="0" w:color="auto"/>
                <w:left w:val="none" w:sz="0" w:space="0" w:color="auto"/>
                <w:bottom w:val="none" w:sz="0" w:space="0" w:color="auto"/>
                <w:right w:val="none" w:sz="0" w:space="0" w:color="auto"/>
              </w:divBdr>
              <w:divsChild>
                <w:div w:id="2124222065">
                  <w:marLeft w:val="0"/>
                  <w:marRight w:val="0"/>
                  <w:marTop w:val="0"/>
                  <w:marBottom w:val="0"/>
                  <w:divBdr>
                    <w:top w:val="none" w:sz="0" w:space="0" w:color="auto"/>
                    <w:left w:val="none" w:sz="0" w:space="0" w:color="auto"/>
                    <w:bottom w:val="none" w:sz="0" w:space="0" w:color="auto"/>
                    <w:right w:val="none" w:sz="0" w:space="0" w:color="auto"/>
                  </w:divBdr>
                  <w:divsChild>
                    <w:div w:id="4889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7296">
          <w:marLeft w:val="0"/>
          <w:marRight w:val="0"/>
          <w:marTop w:val="0"/>
          <w:marBottom w:val="0"/>
          <w:divBdr>
            <w:top w:val="none" w:sz="0" w:space="0" w:color="auto"/>
            <w:left w:val="none" w:sz="0" w:space="0" w:color="auto"/>
            <w:bottom w:val="none" w:sz="0" w:space="0" w:color="auto"/>
            <w:right w:val="none" w:sz="0" w:space="0" w:color="auto"/>
          </w:divBdr>
          <w:divsChild>
            <w:div w:id="2058817250">
              <w:marLeft w:val="0"/>
              <w:marRight w:val="0"/>
              <w:marTop w:val="0"/>
              <w:marBottom w:val="0"/>
              <w:divBdr>
                <w:top w:val="none" w:sz="0" w:space="0" w:color="auto"/>
                <w:left w:val="none" w:sz="0" w:space="0" w:color="auto"/>
                <w:bottom w:val="none" w:sz="0" w:space="0" w:color="auto"/>
                <w:right w:val="none" w:sz="0" w:space="0" w:color="auto"/>
              </w:divBdr>
              <w:divsChild>
                <w:div w:id="2063016515">
                  <w:marLeft w:val="0"/>
                  <w:marRight w:val="0"/>
                  <w:marTop w:val="0"/>
                  <w:marBottom w:val="0"/>
                  <w:divBdr>
                    <w:top w:val="none" w:sz="0" w:space="0" w:color="auto"/>
                    <w:left w:val="none" w:sz="0" w:space="0" w:color="auto"/>
                    <w:bottom w:val="none" w:sz="0" w:space="0" w:color="auto"/>
                    <w:right w:val="none" w:sz="0" w:space="0" w:color="auto"/>
                  </w:divBdr>
                  <w:divsChild>
                    <w:div w:id="15814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166982">
      <w:bodyDiv w:val="1"/>
      <w:marLeft w:val="0"/>
      <w:marRight w:val="0"/>
      <w:marTop w:val="0"/>
      <w:marBottom w:val="0"/>
      <w:divBdr>
        <w:top w:val="none" w:sz="0" w:space="0" w:color="auto"/>
        <w:left w:val="none" w:sz="0" w:space="0" w:color="auto"/>
        <w:bottom w:val="none" w:sz="0" w:space="0" w:color="auto"/>
        <w:right w:val="none" w:sz="0" w:space="0" w:color="auto"/>
      </w:divBdr>
    </w:div>
    <w:div w:id="1487356603">
      <w:bodyDiv w:val="1"/>
      <w:marLeft w:val="0"/>
      <w:marRight w:val="0"/>
      <w:marTop w:val="0"/>
      <w:marBottom w:val="0"/>
      <w:divBdr>
        <w:top w:val="none" w:sz="0" w:space="0" w:color="auto"/>
        <w:left w:val="none" w:sz="0" w:space="0" w:color="auto"/>
        <w:bottom w:val="none" w:sz="0" w:space="0" w:color="auto"/>
        <w:right w:val="none" w:sz="0" w:space="0" w:color="auto"/>
      </w:divBdr>
    </w:div>
    <w:div w:id="1488546940">
      <w:bodyDiv w:val="1"/>
      <w:marLeft w:val="0"/>
      <w:marRight w:val="0"/>
      <w:marTop w:val="0"/>
      <w:marBottom w:val="0"/>
      <w:divBdr>
        <w:top w:val="none" w:sz="0" w:space="0" w:color="auto"/>
        <w:left w:val="none" w:sz="0" w:space="0" w:color="auto"/>
        <w:bottom w:val="none" w:sz="0" w:space="0" w:color="auto"/>
        <w:right w:val="none" w:sz="0" w:space="0" w:color="auto"/>
      </w:divBdr>
    </w:div>
    <w:div w:id="1488747926">
      <w:bodyDiv w:val="1"/>
      <w:marLeft w:val="0"/>
      <w:marRight w:val="0"/>
      <w:marTop w:val="0"/>
      <w:marBottom w:val="0"/>
      <w:divBdr>
        <w:top w:val="none" w:sz="0" w:space="0" w:color="auto"/>
        <w:left w:val="none" w:sz="0" w:space="0" w:color="auto"/>
        <w:bottom w:val="none" w:sz="0" w:space="0" w:color="auto"/>
        <w:right w:val="none" w:sz="0" w:space="0" w:color="auto"/>
      </w:divBdr>
    </w:div>
    <w:div w:id="1489057539">
      <w:bodyDiv w:val="1"/>
      <w:marLeft w:val="0"/>
      <w:marRight w:val="0"/>
      <w:marTop w:val="0"/>
      <w:marBottom w:val="0"/>
      <w:divBdr>
        <w:top w:val="none" w:sz="0" w:space="0" w:color="auto"/>
        <w:left w:val="none" w:sz="0" w:space="0" w:color="auto"/>
        <w:bottom w:val="none" w:sz="0" w:space="0" w:color="auto"/>
        <w:right w:val="none" w:sz="0" w:space="0" w:color="auto"/>
      </w:divBdr>
    </w:div>
    <w:div w:id="1489400701">
      <w:bodyDiv w:val="1"/>
      <w:marLeft w:val="0"/>
      <w:marRight w:val="0"/>
      <w:marTop w:val="0"/>
      <w:marBottom w:val="0"/>
      <w:divBdr>
        <w:top w:val="none" w:sz="0" w:space="0" w:color="auto"/>
        <w:left w:val="none" w:sz="0" w:space="0" w:color="auto"/>
        <w:bottom w:val="none" w:sz="0" w:space="0" w:color="auto"/>
        <w:right w:val="none" w:sz="0" w:space="0" w:color="auto"/>
      </w:divBdr>
    </w:div>
    <w:div w:id="1490250460">
      <w:bodyDiv w:val="1"/>
      <w:marLeft w:val="0"/>
      <w:marRight w:val="0"/>
      <w:marTop w:val="0"/>
      <w:marBottom w:val="0"/>
      <w:divBdr>
        <w:top w:val="none" w:sz="0" w:space="0" w:color="auto"/>
        <w:left w:val="none" w:sz="0" w:space="0" w:color="auto"/>
        <w:bottom w:val="none" w:sz="0" w:space="0" w:color="auto"/>
        <w:right w:val="none" w:sz="0" w:space="0" w:color="auto"/>
      </w:divBdr>
    </w:div>
    <w:div w:id="1490512158">
      <w:bodyDiv w:val="1"/>
      <w:marLeft w:val="0"/>
      <w:marRight w:val="0"/>
      <w:marTop w:val="0"/>
      <w:marBottom w:val="0"/>
      <w:divBdr>
        <w:top w:val="none" w:sz="0" w:space="0" w:color="auto"/>
        <w:left w:val="none" w:sz="0" w:space="0" w:color="auto"/>
        <w:bottom w:val="none" w:sz="0" w:space="0" w:color="auto"/>
        <w:right w:val="none" w:sz="0" w:space="0" w:color="auto"/>
      </w:divBdr>
    </w:div>
    <w:div w:id="1491368901">
      <w:bodyDiv w:val="1"/>
      <w:marLeft w:val="0"/>
      <w:marRight w:val="0"/>
      <w:marTop w:val="0"/>
      <w:marBottom w:val="0"/>
      <w:divBdr>
        <w:top w:val="none" w:sz="0" w:space="0" w:color="auto"/>
        <w:left w:val="none" w:sz="0" w:space="0" w:color="auto"/>
        <w:bottom w:val="none" w:sz="0" w:space="0" w:color="auto"/>
        <w:right w:val="none" w:sz="0" w:space="0" w:color="auto"/>
      </w:divBdr>
    </w:div>
    <w:div w:id="1491602211">
      <w:bodyDiv w:val="1"/>
      <w:marLeft w:val="0"/>
      <w:marRight w:val="0"/>
      <w:marTop w:val="0"/>
      <w:marBottom w:val="0"/>
      <w:divBdr>
        <w:top w:val="none" w:sz="0" w:space="0" w:color="auto"/>
        <w:left w:val="none" w:sz="0" w:space="0" w:color="auto"/>
        <w:bottom w:val="none" w:sz="0" w:space="0" w:color="auto"/>
        <w:right w:val="none" w:sz="0" w:space="0" w:color="auto"/>
      </w:divBdr>
    </w:div>
    <w:div w:id="1492067343">
      <w:bodyDiv w:val="1"/>
      <w:marLeft w:val="0"/>
      <w:marRight w:val="0"/>
      <w:marTop w:val="0"/>
      <w:marBottom w:val="0"/>
      <w:divBdr>
        <w:top w:val="none" w:sz="0" w:space="0" w:color="auto"/>
        <w:left w:val="none" w:sz="0" w:space="0" w:color="auto"/>
        <w:bottom w:val="none" w:sz="0" w:space="0" w:color="auto"/>
        <w:right w:val="none" w:sz="0" w:space="0" w:color="auto"/>
      </w:divBdr>
    </w:div>
    <w:div w:id="1492335843">
      <w:bodyDiv w:val="1"/>
      <w:marLeft w:val="0"/>
      <w:marRight w:val="0"/>
      <w:marTop w:val="0"/>
      <w:marBottom w:val="0"/>
      <w:divBdr>
        <w:top w:val="none" w:sz="0" w:space="0" w:color="auto"/>
        <w:left w:val="none" w:sz="0" w:space="0" w:color="auto"/>
        <w:bottom w:val="none" w:sz="0" w:space="0" w:color="auto"/>
        <w:right w:val="none" w:sz="0" w:space="0" w:color="auto"/>
      </w:divBdr>
    </w:div>
    <w:div w:id="1492984536">
      <w:bodyDiv w:val="1"/>
      <w:marLeft w:val="0"/>
      <w:marRight w:val="0"/>
      <w:marTop w:val="0"/>
      <w:marBottom w:val="0"/>
      <w:divBdr>
        <w:top w:val="none" w:sz="0" w:space="0" w:color="auto"/>
        <w:left w:val="none" w:sz="0" w:space="0" w:color="auto"/>
        <w:bottom w:val="none" w:sz="0" w:space="0" w:color="auto"/>
        <w:right w:val="none" w:sz="0" w:space="0" w:color="auto"/>
      </w:divBdr>
    </w:div>
    <w:div w:id="1493136404">
      <w:bodyDiv w:val="1"/>
      <w:marLeft w:val="0"/>
      <w:marRight w:val="0"/>
      <w:marTop w:val="0"/>
      <w:marBottom w:val="0"/>
      <w:divBdr>
        <w:top w:val="none" w:sz="0" w:space="0" w:color="auto"/>
        <w:left w:val="none" w:sz="0" w:space="0" w:color="auto"/>
        <w:bottom w:val="none" w:sz="0" w:space="0" w:color="auto"/>
        <w:right w:val="none" w:sz="0" w:space="0" w:color="auto"/>
      </w:divBdr>
    </w:div>
    <w:div w:id="1493986995">
      <w:bodyDiv w:val="1"/>
      <w:marLeft w:val="0"/>
      <w:marRight w:val="0"/>
      <w:marTop w:val="0"/>
      <w:marBottom w:val="0"/>
      <w:divBdr>
        <w:top w:val="none" w:sz="0" w:space="0" w:color="auto"/>
        <w:left w:val="none" w:sz="0" w:space="0" w:color="auto"/>
        <w:bottom w:val="none" w:sz="0" w:space="0" w:color="auto"/>
        <w:right w:val="none" w:sz="0" w:space="0" w:color="auto"/>
      </w:divBdr>
    </w:div>
    <w:div w:id="1494101282">
      <w:bodyDiv w:val="1"/>
      <w:marLeft w:val="0"/>
      <w:marRight w:val="0"/>
      <w:marTop w:val="0"/>
      <w:marBottom w:val="0"/>
      <w:divBdr>
        <w:top w:val="none" w:sz="0" w:space="0" w:color="auto"/>
        <w:left w:val="none" w:sz="0" w:space="0" w:color="auto"/>
        <w:bottom w:val="none" w:sz="0" w:space="0" w:color="auto"/>
        <w:right w:val="none" w:sz="0" w:space="0" w:color="auto"/>
      </w:divBdr>
    </w:div>
    <w:div w:id="1494220853">
      <w:bodyDiv w:val="1"/>
      <w:marLeft w:val="0"/>
      <w:marRight w:val="0"/>
      <w:marTop w:val="0"/>
      <w:marBottom w:val="0"/>
      <w:divBdr>
        <w:top w:val="none" w:sz="0" w:space="0" w:color="auto"/>
        <w:left w:val="none" w:sz="0" w:space="0" w:color="auto"/>
        <w:bottom w:val="none" w:sz="0" w:space="0" w:color="auto"/>
        <w:right w:val="none" w:sz="0" w:space="0" w:color="auto"/>
      </w:divBdr>
    </w:div>
    <w:div w:id="1494299316">
      <w:bodyDiv w:val="1"/>
      <w:marLeft w:val="0"/>
      <w:marRight w:val="0"/>
      <w:marTop w:val="0"/>
      <w:marBottom w:val="0"/>
      <w:divBdr>
        <w:top w:val="none" w:sz="0" w:space="0" w:color="auto"/>
        <w:left w:val="none" w:sz="0" w:space="0" w:color="auto"/>
        <w:bottom w:val="none" w:sz="0" w:space="0" w:color="auto"/>
        <w:right w:val="none" w:sz="0" w:space="0" w:color="auto"/>
      </w:divBdr>
    </w:div>
    <w:div w:id="1494636873">
      <w:bodyDiv w:val="1"/>
      <w:marLeft w:val="0"/>
      <w:marRight w:val="0"/>
      <w:marTop w:val="0"/>
      <w:marBottom w:val="0"/>
      <w:divBdr>
        <w:top w:val="none" w:sz="0" w:space="0" w:color="auto"/>
        <w:left w:val="none" w:sz="0" w:space="0" w:color="auto"/>
        <w:bottom w:val="none" w:sz="0" w:space="0" w:color="auto"/>
        <w:right w:val="none" w:sz="0" w:space="0" w:color="auto"/>
      </w:divBdr>
    </w:div>
    <w:div w:id="1495294249">
      <w:bodyDiv w:val="1"/>
      <w:marLeft w:val="0"/>
      <w:marRight w:val="0"/>
      <w:marTop w:val="0"/>
      <w:marBottom w:val="0"/>
      <w:divBdr>
        <w:top w:val="none" w:sz="0" w:space="0" w:color="auto"/>
        <w:left w:val="none" w:sz="0" w:space="0" w:color="auto"/>
        <w:bottom w:val="none" w:sz="0" w:space="0" w:color="auto"/>
        <w:right w:val="none" w:sz="0" w:space="0" w:color="auto"/>
      </w:divBdr>
    </w:div>
    <w:div w:id="1495343216">
      <w:bodyDiv w:val="1"/>
      <w:marLeft w:val="0"/>
      <w:marRight w:val="0"/>
      <w:marTop w:val="0"/>
      <w:marBottom w:val="0"/>
      <w:divBdr>
        <w:top w:val="none" w:sz="0" w:space="0" w:color="auto"/>
        <w:left w:val="none" w:sz="0" w:space="0" w:color="auto"/>
        <w:bottom w:val="none" w:sz="0" w:space="0" w:color="auto"/>
        <w:right w:val="none" w:sz="0" w:space="0" w:color="auto"/>
      </w:divBdr>
    </w:div>
    <w:div w:id="1495485035">
      <w:bodyDiv w:val="1"/>
      <w:marLeft w:val="0"/>
      <w:marRight w:val="0"/>
      <w:marTop w:val="0"/>
      <w:marBottom w:val="0"/>
      <w:divBdr>
        <w:top w:val="none" w:sz="0" w:space="0" w:color="auto"/>
        <w:left w:val="none" w:sz="0" w:space="0" w:color="auto"/>
        <w:bottom w:val="none" w:sz="0" w:space="0" w:color="auto"/>
        <w:right w:val="none" w:sz="0" w:space="0" w:color="auto"/>
      </w:divBdr>
    </w:div>
    <w:div w:id="1495492412">
      <w:bodyDiv w:val="1"/>
      <w:marLeft w:val="0"/>
      <w:marRight w:val="0"/>
      <w:marTop w:val="0"/>
      <w:marBottom w:val="0"/>
      <w:divBdr>
        <w:top w:val="none" w:sz="0" w:space="0" w:color="auto"/>
        <w:left w:val="none" w:sz="0" w:space="0" w:color="auto"/>
        <w:bottom w:val="none" w:sz="0" w:space="0" w:color="auto"/>
        <w:right w:val="none" w:sz="0" w:space="0" w:color="auto"/>
      </w:divBdr>
    </w:div>
    <w:div w:id="1495756746">
      <w:bodyDiv w:val="1"/>
      <w:marLeft w:val="0"/>
      <w:marRight w:val="0"/>
      <w:marTop w:val="0"/>
      <w:marBottom w:val="0"/>
      <w:divBdr>
        <w:top w:val="none" w:sz="0" w:space="0" w:color="auto"/>
        <w:left w:val="none" w:sz="0" w:space="0" w:color="auto"/>
        <w:bottom w:val="none" w:sz="0" w:space="0" w:color="auto"/>
        <w:right w:val="none" w:sz="0" w:space="0" w:color="auto"/>
      </w:divBdr>
    </w:div>
    <w:div w:id="1495759831">
      <w:bodyDiv w:val="1"/>
      <w:marLeft w:val="0"/>
      <w:marRight w:val="0"/>
      <w:marTop w:val="0"/>
      <w:marBottom w:val="0"/>
      <w:divBdr>
        <w:top w:val="none" w:sz="0" w:space="0" w:color="auto"/>
        <w:left w:val="none" w:sz="0" w:space="0" w:color="auto"/>
        <w:bottom w:val="none" w:sz="0" w:space="0" w:color="auto"/>
        <w:right w:val="none" w:sz="0" w:space="0" w:color="auto"/>
      </w:divBdr>
    </w:div>
    <w:div w:id="1496263836">
      <w:bodyDiv w:val="1"/>
      <w:marLeft w:val="0"/>
      <w:marRight w:val="0"/>
      <w:marTop w:val="0"/>
      <w:marBottom w:val="0"/>
      <w:divBdr>
        <w:top w:val="none" w:sz="0" w:space="0" w:color="auto"/>
        <w:left w:val="none" w:sz="0" w:space="0" w:color="auto"/>
        <w:bottom w:val="none" w:sz="0" w:space="0" w:color="auto"/>
        <w:right w:val="none" w:sz="0" w:space="0" w:color="auto"/>
      </w:divBdr>
    </w:div>
    <w:div w:id="1496266370">
      <w:bodyDiv w:val="1"/>
      <w:marLeft w:val="0"/>
      <w:marRight w:val="0"/>
      <w:marTop w:val="0"/>
      <w:marBottom w:val="0"/>
      <w:divBdr>
        <w:top w:val="none" w:sz="0" w:space="0" w:color="auto"/>
        <w:left w:val="none" w:sz="0" w:space="0" w:color="auto"/>
        <w:bottom w:val="none" w:sz="0" w:space="0" w:color="auto"/>
        <w:right w:val="none" w:sz="0" w:space="0" w:color="auto"/>
      </w:divBdr>
    </w:div>
    <w:div w:id="1496648630">
      <w:bodyDiv w:val="1"/>
      <w:marLeft w:val="0"/>
      <w:marRight w:val="0"/>
      <w:marTop w:val="0"/>
      <w:marBottom w:val="0"/>
      <w:divBdr>
        <w:top w:val="none" w:sz="0" w:space="0" w:color="auto"/>
        <w:left w:val="none" w:sz="0" w:space="0" w:color="auto"/>
        <w:bottom w:val="none" w:sz="0" w:space="0" w:color="auto"/>
        <w:right w:val="none" w:sz="0" w:space="0" w:color="auto"/>
      </w:divBdr>
    </w:div>
    <w:div w:id="1496720010">
      <w:bodyDiv w:val="1"/>
      <w:marLeft w:val="0"/>
      <w:marRight w:val="0"/>
      <w:marTop w:val="0"/>
      <w:marBottom w:val="0"/>
      <w:divBdr>
        <w:top w:val="none" w:sz="0" w:space="0" w:color="auto"/>
        <w:left w:val="none" w:sz="0" w:space="0" w:color="auto"/>
        <w:bottom w:val="none" w:sz="0" w:space="0" w:color="auto"/>
        <w:right w:val="none" w:sz="0" w:space="0" w:color="auto"/>
      </w:divBdr>
    </w:div>
    <w:div w:id="1496797133">
      <w:bodyDiv w:val="1"/>
      <w:marLeft w:val="0"/>
      <w:marRight w:val="0"/>
      <w:marTop w:val="0"/>
      <w:marBottom w:val="0"/>
      <w:divBdr>
        <w:top w:val="none" w:sz="0" w:space="0" w:color="auto"/>
        <w:left w:val="none" w:sz="0" w:space="0" w:color="auto"/>
        <w:bottom w:val="none" w:sz="0" w:space="0" w:color="auto"/>
        <w:right w:val="none" w:sz="0" w:space="0" w:color="auto"/>
      </w:divBdr>
    </w:div>
    <w:div w:id="1496997146">
      <w:bodyDiv w:val="1"/>
      <w:marLeft w:val="0"/>
      <w:marRight w:val="0"/>
      <w:marTop w:val="0"/>
      <w:marBottom w:val="0"/>
      <w:divBdr>
        <w:top w:val="none" w:sz="0" w:space="0" w:color="auto"/>
        <w:left w:val="none" w:sz="0" w:space="0" w:color="auto"/>
        <w:bottom w:val="none" w:sz="0" w:space="0" w:color="auto"/>
        <w:right w:val="none" w:sz="0" w:space="0" w:color="auto"/>
      </w:divBdr>
    </w:div>
    <w:div w:id="1497111798">
      <w:bodyDiv w:val="1"/>
      <w:marLeft w:val="0"/>
      <w:marRight w:val="0"/>
      <w:marTop w:val="0"/>
      <w:marBottom w:val="0"/>
      <w:divBdr>
        <w:top w:val="none" w:sz="0" w:space="0" w:color="auto"/>
        <w:left w:val="none" w:sz="0" w:space="0" w:color="auto"/>
        <w:bottom w:val="none" w:sz="0" w:space="0" w:color="auto"/>
        <w:right w:val="none" w:sz="0" w:space="0" w:color="auto"/>
      </w:divBdr>
    </w:div>
    <w:div w:id="1497182600">
      <w:bodyDiv w:val="1"/>
      <w:marLeft w:val="0"/>
      <w:marRight w:val="0"/>
      <w:marTop w:val="0"/>
      <w:marBottom w:val="0"/>
      <w:divBdr>
        <w:top w:val="none" w:sz="0" w:space="0" w:color="auto"/>
        <w:left w:val="none" w:sz="0" w:space="0" w:color="auto"/>
        <w:bottom w:val="none" w:sz="0" w:space="0" w:color="auto"/>
        <w:right w:val="none" w:sz="0" w:space="0" w:color="auto"/>
      </w:divBdr>
    </w:div>
    <w:div w:id="1497575871">
      <w:bodyDiv w:val="1"/>
      <w:marLeft w:val="0"/>
      <w:marRight w:val="0"/>
      <w:marTop w:val="0"/>
      <w:marBottom w:val="0"/>
      <w:divBdr>
        <w:top w:val="none" w:sz="0" w:space="0" w:color="auto"/>
        <w:left w:val="none" w:sz="0" w:space="0" w:color="auto"/>
        <w:bottom w:val="none" w:sz="0" w:space="0" w:color="auto"/>
        <w:right w:val="none" w:sz="0" w:space="0" w:color="auto"/>
      </w:divBdr>
    </w:div>
    <w:div w:id="1497652927">
      <w:bodyDiv w:val="1"/>
      <w:marLeft w:val="0"/>
      <w:marRight w:val="0"/>
      <w:marTop w:val="0"/>
      <w:marBottom w:val="0"/>
      <w:divBdr>
        <w:top w:val="none" w:sz="0" w:space="0" w:color="auto"/>
        <w:left w:val="none" w:sz="0" w:space="0" w:color="auto"/>
        <w:bottom w:val="none" w:sz="0" w:space="0" w:color="auto"/>
        <w:right w:val="none" w:sz="0" w:space="0" w:color="auto"/>
      </w:divBdr>
    </w:div>
    <w:div w:id="1497842082">
      <w:bodyDiv w:val="1"/>
      <w:marLeft w:val="0"/>
      <w:marRight w:val="0"/>
      <w:marTop w:val="0"/>
      <w:marBottom w:val="0"/>
      <w:divBdr>
        <w:top w:val="none" w:sz="0" w:space="0" w:color="auto"/>
        <w:left w:val="none" w:sz="0" w:space="0" w:color="auto"/>
        <w:bottom w:val="none" w:sz="0" w:space="0" w:color="auto"/>
        <w:right w:val="none" w:sz="0" w:space="0" w:color="auto"/>
      </w:divBdr>
    </w:div>
    <w:div w:id="1497912690">
      <w:bodyDiv w:val="1"/>
      <w:marLeft w:val="0"/>
      <w:marRight w:val="0"/>
      <w:marTop w:val="0"/>
      <w:marBottom w:val="0"/>
      <w:divBdr>
        <w:top w:val="none" w:sz="0" w:space="0" w:color="auto"/>
        <w:left w:val="none" w:sz="0" w:space="0" w:color="auto"/>
        <w:bottom w:val="none" w:sz="0" w:space="0" w:color="auto"/>
        <w:right w:val="none" w:sz="0" w:space="0" w:color="auto"/>
      </w:divBdr>
    </w:div>
    <w:div w:id="1497960737">
      <w:bodyDiv w:val="1"/>
      <w:marLeft w:val="0"/>
      <w:marRight w:val="0"/>
      <w:marTop w:val="0"/>
      <w:marBottom w:val="0"/>
      <w:divBdr>
        <w:top w:val="none" w:sz="0" w:space="0" w:color="auto"/>
        <w:left w:val="none" w:sz="0" w:space="0" w:color="auto"/>
        <w:bottom w:val="none" w:sz="0" w:space="0" w:color="auto"/>
        <w:right w:val="none" w:sz="0" w:space="0" w:color="auto"/>
      </w:divBdr>
    </w:div>
    <w:div w:id="1497962276">
      <w:bodyDiv w:val="1"/>
      <w:marLeft w:val="0"/>
      <w:marRight w:val="0"/>
      <w:marTop w:val="0"/>
      <w:marBottom w:val="0"/>
      <w:divBdr>
        <w:top w:val="none" w:sz="0" w:space="0" w:color="auto"/>
        <w:left w:val="none" w:sz="0" w:space="0" w:color="auto"/>
        <w:bottom w:val="none" w:sz="0" w:space="0" w:color="auto"/>
        <w:right w:val="none" w:sz="0" w:space="0" w:color="auto"/>
      </w:divBdr>
    </w:div>
    <w:div w:id="1498038570">
      <w:bodyDiv w:val="1"/>
      <w:marLeft w:val="0"/>
      <w:marRight w:val="0"/>
      <w:marTop w:val="0"/>
      <w:marBottom w:val="0"/>
      <w:divBdr>
        <w:top w:val="none" w:sz="0" w:space="0" w:color="auto"/>
        <w:left w:val="none" w:sz="0" w:space="0" w:color="auto"/>
        <w:bottom w:val="none" w:sz="0" w:space="0" w:color="auto"/>
        <w:right w:val="none" w:sz="0" w:space="0" w:color="auto"/>
      </w:divBdr>
    </w:div>
    <w:div w:id="1498225220">
      <w:bodyDiv w:val="1"/>
      <w:marLeft w:val="0"/>
      <w:marRight w:val="0"/>
      <w:marTop w:val="0"/>
      <w:marBottom w:val="0"/>
      <w:divBdr>
        <w:top w:val="none" w:sz="0" w:space="0" w:color="auto"/>
        <w:left w:val="none" w:sz="0" w:space="0" w:color="auto"/>
        <w:bottom w:val="none" w:sz="0" w:space="0" w:color="auto"/>
        <w:right w:val="none" w:sz="0" w:space="0" w:color="auto"/>
      </w:divBdr>
    </w:div>
    <w:div w:id="1498233238">
      <w:bodyDiv w:val="1"/>
      <w:marLeft w:val="0"/>
      <w:marRight w:val="0"/>
      <w:marTop w:val="0"/>
      <w:marBottom w:val="0"/>
      <w:divBdr>
        <w:top w:val="none" w:sz="0" w:space="0" w:color="auto"/>
        <w:left w:val="none" w:sz="0" w:space="0" w:color="auto"/>
        <w:bottom w:val="none" w:sz="0" w:space="0" w:color="auto"/>
        <w:right w:val="none" w:sz="0" w:space="0" w:color="auto"/>
      </w:divBdr>
    </w:div>
    <w:div w:id="1499078482">
      <w:bodyDiv w:val="1"/>
      <w:marLeft w:val="0"/>
      <w:marRight w:val="0"/>
      <w:marTop w:val="0"/>
      <w:marBottom w:val="0"/>
      <w:divBdr>
        <w:top w:val="none" w:sz="0" w:space="0" w:color="auto"/>
        <w:left w:val="none" w:sz="0" w:space="0" w:color="auto"/>
        <w:bottom w:val="none" w:sz="0" w:space="0" w:color="auto"/>
        <w:right w:val="none" w:sz="0" w:space="0" w:color="auto"/>
      </w:divBdr>
    </w:div>
    <w:div w:id="1500080873">
      <w:bodyDiv w:val="1"/>
      <w:marLeft w:val="0"/>
      <w:marRight w:val="0"/>
      <w:marTop w:val="0"/>
      <w:marBottom w:val="0"/>
      <w:divBdr>
        <w:top w:val="none" w:sz="0" w:space="0" w:color="auto"/>
        <w:left w:val="none" w:sz="0" w:space="0" w:color="auto"/>
        <w:bottom w:val="none" w:sz="0" w:space="0" w:color="auto"/>
        <w:right w:val="none" w:sz="0" w:space="0" w:color="auto"/>
      </w:divBdr>
    </w:div>
    <w:div w:id="1500195346">
      <w:bodyDiv w:val="1"/>
      <w:marLeft w:val="0"/>
      <w:marRight w:val="0"/>
      <w:marTop w:val="0"/>
      <w:marBottom w:val="0"/>
      <w:divBdr>
        <w:top w:val="none" w:sz="0" w:space="0" w:color="auto"/>
        <w:left w:val="none" w:sz="0" w:space="0" w:color="auto"/>
        <w:bottom w:val="none" w:sz="0" w:space="0" w:color="auto"/>
        <w:right w:val="none" w:sz="0" w:space="0" w:color="auto"/>
      </w:divBdr>
    </w:div>
    <w:div w:id="1500533895">
      <w:bodyDiv w:val="1"/>
      <w:marLeft w:val="0"/>
      <w:marRight w:val="0"/>
      <w:marTop w:val="0"/>
      <w:marBottom w:val="0"/>
      <w:divBdr>
        <w:top w:val="none" w:sz="0" w:space="0" w:color="auto"/>
        <w:left w:val="none" w:sz="0" w:space="0" w:color="auto"/>
        <w:bottom w:val="none" w:sz="0" w:space="0" w:color="auto"/>
        <w:right w:val="none" w:sz="0" w:space="0" w:color="auto"/>
      </w:divBdr>
    </w:div>
    <w:div w:id="1500774546">
      <w:bodyDiv w:val="1"/>
      <w:marLeft w:val="0"/>
      <w:marRight w:val="0"/>
      <w:marTop w:val="0"/>
      <w:marBottom w:val="0"/>
      <w:divBdr>
        <w:top w:val="none" w:sz="0" w:space="0" w:color="auto"/>
        <w:left w:val="none" w:sz="0" w:space="0" w:color="auto"/>
        <w:bottom w:val="none" w:sz="0" w:space="0" w:color="auto"/>
        <w:right w:val="none" w:sz="0" w:space="0" w:color="auto"/>
      </w:divBdr>
    </w:div>
    <w:div w:id="1501114571">
      <w:bodyDiv w:val="1"/>
      <w:marLeft w:val="0"/>
      <w:marRight w:val="0"/>
      <w:marTop w:val="0"/>
      <w:marBottom w:val="0"/>
      <w:divBdr>
        <w:top w:val="none" w:sz="0" w:space="0" w:color="auto"/>
        <w:left w:val="none" w:sz="0" w:space="0" w:color="auto"/>
        <w:bottom w:val="none" w:sz="0" w:space="0" w:color="auto"/>
        <w:right w:val="none" w:sz="0" w:space="0" w:color="auto"/>
      </w:divBdr>
    </w:div>
    <w:div w:id="1501778567">
      <w:bodyDiv w:val="1"/>
      <w:marLeft w:val="0"/>
      <w:marRight w:val="0"/>
      <w:marTop w:val="0"/>
      <w:marBottom w:val="0"/>
      <w:divBdr>
        <w:top w:val="none" w:sz="0" w:space="0" w:color="auto"/>
        <w:left w:val="none" w:sz="0" w:space="0" w:color="auto"/>
        <w:bottom w:val="none" w:sz="0" w:space="0" w:color="auto"/>
        <w:right w:val="none" w:sz="0" w:space="0" w:color="auto"/>
      </w:divBdr>
    </w:div>
    <w:div w:id="1501893081">
      <w:bodyDiv w:val="1"/>
      <w:marLeft w:val="0"/>
      <w:marRight w:val="0"/>
      <w:marTop w:val="0"/>
      <w:marBottom w:val="0"/>
      <w:divBdr>
        <w:top w:val="none" w:sz="0" w:space="0" w:color="auto"/>
        <w:left w:val="none" w:sz="0" w:space="0" w:color="auto"/>
        <w:bottom w:val="none" w:sz="0" w:space="0" w:color="auto"/>
        <w:right w:val="none" w:sz="0" w:space="0" w:color="auto"/>
      </w:divBdr>
    </w:div>
    <w:div w:id="1502085753">
      <w:bodyDiv w:val="1"/>
      <w:marLeft w:val="0"/>
      <w:marRight w:val="0"/>
      <w:marTop w:val="0"/>
      <w:marBottom w:val="0"/>
      <w:divBdr>
        <w:top w:val="none" w:sz="0" w:space="0" w:color="auto"/>
        <w:left w:val="none" w:sz="0" w:space="0" w:color="auto"/>
        <w:bottom w:val="none" w:sz="0" w:space="0" w:color="auto"/>
        <w:right w:val="none" w:sz="0" w:space="0" w:color="auto"/>
      </w:divBdr>
    </w:div>
    <w:div w:id="1502155908">
      <w:bodyDiv w:val="1"/>
      <w:marLeft w:val="0"/>
      <w:marRight w:val="0"/>
      <w:marTop w:val="0"/>
      <w:marBottom w:val="0"/>
      <w:divBdr>
        <w:top w:val="none" w:sz="0" w:space="0" w:color="auto"/>
        <w:left w:val="none" w:sz="0" w:space="0" w:color="auto"/>
        <w:bottom w:val="none" w:sz="0" w:space="0" w:color="auto"/>
        <w:right w:val="none" w:sz="0" w:space="0" w:color="auto"/>
      </w:divBdr>
    </w:div>
    <w:div w:id="1502240138">
      <w:bodyDiv w:val="1"/>
      <w:marLeft w:val="0"/>
      <w:marRight w:val="0"/>
      <w:marTop w:val="0"/>
      <w:marBottom w:val="0"/>
      <w:divBdr>
        <w:top w:val="none" w:sz="0" w:space="0" w:color="auto"/>
        <w:left w:val="none" w:sz="0" w:space="0" w:color="auto"/>
        <w:bottom w:val="none" w:sz="0" w:space="0" w:color="auto"/>
        <w:right w:val="none" w:sz="0" w:space="0" w:color="auto"/>
      </w:divBdr>
    </w:div>
    <w:div w:id="1502695234">
      <w:bodyDiv w:val="1"/>
      <w:marLeft w:val="0"/>
      <w:marRight w:val="0"/>
      <w:marTop w:val="0"/>
      <w:marBottom w:val="0"/>
      <w:divBdr>
        <w:top w:val="none" w:sz="0" w:space="0" w:color="auto"/>
        <w:left w:val="none" w:sz="0" w:space="0" w:color="auto"/>
        <w:bottom w:val="none" w:sz="0" w:space="0" w:color="auto"/>
        <w:right w:val="none" w:sz="0" w:space="0" w:color="auto"/>
      </w:divBdr>
    </w:div>
    <w:div w:id="1502814508">
      <w:bodyDiv w:val="1"/>
      <w:marLeft w:val="0"/>
      <w:marRight w:val="0"/>
      <w:marTop w:val="0"/>
      <w:marBottom w:val="0"/>
      <w:divBdr>
        <w:top w:val="none" w:sz="0" w:space="0" w:color="auto"/>
        <w:left w:val="none" w:sz="0" w:space="0" w:color="auto"/>
        <w:bottom w:val="none" w:sz="0" w:space="0" w:color="auto"/>
        <w:right w:val="none" w:sz="0" w:space="0" w:color="auto"/>
      </w:divBdr>
    </w:div>
    <w:div w:id="1502966593">
      <w:bodyDiv w:val="1"/>
      <w:marLeft w:val="0"/>
      <w:marRight w:val="0"/>
      <w:marTop w:val="0"/>
      <w:marBottom w:val="0"/>
      <w:divBdr>
        <w:top w:val="none" w:sz="0" w:space="0" w:color="auto"/>
        <w:left w:val="none" w:sz="0" w:space="0" w:color="auto"/>
        <w:bottom w:val="none" w:sz="0" w:space="0" w:color="auto"/>
        <w:right w:val="none" w:sz="0" w:space="0" w:color="auto"/>
      </w:divBdr>
    </w:div>
    <w:div w:id="1503349002">
      <w:bodyDiv w:val="1"/>
      <w:marLeft w:val="0"/>
      <w:marRight w:val="0"/>
      <w:marTop w:val="0"/>
      <w:marBottom w:val="0"/>
      <w:divBdr>
        <w:top w:val="none" w:sz="0" w:space="0" w:color="auto"/>
        <w:left w:val="none" w:sz="0" w:space="0" w:color="auto"/>
        <w:bottom w:val="none" w:sz="0" w:space="0" w:color="auto"/>
        <w:right w:val="none" w:sz="0" w:space="0" w:color="auto"/>
      </w:divBdr>
    </w:div>
    <w:div w:id="1503398638">
      <w:bodyDiv w:val="1"/>
      <w:marLeft w:val="0"/>
      <w:marRight w:val="0"/>
      <w:marTop w:val="0"/>
      <w:marBottom w:val="0"/>
      <w:divBdr>
        <w:top w:val="none" w:sz="0" w:space="0" w:color="auto"/>
        <w:left w:val="none" w:sz="0" w:space="0" w:color="auto"/>
        <w:bottom w:val="none" w:sz="0" w:space="0" w:color="auto"/>
        <w:right w:val="none" w:sz="0" w:space="0" w:color="auto"/>
      </w:divBdr>
    </w:div>
    <w:div w:id="1503621588">
      <w:bodyDiv w:val="1"/>
      <w:marLeft w:val="0"/>
      <w:marRight w:val="0"/>
      <w:marTop w:val="0"/>
      <w:marBottom w:val="0"/>
      <w:divBdr>
        <w:top w:val="none" w:sz="0" w:space="0" w:color="auto"/>
        <w:left w:val="none" w:sz="0" w:space="0" w:color="auto"/>
        <w:bottom w:val="none" w:sz="0" w:space="0" w:color="auto"/>
        <w:right w:val="none" w:sz="0" w:space="0" w:color="auto"/>
      </w:divBdr>
    </w:div>
    <w:div w:id="1504005794">
      <w:bodyDiv w:val="1"/>
      <w:marLeft w:val="0"/>
      <w:marRight w:val="0"/>
      <w:marTop w:val="0"/>
      <w:marBottom w:val="0"/>
      <w:divBdr>
        <w:top w:val="none" w:sz="0" w:space="0" w:color="auto"/>
        <w:left w:val="none" w:sz="0" w:space="0" w:color="auto"/>
        <w:bottom w:val="none" w:sz="0" w:space="0" w:color="auto"/>
        <w:right w:val="none" w:sz="0" w:space="0" w:color="auto"/>
      </w:divBdr>
    </w:div>
    <w:div w:id="1504122594">
      <w:bodyDiv w:val="1"/>
      <w:marLeft w:val="0"/>
      <w:marRight w:val="0"/>
      <w:marTop w:val="0"/>
      <w:marBottom w:val="0"/>
      <w:divBdr>
        <w:top w:val="none" w:sz="0" w:space="0" w:color="auto"/>
        <w:left w:val="none" w:sz="0" w:space="0" w:color="auto"/>
        <w:bottom w:val="none" w:sz="0" w:space="0" w:color="auto"/>
        <w:right w:val="none" w:sz="0" w:space="0" w:color="auto"/>
      </w:divBdr>
    </w:div>
    <w:div w:id="1504197037">
      <w:bodyDiv w:val="1"/>
      <w:marLeft w:val="0"/>
      <w:marRight w:val="0"/>
      <w:marTop w:val="0"/>
      <w:marBottom w:val="0"/>
      <w:divBdr>
        <w:top w:val="none" w:sz="0" w:space="0" w:color="auto"/>
        <w:left w:val="none" w:sz="0" w:space="0" w:color="auto"/>
        <w:bottom w:val="none" w:sz="0" w:space="0" w:color="auto"/>
        <w:right w:val="none" w:sz="0" w:space="0" w:color="auto"/>
      </w:divBdr>
    </w:div>
    <w:div w:id="1504201585">
      <w:bodyDiv w:val="1"/>
      <w:marLeft w:val="0"/>
      <w:marRight w:val="0"/>
      <w:marTop w:val="0"/>
      <w:marBottom w:val="0"/>
      <w:divBdr>
        <w:top w:val="none" w:sz="0" w:space="0" w:color="auto"/>
        <w:left w:val="none" w:sz="0" w:space="0" w:color="auto"/>
        <w:bottom w:val="none" w:sz="0" w:space="0" w:color="auto"/>
        <w:right w:val="none" w:sz="0" w:space="0" w:color="auto"/>
      </w:divBdr>
    </w:div>
    <w:div w:id="1504272630">
      <w:bodyDiv w:val="1"/>
      <w:marLeft w:val="0"/>
      <w:marRight w:val="0"/>
      <w:marTop w:val="0"/>
      <w:marBottom w:val="0"/>
      <w:divBdr>
        <w:top w:val="none" w:sz="0" w:space="0" w:color="auto"/>
        <w:left w:val="none" w:sz="0" w:space="0" w:color="auto"/>
        <w:bottom w:val="none" w:sz="0" w:space="0" w:color="auto"/>
        <w:right w:val="none" w:sz="0" w:space="0" w:color="auto"/>
      </w:divBdr>
    </w:div>
    <w:div w:id="1504275354">
      <w:bodyDiv w:val="1"/>
      <w:marLeft w:val="0"/>
      <w:marRight w:val="0"/>
      <w:marTop w:val="0"/>
      <w:marBottom w:val="0"/>
      <w:divBdr>
        <w:top w:val="none" w:sz="0" w:space="0" w:color="auto"/>
        <w:left w:val="none" w:sz="0" w:space="0" w:color="auto"/>
        <w:bottom w:val="none" w:sz="0" w:space="0" w:color="auto"/>
        <w:right w:val="none" w:sz="0" w:space="0" w:color="auto"/>
      </w:divBdr>
    </w:div>
    <w:div w:id="1504277386">
      <w:bodyDiv w:val="1"/>
      <w:marLeft w:val="0"/>
      <w:marRight w:val="0"/>
      <w:marTop w:val="0"/>
      <w:marBottom w:val="0"/>
      <w:divBdr>
        <w:top w:val="none" w:sz="0" w:space="0" w:color="auto"/>
        <w:left w:val="none" w:sz="0" w:space="0" w:color="auto"/>
        <w:bottom w:val="none" w:sz="0" w:space="0" w:color="auto"/>
        <w:right w:val="none" w:sz="0" w:space="0" w:color="auto"/>
      </w:divBdr>
    </w:div>
    <w:div w:id="1504321529">
      <w:bodyDiv w:val="1"/>
      <w:marLeft w:val="0"/>
      <w:marRight w:val="0"/>
      <w:marTop w:val="0"/>
      <w:marBottom w:val="0"/>
      <w:divBdr>
        <w:top w:val="none" w:sz="0" w:space="0" w:color="auto"/>
        <w:left w:val="none" w:sz="0" w:space="0" w:color="auto"/>
        <w:bottom w:val="none" w:sz="0" w:space="0" w:color="auto"/>
        <w:right w:val="none" w:sz="0" w:space="0" w:color="auto"/>
      </w:divBdr>
    </w:div>
    <w:div w:id="1504931290">
      <w:bodyDiv w:val="1"/>
      <w:marLeft w:val="0"/>
      <w:marRight w:val="0"/>
      <w:marTop w:val="0"/>
      <w:marBottom w:val="0"/>
      <w:divBdr>
        <w:top w:val="none" w:sz="0" w:space="0" w:color="auto"/>
        <w:left w:val="none" w:sz="0" w:space="0" w:color="auto"/>
        <w:bottom w:val="none" w:sz="0" w:space="0" w:color="auto"/>
        <w:right w:val="none" w:sz="0" w:space="0" w:color="auto"/>
      </w:divBdr>
    </w:div>
    <w:div w:id="1505169101">
      <w:bodyDiv w:val="1"/>
      <w:marLeft w:val="0"/>
      <w:marRight w:val="0"/>
      <w:marTop w:val="0"/>
      <w:marBottom w:val="0"/>
      <w:divBdr>
        <w:top w:val="none" w:sz="0" w:space="0" w:color="auto"/>
        <w:left w:val="none" w:sz="0" w:space="0" w:color="auto"/>
        <w:bottom w:val="none" w:sz="0" w:space="0" w:color="auto"/>
        <w:right w:val="none" w:sz="0" w:space="0" w:color="auto"/>
      </w:divBdr>
    </w:div>
    <w:div w:id="1505318347">
      <w:bodyDiv w:val="1"/>
      <w:marLeft w:val="0"/>
      <w:marRight w:val="0"/>
      <w:marTop w:val="0"/>
      <w:marBottom w:val="0"/>
      <w:divBdr>
        <w:top w:val="none" w:sz="0" w:space="0" w:color="auto"/>
        <w:left w:val="none" w:sz="0" w:space="0" w:color="auto"/>
        <w:bottom w:val="none" w:sz="0" w:space="0" w:color="auto"/>
        <w:right w:val="none" w:sz="0" w:space="0" w:color="auto"/>
      </w:divBdr>
    </w:div>
    <w:div w:id="1505394680">
      <w:bodyDiv w:val="1"/>
      <w:marLeft w:val="0"/>
      <w:marRight w:val="0"/>
      <w:marTop w:val="0"/>
      <w:marBottom w:val="0"/>
      <w:divBdr>
        <w:top w:val="none" w:sz="0" w:space="0" w:color="auto"/>
        <w:left w:val="none" w:sz="0" w:space="0" w:color="auto"/>
        <w:bottom w:val="none" w:sz="0" w:space="0" w:color="auto"/>
        <w:right w:val="none" w:sz="0" w:space="0" w:color="auto"/>
      </w:divBdr>
    </w:div>
    <w:div w:id="1505440070">
      <w:bodyDiv w:val="1"/>
      <w:marLeft w:val="0"/>
      <w:marRight w:val="0"/>
      <w:marTop w:val="0"/>
      <w:marBottom w:val="0"/>
      <w:divBdr>
        <w:top w:val="none" w:sz="0" w:space="0" w:color="auto"/>
        <w:left w:val="none" w:sz="0" w:space="0" w:color="auto"/>
        <w:bottom w:val="none" w:sz="0" w:space="0" w:color="auto"/>
        <w:right w:val="none" w:sz="0" w:space="0" w:color="auto"/>
      </w:divBdr>
    </w:div>
    <w:div w:id="1505508655">
      <w:bodyDiv w:val="1"/>
      <w:marLeft w:val="0"/>
      <w:marRight w:val="0"/>
      <w:marTop w:val="0"/>
      <w:marBottom w:val="0"/>
      <w:divBdr>
        <w:top w:val="none" w:sz="0" w:space="0" w:color="auto"/>
        <w:left w:val="none" w:sz="0" w:space="0" w:color="auto"/>
        <w:bottom w:val="none" w:sz="0" w:space="0" w:color="auto"/>
        <w:right w:val="none" w:sz="0" w:space="0" w:color="auto"/>
      </w:divBdr>
    </w:div>
    <w:div w:id="1505589910">
      <w:bodyDiv w:val="1"/>
      <w:marLeft w:val="0"/>
      <w:marRight w:val="0"/>
      <w:marTop w:val="0"/>
      <w:marBottom w:val="0"/>
      <w:divBdr>
        <w:top w:val="none" w:sz="0" w:space="0" w:color="auto"/>
        <w:left w:val="none" w:sz="0" w:space="0" w:color="auto"/>
        <w:bottom w:val="none" w:sz="0" w:space="0" w:color="auto"/>
        <w:right w:val="none" w:sz="0" w:space="0" w:color="auto"/>
      </w:divBdr>
    </w:div>
    <w:div w:id="1505627931">
      <w:bodyDiv w:val="1"/>
      <w:marLeft w:val="0"/>
      <w:marRight w:val="0"/>
      <w:marTop w:val="0"/>
      <w:marBottom w:val="0"/>
      <w:divBdr>
        <w:top w:val="none" w:sz="0" w:space="0" w:color="auto"/>
        <w:left w:val="none" w:sz="0" w:space="0" w:color="auto"/>
        <w:bottom w:val="none" w:sz="0" w:space="0" w:color="auto"/>
        <w:right w:val="none" w:sz="0" w:space="0" w:color="auto"/>
      </w:divBdr>
    </w:div>
    <w:div w:id="1505706637">
      <w:bodyDiv w:val="1"/>
      <w:marLeft w:val="0"/>
      <w:marRight w:val="0"/>
      <w:marTop w:val="0"/>
      <w:marBottom w:val="0"/>
      <w:divBdr>
        <w:top w:val="none" w:sz="0" w:space="0" w:color="auto"/>
        <w:left w:val="none" w:sz="0" w:space="0" w:color="auto"/>
        <w:bottom w:val="none" w:sz="0" w:space="0" w:color="auto"/>
        <w:right w:val="none" w:sz="0" w:space="0" w:color="auto"/>
      </w:divBdr>
    </w:div>
    <w:div w:id="1505898917">
      <w:bodyDiv w:val="1"/>
      <w:marLeft w:val="0"/>
      <w:marRight w:val="0"/>
      <w:marTop w:val="0"/>
      <w:marBottom w:val="0"/>
      <w:divBdr>
        <w:top w:val="none" w:sz="0" w:space="0" w:color="auto"/>
        <w:left w:val="none" w:sz="0" w:space="0" w:color="auto"/>
        <w:bottom w:val="none" w:sz="0" w:space="0" w:color="auto"/>
        <w:right w:val="none" w:sz="0" w:space="0" w:color="auto"/>
      </w:divBdr>
    </w:div>
    <w:div w:id="1506091662">
      <w:bodyDiv w:val="1"/>
      <w:marLeft w:val="0"/>
      <w:marRight w:val="0"/>
      <w:marTop w:val="0"/>
      <w:marBottom w:val="0"/>
      <w:divBdr>
        <w:top w:val="none" w:sz="0" w:space="0" w:color="auto"/>
        <w:left w:val="none" w:sz="0" w:space="0" w:color="auto"/>
        <w:bottom w:val="none" w:sz="0" w:space="0" w:color="auto"/>
        <w:right w:val="none" w:sz="0" w:space="0" w:color="auto"/>
      </w:divBdr>
    </w:div>
    <w:div w:id="1506167898">
      <w:bodyDiv w:val="1"/>
      <w:marLeft w:val="0"/>
      <w:marRight w:val="0"/>
      <w:marTop w:val="0"/>
      <w:marBottom w:val="0"/>
      <w:divBdr>
        <w:top w:val="none" w:sz="0" w:space="0" w:color="auto"/>
        <w:left w:val="none" w:sz="0" w:space="0" w:color="auto"/>
        <w:bottom w:val="none" w:sz="0" w:space="0" w:color="auto"/>
        <w:right w:val="none" w:sz="0" w:space="0" w:color="auto"/>
      </w:divBdr>
    </w:div>
    <w:div w:id="1506625717">
      <w:bodyDiv w:val="1"/>
      <w:marLeft w:val="0"/>
      <w:marRight w:val="0"/>
      <w:marTop w:val="0"/>
      <w:marBottom w:val="0"/>
      <w:divBdr>
        <w:top w:val="none" w:sz="0" w:space="0" w:color="auto"/>
        <w:left w:val="none" w:sz="0" w:space="0" w:color="auto"/>
        <w:bottom w:val="none" w:sz="0" w:space="0" w:color="auto"/>
        <w:right w:val="none" w:sz="0" w:space="0" w:color="auto"/>
      </w:divBdr>
    </w:div>
    <w:div w:id="1506938477">
      <w:bodyDiv w:val="1"/>
      <w:marLeft w:val="0"/>
      <w:marRight w:val="0"/>
      <w:marTop w:val="0"/>
      <w:marBottom w:val="0"/>
      <w:divBdr>
        <w:top w:val="none" w:sz="0" w:space="0" w:color="auto"/>
        <w:left w:val="none" w:sz="0" w:space="0" w:color="auto"/>
        <w:bottom w:val="none" w:sz="0" w:space="0" w:color="auto"/>
        <w:right w:val="none" w:sz="0" w:space="0" w:color="auto"/>
      </w:divBdr>
    </w:div>
    <w:div w:id="1507135812">
      <w:bodyDiv w:val="1"/>
      <w:marLeft w:val="0"/>
      <w:marRight w:val="0"/>
      <w:marTop w:val="0"/>
      <w:marBottom w:val="0"/>
      <w:divBdr>
        <w:top w:val="none" w:sz="0" w:space="0" w:color="auto"/>
        <w:left w:val="none" w:sz="0" w:space="0" w:color="auto"/>
        <w:bottom w:val="none" w:sz="0" w:space="0" w:color="auto"/>
        <w:right w:val="none" w:sz="0" w:space="0" w:color="auto"/>
      </w:divBdr>
    </w:div>
    <w:div w:id="1507745247">
      <w:bodyDiv w:val="1"/>
      <w:marLeft w:val="0"/>
      <w:marRight w:val="0"/>
      <w:marTop w:val="0"/>
      <w:marBottom w:val="0"/>
      <w:divBdr>
        <w:top w:val="none" w:sz="0" w:space="0" w:color="auto"/>
        <w:left w:val="none" w:sz="0" w:space="0" w:color="auto"/>
        <w:bottom w:val="none" w:sz="0" w:space="0" w:color="auto"/>
        <w:right w:val="none" w:sz="0" w:space="0" w:color="auto"/>
      </w:divBdr>
    </w:div>
    <w:div w:id="1507983715">
      <w:bodyDiv w:val="1"/>
      <w:marLeft w:val="0"/>
      <w:marRight w:val="0"/>
      <w:marTop w:val="0"/>
      <w:marBottom w:val="0"/>
      <w:divBdr>
        <w:top w:val="none" w:sz="0" w:space="0" w:color="auto"/>
        <w:left w:val="none" w:sz="0" w:space="0" w:color="auto"/>
        <w:bottom w:val="none" w:sz="0" w:space="0" w:color="auto"/>
        <w:right w:val="none" w:sz="0" w:space="0" w:color="auto"/>
      </w:divBdr>
    </w:div>
    <w:div w:id="1508976906">
      <w:bodyDiv w:val="1"/>
      <w:marLeft w:val="0"/>
      <w:marRight w:val="0"/>
      <w:marTop w:val="0"/>
      <w:marBottom w:val="0"/>
      <w:divBdr>
        <w:top w:val="none" w:sz="0" w:space="0" w:color="auto"/>
        <w:left w:val="none" w:sz="0" w:space="0" w:color="auto"/>
        <w:bottom w:val="none" w:sz="0" w:space="0" w:color="auto"/>
        <w:right w:val="none" w:sz="0" w:space="0" w:color="auto"/>
      </w:divBdr>
    </w:div>
    <w:div w:id="1508978132">
      <w:bodyDiv w:val="1"/>
      <w:marLeft w:val="0"/>
      <w:marRight w:val="0"/>
      <w:marTop w:val="0"/>
      <w:marBottom w:val="0"/>
      <w:divBdr>
        <w:top w:val="none" w:sz="0" w:space="0" w:color="auto"/>
        <w:left w:val="none" w:sz="0" w:space="0" w:color="auto"/>
        <w:bottom w:val="none" w:sz="0" w:space="0" w:color="auto"/>
        <w:right w:val="none" w:sz="0" w:space="0" w:color="auto"/>
      </w:divBdr>
    </w:div>
    <w:div w:id="1510173291">
      <w:bodyDiv w:val="1"/>
      <w:marLeft w:val="0"/>
      <w:marRight w:val="0"/>
      <w:marTop w:val="0"/>
      <w:marBottom w:val="0"/>
      <w:divBdr>
        <w:top w:val="none" w:sz="0" w:space="0" w:color="auto"/>
        <w:left w:val="none" w:sz="0" w:space="0" w:color="auto"/>
        <w:bottom w:val="none" w:sz="0" w:space="0" w:color="auto"/>
        <w:right w:val="none" w:sz="0" w:space="0" w:color="auto"/>
      </w:divBdr>
    </w:div>
    <w:div w:id="1510214200">
      <w:bodyDiv w:val="1"/>
      <w:marLeft w:val="0"/>
      <w:marRight w:val="0"/>
      <w:marTop w:val="0"/>
      <w:marBottom w:val="0"/>
      <w:divBdr>
        <w:top w:val="none" w:sz="0" w:space="0" w:color="auto"/>
        <w:left w:val="none" w:sz="0" w:space="0" w:color="auto"/>
        <w:bottom w:val="none" w:sz="0" w:space="0" w:color="auto"/>
        <w:right w:val="none" w:sz="0" w:space="0" w:color="auto"/>
      </w:divBdr>
    </w:div>
    <w:div w:id="1510675617">
      <w:bodyDiv w:val="1"/>
      <w:marLeft w:val="0"/>
      <w:marRight w:val="0"/>
      <w:marTop w:val="0"/>
      <w:marBottom w:val="0"/>
      <w:divBdr>
        <w:top w:val="none" w:sz="0" w:space="0" w:color="auto"/>
        <w:left w:val="none" w:sz="0" w:space="0" w:color="auto"/>
        <w:bottom w:val="none" w:sz="0" w:space="0" w:color="auto"/>
        <w:right w:val="none" w:sz="0" w:space="0" w:color="auto"/>
      </w:divBdr>
    </w:div>
    <w:div w:id="1510681738">
      <w:bodyDiv w:val="1"/>
      <w:marLeft w:val="0"/>
      <w:marRight w:val="0"/>
      <w:marTop w:val="0"/>
      <w:marBottom w:val="0"/>
      <w:divBdr>
        <w:top w:val="none" w:sz="0" w:space="0" w:color="auto"/>
        <w:left w:val="none" w:sz="0" w:space="0" w:color="auto"/>
        <w:bottom w:val="none" w:sz="0" w:space="0" w:color="auto"/>
        <w:right w:val="none" w:sz="0" w:space="0" w:color="auto"/>
      </w:divBdr>
    </w:div>
    <w:div w:id="1510826667">
      <w:bodyDiv w:val="1"/>
      <w:marLeft w:val="0"/>
      <w:marRight w:val="0"/>
      <w:marTop w:val="0"/>
      <w:marBottom w:val="0"/>
      <w:divBdr>
        <w:top w:val="none" w:sz="0" w:space="0" w:color="auto"/>
        <w:left w:val="none" w:sz="0" w:space="0" w:color="auto"/>
        <w:bottom w:val="none" w:sz="0" w:space="0" w:color="auto"/>
        <w:right w:val="none" w:sz="0" w:space="0" w:color="auto"/>
      </w:divBdr>
    </w:div>
    <w:div w:id="1510827355">
      <w:bodyDiv w:val="1"/>
      <w:marLeft w:val="0"/>
      <w:marRight w:val="0"/>
      <w:marTop w:val="0"/>
      <w:marBottom w:val="0"/>
      <w:divBdr>
        <w:top w:val="none" w:sz="0" w:space="0" w:color="auto"/>
        <w:left w:val="none" w:sz="0" w:space="0" w:color="auto"/>
        <w:bottom w:val="none" w:sz="0" w:space="0" w:color="auto"/>
        <w:right w:val="none" w:sz="0" w:space="0" w:color="auto"/>
      </w:divBdr>
    </w:div>
    <w:div w:id="1510874626">
      <w:bodyDiv w:val="1"/>
      <w:marLeft w:val="0"/>
      <w:marRight w:val="0"/>
      <w:marTop w:val="0"/>
      <w:marBottom w:val="0"/>
      <w:divBdr>
        <w:top w:val="none" w:sz="0" w:space="0" w:color="auto"/>
        <w:left w:val="none" w:sz="0" w:space="0" w:color="auto"/>
        <w:bottom w:val="none" w:sz="0" w:space="0" w:color="auto"/>
        <w:right w:val="none" w:sz="0" w:space="0" w:color="auto"/>
      </w:divBdr>
    </w:div>
    <w:div w:id="1511064957">
      <w:bodyDiv w:val="1"/>
      <w:marLeft w:val="0"/>
      <w:marRight w:val="0"/>
      <w:marTop w:val="0"/>
      <w:marBottom w:val="0"/>
      <w:divBdr>
        <w:top w:val="none" w:sz="0" w:space="0" w:color="auto"/>
        <w:left w:val="none" w:sz="0" w:space="0" w:color="auto"/>
        <w:bottom w:val="none" w:sz="0" w:space="0" w:color="auto"/>
        <w:right w:val="none" w:sz="0" w:space="0" w:color="auto"/>
      </w:divBdr>
    </w:div>
    <w:div w:id="1511262823">
      <w:bodyDiv w:val="1"/>
      <w:marLeft w:val="0"/>
      <w:marRight w:val="0"/>
      <w:marTop w:val="0"/>
      <w:marBottom w:val="0"/>
      <w:divBdr>
        <w:top w:val="none" w:sz="0" w:space="0" w:color="auto"/>
        <w:left w:val="none" w:sz="0" w:space="0" w:color="auto"/>
        <w:bottom w:val="none" w:sz="0" w:space="0" w:color="auto"/>
        <w:right w:val="none" w:sz="0" w:space="0" w:color="auto"/>
      </w:divBdr>
    </w:div>
    <w:div w:id="1511523517">
      <w:bodyDiv w:val="1"/>
      <w:marLeft w:val="0"/>
      <w:marRight w:val="0"/>
      <w:marTop w:val="0"/>
      <w:marBottom w:val="0"/>
      <w:divBdr>
        <w:top w:val="none" w:sz="0" w:space="0" w:color="auto"/>
        <w:left w:val="none" w:sz="0" w:space="0" w:color="auto"/>
        <w:bottom w:val="none" w:sz="0" w:space="0" w:color="auto"/>
        <w:right w:val="none" w:sz="0" w:space="0" w:color="auto"/>
      </w:divBdr>
    </w:div>
    <w:div w:id="1511868947">
      <w:bodyDiv w:val="1"/>
      <w:marLeft w:val="0"/>
      <w:marRight w:val="0"/>
      <w:marTop w:val="0"/>
      <w:marBottom w:val="0"/>
      <w:divBdr>
        <w:top w:val="none" w:sz="0" w:space="0" w:color="auto"/>
        <w:left w:val="none" w:sz="0" w:space="0" w:color="auto"/>
        <w:bottom w:val="none" w:sz="0" w:space="0" w:color="auto"/>
        <w:right w:val="none" w:sz="0" w:space="0" w:color="auto"/>
      </w:divBdr>
    </w:div>
    <w:div w:id="1511875987">
      <w:bodyDiv w:val="1"/>
      <w:marLeft w:val="0"/>
      <w:marRight w:val="0"/>
      <w:marTop w:val="0"/>
      <w:marBottom w:val="0"/>
      <w:divBdr>
        <w:top w:val="none" w:sz="0" w:space="0" w:color="auto"/>
        <w:left w:val="none" w:sz="0" w:space="0" w:color="auto"/>
        <w:bottom w:val="none" w:sz="0" w:space="0" w:color="auto"/>
        <w:right w:val="none" w:sz="0" w:space="0" w:color="auto"/>
      </w:divBdr>
    </w:div>
    <w:div w:id="1512253717">
      <w:bodyDiv w:val="1"/>
      <w:marLeft w:val="0"/>
      <w:marRight w:val="0"/>
      <w:marTop w:val="0"/>
      <w:marBottom w:val="0"/>
      <w:divBdr>
        <w:top w:val="none" w:sz="0" w:space="0" w:color="auto"/>
        <w:left w:val="none" w:sz="0" w:space="0" w:color="auto"/>
        <w:bottom w:val="none" w:sz="0" w:space="0" w:color="auto"/>
        <w:right w:val="none" w:sz="0" w:space="0" w:color="auto"/>
      </w:divBdr>
    </w:div>
    <w:div w:id="1512256001">
      <w:bodyDiv w:val="1"/>
      <w:marLeft w:val="0"/>
      <w:marRight w:val="0"/>
      <w:marTop w:val="0"/>
      <w:marBottom w:val="0"/>
      <w:divBdr>
        <w:top w:val="none" w:sz="0" w:space="0" w:color="auto"/>
        <w:left w:val="none" w:sz="0" w:space="0" w:color="auto"/>
        <w:bottom w:val="none" w:sz="0" w:space="0" w:color="auto"/>
        <w:right w:val="none" w:sz="0" w:space="0" w:color="auto"/>
      </w:divBdr>
    </w:div>
    <w:div w:id="1512456252">
      <w:bodyDiv w:val="1"/>
      <w:marLeft w:val="0"/>
      <w:marRight w:val="0"/>
      <w:marTop w:val="0"/>
      <w:marBottom w:val="0"/>
      <w:divBdr>
        <w:top w:val="none" w:sz="0" w:space="0" w:color="auto"/>
        <w:left w:val="none" w:sz="0" w:space="0" w:color="auto"/>
        <w:bottom w:val="none" w:sz="0" w:space="0" w:color="auto"/>
        <w:right w:val="none" w:sz="0" w:space="0" w:color="auto"/>
      </w:divBdr>
    </w:div>
    <w:div w:id="1512724468">
      <w:bodyDiv w:val="1"/>
      <w:marLeft w:val="0"/>
      <w:marRight w:val="0"/>
      <w:marTop w:val="0"/>
      <w:marBottom w:val="0"/>
      <w:divBdr>
        <w:top w:val="none" w:sz="0" w:space="0" w:color="auto"/>
        <w:left w:val="none" w:sz="0" w:space="0" w:color="auto"/>
        <w:bottom w:val="none" w:sz="0" w:space="0" w:color="auto"/>
        <w:right w:val="none" w:sz="0" w:space="0" w:color="auto"/>
      </w:divBdr>
    </w:div>
    <w:div w:id="1512794614">
      <w:bodyDiv w:val="1"/>
      <w:marLeft w:val="0"/>
      <w:marRight w:val="0"/>
      <w:marTop w:val="0"/>
      <w:marBottom w:val="0"/>
      <w:divBdr>
        <w:top w:val="none" w:sz="0" w:space="0" w:color="auto"/>
        <w:left w:val="none" w:sz="0" w:space="0" w:color="auto"/>
        <w:bottom w:val="none" w:sz="0" w:space="0" w:color="auto"/>
        <w:right w:val="none" w:sz="0" w:space="0" w:color="auto"/>
      </w:divBdr>
    </w:div>
    <w:div w:id="1512841244">
      <w:bodyDiv w:val="1"/>
      <w:marLeft w:val="0"/>
      <w:marRight w:val="0"/>
      <w:marTop w:val="0"/>
      <w:marBottom w:val="0"/>
      <w:divBdr>
        <w:top w:val="none" w:sz="0" w:space="0" w:color="auto"/>
        <w:left w:val="none" w:sz="0" w:space="0" w:color="auto"/>
        <w:bottom w:val="none" w:sz="0" w:space="0" w:color="auto"/>
        <w:right w:val="none" w:sz="0" w:space="0" w:color="auto"/>
      </w:divBdr>
    </w:div>
    <w:div w:id="1512841852">
      <w:bodyDiv w:val="1"/>
      <w:marLeft w:val="0"/>
      <w:marRight w:val="0"/>
      <w:marTop w:val="0"/>
      <w:marBottom w:val="0"/>
      <w:divBdr>
        <w:top w:val="none" w:sz="0" w:space="0" w:color="auto"/>
        <w:left w:val="none" w:sz="0" w:space="0" w:color="auto"/>
        <w:bottom w:val="none" w:sz="0" w:space="0" w:color="auto"/>
        <w:right w:val="none" w:sz="0" w:space="0" w:color="auto"/>
      </w:divBdr>
    </w:div>
    <w:div w:id="1512987873">
      <w:bodyDiv w:val="1"/>
      <w:marLeft w:val="0"/>
      <w:marRight w:val="0"/>
      <w:marTop w:val="0"/>
      <w:marBottom w:val="0"/>
      <w:divBdr>
        <w:top w:val="none" w:sz="0" w:space="0" w:color="auto"/>
        <w:left w:val="none" w:sz="0" w:space="0" w:color="auto"/>
        <w:bottom w:val="none" w:sz="0" w:space="0" w:color="auto"/>
        <w:right w:val="none" w:sz="0" w:space="0" w:color="auto"/>
      </w:divBdr>
    </w:div>
    <w:div w:id="1513030654">
      <w:bodyDiv w:val="1"/>
      <w:marLeft w:val="0"/>
      <w:marRight w:val="0"/>
      <w:marTop w:val="0"/>
      <w:marBottom w:val="0"/>
      <w:divBdr>
        <w:top w:val="none" w:sz="0" w:space="0" w:color="auto"/>
        <w:left w:val="none" w:sz="0" w:space="0" w:color="auto"/>
        <w:bottom w:val="none" w:sz="0" w:space="0" w:color="auto"/>
        <w:right w:val="none" w:sz="0" w:space="0" w:color="auto"/>
      </w:divBdr>
    </w:div>
    <w:div w:id="1513179708">
      <w:bodyDiv w:val="1"/>
      <w:marLeft w:val="0"/>
      <w:marRight w:val="0"/>
      <w:marTop w:val="0"/>
      <w:marBottom w:val="0"/>
      <w:divBdr>
        <w:top w:val="none" w:sz="0" w:space="0" w:color="auto"/>
        <w:left w:val="none" w:sz="0" w:space="0" w:color="auto"/>
        <w:bottom w:val="none" w:sz="0" w:space="0" w:color="auto"/>
        <w:right w:val="none" w:sz="0" w:space="0" w:color="auto"/>
      </w:divBdr>
    </w:div>
    <w:div w:id="1513839050">
      <w:bodyDiv w:val="1"/>
      <w:marLeft w:val="0"/>
      <w:marRight w:val="0"/>
      <w:marTop w:val="0"/>
      <w:marBottom w:val="0"/>
      <w:divBdr>
        <w:top w:val="none" w:sz="0" w:space="0" w:color="auto"/>
        <w:left w:val="none" w:sz="0" w:space="0" w:color="auto"/>
        <w:bottom w:val="none" w:sz="0" w:space="0" w:color="auto"/>
        <w:right w:val="none" w:sz="0" w:space="0" w:color="auto"/>
      </w:divBdr>
    </w:div>
    <w:div w:id="1514034383">
      <w:bodyDiv w:val="1"/>
      <w:marLeft w:val="0"/>
      <w:marRight w:val="0"/>
      <w:marTop w:val="0"/>
      <w:marBottom w:val="0"/>
      <w:divBdr>
        <w:top w:val="none" w:sz="0" w:space="0" w:color="auto"/>
        <w:left w:val="none" w:sz="0" w:space="0" w:color="auto"/>
        <w:bottom w:val="none" w:sz="0" w:space="0" w:color="auto"/>
        <w:right w:val="none" w:sz="0" w:space="0" w:color="auto"/>
      </w:divBdr>
    </w:div>
    <w:div w:id="1514340746">
      <w:bodyDiv w:val="1"/>
      <w:marLeft w:val="0"/>
      <w:marRight w:val="0"/>
      <w:marTop w:val="0"/>
      <w:marBottom w:val="0"/>
      <w:divBdr>
        <w:top w:val="none" w:sz="0" w:space="0" w:color="auto"/>
        <w:left w:val="none" w:sz="0" w:space="0" w:color="auto"/>
        <w:bottom w:val="none" w:sz="0" w:space="0" w:color="auto"/>
        <w:right w:val="none" w:sz="0" w:space="0" w:color="auto"/>
      </w:divBdr>
    </w:div>
    <w:div w:id="1514760790">
      <w:bodyDiv w:val="1"/>
      <w:marLeft w:val="0"/>
      <w:marRight w:val="0"/>
      <w:marTop w:val="0"/>
      <w:marBottom w:val="0"/>
      <w:divBdr>
        <w:top w:val="none" w:sz="0" w:space="0" w:color="auto"/>
        <w:left w:val="none" w:sz="0" w:space="0" w:color="auto"/>
        <w:bottom w:val="none" w:sz="0" w:space="0" w:color="auto"/>
        <w:right w:val="none" w:sz="0" w:space="0" w:color="auto"/>
      </w:divBdr>
    </w:div>
    <w:div w:id="1515068161">
      <w:bodyDiv w:val="1"/>
      <w:marLeft w:val="0"/>
      <w:marRight w:val="0"/>
      <w:marTop w:val="0"/>
      <w:marBottom w:val="0"/>
      <w:divBdr>
        <w:top w:val="none" w:sz="0" w:space="0" w:color="auto"/>
        <w:left w:val="none" w:sz="0" w:space="0" w:color="auto"/>
        <w:bottom w:val="none" w:sz="0" w:space="0" w:color="auto"/>
        <w:right w:val="none" w:sz="0" w:space="0" w:color="auto"/>
      </w:divBdr>
    </w:div>
    <w:div w:id="1515071164">
      <w:bodyDiv w:val="1"/>
      <w:marLeft w:val="0"/>
      <w:marRight w:val="0"/>
      <w:marTop w:val="0"/>
      <w:marBottom w:val="0"/>
      <w:divBdr>
        <w:top w:val="none" w:sz="0" w:space="0" w:color="auto"/>
        <w:left w:val="none" w:sz="0" w:space="0" w:color="auto"/>
        <w:bottom w:val="none" w:sz="0" w:space="0" w:color="auto"/>
        <w:right w:val="none" w:sz="0" w:space="0" w:color="auto"/>
      </w:divBdr>
    </w:div>
    <w:div w:id="1515922939">
      <w:bodyDiv w:val="1"/>
      <w:marLeft w:val="0"/>
      <w:marRight w:val="0"/>
      <w:marTop w:val="0"/>
      <w:marBottom w:val="0"/>
      <w:divBdr>
        <w:top w:val="none" w:sz="0" w:space="0" w:color="auto"/>
        <w:left w:val="none" w:sz="0" w:space="0" w:color="auto"/>
        <w:bottom w:val="none" w:sz="0" w:space="0" w:color="auto"/>
        <w:right w:val="none" w:sz="0" w:space="0" w:color="auto"/>
      </w:divBdr>
    </w:div>
    <w:div w:id="1516113770">
      <w:bodyDiv w:val="1"/>
      <w:marLeft w:val="0"/>
      <w:marRight w:val="0"/>
      <w:marTop w:val="0"/>
      <w:marBottom w:val="0"/>
      <w:divBdr>
        <w:top w:val="none" w:sz="0" w:space="0" w:color="auto"/>
        <w:left w:val="none" w:sz="0" w:space="0" w:color="auto"/>
        <w:bottom w:val="none" w:sz="0" w:space="0" w:color="auto"/>
        <w:right w:val="none" w:sz="0" w:space="0" w:color="auto"/>
      </w:divBdr>
    </w:div>
    <w:div w:id="1516118616">
      <w:bodyDiv w:val="1"/>
      <w:marLeft w:val="0"/>
      <w:marRight w:val="0"/>
      <w:marTop w:val="0"/>
      <w:marBottom w:val="0"/>
      <w:divBdr>
        <w:top w:val="none" w:sz="0" w:space="0" w:color="auto"/>
        <w:left w:val="none" w:sz="0" w:space="0" w:color="auto"/>
        <w:bottom w:val="none" w:sz="0" w:space="0" w:color="auto"/>
        <w:right w:val="none" w:sz="0" w:space="0" w:color="auto"/>
      </w:divBdr>
    </w:div>
    <w:div w:id="1516385753">
      <w:bodyDiv w:val="1"/>
      <w:marLeft w:val="0"/>
      <w:marRight w:val="0"/>
      <w:marTop w:val="0"/>
      <w:marBottom w:val="0"/>
      <w:divBdr>
        <w:top w:val="none" w:sz="0" w:space="0" w:color="auto"/>
        <w:left w:val="none" w:sz="0" w:space="0" w:color="auto"/>
        <w:bottom w:val="none" w:sz="0" w:space="0" w:color="auto"/>
        <w:right w:val="none" w:sz="0" w:space="0" w:color="auto"/>
      </w:divBdr>
    </w:div>
    <w:div w:id="1516458155">
      <w:bodyDiv w:val="1"/>
      <w:marLeft w:val="0"/>
      <w:marRight w:val="0"/>
      <w:marTop w:val="0"/>
      <w:marBottom w:val="0"/>
      <w:divBdr>
        <w:top w:val="none" w:sz="0" w:space="0" w:color="auto"/>
        <w:left w:val="none" w:sz="0" w:space="0" w:color="auto"/>
        <w:bottom w:val="none" w:sz="0" w:space="0" w:color="auto"/>
        <w:right w:val="none" w:sz="0" w:space="0" w:color="auto"/>
      </w:divBdr>
    </w:div>
    <w:div w:id="1516722205">
      <w:bodyDiv w:val="1"/>
      <w:marLeft w:val="0"/>
      <w:marRight w:val="0"/>
      <w:marTop w:val="0"/>
      <w:marBottom w:val="0"/>
      <w:divBdr>
        <w:top w:val="none" w:sz="0" w:space="0" w:color="auto"/>
        <w:left w:val="none" w:sz="0" w:space="0" w:color="auto"/>
        <w:bottom w:val="none" w:sz="0" w:space="0" w:color="auto"/>
        <w:right w:val="none" w:sz="0" w:space="0" w:color="auto"/>
      </w:divBdr>
    </w:div>
    <w:div w:id="1516765846">
      <w:bodyDiv w:val="1"/>
      <w:marLeft w:val="0"/>
      <w:marRight w:val="0"/>
      <w:marTop w:val="0"/>
      <w:marBottom w:val="0"/>
      <w:divBdr>
        <w:top w:val="none" w:sz="0" w:space="0" w:color="auto"/>
        <w:left w:val="none" w:sz="0" w:space="0" w:color="auto"/>
        <w:bottom w:val="none" w:sz="0" w:space="0" w:color="auto"/>
        <w:right w:val="none" w:sz="0" w:space="0" w:color="auto"/>
      </w:divBdr>
    </w:div>
    <w:div w:id="1516918501">
      <w:bodyDiv w:val="1"/>
      <w:marLeft w:val="0"/>
      <w:marRight w:val="0"/>
      <w:marTop w:val="0"/>
      <w:marBottom w:val="0"/>
      <w:divBdr>
        <w:top w:val="none" w:sz="0" w:space="0" w:color="auto"/>
        <w:left w:val="none" w:sz="0" w:space="0" w:color="auto"/>
        <w:bottom w:val="none" w:sz="0" w:space="0" w:color="auto"/>
        <w:right w:val="none" w:sz="0" w:space="0" w:color="auto"/>
      </w:divBdr>
    </w:div>
    <w:div w:id="1517383249">
      <w:bodyDiv w:val="1"/>
      <w:marLeft w:val="0"/>
      <w:marRight w:val="0"/>
      <w:marTop w:val="0"/>
      <w:marBottom w:val="0"/>
      <w:divBdr>
        <w:top w:val="none" w:sz="0" w:space="0" w:color="auto"/>
        <w:left w:val="none" w:sz="0" w:space="0" w:color="auto"/>
        <w:bottom w:val="none" w:sz="0" w:space="0" w:color="auto"/>
        <w:right w:val="none" w:sz="0" w:space="0" w:color="auto"/>
      </w:divBdr>
    </w:div>
    <w:div w:id="1517426830">
      <w:bodyDiv w:val="1"/>
      <w:marLeft w:val="0"/>
      <w:marRight w:val="0"/>
      <w:marTop w:val="0"/>
      <w:marBottom w:val="0"/>
      <w:divBdr>
        <w:top w:val="none" w:sz="0" w:space="0" w:color="auto"/>
        <w:left w:val="none" w:sz="0" w:space="0" w:color="auto"/>
        <w:bottom w:val="none" w:sz="0" w:space="0" w:color="auto"/>
        <w:right w:val="none" w:sz="0" w:space="0" w:color="auto"/>
      </w:divBdr>
    </w:div>
    <w:div w:id="1517766037">
      <w:bodyDiv w:val="1"/>
      <w:marLeft w:val="0"/>
      <w:marRight w:val="0"/>
      <w:marTop w:val="0"/>
      <w:marBottom w:val="0"/>
      <w:divBdr>
        <w:top w:val="none" w:sz="0" w:space="0" w:color="auto"/>
        <w:left w:val="none" w:sz="0" w:space="0" w:color="auto"/>
        <w:bottom w:val="none" w:sz="0" w:space="0" w:color="auto"/>
        <w:right w:val="none" w:sz="0" w:space="0" w:color="auto"/>
      </w:divBdr>
    </w:div>
    <w:div w:id="1517846085">
      <w:bodyDiv w:val="1"/>
      <w:marLeft w:val="0"/>
      <w:marRight w:val="0"/>
      <w:marTop w:val="0"/>
      <w:marBottom w:val="0"/>
      <w:divBdr>
        <w:top w:val="none" w:sz="0" w:space="0" w:color="auto"/>
        <w:left w:val="none" w:sz="0" w:space="0" w:color="auto"/>
        <w:bottom w:val="none" w:sz="0" w:space="0" w:color="auto"/>
        <w:right w:val="none" w:sz="0" w:space="0" w:color="auto"/>
      </w:divBdr>
    </w:div>
    <w:div w:id="1517960512">
      <w:bodyDiv w:val="1"/>
      <w:marLeft w:val="0"/>
      <w:marRight w:val="0"/>
      <w:marTop w:val="0"/>
      <w:marBottom w:val="0"/>
      <w:divBdr>
        <w:top w:val="none" w:sz="0" w:space="0" w:color="auto"/>
        <w:left w:val="none" w:sz="0" w:space="0" w:color="auto"/>
        <w:bottom w:val="none" w:sz="0" w:space="0" w:color="auto"/>
        <w:right w:val="none" w:sz="0" w:space="0" w:color="auto"/>
      </w:divBdr>
    </w:div>
    <w:div w:id="1518277638">
      <w:bodyDiv w:val="1"/>
      <w:marLeft w:val="0"/>
      <w:marRight w:val="0"/>
      <w:marTop w:val="0"/>
      <w:marBottom w:val="0"/>
      <w:divBdr>
        <w:top w:val="none" w:sz="0" w:space="0" w:color="auto"/>
        <w:left w:val="none" w:sz="0" w:space="0" w:color="auto"/>
        <w:bottom w:val="none" w:sz="0" w:space="0" w:color="auto"/>
        <w:right w:val="none" w:sz="0" w:space="0" w:color="auto"/>
      </w:divBdr>
    </w:div>
    <w:div w:id="1518812527">
      <w:bodyDiv w:val="1"/>
      <w:marLeft w:val="0"/>
      <w:marRight w:val="0"/>
      <w:marTop w:val="0"/>
      <w:marBottom w:val="0"/>
      <w:divBdr>
        <w:top w:val="none" w:sz="0" w:space="0" w:color="auto"/>
        <w:left w:val="none" w:sz="0" w:space="0" w:color="auto"/>
        <w:bottom w:val="none" w:sz="0" w:space="0" w:color="auto"/>
        <w:right w:val="none" w:sz="0" w:space="0" w:color="auto"/>
      </w:divBdr>
    </w:div>
    <w:div w:id="1519199742">
      <w:bodyDiv w:val="1"/>
      <w:marLeft w:val="0"/>
      <w:marRight w:val="0"/>
      <w:marTop w:val="0"/>
      <w:marBottom w:val="0"/>
      <w:divBdr>
        <w:top w:val="none" w:sz="0" w:space="0" w:color="auto"/>
        <w:left w:val="none" w:sz="0" w:space="0" w:color="auto"/>
        <w:bottom w:val="none" w:sz="0" w:space="0" w:color="auto"/>
        <w:right w:val="none" w:sz="0" w:space="0" w:color="auto"/>
      </w:divBdr>
    </w:div>
    <w:div w:id="1519463990">
      <w:bodyDiv w:val="1"/>
      <w:marLeft w:val="0"/>
      <w:marRight w:val="0"/>
      <w:marTop w:val="0"/>
      <w:marBottom w:val="0"/>
      <w:divBdr>
        <w:top w:val="none" w:sz="0" w:space="0" w:color="auto"/>
        <w:left w:val="none" w:sz="0" w:space="0" w:color="auto"/>
        <w:bottom w:val="none" w:sz="0" w:space="0" w:color="auto"/>
        <w:right w:val="none" w:sz="0" w:space="0" w:color="auto"/>
      </w:divBdr>
    </w:div>
    <w:div w:id="1519542785">
      <w:bodyDiv w:val="1"/>
      <w:marLeft w:val="0"/>
      <w:marRight w:val="0"/>
      <w:marTop w:val="0"/>
      <w:marBottom w:val="0"/>
      <w:divBdr>
        <w:top w:val="none" w:sz="0" w:space="0" w:color="auto"/>
        <w:left w:val="none" w:sz="0" w:space="0" w:color="auto"/>
        <w:bottom w:val="none" w:sz="0" w:space="0" w:color="auto"/>
        <w:right w:val="none" w:sz="0" w:space="0" w:color="auto"/>
      </w:divBdr>
    </w:div>
    <w:div w:id="1519586856">
      <w:bodyDiv w:val="1"/>
      <w:marLeft w:val="0"/>
      <w:marRight w:val="0"/>
      <w:marTop w:val="0"/>
      <w:marBottom w:val="0"/>
      <w:divBdr>
        <w:top w:val="none" w:sz="0" w:space="0" w:color="auto"/>
        <w:left w:val="none" w:sz="0" w:space="0" w:color="auto"/>
        <w:bottom w:val="none" w:sz="0" w:space="0" w:color="auto"/>
        <w:right w:val="none" w:sz="0" w:space="0" w:color="auto"/>
      </w:divBdr>
    </w:div>
    <w:div w:id="1520002303">
      <w:bodyDiv w:val="1"/>
      <w:marLeft w:val="0"/>
      <w:marRight w:val="0"/>
      <w:marTop w:val="0"/>
      <w:marBottom w:val="0"/>
      <w:divBdr>
        <w:top w:val="none" w:sz="0" w:space="0" w:color="auto"/>
        <w:left w:val="none" w:sz="0" w:space="0" w:color="auto"/>
        <w:bottom w:val="none" w:sz="0" w:space="0" w:color="auto"/>
        <w:right w:val="none" w:sz="0" w:space="0" w:color="auto"/>
      </w:divBdr>
    </w:div>
    <w:div w:id="1520117078">
      <w:bodyDiv w:val="1"/>
      <w:marLeft w:val="0"/>
      <w:marRight w:val="0"/>
      <w:marTop w:val="0"/>
      <w:marBottom w:val="0"/>
      <w:divBdr>
        <w:top w:val="none" w:sz="0" w:space="0" w:color="auto"/>
        <w:left w:val="none" w:sz="0" w:space="0" w:color="auto"/>
        <w:bottom w:val="none" w:sz="0" w:space="0" w:color="auto"/>
        <w:right w:val="none" w:sz="0" w:space="0" w:color="auto"/>
      </w:divBdr>
    </w:div>
    <w:div w:id="1521049778">
      <w:bodyDiv w:val="1"/>
      <w:marLeft w:val="0"/>
      <w:marRight w:val="0"/>
      <w:marTop w:val="0"/>
      <w:marBottom w:val="0"/>
      <w:divBdr>
        <w:top w:val="none" w:sz="0" w:space="0" w:color="auto"/>
        <w:left w:val="none" w:sz="0" w:space="0" w:color="auto"/>
        <w:bottom w:val="none" w:sz="0" w:space="0" w:color="auto"/>
        <w:right w:val="none" w:sz="0" w:space="0" w:color="auto"/>
      </w:divBdr>
    </w:div>
    <w:div w:id="1521578356">
      <w:bodyDiv w:val="1"/>
      <w:marLeft w:val="0"/>
      <w:marRight w:val="0"/>
      <w:marTop w:val="0"/>
      <w:marBottom w:val="0"/>
      <w:divBdr>
        <w:top w:val="none" w:sz="0" w:space="0" w:color="auto"/>
        <w:left w:val="none" w:sz="0" w:space="0" w:color="auto"/>
        <w:bottom w:val="none" w:sz="0" w:space="0" w:color="auto"/>
        <w:right w:val="none" w:sz="0" w:space="0" w:color="auto"/>
      </w:divBdr>
    </w:div>
    <w:div w:id="1521621929">
      <w:bodyDiv w:val="1"/>
      <w:marLeft w:val="0"/>
      <w:marRight w:val="0"/>
      <w:marTop w:val="0"/>
      <w:marBottom w:val="0"/>
      <w:divBdr>
        <w:top w:val="none" w:sz="0" w:space="0" w:color="auto"/>
        <w:left w:val="none" w:sz="0" w:space="0" w:color="auto"/>
        <w:bottom w:val="none" w:sz="0" w:space="0" w:color="auto"/>
        <w:right w:val="none" w:sz="0" w:space="0" w:color="auto"/>
      </w:divBdr>
    </w:div>
    <w:div w:id="1522283920">
      <w:bodyDiv w:val="1"/>
      <w:marLeft w:val="0"/>
      <w:marRight w:val="0"/>
      <w:marTop w:val="0"/>
      <w:marBottom w:val="0"/>
      <w:divBdr>
        <w:top w:val="none" w:sz="0" w:space="0" w:color="auto"/>
        <w:left w:val="none" w:sz="0" w:space="0" w:color="auto"/>
        <w:bottom w:val="none" w:sz="0" w:space="0" w:color="auto"/>
        <w:right w:val="none" w:sz="0" w:space="0" w:color="auto"/>
      </w:divBdr>
    </w:div>
    <w:div w:id="1522358885">
      <w:bodyDiv w:val="1"/>
      <w:marLeft w:val="0"/>
      <w:marRight w:val="0"/>
      <w:marTop w:val="0"/>
      <w:marBottom w:val="0"/>
      <w:divBdr>
        <w:top w:val="none" w:sz="0" w:space="0" w:color="auto"/>
        <w:left w:val="none" w:sz="0" w:space="0" w:color="auto"/>
        <w:bottom w:val="none" w:sz="0" w:space="0" w:color="auto"/>
        <w:right w:val="none" w:sz="0" w:space="0" w:color="auto"/>
      </w:divBdr>
    </w:div>
    <w:div w:id="1522473890">
      <w:bodyDiv w:val="1"/>
      <w:marLeft w:val="0"/>
      <w:marRight w:val="0"/>
      <w:marTop w:val="0"/>
      <w:marBottom w:val="0"/>
      <w:divBdr>
        <w:top w:val="none" w:sz="0" w:space="0" w:color="auto"/>
        <w:left w:val="none" w:sz="0" w:space="0" w:color="auto"/>
        <w:bottom w:val="none" w:sz="0" w:space="0" w:color="auto"/>
        <w:right w:val="none" w:sz="0" w:space="0" w:color="auto"/>
      </w:divBdr>
    </w:div>
    <w:div w:id="1522669407">
      <w:bodyDiv w:val="1"/>
      <w:marLeft w:val="0"/>
      <w:marRight w:val="0"/>
      <w:marTop w:val="0"/>
      <w:marBottom w:val="0"/>
      <w:divBdr>
        <w:top w:val="none" w:sz="0" w:space="0" w:color="auto"/>
        <w:left w:val="none" w:sz="0" w:space="0" w:color="auto"/>
        <w:bottom w:val="none" w:sz="0" w:space="0" w:color="auto"/>
        <w:right w:val="none" w:sz="0" w:space="0" w:color="auto"/>
      </w:divBdr>
    </w:div>
    <w:div w:id="1523012548">
      <w:bodyDiv w:val="1"/>
      <w:marLeft w:val="0"/>
      <w:marRight w:val="0"/>
      <w:marTop w:val="0"/>
      <w:marBottom w:val="0"/>
      <w:divBdr>
        <w:top w:val="none" w:sz="0" w:space="0" w:color="auto"/>
        <w:left w:val="none" w:sz="0" w:space="0" w:color="auto"/>
        <w:bottom w:val="none" w:sz="0" w:space="0" w:color="auto"/>
        <w:right w:val="none" w:sz="0" w:space="0" w:color="auto"/>
      </w:divBdr>
    </w:div>
    <w:div w:id="1523593742">
      <w:bodyDiv w:val="1"/>
      <w:marLeft w:val="0"/>
      <w:marRight w:val="0"/>
      <w:marTop w:val="0"/>
      <w:marBottom w:val="0"/>
      <w:divBdr>
        <w:top w:val="none" w:sz="0" w:space="0" w:color="auto"/>
        <w:left w:val="none" w:sz="0" w:space="0" w:color="auto"/>
        <w:bottom w:val="none" w:sz="0" w:space="0" w:color="auto"/>
        <w:right w:val="none" w:sz="0" w:space="0" w:color="auto"/>
      </w:divBdr>
    </w:div>
    <w:div w:id="1523780766">
      <w:bodyDiv w:val="1"/>
      <w:marLeft w:val="0"/>
      <w:marRight w:val="0"/>
      <w:marTop w:val="0"/>
      <w:marBottom w:val="0"/>
      <w:divBdr>
        <w:top w:val="none" w:sz="0" w:space="0" w:color="auto"/>
        <w:left w:val="none" w:sz="0" w:space="0" w:color="auto"/>
        <w:bottom w:val="none" w:sz="0" w:space="0" w:color="auto"/>
        <w:right w:val="none" w:sz="0" w:space="0" w:color="auto"/>
      </w:divBdr>
    </w:div>
    <w:div w:id="1523859307">
      <w:bodyDiv w:val="1"/>
      <w:marLeft w:val="0"/>
      <w:marRight w:val="0"/>
      <w:marTop w:val="0"/>
      <w:marBottom w:val="0"/>
      <w:divBdr>
        <w:top w:val="none" w:sz="0" w:space="0" w:color="auto"/>
        <w:left w:val="none" w:sz="0" w:space="0" w:color="auto"/>
        <w:bottom w:val="none" w:sz="0" w:space="0" w:color="auto"/>
        <w:right w:val="none" w:sz="0" w:space="0" w:color="auto"/>
      </w:divBdr>
    </w:div>
    <w:div w:id="1523935749">
      <w:bodyDiv w:val="1"/>
      <w:marLeft w:val="0"/>
      <w:marRight w:val="0"/>
      <w:marTop w:val="0"/>
      <w:marBottom w:val="0"/>
      <w:divBdr>
        <w:top w:val="none" w:sz="0" w:space="0" w:color="auto"/>
        <w:left w:val="none" w:sz="0" w:space="0" w:color="auto"/>
        <w:bottom w:val="none" w:sz="0" w:space="0" w:color="auto"/>
        <w:right w:val="none" w:sz="0" w:space="0" w:color="auto"/>
      </w:divBdr>
    </w:div>
    <w:div w:id="1523938684">
      <w:bodyDiv w:val="1"/>
      <w:marLeft w:val="0"/>
      <w:marRight w:val="0"/>
      <w:marTop w:val="0"/>
      <w:marBottom w:val="0"/>
      <w:divBdr>
        <w:top w:val="none" w:sz="0" w:space="0" w:color="auto"/>
        <w:left w:val="none" w:sz="0" w:space="0" w:color="auto"/>
        <w:bottom w:val="none" w:sz="0" w:space="0" w:color="auto"/>
        <w:right w:val="none" w:sz="0" w:space="0" w:color="auto"/>
      </w:divBdr>
    </w:div>
    <w:div w:id="1524515175">
      <w:bodyDiv w:val="1"/>
      <w:marLeft w:val="0"/>
      <w:marRight w:val="0"/>
      <w:marTop w:val="0"/>
      <w:marBottom w:val="0"/>
      <w:divBdr>
        <w:top w:val="none" w:sz="0" w:space="0" w:color="auto"/>
        <w:left w:val="none" w:sz="0" w:space="0" w:color="auto"/>
        <w:bottom w:val="none" w:sz="0" w:space="0" w:color="auto"/>
        <w:right w:val="none" w:sz="0" w:space="0" w:color="auto"/>
      </w:divBdr>
    </w:div>
    <w:div w:id="1525053739">
      <w:bodyDiv w:val="1"/>
      <w:marLeft w:val="0"/>
      <w:marRight w:val="0"/>
      <w:marTop w:val="0"/>
      <w:marBottom w:val="0"/>
      <w:divBdr>
        <w:top w:val="none" w:sz="0" w:space="0" w:color="auto"/>
        <w:left w:val="none" w:sz="0" w:space="0" w:color="auto"/>
        <w:bottom w:val="none" w:sz="0" w:space="0" w:color="auto"/>
        <w:right w:val="none" w:sz="0" w:space="0" w:color="auto"/>
      </w:divBdr>
    </w:div>
    <w:div w:id="1525437567">
      <w:bodyDiv w:val="1"/>
      <w:marLeft w:val="0"/>
      <w:marRight w:val="0"/>
      <w:marTop w:val="0"/>
      <w:marBottom w:val="0"/>
      <w:divBdr>
        <w:top w:val="none" w:sz="0" w:space="0" w:color="auto"/>
        <w:left w:val="none" w:sz="0" w:space="0" w:color="auto"/>
        <w:bottom w:val="none" w:sz="0" w:space="0" w:color="auto"/>
        <w:right w:val="none" w:sz="0" w:space="0" w:color="auto"/>
      </w:divBdr>
    </w:div>
    <w:div w:id="1525561209">
      <w:bodyDiv w:val="1"/>
      <w:marLeft w:val="0"/>
      <w:marRight w:val="0"/>
      <w:marTop w:val="0"/>
      <w:marBottom w:val="0"/>
      <w:divBdr>
        <w:top w:val="none" w:sz="0" w:space="0" w:color="auto"/>
        <w:left w:val="none" w:sz="0" w:space="0" w:color="auto"/>
        <w:bottom w:val="none" w:sz="0" w:space="0" w:color="auto"/>
        <w:right w:val="none" w:sz="0" w:space="0" w:color="auto"/>
      </w:divBdr>
    </w:div>
    <w:div w:id="1525825153">
      <w:bodyDiv w:val="1"/>
      <w:marLeft w:val="0"/>
      <w:marRight w:val="0"/>
      <w:marTop w:val="0"/>
      <w:marBottom w:val="0"/>
      <w:divBdr>
        <w:top w:val="none" w:sz="0" w:space="0" w:color="auto"/>
        <w:left w:val="none" w:sz="0" w:space="0" w:color="auto"/>
        <w:bottom w:val="none" w:sz="0" w:space="0" w:color="auto"/>
        <w:right w:val="none" w:sz="0" w:space="0" w:color="auto"/>
      </w:divBdr>
    </w:div>
    <w:div w:id="1525946897">
      <w:bodyDiv w:val="1"/>
      <w:marLeft w:val="0"/>
      <w:marRight w:val="0"/>
      <w:marTop w:val="0"/>
      <w:marBottom w:val="0"/>
      <w:divBdr>
        <w:top w:val="none" w:sz="0" w:space="0" w:color="auto"/>
        <w:left w:val="none" w:sz="0" w:space="0" w:color="auto"/>
        <w:bottom w:val="none" w:sz="0" w:space="0" w:color="auto"/>
        <w:right w:val="none" w:sz="0" w:space="0" w:color="auto"/>
      </w:divBdr>
    </w:div>
    <w:div w:id="1526016398">
      <w:bodyDiv w:val="1"/>
      <w:marLeft w:val="0"/>
      <w:marRight w:val="0"/>
      <w:marTop w:val="0"/>
      <w:marBottom w:val="0"/>
      <w:divBdr>
        <w:top w:val="none" w:sz="0" w:space="0" w:color="auto"/>
        <w:left w:val="none" w:sz="0" w:space="0" w:color="auto"/>
        <w:bottom w:val="none" w:sz="0" w:space="0" w:color="auto"/>
        <w:right w:val="none" w:sz="0" w:space="0" w:color="auto"/>
      </w:divBdr>
    </w:div>
    <w:div w:id="1526098732">
      <w:bodyDiv w:val="1"/>
      <w:marLeft w:val="0"/>
      <w:marRight w:val="0"/>
      <w:marTop w:val="0"/>
      <w:marBottom w:val="0"/>
      <w:divBdr>
        <w:top w:val="none" w:sz="0" w:space="0" w:color="auto"/>
        <w:left w:val="none" w:sz="0" w:space="0" w:color="auto"/>
        <w:bottom w:val="none" w:sz="0" w:space="0" w:color="auto"/>
        <w:right w:val="none" w:sz="0" w:space="0" w:color="auto"/>
      </w:divBdr>
    </w:div>
    <w:div w:id="1526628063">
      <w:bodyDiv w:val="1"/>
      <w:marLeft w:val="0"/>
      <w:marRight w:val="0"/>
      <w:marTop w:val="0"/>
      <w:marBottom w:val="0"/>
      <w:divBdr>
        <w:top w:val="none" w:sz="0" w:space="0" w:color="auto"/>
        <w:left w:val="none" w:sz="0" w:space="0" w:color="auto"/>
        <w:bottom w:val="none" w:sz="0" w:space="0" w:color="auto"/>
        <w:right w:val="none" w:sz="0" w:space="0" w:color="auto"/>
      </w:divBdr>
    </w:div>
    <w:div w:id="1526821737">
      <w:bodyDiv w:val="1"/>
      <w:marLeft w:val="0"/>
      <w:marRight w:val="0"/>
      <w:marTop w:val="0"/>
      <w:marBottom w:val="0"/>
      <w:divBdr>
        <w:top w:val="none" w:sz="0" w:space="0" w:color="auto"/>
        <w:left w:val="none" w:sz="0" w:space="0" w:color="auto"/>
        <w:bottom w:val="none" w:sz="0" w:space="0" w:color="auto"/>
        <w:right w:val="none" w:sz="0" w:space="0" w:color="auto"/>
      </w:divBdr>
    </w:div>
    <w:div w:id="1527212817">
      <w:bodyDiv w:val="1"/>
      <w:marLeft w:val="0"/>
      <w:marRight w:val="0"/>
      <w:marTop w:val="0"/>
      <w:marBottom w:val="0"/>
      <w:divBdr>
        <w:top w:val="none" w:sz="0" w:space="0" w:color="auto"/>
        <w:left w:val="none" w:sz="0" w:space="0" w:color="auto"/>
        <w:bottom w:val="none" w:sz="0" w:space="0" w:color="auto"/>
        <w:right w:val="none" w:sz="0" w:space="0" w:color="auto"/>
      </w:divBdr>
    </w:div>
    <w:div w:id="1527329566">
      <w:bodyDiv w:val="1"/>
      <w:marLeft w:val="0"/>
      <w:marRight w:val="0"/>
      <w:marTop w:val="0"/>
      <w:marBottom w:val="0"/>
      <w:divBdr>
        <w:top w:val="none" w:sz="0" w:space="0" w:color="auto"/>
        <w:left w:val="none" w:sz="0" w:space="0" w:color="auto"/>
        <w:bottom w:val="none" w:sz="0" w:space="0" w:color="auto"/>
        <w:right w:val="none" w:sz="0" w:space="0" w:color="auto"/>
      </w:divBdr>
    </w:div>
    <w:div w:id="1527476835">
      <w:bodyDiv w:val="1"/>
      <w:marLeft w:val="0"/>
      <w:marRight w:val="0"/>
      <w:marTop w:val="0"/>
      <w:marBottom w:val="0"/>
      <w:divBdr>
        <w:top w:val="none" w:sz="0" w:space="0" w:color="auto"/>
        <w:left w:val="none" w:sz="0" w:space="0" w:color="auto"/>
        <w:bottom w:val="none" w:sz="0" w:space="0" w:color="auto"/>
        <w:right w:val="none" w:sz="0" w:space="0" w:color="auto"/>
      </w:divBdr>
    </w:div>
    <w:div w:id="1527524543">
      <w:bodyDiv w:val="1"/>
      <w:marLeft w:val="0"/>
      <w:marRight w:val="0"/>
      <w:marTop w:val="0"/>
      <w:marBottom w:val="0"/>
      <w:divBdr>
        <w:top w:val="none" w:sz="0" w:space="0" w:color="auto"/>
        <w:left w:val="none" w:sz="0" w:space="0" w:color="auto"/>
        <w:bottom w:val="none" w:sz="0" w:space="0" w:color="auto"/>
        <w:right w:val="none" w:sz="0" w:space="0" w:color="auto"/>
      </w:divBdr>
    </w:div>
    <w:div w:id="1527595250">
      <w:bodyDiv w:val="1"/>
      <w:marLeft w:val="0"/>
      <w:marRight w:val="0"/>
      <w:marTop w:val="0"/>
      <w:marBottom w:val="0"/>
      <w:divBdr>
        <w:top w:val="none" w:sz="0" w:space="0" w:color="auto"/>
        <w:left w:val="none" w:sz="0" w:space="0" w:color="auto"/>
        <w:bottom w:val="none" w:sz="0" w:space="0" w:color="auto"/>
        <w:right w:val="none" w:sz="0" w:space="0" w:color="auto"/>
      </w:divBdr>
    </w:div>
    <w:div w:id="1527676145">
      <w:bodyDiv w:val="1"/>
      <w:marLeft w:val="0"/>
      <w:marRight w:val="0"/>
      <w:marTop w:val="0"/>
      <w:marBottom w:val="0"/>
      <w:divBdr>
        <w:top w:val="none" w:sz="0" w:space="0" w:color="auto"/>
        <w:left w:val="none" w:sz="0" w:space="0" w:color="auto"/>
        <w:bottom w:val="none" w:sz="0" w:space="0" w:color="auto"/>
        <w:right w:val="none" w:sz="0" w:space="0" w:color="auto"/>
      </w:divBdr>
    </w:div>
    <w:div w:id="1528057821">
      <w:bodyDiv w:val="1"/>
      <w:marLeft w:val="0"/>
      <w:marRight w:val="0"/>
      <w:marTop w:val="0"/>
      <w:marBottom w:val="0"/>
      <w:divBdr>
        <w:top w:val="none" w:sz="0" w:space="0" w:color="auto"/>
        <w:left w:val="none" w:sz="0" w:space="0" w:color="auto"/>
        <w:bottom w:val="none" w:sz="0" w:space="0" w:color="auto"/>
        <w:right w:val="none" w:sz="0" w:space="0" w:color="auto"/>
      </w:divBdr>
    </w:div>
    <w:div w:id="1528064731">
      <w:bodyDiv w:val="1"/>
      <w:marLeft w:val="0"/>
      <w:marRight w:val="0"/>
      <w:marTop w:val="0"/>
      <w:marBottom w:val="0"/>
      <w:divBdr>
        <w:top w:val="none" w:sz="0" w:space="0" w:color="auto"/>
        <w:left w:val="none" w:sz="0" w:space="0" w:color="auto"/>
        <w:bottom w:val="none" w:sz="0" w:space="0" w:color="auto"/>
        <w:right w:val="none" w:sz="0" w:space="0" w:color="auto"/>
      </w:divBdr>
    </w:div>
    <w:div w:id="1528253784">
      <w:bodyDiv w:val="1"/>
      <w:marLeft w:val="0"/>
      <w:marRight w:val="0"/>
      <w:marTop w:val="0"/>
      <w:marBottom w:val="0"/>
      <w:divBdr>
        <w:top w:val="none" w:sz="0" w:space="0" w:color="auto"/>
        <w:left w:val="none" w:sz="0" w:space="0" w:color="auto"/>
        <w:bottom w:val="none" w:sz="0" w:space="0" w:color="auto"/>
        <w:right w:val="none" w:sz="0" w:space="0" w:color="auto"/>
      </w:divBdr>
    </w:div>
    <w:div w:id="1528520204">
      <w:bodyDiv w:val="1"/>
      <w:marLeft w:val="0"/>
      <w:marRight w:val="0"/>
      <w:marTop w:val="0"/>
      <w:marBottom w:val="0"/>
      <w:divBdr>
        <w:top w:val="none" w:sz="0" w:space="0" w:color="auto"/>
        <w:left w:val="none" w:sz="0" w:space="0" w:color="auto"/>
        <w:bottom w:val="none" w:sz="0" w:space="0" w:color="auto"/>
        <w:right w:val="none" w:sz="0" w:space="0" w:color="auto"/>
      </w:divBdr>
    </w:div>
    <w:div w:id="1528563344">
      <w:bodyDiv w:val="1"/>
      <w:marLeft w:val="0"/>
      <w:marRight w:val="0"/>
      <w:marTop w:val="0"/>
      <w:marBottom w:val="0"/>
      <w:divBdr>
        <w:top w:val="none" w:sz="0" w:space="0" w:color="auto"/>
        <w:left w:val="none" w:sz="0" w:space="0" w:color="auto"/>
        <w:bottom w:val="none" w:sz="0" w:space="0" w:color="auto"/>
        <w:right w:val="none" w:sz="0" w:space="0" w:color="auto"/>
      </w:divBdr>
    </w:div>
    <w:div w:id="1528979972">
      <w:bodyDiv w:val="1"/>
      <w:marLeft w:val="0"/>
      <w:marRight w:val="0"/>
      <w:marTop w:val="0"/>
      <w:marBottom w:val="0"/>
      <w:divBdr>
        <w:top w:val="none" w:sz="0" w:space="0" w:color="auto"/>
        <w:left w:val="none" w:sz="0" w:space="0" w:color="auto"/>
        <w:bottom w:val="none" w:sz="0" w:space="0" w:color="auto"/>
        <w:right w:val="none" w:sz="0" w:space="0" w:color="auto"/>
      </w:divBdr>
    </w:div>
    <w:div w:id="1529375012">
      <w:bodyDiv w:val="1"/>
      <w:marLeft w:val="0"/>
      <w:marRight w:val="0"/>
      <w:marTop w:val="0"/>
      <w:marBottom w:val="0"/>
      <w:divBdr>
        <w:top w:val="none" w:sz="0" w:space="0" w:color="auto"/>
        <w:left w:val="none" w:sz="0" w:space="0" w:color="auto"/>
        <w:bottom w:val="none" w:sz="0" w:space="0" w:color="auto"/>
        <w:right w:val="none" w:sz="0" w:space="0" w:color="auto"/>
      </w:divBdr>
    </w:div>
    <w:div w:id="1529685491">
      <w:bodyDiv w:val="1"/>
      <w:marLeft w:val="0"/>
      <w:marRight w:val="0"/>
      <w:marTop w:val="0"/>
      <w:marBottom w:val="0"/>
      <w:divBdr>
        <w:top w:val="none" w:sz="0" w:space="0" w:color="auto"/>
        <w:left w:val="none" w:sz="0" w:space="0" w:color="auto"/>
        <w:bottom w:val="none" w:sz="0" w:space="0" w:color="auto"/>
        <w:right w:val="none" w:sz="0" w:space="0" w:color="auto"/>
      </w:divBdr>
    </w:div>
    <w:div w:id="1529753952">
      <w:bodyDiv w:val="1"/>
      <w:marLeft w:val="0"/>
      <w:marRight w:val="0"/>
      <w:marTop w:val="0"/>
      <w:marBottom w:val="0"/>
      <w:divBdr>
        <w:top w:val="none" w:sz="0" w:space="0" w:color="auto"/>
        <w:left w:val="none" w:sz="0" w:space="0" w:color="auto"/>
        <w:bottom w:val="none" w:sz="0" w:space="0" w:color="auto"/>
        <w:right w:val="none" w:sz="0" w:space="0" w:color="auto"/>
      </w:divBdr>
    </w:div>
    <w:div w:id="1530021085">
      <w:bodyDiv w:val="1"/>
      <w:marLeft w:val="0"/>
      <w:marRight w:val="0"/>
      <w:marTop w:val="0"/>
      <w:marBottom w:val="0"/>
      <w:divBdr>
        <w:top w:val="none" w:sz="0" w:space="0" w:color="auto"/>
        <w:left w:val="none" w:sz="0" w:space="0" w:color="auto"/>
        <w:bottom w:val="none" w:sz="0" w:space="0" w:color="auto"/>
        <w:right w:val="none" w:sz="0" w:space="0" w:color="auto"/>
      </w:divBdr>
    </w:div>
    <w:div w:id="1530297921">
      <w:bodyDiv w:val="1"/>
      <w:marLeft w:val="0"/>
      <w:marRight w:val="0"/>
      <w:marTop w:val="0"/>
      <w:marBottom w:val="0"/>
      <w:divBdr>
        <w:top w:val="none" w:sz="0" w:space="0" w:color="auto"/>
        <w:left w:val="none" w:sz="0" w:space="0" w:color="auto"/>
        <w:bottom w:val="none" w:sz="0" w:space="0" w:color="auto"/>
        <w:right w:val="none" w:sz="0" w:space="0" w:color="auto"/>
      </w:divBdr>
    </w:div>
    <w:div w:id="1530607066">
      <w:bodyDiv w:val="1"/>
      <w:marLeft w:val="0"/>
      <w:marRight w:val="0"/>
      <w:marTop w:val="0"/>
      <w:marBottom w:val="0"/>
      <w:divBdr>
        <w:top w:val="none" w:sz="0" w:space="0" w:color="auto"/>
        <w:left w:val="none" w:sz="0" w:space="0" w:color="auto"/>
        <w:bottom w:val="none" w:sz="0" w:space="0" w:color="auto"/>
        <w:right w:val="none" w:sz="0" w:space="0" w:color="auto"/>
      </w:divBdr>
    </w:div>
    <w:div w:id="1531529173">
      <w:bodyDiv w:val="1"/>
      <w:marLeft w:val="0"/>
      <w:marRight w:val="0"/>
      <w:marTop w:val="0"/>
      <w:marBottom w:val="0"/>
      <w:divBdr>
        <w:top w:val="none" w:sz="0" w:space="0" w:color="auto"/>
        <w:left w:val="none" w:sz="0" w:space="0" w:color="auto"/>
        <w:bottom w:val="none" w:sz="0" w:space="0" w:color="auto"/>
        <w:right w:val="none" w:sz="0" w:space="0" w:color="auto"/>
      </w:divBdr>
    </w:div>
    <w:div w:id="1531532809">
      <w:bodyDiv w:val="1"/>
      <w:marLeft w:val="0"/>
      <w:marRight w:val="0"/>
      <w:marTop w:val="0"/>
      <w:marBottom w:val="0"/>
      <w:divBdr>
        <w:top w:val="none" w:sz="0" w:space="0" w:color="auto"/>
        <w:left w:val="none" w:sz="0" w:space="0" w:color="auto"/>
        <w:bottom w:val="none" w:sz="0" w:space="0" w:color="auto"/>
        <w:right w:val="none" w:sz="0" w:space="0" w:color="auto"/>
      </w:divBdr>
    </w:div>
    <w:div w:id="1532648665">
      <w:bodyDiv w:val="1"/>
      <w:marLeft w:val="0"/>
      <w:marRight w:val="0"/>
      <w:marTop w:val="0"/>
      <w:marBottom w:val="0"/>
      <w:divBdr>
        <w:top w:val="none" w:sz="0" w:space="0" w:color="auto"/>
        <w:left w:val="none" w:sz="0" w:space="0" w:color="auto"/>
        <w:bottom w:val="none" w:sz="0" w:space="0" w:color="auto"/>
        <w:right w:val="none" w:sz="0" w:space="0" w:color="auto"/>
      </w:divBdr>
    </w:div>
    <w:div w:id="1532959628">
      <w:bodyDiv w:val="1"/>
      <w:marLeft w:val="0"/>
      <w:marRight w:val="0"/>
      <w:marTop w:val="0"/>
      <w:marBottom w:val="0"/>
      <w:divBdr>
        <w:top w:val="none" w:sz="0" w:space="0" w:color="auto"/>
        <w:left w:val="none" w:sz="0" w:space="0" w:color="auto"/>
        <w:bottom w:val="none" w:sz="0" w:space="0" w:color="auto"/>
        <w:right w:val="none" w:sz="0" w:space="0" w:color="auto"/>
      </w:divBdr>
    </w:div>
    <w:div w:id="1533103966">
      <w:bodyDiv w:val="1"/>
      <w:marLeft w:val="0"/>
      <w:marRight w:val="0"/>
      <w:marTop w:val="0"/>
      <w:marBottom w:val="0"/>
      <w:divBdr>
        <w:top w:val="none" w:sz="0" w:space="0" w:color="auto"/>
        <w:left w:val="none" w:sz="0" w:space="0" w:color="auto"/>
        <w:bottom w:val="none" w:sz="0" w:space="0" w:color="auto"/>
        <w:right w:val="none" w:sz="0" w:space="0" w:color="auto"/>
      </w:divBdr>
    </w:div>
    <w:div w:id="1533301404">
      <w:bodyDiv w:val="1"/>
      <w:marLeft w:val="0"/>
      <w:marRight w:val="0"/>
      <w:marTop w:val="0"/>
      <w:marBottom w:val="0"/>
      <w:divBdr>
        <w:top w:val="none" w:sz="0" w:space="0" w:color="auto"/>
        <w:left w:val="none" w:sz="0" w:space="0" w:color="auto"/>
        <w:bottom w:val="none" w:sz="0" w:space="0" w:color="auto"/>
        <w:right w:val="none" w:sz="0" w:space="0" w:color="auto"/>
      </w:divBdr>
    </w:div>
    <w:div w:id="1533496597">
      <w:bodyDiv w:val="1"/>
      <w:marLeft w:val="0"/>
      <w:marRight w:val="0"/>
      <w:marTop w:val="0"/>
      <w:marBottom w:val="0"/>
      <w:divBdr>
        <w:top w:val="none" w:sz="0" w:space="0" w:color="auto"/>
        <w:left w:val="none" w:sz="0" w:space="0" w:color="auto"/>
        <w:bottom w:val="none" w:sz="0" w:space="0" w:color="auto"/>
        <w:right w:val="none" w:sz="0" w:space="0" w:color="auto"/>
      </w:divBdr>
    </w:div>
    <w:div w:id="1533877583">
      <w:bodyDiv w:val="1"/>
      <w:marLeft w:val="0"/>
      <w:marRight w:val="0"/>
      <w:marTop w:val="0"/>
      <w:marBottom w:val="0"/>
      <w:divBdr>
        <w:top w:val="none" w:sz="0" w:space="0" w:color="auto"/>
        <w:left w:val="none" w:sz="0" w:space="0" w:color="auto"/>
        <w:bottom w:val="none" w:sz="0" w:space="0" w:color="auto"/>
        <w:right w:val="none" w:sz="0" w:space="0" w:color="auto"/>
      </w:divBdr>
    </w:div>
    <w:div w:id="1533885943">
      <w:bodyDiv w:val="1"/>
      <w:marLeft w:val="0"/>
      <w:marRight w:val="0"/>
      <w:marTop w:val="0"/>
      <w:marBottom w:val="0"/>
      <w:divBdr>
        <w:top w:val="none" w:sz="0" w:space="0" w:color="auto"/>
        <w:left w:val="none" w:sz="0" w:space="0" w:color="auto"/>
        <w:bottom w:val="none" w:sz="0" w:space="0" w:color="auto"/>
        <w:right w:val="none" w:sz="0" w:space="0" w:color="auto"/>
      </w:divBdr>
    </w:div>
    <w:div w:id="1534687305">
      <w:bodyDiv w:val="1"/>
      <w:marLeft w:val="0"/>
      <w:marRight w:val="0"/>
      <w:marTop w:val="0"/>
      <w:marBottom w:val="0"/>
      <w:divBdr>
        <w:top w:val="none" w:sz="0" w:space="0" w:color="auto"/>
        <w:left w:val="none" w:sz="0" w:space="0" w:color="auto"/>
        <w:bottom w:val="none" w:sz="0" w:space="0" w:color="auto"/>
        <w:right w:val="none" w:sz="0" w:space="0" w:color="auto"/>
      </w:divBdr>
    </w:div>
    <w:div w:id="1534732634">
      <w:bodyDiv w:val="1"/>
      <w:marLeft w:val="0"/>
      <w:marRight w:val="0"/>
      <w:marTop w:val="0"/>
      <w:marBottom w:val="0"/>
      <w:divBdr>
        <w:top w:val="none" w:sz="0" w:space="0" w:color="auto"/>
        <w:left w:val="none" w:sz="0" w:space="0" w:color="auto"/>
        <w:bottom w:val="none" w:sz="0" w:space="0" w:color="auto"/>
        <w:right w:val="none" w:sz="0" w:space="0" w:color="auto"/>
      </w:divBdr>
    </w:div>
    <w:div w:id="1535387206">
      <w:bodyDiv w:val="1"/>
      <w:marLeft w:val="0"/>
      <w:marRight w:val="0"/>
      <w:marTop w:val="0"/>
      <w:marBottom w:val="0"/>
      <w:divBdr>
        <w:top w:val="none" w:sz="0" w:space="0" w:color="auto"/>
        <w:left w:val="none" w:sz="0" w:space="0" w:color="auto"/>
        <w:bottom w:val="none" w:sz="0" w:space="0" w:color="auto"/>
        <w:right w:val="none" w:sz="0" w:space="0" w:color="auto"/>
      </w:divBdr>
    </w:div>
    <w:div w:id="1535456960">
      <w:bodyDiv w:val="1"/>
      <w:marLeft w:val="0"/>
      <w:marRight w:val="0"/>
      <w:marTop w:val="0"/>
      <w:marBottom w:val="0"/>
      <w:divBdr>
        <w:top w:val="none" w:sz="0" w:space="0" w:color="auto"/>
        <w:left w:val="none" w:sz="0" w:space="0" w:color="auto"/>
        <w:bottom w:val="none" w:sz="0" w:space="0" w:color="auto"/>
        <w:right w:val="none" w:sz="0" w:space="0" w:color="auto"/>
      </w:divBdr>
    </w:div>
    <w:div w:id="1535461072">
      <w:bodyDiv w:val="1"/>
      <w:marLeft w:val="0"/>
      <w:marRight w:val="0"/>
      <w:marTop w:val="0"/>
      <w:marBottom w:val="0"/>
      <w:divBdr>
        <w:top w:val="none" w:sz="0" w:space="0" w:color="auto"/>
        <w:left w:val="none" w:sz="0" w:space="0" w:color="auto"/>
        <w:bottom w:val="none" w:sz="0" w:space="0" w:color="auto"/>
        <w:right w:val="none" w:sz="0" w:space="0" w:color="auto"/>
      </w:divBdr>
    </w:div>
    <w:div w:id="1536232007">
      <w:bodyDiv w:val="1"/>
      <w:marLeft w:val="0"/>
      <w:marRight w:val="0"/>
      <w:marTop w:val="0"/>
      <w:marBottom w:val="0"/>
      <w:divBdr>
        <w:top w:val="none" w:sz="0" w:space="0" w:color="auto"/>
        <w:left w:val="none" w:sz="0" w:space="0" w:color="auto"/>
        <w:bottom w:val="none" w:sz="0" w:space="0" w:color="auto"/>
        <w:right w:val="none" w:sz="0" w:space="0" w:color="auto"/>
      </w:divBdr>
    </w:div>
    <w:div w:id="1536382689">
      <w:bodyDiv w:val="1"/>
      <w:marLeft w:val="0"/>
      <w:marRight w:val="0"/>
      <w:marTop w:val="0"/>
      <w:marBottom w:val="0"/>
      <w:divBdr>
        <w:top w:val="none" w:sz="0" w:space="0" w:color="auto"/>
        <w:left w:val="none" w:sz="0" w:space="0" w:color="auto"/>
        <w:bottom w:val="none" w:sz="0" w:space="0" w:color="auto"/>
        <w:right w:val="none" w:sz="0" w:space="0" w:color="auto"/>
      </w:divBdr>
    </w:div>
    <w:div w:id="1536506243">
      <w:bodyDiv w:val="1"/>
      <w:marLeft w:val="0"/>
      <w:marRight w:val="0"/>
      <w:marTop w:val="0"/>
      <w:marBottom w:val="0"/>
      <w:divBdr>
        <w:top w:val="none" w:sz="0" w:space="0" w:color="auto"/>
        <w:left w:val="none" w:sz="0" w:space="0" w:color="auto"/>
        <w:bottom w:val="none" w:sz="0" w:space="0" w:color="auto"/>
        <w:right w:val="none" w:sz="0" w:space="0" w:color="auto"/>
      </w:divBdr>
    </w:div>
    <w:div w:id="1537503257">
      <w:bodyDiv w:val="1"/>
      <w:marLeft w:val="0"/>
      <w:marRight w:val="0"/>
      <w:marTop w:val="0"/>
      <w:marBottom w:val="0"/>
      <w:divBdr>
        <w:top w:val="none" w:sz="0" w:space="0" w:color="auto"/>
        <w:left w:val="none" w:sz="0" w:space="0" w:color="auto"/>
        <w:bottom w:val="none" w:sz="0" w:space="0" w:color="auto"/>
        <w:right w:val="none" w:sz="0" w:space="0" w:color="auto"/>
      </w:divBdr>
    </w:div>
    <w:div w:id="1537965147">
      <w:bodyDiv w:val="1"/>
      <w:marLeft w:val="0"/>
      <w:marRight w:val="0"/>
      <w:marTop w:val="0"/>
      <w:marBottom w:val="0"/>
      <w:divBdr>
        <w:top w:val="none" w:sz="0" w:space="0" w:color="auto"/>
        <w:left w:val="none" w:sz="0" w:space="0" w:color="auto"/>
        <w:bottom w:val="none" w:sz="0" w:space="0" w:color="auto"/>
        <w:right w:val="none" w:sz="0" w:space="0" w:color="auto"/>
      </w:divBdr>
    </w:div>
    <w:div w:id="1538422444">
      <w:bodyDiv w:val="1"/>
      <w:marLeft w:val="0"/>
      <w:marRight w:val="0"/>
      <w:marTop w:val="0"/>
      <w:marBottom w:val="0"/>
      <w:divBdr>
        <w:top w:val="none" w:sz="0" w:space="0" w:color="auto"/>
        <w:left w:val="none" w:sz="0" w:space="0" w:color="auto"/>
        <w:bottom w:val="none" w:sz="0" w:space="0" w:color="auto"/>
        <w:right w:val="none" w:sz="0" w:space="0" w:color="auto"/>
      </w:divBdr>
    </w:div>
    <w:div w:id="1538618254">
      <w:bodyDiv w:val="1"/>
      <w:marLeft w:val="0"/>
      <w:marRight w:val="0"/>
      <w:marTop w:val="0"/>
      <w:marBottom w:val="0"/>
      <w:divBdr>
        <w:top w:val="none" w:sz="0" w:space="0" w:color="auto"/>
        <w:left w:val="none" w:sz="0" w:space="0" w:color="auto"/>
        <w:bottom w:val="none" w:sz="0" w:space="0" w:color="auto"/>
        <w:right w:val="none" w:sz="0" w:space="0" w:color="auto"/>
      </w:divBdr>
    </w:div>
    <w:div w:id="1539119391">
      <w:bodyDiv w:val="1"/>
      <w:marLeft w:val="0"/>
      <w:marRight w:val="0"/>
      <w:marTop w:val="0"/>
      <w:marBottom w:val="0"/>
      <w:divBdr>
        <w:top w:val="none" w:sz="0" w:space="0" w:color="auto"/>
        <w:left w:val="none" w:sz="0" w:space="0" w:color="auto"/>
        <w:bottom w:val="none" w:sz="0" w:space="0" w:color="auto"/>
        <w:right w:val="none" w:sz="0" w:space="0" w:color="auto"/>
      </w:divBdr>
    </w:div>
    <w:div w:id="1539199094">
      <w:bodyDiv w:val="1"/>
      <w:marLeft w:val="0"/>
      <w:marRight w:val="0"/>
      <w:marTop w:val="0"/>
      <w:marBottom w:val="0"/>
      <w:divBdr>
        <w:top w:val="none" w:sz="0" w:space="0" w:color="auto"/>
        <w:left w:val="none" w:sz="0" w:space="0" w:color="auto"/>
        <w:bottom w:val="none" w:sz="0" w:space="0" w:color="auto"/>
        <w:right w:val="none" w:sz="0" w:space="0" w:color="auto"/>
      </w:divBdr>
    </w:div>
    <w:div w:id="1539202272">
      <w:bodyDiv w:val="1"/>
      <w:marLeft w:val="0"/>
      <w:marRight w:val="0"/>
      <w:marTop w:val="0"/>
      <w:marBottom w:val="0"/>
      <w:divBdr>
        <w:top w:val="none" w:sz="0" w:space="0" w:color="auto"/>
        <w:left w:val="none" w:sz="0" w:space="0" w:color="auto"/>
        <w:bottom w:val="none" w:sz="0" w:space="0" w:color="auto"/>
        <w:right w:val="none" w:sz="0" w:space="0" w:color="auto"/>
      </w:divBdr>
    </w:div>
    <w:div w:id="1539318361">
      <w:bodyDiv w:val="1"/>
      <w:marLeft w:val="0"/>
      <w:marRight w:val="0"/>
      <w:marTop w:val="0"/>
      <w:marBottom w:val="0"/>
      <w:divBdr>
        <w:top w:val="none" w:sz="0" w:space="0" w:color="auto"/>
        <w:left w:val="none" w:sz="0" w:space="0" w:color="auto"/>
        <w:bottom w:val="none" w:sz="0" w:space="0" w:color="auto"/>
        <w:right w:val="none" w:sz="0" w:space="0" w:color="auto"/>
      </w:divBdr>
    </w:div>
    <w:div w:id="1539472658">
      <w:bodyDiv w:val="1"/>
      <w:marLeft w:val="0"/>
      <w:marRight w:val="0"/>
      <w:marTop w:val="0"/>
      <w:marBottom w:val="0"/>
      <w:divBdr>
        <w:top w:val="none" w:sz="0" w:space="0" w:color="auto"/>
        <w:left w:val="none" w:sz="0" w:space="0" w:color="auto"/>
        <w:bottom w:val="none" w:sz="0" w:space="0" w:color="auto"/>
        <w:right w:val="none" w:sz="0" w:space="0" w:color="auto"/>
      </w:divBdr>
    </w:div>
    <w:div w:id="1539900322">
      <w:bodyDiv w:val="1"/>
      <w:marLeft w:val="0"/>
      <w:marRight w:val="0"/>
      <w:marTop w:val="0"/>
      <w:marBottom w:val="0"/>
      <w:divBdr>
        <w:top w:val="none" w:sz="0" w:space="0" w:color="auto"/>
        <w:left w:val="none" w:sz="0" w:space="0" w:color="auto"/>
        <w:bottom w:val="none" w:sz="0" w:space="0" w:color="auto"/>
        <w:right w:val="none" w:sz="0" w:space="0" w:color="auto"/>
      </w:divBdr>
    </w:div>
    <w:div w:id="1540169325">
      <w:bodyDiv w:val="1"/>
      <w:marLeft w:val="0"/>
      <w:marRight w:val="0"/>
      <w:marTop w:val="0"/>
      <w:marBottom w:val="0"/>
      <w:divBdr>
        <w:top w:val="none" w:sz="0" w:space="0" w:color="auto"/>
        <w:left w:val="none" w:sz="0" w:space="0" w:color="auto"/>
        <w:bottom w:val="none" w:sz="0" w:space="0" w:color="auto"/>
        <w:right w:val="none" w:sz="0" w:space="0" w:color="auto"/>
      </w:divBdr>
    </w:div>
    <w:div w:id="1540506389">
      <w:bodyDiv w:val="1"/>
      <w:marLeft w:val="0"/>
      <w:marRight w:val="0"/>
      <w:marTop w:val="0"/>
      <w:marBottom w:val="0"/>
      <w:divBdr>
        <w:top w:val="none" w:sz="0" w:space="0" w:color="auto"/>
        <w:left w:val="none" w:sz="0" w:space="0" w:color="auto"/>
        <w:bottom w:val="none" w:sz="0" w:space="0" w:color="auto"/>
        <w:right w:val="none" w:sz="0" w:space="0" w:color="auto"/>
      </w:divBdr>
    </w:div>
    <w:div w:id="1540631420">
      <w:bodyDiv w:val="1"/>
      <w:marLeft w:val="0"/>
      <w:marRight w:val="0"/>
      <w:marTop w:val="0"/>
      <w:marBottom w:val="0"/>
      <w:divBdr>
        <w:top w:val="none" w:sz="0" w:space="0" w:color="auto"/>
        <w:left w:val="none" w:sz="0" w:space="0" w:color="auto"/>
        <w:bottom w:val="none" w:sz="0" w:space="0" w:color="auto"/>
        <w:right w:val="none" w:sz="0" w:space="0" w:color="auto"/>
      </w:divBdr>
    </w:div>
    <w:div w:id="1540780265">
      <w:bodyDiv w:val="1"/>
      <w:marLeft w:val="0"/>
      <w:marRight w:val="0"/>
      <w:marTop w:val="0"/>
      <w:marBottom w:val="0"/>
      <w:divBdr>
        <w:top w:val="none" w:sz="0" w:space="0" w:color="auto"/>
        <w:left w:val="none" w:sz="0" w:space="0" w:color="auto"/>
        <w:bottom w:val="none" w:sz="0" w:space="0" w:color="auto"/>
        <w:right w:val="none" w:sz="0" w:space="0" w:color="auto"/>
      </w:divBdr>
    </w:div>
    <w:div w:id="1540898017">
      <w:bodyDiv w:val="1"/>
      <w:marLeft w:val="0"/>
      <w:marRight w:val="0"/>
      <w:marTop w:val="0"/>
      <w:marBottom w:val="0"/>
      <w:divBdr>
        <w:top w:val="none" w:sz="0" w:space="0" w:color="auto"/>
        <w:left w:val="none" w:sz="0" w:space="0" w:color="auto"/>
        <w:bottom w:val="none" w:sz="0" w:space="0" w:color="auto"/>
        <w:right w:val="none" w:sz="0" w:space="0" w:color="auto"/>
      </w:divBdr>
    </w:div>
    <w:div w:id="1541019067">
      <w:bodyDiv w:val="1"/>
      <w:marLeft w:val="0"/>
      <w:marRight w:val="0"/>
      <w:marTop w:val="0"/>
      <w:marBottom w:val="0"/>
      <w:divBdr>
        <w:top w:val="none" w:sz="0" w:space="0" w:color="auto"/>
        <w:left w:val="none" w:sz="0" w:space="0" w:color="auto"/>
        <w:bottom w:val="none" w:sz="0" w:space="0" w:color="auto"/>
        <w:right w:val="none" w:sz="0" w:space="0" w:color="auto"/>
      </w:divBdr>
    </w:div>
    <w:div w:id="1541211580">
      <w:bodyDiv w:val="1"/>
      <w:marLeft w:val="0"/>
      <w:marRight w:val="0"/>
      <w:marTop w:val="0"/>
      <w:marBottom w:val="0"/>
      <w:divBdr>
        <w:top w:val="none" w:sz="0" w:space="0" w:color="auto"/>
        <w:left w:val="none" w:sz="0" w:space="0" w:color="auto"/>
        <w:bottom w:val="none" w:sz="0" w:space="0" w:color="auto"/>
        <w:right w:val="none" w:sz="0" w:space="0" w:color="auto"/>
      </w:divBdr>
    </w:div>
    <w:div w:id="1541548127">
      <w:bodyDiv w:val="1"/>
      <w:marLeft w:val="0"/>
      <w:marRight w:val="0"/>
      <w:marTop w:val="0"/>
      <w:marBottom w:val="0"/>
      <w:divBdr>
        <w:top w:val="none" w:sz="0" w:space="0" w:color="auto"/>
        <w:left w:val="none" w:sz="0" w:space="0" w:color="auto"/>
        <w:bottom w:val="none" w:sz="0" w:space="0" w:color="auto"/>
        <w:right w:val="none" w:sz="0" w:space="0" w:color="auto"/>
      </w:divBdr>
    </w:div>
    <w:div w:id="1541697997">
      <w:bodyDiv w:val="1"/>
      <w:marLeft w:val="0"/>
      <w:marRight w:val="0"/>
      <w:marTop w:val="0"/>
      <w:marBottom w:val="0"/>
      <w:divBdr>
        <w:top w:val="none" w:sz="0" w:space="0" w:color="auto"/>
        <w:left w:val="none" w:sz="0" w:space="0" w:color="auto"/>
        <w:bottom w:val="none" w:sz="0" w:space="0" w:color="auto"/>
        <w:right w:val="none" w:sz="0" w:space="0" w:color="auto"/>
      </w:divBdr>
    </w:div>
    <w:div w:id="1541743823">
      <w:bodyDiv w:val="1"/>
      <w:marLeft w:val="0"/>
      <w:marRight w:val="0"/>
      <w:marTop w:val="0"/>
      <w:marBottom w:val="0"/>
      <w:divBdr>
        <w:top w:val="none" w:sz="0" w:space="0" w:color="auto"/>
        <w:left w:val="none" w:sz="0" w:space="0" w:color="auto"/>
        <w:bottom w:val="none" w:sz="0" w:space="0" w:color="auto"/>
        <w:right w:val="none" w:sz="0" w:space="0" w:color="auto"/>
      </w:divBdr>
    </w:div>
    <w:div w:id="1542094009">
      <w:bodyDiv w:val="1"/>
      <w:marLeft w:val="0"/>
      <w:marRight w:val="0"/>
      <w:marTop w:val="0"/>
      <w:marBottom w:val="0"/>
      <w:divBdr>
        <w:top w:val="none" w:sz="0" w:space="0" w:color="auto"/>
        <w:left w:val="none" w:sz="0" w:space="0" w:color="auto"/>
        <w:bottom w:val="none" w:sz="0" w:space="0" w:color="auto"/>
        <w:right w:val="none" w:sz="0" w:space="0" w:color="auto"/>
      </w:divBdr>
    </w:div>
    <w:div w:id="1542547980">
      <w:bodyDiv w:val="1"/>
      <w:marLeft w:val="0"/>
      <w:marRight w:val="0"/>
      <w:marTop w:val="0"/>
      <w:marBottom w:val="0"/>
      <w:divBdr>
        <w:top w:val="none" w:sz="0" w:space="0" w:color="auto"/>
        <w:left w:val="none" w:sz="0" w:space="0" w:color="auto"/>
        <w:bottom w:val="none" w:sz="0" w:space="0" w:color="auto"/>
        <w:right w:val="none" w:sz="0" w:space="0" w:color="auto"/>
      </w:divBdr>
    </w:div>
    <w:div w:id="1542786284">
      <w:bodyDiv w:val="1"/>
      <w:marLeft w:val="0"/>
      <w:marRight w:val="0"/>
      <w:marTop w:val="0"/>
      <w:marBottom w:val="0"/>
      <w:divBdr>
        <w:top w:val="none" w:sz="0" w:space="0" w:color="auto"/>
        <w:left w:val="none" w:sz="0" w:space="0" w:color="auto"/>
        <w:bottom w:val="none" w:sz="0" w:space="0" w:color="auto"/>
        <w:right w:val="none" w:sz="0" w:space="0" w:color="auto"/>
      </w:divBdr>
    </w:div>
    <w:div w:id="1542788958">
      <w:bodyDiv w:val="1"/>
      <w:marLeft w:val="0"/>
      <w:marRight w:val="0"/>
      <w:marTop w:val="0"/>
      <w:marBottom w:val="0"/>
      <w:divBdr>
        <w:top w:val="none" w:sz="0" w:space="0" w:color="auto"/>
        <w:left w:val="none" w:sz="0" w:space="0" w:color="auto"/>
        <w:bottom w:val="none" w:sz="0" w:space="0" w:color="auto"/>
        <w:right w:val="none" w:sz="0" w:space="0" w:color="auto"/>
      </w:divBdr>
    </w:div>
    <w:div w:id="1543208061">
      <w:bodyDiv w:val="1"/>
      <w:marLeft w:val="0"/>
      <w:marRight w:val="0"/>
      <w:marTop w:val="0"/>
      <w:marBottom w:val="0"/>
      <w:divBdr>
        <w:top w:val="none" w:sz="0" w:space="0" w:color="auto"/>
        <w:left w:val="none" w:sz="0" w:space="0" w:color="auto"/>
        <w:bottom w:val="none" w:sz="0" w:space="0" w:color="auto"/>
        <w:right w:val="none" w:sz="0" w:space="0" w:color="auto"/>
      </w:divBdr>
    </w:div>
    <w:div w:id="1543593294">
      <w:bodyDiv w:val="1"/>
      <w:marLeft w:val="0"/>
      <w:marRight w:val="0"/>
      <w:marTop w:val="0"/>
      <w:marBottom w:val="0"/>
      <w:divBdr>
        <w:top w:val="none" w:sz="0" w:space="0" w:color="auto"/>
        <w:left w:val="none" w:sz="0" w:space="0" w:color="auto"/>
        <w:bottom w:val="none" w:sz="0" w:space="0" w:color="auto"/>
        <w:right w:val="none" w:sz="0" w:space="0" w:color="auto"/>
      </w:divBdr>
    </w:div>
    <w:div w:id="1544712887">
      <w:bodyDiv w:val="1"/>
      <w:marLeft w:val="0"/>
      <w:marRight w:val="0"/>
      <w:marTop w:val="0"/>
      <w:marBottom w:val="0"/>
      <w:divBdr>
        <w:top w:val="none" w:sz="0" w:space="0" w:color="auto"/>
        <w:left w:val="none" w:sz="0" w:space="0" w:color="auto"/>
        <w:bottom w:val="none" w:sz="0" w:space="0" w:color="auto"/>
        <w:right w:val="none" w:sz="0" w:space="0" w:color="auto"/>
      </w:divBdr>
    </w:div>
    <w:div w:id="1544899584">
      <w:bodyDiv w:val="1"/>
      <w:marLeft w:val="0"/>
      <w:marRight w:val="0"/>
      <w:marTop w:val="0"/>
      <w:marBottom w:val="0"/>
      <w:divBdr>
        <w:top w:val="none" w:sz="0" w:space="0" w:color="auto"/>
        <w:left w:val="none" w:sz="0" w:space="0" w:color="auto"/>
        <w:bottom w:val="none" w:sz="0" w:space="0" w:color="auto"/>
        <w:right w:val="none" w:sz="0" w:space="0" w:color="auto"/>
      </w:divBdr>
    </w:div>
    <w:div w:id="1544902633">
      <w:bodyDiv w:val="1"/>
      <w:marLeft w:val="0"/>
      <w:marRight w:val="0"/>
      <w:marTop w:val="0"/>
      <w:marBottom w:val="0"/>
      <w:divBdr>
        <w:top w:val="none" w:sz="0" w:space="0" w:color="auto"/>
        <w:left w:val="none" w:sz="0" w:space="0" w:color="auto"/>
        <w:bottom w:val="none" w:sz="0" w:space="0" w:color="auto"/>
        <w:right w:val="none" w:sz="0" w:space="0" w:color="auto"/>
      </w:divBdr>
    </w:div>
    <w:div w:id="1545097096">
      <w:bodyDiv w:val="1"/>
      <w:marLeft w:val="0"/>
      <w:marRight w:val="0"/>
      <w:marTop w:val="0"/>
      <w:marBottom w:val="0"/>
      <w:divBdr>
        <w:top w:val="none" w:sz="0" w:space="0" w:color="auto"/>
        <w:left w:val="none" w:sz="0" w:space="0" w:color="auto"/>
        <w:bottom w:val="none" w:sz="0" w:space="0" w:color="auto"/>
        <w:right w:val="none" w:sz="0" w:space="0" w:color="auto"/>
      </w:divBdr>
    </w:div>
    <w:div w:id="1545603820">
      <w:bodyDiv w:val="1"/>
      <w:marLeft w:val="0"/>
      <w:marRight w:val="0"/>
      <w:marTop w:val="0"/>
      <w:marBottom w:val="0"/>
      <w:divBdr>
        <w:top w:val="none" w:sz="0" w:space="0" w:color="auto"/>
        <w:left w:val="none" w:sz="0" w:space="0" w:color="auto"/>
        <w:bottom w:val="none" w:sz="0" w:space="0" w:color="auto"/>
        <w:right w:val="none" w:sz="0" w:space="0" w:color="auto"/>
      </w:divBdr>
    </w:div>
    <w:div w:id="1545827242">
      <w:bodyDiv w:val="1"/>
      <w:marLeft w:val="0"/>
      <w:marRight w:val="0"/>
      <w:marTop w:val="0"/>
      <w:marBottom w:val="0"/>
      <w:divBdr>
        <w:top w:val="none" w:sz="0" w:space="0" w:color="auto"/>
        <w:left w:val="none" w:sz="0" w:space="0" w:color="auto"/>
        <w:bottom w:val="none" w:sz="0" w:space="0" w:color="auto"/>
        <w:right w:val="none" w:sz="0" w:space="0" w:color="auto"/>
      </w:divBdr>
    </w:div>
    <w:div w:id="1546334472">
      <w:bodyDiv w:val="1"/>
      <w:marLeft w:val="0"/>
      <w:marRight w:val="0"/>
      <w:marTop w:val="0"/>
      <w:marBottom w:val="0"/>
      <w:divBdr>
        <w:top w:val="none" w:sz="0" w:space="0" w:color="auto"/>
        <w:left w:val="none" w:sz="0" w:space="0" w:color="auto"/>
        <w:bottom w:val="none" w:sz="0" w:space="0" w:color="auto"/>
        <w:right w:val="none" w:sz="0" w:space="0" w:color="auto"/>
      </w:divBdr>
    </w:div>
    <w:div w:id="1546402555">
      <w:bodyDiv w:val="1"/>
      <w:marLeft w:val="0"/>
      <w:marRight w:val="0"/>
      <w:marTop w:val="0"/>
      <w:marBottom w:val="0"/>
      <w:divBdr>
        <w:top w:val="none" w:sz="0" w:space="0" w:color="auto"/>
        <w:left w:val="none" w:sz="0" w:space="0" w:color="auto"/>
        <w:bottom w:val="none" w:sz="0" w:space="0" w:color="auto"/>
        <w:right w:val="none" w:sz="0" w:space="0" w:color="auto"/>
      </w:divBdr>
    </w:div>
    <w:div w:id="1546867810">
      <w:bodyDiv w:val="1"/>
      <w:marLeft w:val="0"/>
      <w:marRight w:val="0"/>
      <w:marTop w:val="0"/>
      <w:marBottom w:val="0"/>
      <w:divBdr>
        <w:top w:val="none" w:sz="0" w:space="0" w:color="auto"/>
        <w:left w:val="none" w:sz="0" w:space="0" w:color="auto"/>
        <w:bottom w:val="none" w:sz="0" w:space="0" w:color="auto"/>
        <w:right w:val="none" w:sz="0" w:space="0" w:color="auto"/>
      </w:divBdr>
    </w:div>
    <w:div w:id="1546984310">
      <w:bodyDiv w:val="1"/>
      <w:marLeft w:val="0"/>
      <w:marRight w:val="0"/>
      <w:marTop w:val="0"/>
      <w:marBottom w:val="0"/>
      <w:divBdr>
        <w:top w:val="none" w:sz="0" w:space="0" w:color="auto"/>
        <w:left w:val="none" w:sz="0" w:space="0" w:color="auto"/>
        <w:bottom w:val="none" w:sz="0" w:space="0" w:color="auto"/>
        <w:right w:val="none" w:sz="0" w:space="0" w:color="auto"/>
      </w:divBdr>
    </w:div>
    <w:div w:id="1547063307">
      <w:bodyDiv w:val="1"/>
      <w:marLeft w:val="0"/>
      <w:marRight w:val="0"/>
      <w:marTop w:val="0"/>
      <w:marBottom w:val="0"/>
      <w:divBdr>
        <w:top w:val="none" w:sz="0" w:space="0" w:color="auto"/>
        <w:left w:val="none" w:sz="0" w:space="0" w:color="auto"/>
        <w:bottom w:val="none" w:sz="0" w:space="0" w:color="auto"/>
        <w:right w:val="none" w:sz="0" w:space="0" w:color="auto"/>
      </w:divBdr>
    </w:div>
    <w:div w:id="1547597029">
      <w:bodyDiv w:val="1"/>
      <w:marLeft w:val="0"/>
      <w:marRight w:val="0"/>
      <w:marTop w:val="0"/>
      <w:marBottom w:val="0"/>
      <w:divBdr>
        <w:top w:val="none" w:sz="0" w:space="0" w:color="auto"/>
        <w:left w:val="none" w:sz="0" w:space="0" w:color="auto"/>
        <w:bottom w:val="none" w:sz="0" w:space="0" w:color="auto"/>
        <w:right w:val="none" w:sz="0" w:space="0" w:color="auto"/>
      </w:divBdr>
    </w:div>
    <w:div w:id="1547984347">
      <w:bodyDiv w:val="1"/>
      <w:marLeft w:val="0"/>
      <w:marRight w:val="0"/>
      <w:marTop w:val="0"/>
      <w:marBottom w:val="0"/>
      <w:divBdr>
        <w:top w:val="none" w:sz="0" w:space="0" w:color="auto"/>
        <w:left w:val="none" w:sz="0" w:space="0" w:color="auto"/>
        <w:bottom w:val="none" w:sz="0" w:space="0" w:color="auto"/>
        <w:right w:val="none" w:sz="0" w:space="0" w:color="auto"/>
      </w:divBdr>
    </w:div>
    <w:div w:id="1549150917">
      <w:bodyDiv w:val="1"/>
      <w:marLeft w:val="0"/>
      <w:marRight w:val="0"/>
      <w:marTop w:val="0"/>
      <w:marBottom w:val="0"/>
      <w:divBdr>
        <w:top w:val="none" w:sz="0" w:space="0" w:color="auto"/>
        <w:left w:val="none" w:sz="0" w:space="0" w:color="auto"/>
        <w:bottom w:val="none" w:sz="0" w:space="0" w:color="auto"/>
        <w:right w:val="none" w:sz="0" w:space="0" w:color="auto"/>
      </w:divBdr>
    </w:div>
    <w:div w:id="1549758500">
      <w:bodyDiv w:val="1"/>
      <w:marLeft w:val="0"/>
      <w:marRight w:val="0"/>
      <w:marTop w:val="0"/>
      <w:marBottom w:val="0"/>
      <w:divBdr>
        <w:top w:val="none" w:sz="0" w:space="0" w:color="auto"/>
        <w:left w:val="none" w:sz="0" w:space="0" w:color="auto"/>
        <w:bottom w:val="none" w:sz="0" w:space="0" w:color="auto"/>
        <w:right w:val="none" w:sz="0" w:space="0" w:color="auto"/>
      </w:divBdr>
    </w:div>
    <w:div w:id="1550146447">
      <w:bodyDiv w:val="1"/>
      <w:marLeft w:val="0"/>
      <w:marRight w:val="0"/>
      <w:marTop w:val="0"/>
      <w:marBottom w:val="0"/>
      <w:divBdr>
        <w:top w:val="none" w:sz="0" w:space="0" w:color="auto"/>
        <w:left w:val="none" w:sz="0" w:space="0" w:color="auto"/>
        <w:bottom w:val="none" w:sz="0" w:space="0" w:color="auto"/>
        <w:right w:val="none" w:sz="0" w:space="0" w:color="auto"/>
      </w:divBdr>
    </w:div>
    <w:div w:id="1550414618">
      <w:bodyDiv w:val="1"/>
      <w:marLeft w:val="0"/>
      <w:marRight w:val="0"/>
      <w:marTop w:val="0"/>
      <w:marBottom w:val="0"/>
      <w:divBdr>
        <w:top w:val="none" w:sz="0" w:space="0" w:color="auto"/>
        <w:left w:val="none" w:sz="0" w:space="0" w:color="auto"/>
        <w:bottom w:val="none" w:sz="0" w:space="0" w:color="auto"/>
        <w:right w:val="none" w:sz="0" w:space="0" w:color="auto"/>
      </w:divBdr>
    </w:div>
    <w:div w:id="1550804673">
      <w:bodyDiv w:val="1"/>
      <w:marLeft w:val="0"/>
      <w:marRight w:val="0"/>
      <w:marTop w:val="0"/>
      <w:marBottom w:val="0"/>
      <w:divBdr>
        <w:top w:val="none" w:sz="0" w:space="0" w:color="auto"/>
        <w:left w:val="none" w:sz="0" w:space="0" w:color="auto"/>
        <w:bottom w:val="none" w:sz="0" w:space="0" w:color="auto"/>
        <w:right w:val="none" w:sz="0" w:space="0" w:color="auto"/>
      </w:divBdr>
    </w:div>
    <w:div w:id="1550922471">
      <w:bodyDiv w:val="1"/>
      <w:marLeft w:val="0"/>
      <w:marRight w:val="0"/>
      <w:marTop w:val="0"/>
      <w:marBottom w:val="0"/>
      <w:divBdr>
        <w:top w:val="none" w:sz="0" w:space="0" w:color="auto"/>
        <w:left w:val="none" w:sz="0" w:space="0" w:color="auto"/>
        <w:bottom w:val="none" w:sz="0" w:space="0" w:color="auto"/>
        <w:right w:val="none" w:sz="0" w:space="0" w:color="auto"/>
      </w:divBdr>
    </w:div>
    <w:div w:id="1551041107">
      <w:bodyDiv w:val="1"/>
      <w:marLeft w:val="0"/>
      <w:marRight w:val="0"/>
      <w:marTop w:val="0"/>
      <w:marBottom w:val="0"/>
      <w:divBdr>
        <w:top w:val="none" w:sz="0" w:space="0" w:color="auto"/>
        <w:left w:val="none" w:sz="0" w:space="0" w:color="auto"/>
        <w:bottom w:val="none" w:sz="0" w:space="0" w:color="auto"/>
        <w:right w:val="none" w:sz="0" w:space="0" w:color="auto"/>
      </w:divBdr>
    </w:div>
    <w:div w:id="1551456344">
      <w:bodyDiv w:val="1"/>
      <w:marLeft w:val="0"/>
      <w:marRight w:val="0"/>
      <w:marTop w:val="0"/>
      <w:marBottom w:val="0"/>
      <w:divBdr>
        <w:top w:val="none" w:sz="0" w:space="0" w:color="auto"/>
        <w:left w:val="none" w:sz="0" w:space="0" w:color="auto"/>
        <w:bottom w:val="none" w:sz="0" w:space="0" w:color="auto"/>
        <w:right w:val="none" w:sz="0" w:space="0" w:color="auto"/>
      </w:divBdr>
    </w:div>
    <w:div w:id="1551456926">
      <w:bodyDiv w:val="1"/>
      <w:marLeft w:val="0"/>
      <w:marRight w:val="0"/>
      <w:marTop w:val="0"/>
      <w:marBottom w:val="0"/>
      <w:divBdr>
        <w:top w:val="none" w:sz="0" w:space="0" w:color="auto"/>
        <w:left w:val="none" w:sz="0" w:space="0" w:color="auto"/>
        <w:bottom w:val="none" w:sz="0" w:space="0" w:color="auto"/>
        <w:right w:val="none" w:sz="0" w:space="0" w:color="auto"/>
      </w:divBdr>
    </w:div>
    <w:div w:id="1552154667">
      <w:bodyDiv w:val="1"/>
      <w:marLeft w:val="0"/>
      <w:marRight w:val="0"/>
      <w:marTop w:val="0"/>
      <w:marBottom w:val="0"/>
      <w:divBdr>
        <w:top w:val="none" w:sz="0" w:space="0" w:color="auto"/>
        <w:left w:val="none" w:sz="0" w:space="0" w:color="auto"/>
        <w:bottom w:val="none" w:sz="0" w:space="0" w:color="auto"/>
        <w:right w:val="none" w:sz="0" w:space="0" w:color="auto"/>
      </w:divBdr>
    </w:div>
    <w:div w:id="1552573111">
      <w:bodyDiv w:val="1"/>
      <w:marLeft w:val="0"/>
      <w:marRight w:val="0"/>
      <w:marTop w:val="0"/>
      <w:marBottom w:val="0"/>
      <w:divBdr>
        <w:top w:val="none" w:sz="0" w:space="0" w:color="auto"/>
        <w:left w:val="none" w:sz="0" w:space="0" w:color="auto"/>
        <w:bottom w:val="none" w:sz="0" w:space="0" w:color="auto"/>
        <w:right w:val="none" w:sz="0" w:space="0" w:color="auto"/>
      </w:divBdr>
    </w:div>
    <w:div w:id="1552883525">
      <w:bodyDiv w:val="1"/>
      <w:marLeft w:val="0"/>
      <w:marRight w:val="0"/>
      <w:marTop w:val="0"/>
      <w:marBottom w:val="0"/>
      <w:divBdr>
        <w:top w:val="none" w:sz="0" w:space="0" w:color="auto"/>
        <w:left w:val="none" w:sz="0" w:space="0" w:color="auto"/>
        <w:bottom w:val="none" w:sz="0" w:space="0" w:color="auto"/>
        <w:right w:val="none" w:sz="0" w:space="0" w:color="auto"/>
      </w:divBdr>
    </w:div>
    <w:div w:id="1553154744">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
    <w:div w:id="1553693462">
      <w:bodyDiv w:val="1"/>
      <w:marLeft w:val="0"/>
      <w:marRight w:val="0"/>
      <w:marTop w:val="0"/>
      <w:marBottom w:val="0"/>
      <w:divBdr>
        <w:top w:val="none" w:sz="0" w:space="0" w:color="auto"/>
        <w:left w:val="none" w:sz="0" w:space="0" w:color="auto"/>
        <w:bottom w:val="none" w:sz="0" w:space="0" w:color="auto"/>
        <w:right w:val="none" w:sz="0" w:space="0" w:color="auto"/>
      </w:divBdr>
    </w:div>
    <w:div w:id="1553806859">
      <w:bodyDiv w:val="1"/>
      <w:marLeft w:val="0"/>
      <w:marRight w:val="0"/>
      <w:marTop w:val="0"/>
      <w:marBottom w:val="0"/>
      <w:divBdr>
        <w:top w:val="none" w:sz="0" w:space="0" w:color="auto"/>
        <w:left w:val="none" w:sz="0" w:space="0" w:color="auto"/>
        <w:bottom w:val="none" w:sz="0" w:space="0" w:color="auto"/>
        <w:right w:val="none" w:sz="0" w:space="0" w:color="auto"/>
      </w:divBdr>
    </w:div>
    <w:div w:id="1554124687">
      <w:bodyDiv w:val="1"/>
      <w:marLeft w:val="0"/>
      <w:marRight w:val="0"/>
      <w:marTop w:val="0"/>
      <w:marBottom w:val="0"/>
      <w:divBdr>
        <w:top w:val="none" w:sz="0" w:space="0" w:color="auto"/>
        <w:left w:val="none" w:sz="0" w:space="0" w:color="auto"/>
        <w:bottom w:val="none" w:sz="0" w:space="0" w:color="auto"/>
        <w:right w:val="none" w:sz="0" w:space="0" w:color="auto"/>
      </w:divBdr>
    </w:div>
    <w:div w:id="1554152035">
      <w:bodyDiv w:val="1"/>
      <w:marLeft w:val="0"/>
      <w:marRight w:val="0"/>
      <w:marTop w:val="0"/>
      <w:marBottom w:val="0"/>
      <w:divBdr>
        <w:top w:val="none" w:sz="0" w:space="0" w:color="auto"/>
        <w:left w:val="none" w:sz="0" w:space="0" w:color="auto"/>
        <w:bottom w:val="none" w:sz="0" w:space="0" w:color="auto"/>
        <w:right w:val="none" w:sz="0" w:space="0" w:color="auto"/>
      </w:divBdr>
    </w:div>
    <w:div w:id="1554388392">
      <w:bodyDiv w:val="1"/>
      <w:marLeft w:val="0"/>
      <w:marRight w:val="0"/>
      <w:marTop w:val="0"/>
      <w:marBottom w:val="0"/>
      <w:divBdr>
        <w:top w:val="none" w:sz="0" w:space="0" w:color="auto"/>
        <w:left w:val="none" w:sz="0" w:space="0" w:color="auto"/>
        <w:bottom w:val="none" w:sz="0" w:space="0" w:color="auto"/>
        <w:right w:val="none" w:sz="0" w:space="0" w:color="auto"/>
      </w:divBdr>
    </w:div>
    <w:div w:id="1554543383">
      <w:bodyDiv w:val="1"/>
      <w:marLeft w:val="0"/>
      <w:marRight w:val="0"/>
      <w:marTop w:val="0"/>
      <w:marBottom w:val="0"/>
      <w:divBdr>
        <w:top w:val="none" w:sz="0" w:space="0" w:color="auto"/>
        <w:left w:val="none" w:sz="0" w:space="0" w:color="auto"/>
        <w:bottom w:val="none" w:sz="0" w:space="0" w:color="auto"/>
        <w:right w:val="none" w:sz="0" w:space="0" w:color="auto"/>
      </w:divBdr>
    </w:div>
    <w:div w:id="1554586439">
      <w:bodyDiv w:val="1"/>
      <w:marLeft w:val="0"/>
      <w:marRight w:val="0"/>
      <w:marTop w:val="0"/>
      <w:marBottom w:val="0"/>
      <w:divBdr>
        <w:top w:val="none" w:sz="0" w:space="0" w:color="auto"/>
        <w:left w:val="none" w:sz="0" w:space="0" w:color="auto"/>
        <w:bottom w:val="none" w:sz="0" w:space="0" w:color="auto"/>
        <w:right w:val="none" w:sz="0" w:space="0" w:color="auto"/>
      </w:divBdr>
    </w:div>
    <w:div w:id="1554660625">
      <w:bodyDiv w:val="1"/>
      <w:marLeft w:val="0"/>
      <w:marRight w:val="0"/>
      <w:marTop w:val="0"/>
      <w:marBottom w:val="0"/>
      <w:divBdr>
        <w:top w:val="none" w:sz="0" w:space="0" w:color="auto"/>
        <w:left w:val="none" w:sz="0" w:space="0" w:color="auto"/>
        <w:bottom w:val="none" w:sz="0" w:space="0" w:color="auto"/>
        <w:right w:val="none" w:sz="0" w:space="0" w:color="auto"/>
      </w:divBdr>
    </w:div>
    <w:div w:id="1554930771">
      <w:bodyDiv w:val="1"/>
      <w:marLeft w:val="0"/>
      <w:marRight w:val="0"/>
      <w:marTop w:val="0"/>
      <w:marBottom w:val="0"/>
      <w:divBdr>
        <w:top w:val="none" w:sz="0" w:space="0" w:color="auto"/>
        <w:left w:val="none" w:sz="0" w:space="0" w:color="auto"/>
        <w:bottom w:val="none" w:sz="0" w:space="0" w:color="auto"/>
        <w:right w:val="none" w:sz="0" w:space="0" w:color="auto"/>
      </w:divBdr>
    </w:div>
    <w:div w:id="1555045035">
      <w:bodyDiv w:val="1"/>
      <w:marLeft w:val="0"/>
      <w:marRight w:val="0"/>
      <w:marTop w:val="0"/>
      <w:marBottom w:val="0"/>
      <w:divBdr>
        <w:top w:val="none" w:sz="0" w:space="0" w:color="auto"/>
        <w:left w:val="none" w:sz="0" w:space="0" w:color="auto"/>
        <w:bottom w:val="none" w:sz="0" w:space="0" w:color="auto"/>
        <w:right w:val="none" w:sz="0" w:space="0" w:color="auto"/>
      </w:divBdr>
    </w:div>
    <w:div w:id="1555193497">
      <w:bodyDiv w:val="1"/>
      <w:marLeft w:val="0"/>
      <w:marRight w:val="0"/>
      <w:marTop w:val="0"/>
      <w:marBottom w:val="0"/>
      <w:divBdr>
        <w:top w:val="none" w:sz="0" w:space="0" w:color="auto"/>
        <w:left w:val="none" w:sz="0" w:space="0" w:color="auto"/>
        <w:bottom w:val="none" w:sz="0" w:space="0" w:color="auto"/>
        <w:right w:val="none" w:sz="0" w:space="0" w:color="auto"/>
      </w:divBdr>
    </w:div>
    <w:div w:id="1555771677">
      <w:bodyDiv w:val="1"/>
      <w:marLeft w:val="0"/>
      <w:marRight w:val="0"/>
      <w:marTop w:val="0"/>
      <w:marBottom w:val="0"/>
      <w:divBdr>
        <w:top w:val="none" w:sz="0" w:space="0" w:color="auto"/>
        <w:left w:val="none" w:sz="0" w:space="0" w:color="auto"/>
        <w:bottom w:val="none" w:sz="0" w:space="0" w:color="auto"/>
        <w:right w:val="none" w:sz="0" w:space="0" w:color="auto"/>
      </w:divBdr>
    </w:div>
    <w:div w:id="1556158774">
      <w:bodyDiv w:val="1"/>
      <w:marLeft w:val="0"/>
      <w:marRight w:val="0"/>
      <w:marTop w:val="0"/>
      <w:marBottom w:val="0"/>
      <w:divBdr>
        <w:top w:val="none" w:sz="0" w:space="0" w:color="auto"/>
        <w:left w:val="none" w:sz="0" w:space="0" w:color="auto"/>
        <w:bottom w:val="none" w:sz="0" w:space="0" w:color="auto"/>
        <w:right w:val="none" w:sz="0" w:space="0" w:color="auto"/>
      </w:divBdr>
    </w:div>
    <w:div w:id="1556815365">
      <w:bodyDiv w:val="1"/>
      <w:marLeft w:val="0"/>
      <w:marRight w:val="0"/>
      <w:marTop w:val="0"/>
      <w:marBottom w:val="0"/>
      <w:divBdr>
        <w:top w:val="none" w:sz="0" w:space="0" w:color="auto"/>
        <w:left w:val="none" w:sz="0" w:space="0" w:color="auto"/>
        <w:bottom w:val="none" w:sz="0" w:space="0" w:color="auto"/>
        <w:right w:val="none" w:sz="0" w:space="0" w:color="auto"/>
      </w:divBdr>
    </w:div>
    <w:div w:id="1556892861">
      <w:bodyDiv w:val="1"/>
      <w:marLeft w:val="0"/>
      <w:marRight w:val="0"/>
      <w:marTop w:val="0"/>
      <w:marBottom w:val="0"/>
      <w:divBdr>
        <w:top w:val="none" w:sz="0" w:space="0" w:color="auto"/>
        <w:left w:val="none" w:sz="0" w:space="0" w:color="auto"/>
        <w:bottom w:val="none" w:sz="0" w:space="0" w:color="auto"/>
        <w:right w:val="none" w:sz="0" w:space="0" w:color="auto"/>
      </w:divBdr>
    </w:div>
    <w:div w:id="1557012106">
      <w:bodyDiv w:val="1"/>
      <w:marLeft w:val="0"/>
      <w:marRight w:val="0"/>
      <w:marTop w:val="0"/>
      <w:marBottom w:val="0"/>
      <w:divBdr>
        <w:top w:val="none" w:sz="0" w:space="0" w:color="auto"/>
        <w:left w:val="none" w:sz="0" w:space="0" w:color="auto"/>
        <w:bottom w:val="none" w:sz="0" w:space="0" w:color="auto"/>
        <w:right w:val="none" w:sz="0" w:space="0" w:color="auto"/>
      </w:divBdr>
    </w:div>
    <w:div w:id="1557013008">
      <w:bodyDiv w:val="1"/>
      <w:marLeft w:val="0"/>
      <w:marRight w:val="0"/>
      <w:marTop w:val="0"/>
      <w:marBottom w:val="0"/>
      <w:divBdr>
        <w:top w:val="none" w:sz="0" w:space="0" w:color="auto"/>
        <w:left w:val="none" w:sz="0" w:space="0" w:color="auto"/>
        <w:bottom w:val="none" w:sz="0" w:space="0" w:color="auto"/>
        <w:right w:val="none" w:sz="0" w:space="0" w:color="auto"/>
      </w:divBdr>
    </w:div>
    <w:div w:id="1557857741">
      <w:bodyDiv w:val="1"/>
      <w:marLeft w:val="0"/>
      <w:marRight w:val="0"/>
      <w:marTop w:val="0"/>
      <w:marBottom w:val="0"/>
      <w:divBdr>
        <w:top w:val="none" w:sz="0" w:space="0" w:color="auto"/>
        <w:left w:val="none" w:sz="0" w:space="0" w:color="auto"/>
        <w:bottom w:val="none" w:sz="0" w:space="0" w:color="auto"/>
        <w:right w:val="none" w:sz="0" w:space="0" w:color="auto"/>
      </w:divBdr>
    </w:div>
    <w:div w:id="1557936844">
      <w:bodyDiv w:val="1"/>
      <w:marLeft w:val="0"/>
      <w:marRight w:val="0"/>
      <w:marTop w:val="0"/>
      <w:marBottom w:val="0"/>
      <w:divBdr>
        <w:top w:val="none" w:sz="0" w:space="0" w:color="auto"/>
        <w:left w:val="none" w:sz="0" w:space="0" w:color="auto"/>
        <w:bottom w:val="none" w:sz="0" w:space="0" w:color="auto"/>
        <w:right w:val="none" w:sz="0" w:space="0" w:color="auto"/>
      </w:divBdr>
    </w:div>
    <w:div w:id="1558590460">
      <w:bodyDiv w:val="1"/>
      <w:marLeft w:val="0"/>
      <w:marRight w:val="0"/>
      <w:marTop w:val="0"/>
      <w:marBottom w:val="0"/>
      <w:divBdr>
        <w:top w:val="none" w:sz="0" w:space="0" w:color="auto"/>
        <w:left w:val="none" w:sz="0" w:space="0" w:color="auto"/>
        <w:bottom w:val="none" w:sz="0" w:space="0" w:color="auto"/>
        <w:right w:val="none" w:sz="0" w:space="0" w:color="auto"/>
      </w:divBdr>
    </w:div>
    <w:div w:id="1558929443">
      <w:bodyDiv w:val="1"/>
      <w:marLeft w:val="0"/>
      <w:marRight w:val="0"/>
      <w:marTop w:val="0"/>
      <w:marBottom w:val="0"/>
      <w:divBdr>
        <w:top w:val="none" w:sz="0" w:space="0" w:color="auto"/>
        <w:left w:val="none" w:sz="0" w:space="0" w:color="auto"/>
        <w:bottom w:val="none" w:sz="0" w:space="0" w:color="auto"/>
        <w:right w:val="none" w:sz="0" w:space="0" w:color="auto"/>
      </w:divBdr>
    </w:div>
    <w:div w:id="1558935889">
      <w:bodyDiv w:val="1"/>
      <w:marLeft w:val="0"/>
      <w:marRight w:val="0"/>
      <w:marTop w:val="0"/>
      <w:marBottom w:val="0"/>
      <w:divBdr>
        <w:top w:val="none" w:sz="0" w:space="0" w:color="auto"/>
        <w:left w:val="none" w:sz="0" w:space="0" w:color="auto"/>
        <w:bottom w:val="none" w:sz="0" w:space="0" w:color="auto"/>
        <w:right w:val="none" w:sz="0" w:space="0" w:color="auto"/>
      </w:divBdr>
    </w:div>
    <w:div w:id="1559171891">
      <w:bodyDiv w:val="1"/>
      <w:marLeft w:val="0"/>
      <w:marRight w:val="0"/>
      <w:marTop w:val="0"/>
      <w:marBottom w:val="0"/>
      <w:divBdr>
        <w:top w:val="none" w:sz="0" w:space="0" w:color="auto"/>
        <w:left w:val="none" w:sz="0" w:space="0" w:color="auto"/>
        <w:bottom w:val="none" w:sz="0" w:space="0" w:color="auto"/>
        <w:right w:val="none" w:sz="0" w:space="0" w:color="auto"/>
      </w:divBdr>
    </w:div>
    <w:div w:id="1559436767">
      <w:bodyDiv w:val="1"/>
      <w:marLeft w:val="0"/>
      <w:marRight w:val="0"/>
      <w:marTop w:val="0"/>
      <w:marBottom w:val="0"/>
      <w:divBdr>
        <w:top w:val="none" w:sz="0" w:space="0" w:color="auto"/>
        <w:left w:val="none" w:sz="0" w:space="0" w:color="auto"/>
        <w:bottom w:val="none" w:sz="0" w:space="0" w:color="auto"/>
        <w:right w:val="none" w:sz="0" w:space="0" w:color="auto"/>
      </w:divBdr>
    </w:div>
    <w:div w:id="1560826825">
      <w:bodyDiv w:val="1"/>
      <w:marLeft w:val="0"/>
      <w:marRight w:val="0"/>
      <w:marTop w:val="0"/>
      <w:marBottom w:val="0"/>
      <w:divBdr>
        <w:top w:val="none" w:sz="0" w:space="0" w:color="auto"/>
        <w:left w:val="none" w:sz="0" w:space="0" w:color="auto"/>
        <w:bottom w:val="none" w:sz="0" w:space="0" w:color="auto"/>
        <w:right w:val="none" w:sz="0" w:space="0" w:color="auto"/>
      </w:divBdr>
    </w:div>
    <w:div w:id="1560902431">
      <w:bodyDiv w:val="1"/>
      <w:marLeft w:val="0"/>
      <w:marRight w:val="0"/>
      <w:marTop w:val="0"/>
      <w:marBottom w:val="0"/>
      <w:divBdr>
        <w:top w:val="none" w:sz="0" w:space="0" w:color="auto"/>
        <w:left w:val="none" w:sz="0" w:space="0" w:color="auto"/>
        <w:bottom w:val="none" w:sz="0" w:space="0" w:color="auto"/>
        <w:right w:val="none" w:sz="0" w:space="0" w:color="auto"/>
      </w:divBdr>
    </w:div>
    <w:div w:id="1560946056">
      <w:bodyDiv w:val="1"/>
      <w:marLeft w:val="0"/>
      <w:marRight w:val="0"/>
      <w:marTop w:val="0"/>
      <w:marBottom w:val="0"/>
      <w:divBdr>
        <w:top w:val="none" w:sz="0" w:space="0" w:color="auto"/>
        <w:left w:val="none" w:sz="0" w:space="0" w:color="auto"/>
        <w:bottom w:val="none" w:sz="0" w:space="0" w:color="auto"/>
        <w:right w:val="none" w:sz="0" w:space="0" w:color="auto"/>
      </w:divBdr>
    </w:div>
    <w:div w:id="1561209656">
      <w:bodyDiv w:val="1"/>
      <w:marLeft w:val="0"/>
      <w:marRight w:val="0"/>
      <w:marTop w:val="0"/>
      <w:marBottom w:val="0"/>
      <w:divBdr>
        <w:top w:val="none" w:sz="0" w:space="0" w:color="auto"/>
        <w:left w:val="none" w:sz="0" w:space="0" w:color="auto"/>
        <w:bottom w:val="none" w:sz="0" w:space="0" w:color="auto"/>
        <w:right w:val="none" w:sz="0" w:space="0" w:color="auto"/>
      </w:divBdr>
    </w:div>
    <w:div w:id="1561550971">
      <w:bodyDiv w:val="1"/>
      <w:marLeft w:val="0"/>
      <w:marRight w:val="0"/>
      <w:marTop w:val="0"/>
      <w:marBottom w:val="0"/>
      <w:divBdr>
        <w:top w:val="none" w:sz="0" w:space="0" w:color="auto"/>
        <w:left w:val="none" w:sz="0" w:space="0" w:color="auto"/>
        <w:bottom w:val="none" w:sz="0" w:space="0" w:color="auto"/>
        <w:right w:val="none" w:sz="0" w:space="0" w:color="auto"/>
      </w:divBdr>
    </w:div>
    <w:div w:id="1561673050">
      <w:bodyDiv w:val="1"/>
      <w:marLeft w:val="0"/>
      <w:marRight w:val="0"/>
      <w:marTop w:val="0"/>
      <w:marBottom w:val="0"/>
      <w:divBdr>
        <w:top w:val="none" w:sz="0" w:space="0" w:color="auto"/>
        <w:left w:val="none" w:sz="0" w:space="0" w:color="auto"/>
        <w:bottom w:val="none" w:sz="0" w:space="0" w:color="auto"/>
        <w:right w:val="none" w:sz="0" w:space="0" w:color="auto"/>
      </w:divBdr>
    </w:div>
    <w:div w:id="1561986353">
      <w:bodyDiv w:val="1"/>
      <w:marLeft w:val="0"/>
      <w:marRight w:val="0"/>
      <w:marTop w:val="0"/>
      <w:marBottom w:val="0"/>
      <w:divBdr>
        <w:top w:val="none" w:sz="0" w:space="0" w:color="auto"/>
        <w:left w:val="none" w:sz="0" w:space="0" w:color="auto"/>
        <w:bottom w:val="none" w:sz="0" w:space="0" w:color="auto"/>
        <w:right w:val="none" w:sz="0" w:space="0" w:color="auto"/>
      </w:divBdr>
    </w:div>
    <w:div w:id="1562129513">
      <w:bodyDiv w:val="1"/>
      <w:marLeft w:val="0"/>
      <w:marRight w:val="0"/>
      <w:marTop w:val="0"/>
      <w:marBottom w:val="0"/>
      <w:divBdr>
        <w:top w:val="none" w:sz="0" w:space="0" w:color="auto"/>
        <w:left w:val="none" w:sz="0" w:space="0" w:color="auto"/>
        <w:bottom w:val="none" w:sz="0" w:space="0" w:color="auto"/>
        <w:right w:val="none" w:sz="0" w:space="0" w:color="auto"/>
      </w:divBdr>
    </w:div>
    <w:div w:id="1562714034">
      <w:bodyDiv w:val="1"/>
      <w:marLeft w:val="0"/>
      <w:marRight w:val="0"/>
      <w:marTop w:val="0"/>
      <w:marBottom w:val="0"/>
      <w:divBdr>
        <w:top w:val="none" w:sz="0" w:space="0" w:color="auto"/>
        <w:left w:val="none" w:sz="0" w:space="0" w:color="auto"/>
        <w:bottom w:val="none" w:sz="0" w:space="0" w:color="auto"/>
        <w:right w:val="none" w:sz="0" w:space="0" w:color="auto"/>
      </w:divBdr>
    </w:div>
    <w:div w:id="1563323697">
      <w:bodyDiv w:val="1"/>
      <w:marLeft w:val="0"/>
      <w:marRight w:val="0"/>
      <w:marTop w:val="0"/>
      <w:marBottom w:val="0"/>
      <w:divBdr>
        <w:top w:val="none" w:sz="0" w:space="0" w:color="auto"/>
        <w:left w:val="none" w:sz="0" w:space="0" w:color="auto"/>
        <w:bottom w:val="none" w:sz="0" w:space="0" w:color="auto"/>
        <w:right w:val="none" w:sz="0" w:space="0" w:color="auto"/>
      </w:divBdr>
    </w:div>
    <w:div w:id="1563325949">
      <w:bodyDiv w:val="1"/>
      <w:marLeft w:val="0"/>
      <w:marRight w:val="0"/>
      <w:marTop w:val="0"/>
      <w:marBottom w:val="0"/>
      <w:divBdr>
        <w:top w:val="none" w:sz="0" w:space="0" w:color="auto"/>
        <w:left w:val="none" w:sz="0" w:space="0" w:color="auto"/>
        <w:bottom w:val="none" w:sz="0" w:space="0" w:color="auto"/>
        <w:right w:val="none" w:sz="0" w:space="0" w:color="auto"/>
      </w:divBdr>
    </w:div>
    <w:div w:id="1563517213">
      <w:bodyDiv w:val="1"/>
      <w:marLeft w:val="0"/>
      <w:marRight w:val="0"/>
      <w:marTop w:val="0"/>
      <w:marBottom w:val="0"/>
      <w:divBdr>
        <w:top w:val="none" w:sz="0" w:space="0" w:color="auto"/>
        <w:left w:val="none" w:sz="0" w:space="0" w:color="auto"/>
        <w:bottom w:val="none" w:sz="0" w:space="0" w:color="auto"/>
        <w:right w:val="none" w:sz="0" w:space="0" w:color="auto"/>
      </w:divBdr>
    </w:div>
    <w:div w:id="1563903504">
      <w:bodyDiv w:val="1"/>
      <w:marLeft w:val="0"/>
      <w:marRight w:val="0"/>
      <w:marTop w:val="0"/>
      <w:marBottom w:val="0"/>
      <w:divBdr>
        <w:top w:val="none" w:sz="0" w:space="0" w:color="auto"/>
        <w:left w:val="none" w:sz="0" w:space="0" w:color="auto"/>
        <w:bottom w:val="none" w:sz="0" w:space="0" w:color="auto"/>
        <w:right w:val="none" w:sz="0" w:space="0" w:color="auto"/>
      </w:divBdr>
    </w:div>
    <w:div w:id="1563952010">
      <w:bodyDiv w:val="1"/>
      <w:marLeft w:val="0"/>
      <w:marRight w:val="0"/>
      <w:marTop w:val="0"/>
      <w:marBottom w:val="0"/>
      <w:divBdr>
        <w:top w:val="none" w:sz="0" w:space="0" w:color="auto"/>
        <w:left w:val="none" w:sz="0" w:space="0" w:color="auto"/>
        <w:bottom w:val="none" w:sz="0" w:space="0" w:color="auto"/>
        <w:right w:val="none" w:sz="0" w:space="0" w:color="auto"/>
      </w:divBdr>
    </w:div>
    <w:div w:id="1564021695">
      <w:bodyDiv w:val="1"/>
      <w:marLeft w:val="0"/>
      <w:marRight w:val="0"/>
      <w:marTop w:val="0"/>
      <w:marBottom w:val="0"/>
      <w:divBdr>
        <w:top w:val="none" w:sz="0" w:space="0" w:color="auto"/>
        <w:left w:val="none" w:sz="0" w:space="0" w:color="auto"/>
        <w:bottom w:val="none" w:sz="0" w:space="0" w:color="auto"/>
        <w:right w:val="none" w:sz="0" w:space="0" w:color="auto"/>
      </w:divBdr>
    </w:div>
    <w:div w:id="1564024222">
      <w:bodyDiv w:val="1"/>
      <w:marLeft w:val="0"/>
      <w:marRight w:val="0"/>
      <w:marTop w:val="0"/>
      <w:marBottom w:val="0"/>
      <w:divBdr>
        <w:top w:val="none" w:sz="0" w:space="0" w:color="auto"/>
        <w:left w:val="none" w:sz="0" w:space="0" w:color="auto"/>
        <w:bottom w:val="none" w:sz="0" w:space="0" w:color="auto"/>
        <w:right w:val="none" w:sz="0" w:space="0" w:color="auto"/>
      </w:divBdr>
    </w:div>
    <w:div w:id="1564175721">
      <w:bodyDiv w:val="1"/>
      <w:marLeft w:val="0"/>
      <w:marRight w:val="0"/>
      <w:marTop w:val="0"/>
      <w:marBottom w:val="0"/>
      <w:divBdr>
        <w:top w:val="none" w:sz="0" w:space="0" w:color="auto"/>
        <w:left w:val="none" w:sz="0" w:space="0" w:color="auto"/>
        <w:bottom w:val="none" w:sz="0" w:space="0" w:color="auto"/>
        <w:right w:val="none" w:sz="0" w:space="0" w:color="auto"/>
      </w:divBdr>
    </w:div>
    <w:div w:id="1564441009">
      <w:bodyDiv w:val="1"/>
      <w:marLeft w:val="0"/>
      <w:marRight w:val="0"/>
      <w:marTop w:val="0"/>
      <w:marBottom w:val="0"/>
      <w:divBdr>
        <w:top w:val="none" w:sz="0" w:space="0" w:color="auto"/>
        <w:left w:val="none" w:sz="0" w:space="0" w:color="auto"/>
        <w:bottom w:val="none" w:sz="0" w:space="0" w:color="auto"/>
        <w:right w:val="none" w:sz="0" w:space="0" w:color="auto"/>
      </w:divBdr>
    </w:div>
    <w:div w:id="1564639063">
      <w:bodyDiv w:val="1"/>
      <w:marLeft w:val="0"/>
      <w:marRight w:val="0"/>
      <w:marTop w:val="0"/>
      <w:marBottom w:val="0"/>
      <w:divBdr>
        <w:top w:val="none" w:sz="0" w:space="0" w:color="auto"/>
        <w:left w:val="none" w:sz="0" w:space="0" w:color="auto"/>
        <w:bottom w:val="none" w:sz="0" w:space="0" w:color="auto"/>
        <w:right w:val="none" w:sz="0" w:space="0" w:color="auto"/>
      </w:divBdr>
    </w:div>
    <w:div w:id="1564833956">
      <w:bodyDiv w:val="1"/>
      <w:marLeft w:val="0"/>
      <w:marRight w:val="0"/>
      <w:marTop w:val="0"/>
      <w:marBottom w:val="0"/>
      <w:divBdr>
        <w:top w:val="none" w:sz="0" w:space="0" w:color="auto"/>
        <w:left w:val="none" w:sz="0" w:space="0" w:color="auto"/>
        <w:bottom w:val="none" w:sz="0" w:space="0" w:color="auto"/>
        <w:right w:val="none" w:sz="0" w:space="0" w:color="auto"/>
      </w:divBdr>
    </w:div>
    <w:div w:id="1564875402">
      <w:bodyDiv w:val="1"/>
      <w:marLeft w:val="0"/>
      <w:marRight w:val="0"/>
      <w:marTop w:val="0"/>
      <w:marBottom w:val="0"/>
      <w:divBdr>
        <w:top w:val="none" w:sz="0" w:space="0" w:color="auto"/>
        <w:left w:val="none" w:sz="0" w:space="0" w:color="auto"/>
        <w:bottom w:val="none" w:sz="0" w:space="0" w:color="auto"/>
        <w:right w:val="none" w:sz="0" w:space="0" w:color="auto"/>
      </w:divBdr>
    </w:div>
    <w:div w:id="1565603485">
      <w:bodyDiv w:val="1"/>
      <w:marLeft w:val="0"/>
      <w:marRight w:val="0"/>
      <w:marTop w:val="0"/>
      <w:marBottom w:val="0"/>
      <w:divBdr>
        <w:top w:val="none" w:sz="0" w:space="0" w:color="auto"/>
        <w:left w:val="none" w:sz="0" w:space="0" w:color="auto"/>
        <w:bottom w:val="none" w:sz="0" w:space="0" w:color="auto"/>
        <w:right w:val="none" w:sz="0" w:space="0" w:color="auto"/>
      </w:divBdr>
    </w:div>
    <w:div w:id="1565723681">
      <w:bodyDiv w:val="1"/>
      <w:marLeft w:val="0"/>
      <w:marRight w:val="0"/>
      <w:marTop w:val="0"/>
      <w:marBottom w:val="0"/>
      <w:divBdr>
        <w:top w:val="none" w:sz="0" w:space="0" w:color="auto"/>
        <w:left w:val="none" w:sz="0" w:space="0" w:color="auto"/>
        <w:bottom w:val="none" w:sz="0" w:space="0" w:color="auto"/>
        <w:right w:val="none" w:sz="0" w:space="0" w:color="auto"/>
      </w:divBdr>
    </w:div>
    <w:div w:id="1566188115">
      <w:bodyDiv w:val="1"/>
      <w:marLeft w:val="0"/>
      <w:marRight w:val="0"/>
      <w:marTop w:val="0"/>
      <w:marBottom w:val="0"/>
      <w:divBdr>
        <w:top w:val="none" w:sz="0" w:space="0" w:color="auto"/>
        <w:left w:val="none" w:sz="0" w:space="0" w:color="auto"/>
        <w:bottom w:val="none" w:sz="0" w:space="0" w:color="auto"/>
        <w:right w:val="none" w:sz="0" w:space="0" w:color="auto"/>
      </w:divBdr>
    </w:div>
    <w:div w:id="1566379826">
      <w:bodyDiv w:val="1"/>
      <w:marLeft w:val="0"/>
      <w:marRight w:val="0"/>
      <w:marTop w:val="0"/>
      <w:marBottom w:val="0"/>
      <w:divBdr>
        <w:top w:val="none" w:sz="0" w:space="0" w:color="auto"/>
        <w:left w:val="none" w:sz="0" w:space="0" w:color="auto"/>
        <w:bottom w:val="none" w:sz="0" w:space="0" w:color="auto"/>
        <w:right w:val="none" w:sz="0" w:space="0" w:color="auto"/>
      </w:divBdr>
    </w:div>
    <w:div w:id="1566381302">
      <w:bodyDiv w:val="1"/>
      <w:marLeft w:val="0"/>
      <w:marRight w:val="0"/>
      <w:marTop w:val="0"/>
      <w:marBottom w:val="0"/>
      <w:divBdr>
        <w:top w:val="none" w:sz="0" w:space="0" w:color="auto"/>
        <w:left w:val="none" w:sz="0" w:space="0" w:color="auto"/>
        <w:bottom w:val="none" w:sz="0" w:space="0" w:color="auto"/>
        <w:right w:val="none" w:sz="0" w:space="0" w:color="auto"/>
      </w:divBdr>
    </w:div>
    <w:div w:id="1566717654">
      <w:bodyDiv w:val="1"/>
      <w:marLeft w:val="0"/>
      <w:marRight w:val="0"/>
      <w:marTop w:val="0"/>
      <w:marBottom w:val="0"/>
      <w:divBdr>
        <w:top w:val="none" w:sz="0" w:space="0" w:color="auto"/>
        <w:left w:val="none" w:sz="0" w:space="0" w:color="auto"/>
        <w:bottom w:val="none" w:sz="0" w:space="0" w:color="auto"/>
        <w:right w:val="none" w:sz="0" w:space="0" w:color="auto"/>
      </w:divBdr>
    </w:div>
    <w:div w:id="1566799376">
      <w:bodyDiv w:val="1"/>
      <w:marLeft w:val="0"/>
      <w:marRight w:val="0"/>
      <w:marTop w:val="0"/>
      <w:marBottom w:val="0"/>
      <w:divBdr>
        <w:top w:val="none" w:sz="0" w:space="0" w:color="auto"/>
        <w:left w:val="none" w:sz="0" w:space="0" w:color="auto"/>
        <w:bottom w:val="none" w:sz="0" w:space="0" w:color="auto"/>
        <w:right w:val="none" w:sz="0" w:space="0" w:color="auto"/>
      </w:divBdr>
    </w:div>
    <w:div w:id="1566986570">
      <w:bodyDiv w:val="1"/>
      <w:marLeft w:val="0"/>
      <w:marRight w:val="0"/>
      <w:marTop w:val="0"/>
      <w:marBottom w:val="0"/>
      <w:divBdr>
        <w:top w:val="none" w:sz="0" w:space="0" w:color="auto"/>
        <w:left w:val="none" w:sz="0" w:space="0" w:color="auto"/>
        <w:bottom w:val="none" w:sz="0" w:space="0" w:color="auto"/>
        <w:right w:val="none" w:sz="0" w:space="0" w:color="auto"/>
      </w:divBdr>
    </w:div>
    <w:div w:id="1567032934">
      <w:bodyDiv w:val="1"/>
      <w:marLeft w:val="0"/>
      <w:marRight w:val="0"/>
      <w:marTop w:val="0"/>
      <w:marBottom w:val="0"/>
      <w:divBdr>
        <w:top w:val="none" w:sz="0" w:space="0" w:color="auto"/>
        <w:left w:val="none" w:sz="0" w:space="0" w:color="auto"/>
        <w:bottom w:val="none" w:sz="0" w:space="0" w:color="auto"/>
        <w:right w:val="none" w:sz="0" w:space="0" w:color="auto"/>
      </w:divBdr>
    </w:div>
    <w:div w:id="1567183841">
      <w:bodyDiv w:val="1"/>
      <w:marLeft w:val="0"/>
      <w:marRight w:val="0"/>
      <w:marTop w:val="0"/>
      <w:marBottom w:val="0"/>
      <w:divBdr>
        <w:top w:val="none" w:sz="0" w:space="0" w:color="auto"/>
        <w:left w:val="none" w:sz="0" w:space="0" w:color="auto"/>
        <w:bottom w:val="none" w:sz="0" w:space="0" w:color="auto"/>
        <w:right w:val="none" w:sz="0" w:space="0" w:color="auto"/>
      </w:divBdr>
    </w:div>
    <w:div w:id="1567571897">
      <w:bodyDiv w:val="1"/>
      <w:marLeft w:val="0"/>
      <w:marRight w:val="0"/>
      <w:marTop w:val="0"/>
      <w:marBottom w:val="0"/>
      <w:divBdr>
        <w:top w:val="none" w:sz="0" w:space="0" w:color="auto"/>
        <w:left w:val="none" w:sz="0" w:space="0" w:color="auto"/>
        <w:bottom w:val="none" w:sz="0" w:space="0" w:color="auto"/>
        <w:right w:val="none" w:sz="0" w:space="0" w:color="auto"/>
      </w:divBdr>
    </w:div>
    <w:div w:id="1568108112">
      <w:bodyDiv w:val="1"/>
      <w:marLeft w:val="0"/>
      <w:marRight w:val="0"/>
      <w:marTop w:val="0"/>
      <w:marBottom w:val="0"/>
      <w:divBdr>
        <w:top w:val="none" w:sz="0" w:space="0" w:color="auto"/>
        <w:left w:val="none" w:sz="0" w:space="0" w:color="auto"/>
        <w:bottom w:val="none" w:sz="0" w:space="0" w:color="auto"/>
        <w:right w:val="none" w:sz="0" w:space="0" w:color="auto"/>
      </w:divBdr>
    </w:div>
    <w:div w:id="1568227383">
      <w:bodyDiv w:val="1"/>
      <w:marLeft w:val="0"/>
      <w:marRight w:val="0"/>
      <w:marTop w:val="0"/>
      <w:marBottom w:val="0"/>
      <w:divBdr>
        <w:top w:val="none" w:sz="0" w:space="0" w:color="auto"/>
        <w:left w:val="none" w:sz="0" w:space="0" w:color="auto"/>
        <w:bottom w:val="none" w:sz="0" w:space="0" w:color="auto"/>
        <w:right w:val="none" w:sz="0" w:space="0" w:color="auto"/>
      </w:divBdr>
    </w:div>
    <w:div w:id="1569267044">
      <w:bodyDiv w:val="1"/>
      <w:marLeft w:val="0"/>
      <w:marRight w:val="0"/>
      <w:marTop w:val="0"/>
      <w:marBottom w:val="0"/>
      <w:divBdr>
        <w:top w:val="none" w:sz="0" w:space="0" w:color="auto"/>
        <w:left w:val="none" w:sz="0" w:space="0" w:color="auto"/>
        <w:bottom w:val="none" w:sz="0" w:space="0" w:color="auto"/>
        <w:right w:val="none" w:sz="0" w:space="0" w:color="auto"/>
      </w:divBdr>
    </w:div>
    <w:div w:id="1569416391">
      <w:bodyDiv w:val="1"/>
      <w:marLeft w:val="0"/>
      <w:marRight w:val="0"/>
      <w:marTop w:val="0"/>
      <w:marBottom w:val="0"/>
      <w:divBdr>
        <w:top w:val="none" w:sz="0" w:space="0" w:color="auto"/>
        <w:left w:val="none" w:sz="0" w:space="0" w:color="auto"/>
        <w:bottom w:val="none" w:sz="0" w:space="0" w:color="auto"/>
        <w:right w:val="none" w:sz="0" w:space="0" w:color="auto"/>
      </w:divBdr>
    </w:div>
    <w:div w:id="1569725490">
      <w:bodyDiv w:val="1"/>
      <w:marLeft w:val="0"/>
      <w:marRight w:val="0"/>
      <w:marTop w:val="0"/>
      <w:marBottom w:val="0"/>
      <w:divBdr>
        <w:top w:val="none" w:sz="0" w:space="0" w:color="auto"/>
        <w:left w:val="none" w:sz="0" w:space="0" w:color="auto"/>
        <w:bottom w:val="none" w:sz="0" w:space="0" w:color="auto"/>
        <w:right w:val="none" w:sz="0" w:space="0" w:color="auto"/>
      </w:divBdr>
    </w:div>
    <w:div w:id="1569994970">
      <w:bodyDiv w:val="1"/>
      <w:marLeft w:val="0"/>
      <w:marRight w:val="0"/>
      <w:marTop w:val="0"/>
      <w:marBottom w:val="0"/>
      <w:divBdr>
        <w:top w:val="none" w:sz="0" w:space="0" w:color="auto"/>
        <w:left w:val="none" w:sz="0" w:space="0" w:color="auto"/>
        <w:bottom w:val="none" w:sz="0" w:space="0" w:color="auto"/>
        <w:right w:val="none" w:sz="0" w:space="0" w:color="auto"/>
      </w:divBdr>
    </w:div>
    <w:div w:id="1570115387">
      <w:bodyDiv w:val="1"/>
      <w:marLeft w:val="0"/>
      <w:marRight w:val="0"/>
      <w:marTop w:val="0"/>
      <w:marBottom w:val="0"/>
      <w:divBdr>
        <w:top w:val="none" w:sz="0" w:space="0" w:color="auto"/>
        <w:left w:val="none" w:sz="0" w:space="0" w:color="auto"/>
        <w:bottom w:val="none" w:sz="0" w:space="0" w:color="auto"/>
        <w:right w:val="none" w:sz="0" w:space="0" w:color="auto"/>
      </w:divBdr>
    </w:div>
    <w:div w:id="1570580216">
      <w:bodyDiv w:val="1"/>
      <w:marLeft w:val="0"/>
      <w:marRight w:val="0"/>
      <w:marTop w:val="0"/>
      <w:marBottom w:val="0"/>
      <w:divBdr>
        <w:top w:val="none" w:sz="0" w:space="0" w:color="auto"/>
        <w:left w:val="none" w:sz="0" w:space="0" w:color="auto"/>
        <w:bottom w:val="none" w:sz="0" w:space="0" w:color="auto"/>
        <w:right w:val="none" w:sz="0" w:space="0" w:color="auto"/>
      </w:divBdr>
    </w:div>
    <w:div w:id="1570845340">
      <w:bodyDiv w:val="1"/>
      <w:marLeft w:val="0"/>
      <w:marRight w:val="0"/>
      <w:marTop w:val="0"/>
      <w:marBottom w:val="0"/>
      <w:divBdr>
        <w:top w:val="none" w:sz="0" w:space="0" w:color="auto"/>
        <w:left w:val="none" w:sz="0" w:space="0" w:color="auto"/>
        <w:bottom w:val="none" w:sz="0" w:space="0" w:color="auto"/>
        <w:right w:val="none" w:sz="0" w:space="0" w:color="auto"/>
      </w:divBdr>
    </w:div>
    <w:div w:id="1571037020">
      <w:bodyDiv w:val="1"/>
      <w:marLeft w:val="0"/>
      <w:marRight w:val="0"/>
      <w:marTop w:val="0"/>
      <w:marBottom w:val="0"/>
      <w:divBdr>
        <w:top w:val="none" w:sz="0" w:space="0" w:color="auto"/>
        <w:left w:val="none" w:sz="0" w:space="0" w:color="auto"/>
        <w:bottom w:val="none" w:sz="0" w:space="0" w:color="auto"/>
        <w:right w:val="none" w:sz="0" w:space="0" w:color="auto"/>
      </w:divBdr>
    </w:div>
    <w:div w:id="1571454585">
      <w:bodyDiv w:val="1"/>
      <w:marLeft w:val="0"/>
      <w:marRight w:val="0"/>
      <w:marTop w:val="0"/>
      <w:marBottom w:val="0"/>
      <w:divBdr>
        <w:top w:val="none" w:sz="0" w:space="0" w:color="auto"/>
        <w:left w:val="none" w:sz="0" w:space="0" w:color="auto"/>
        <w:bottom w:val="none" w:sz="0" w:space="0" w:color="auto"/>
        <w:right w:val="none" w:sz="0" w:space="0" w:color="auto"/>
      </w:divBdr>
    </w:div>
    <w:div w:id="1572037844">
      <w:bodyDiv w:val="1"/>
      <w:marLeft w:val="0"/>
      <w:marRight w:val="0"/>
      <w:marTop w:val="0"/>
      <w:marBottom w:val="0"/>
      <w:divBdr>
        <w:top w:val="none" w:sz="0" w:space="0" w:color="auto"/>
        <w:left w:val="none" w:sz="0" w:space="0" w:color="auto"/>
        <w:bottom w:val="none" w:sz="0" w:space="0" w:color="auto"/>
        <w:right w:val="none" w:sz="0" w:space="0" w:color="auto"/>
      </w:divBdr>
    </w:div>
    <w:div w:id="1572159604">
      <w:bodyDiv w:val="1"/>
      <w:marLeft w:val="0"/>
      <w:marRight w:val="0"/>
      <w:marTop w:val="0"/>
      <w:marBottom w:val="0"/>
      <w:divBdr>
        <w:top w:val="none" w:sz="0" w:space="0" w:color="auto"/>
        <w:left w:val="none" w:sz="0" w:space="0" w:color="auto"/>
        <w:bottom w:val="none" w:sz="0" w:space="0" w:color="auto"/>
        <w:right w:val="none" w:sz="0" w:space="0" w:color="auto"/>
      </w:divBdr>
    </w:div>
    <w:div w:id="1572232516">
      <w:bodyDiv w:val="1"/>
      <w:marLeft w:val="0"/>
      <w:marRight w:val="0"/>
      <w:marTop w:val="0"/>
      <w:marBottom w:val="0"/>
      <w:divBdr>
        <w:top w:val="none" w:sz="0" w:space="0" w:color="auto"/>
        <w:left w:val="none" w:sz="0" w:space="0" w:color="auto"/>
        <w:bottom w:val="none" w:sz="0" w:space="0" w:color="auto"/>
        <w:right w:val="none" w:sz="0" w:space="0" w:color="auto"/>
      </w:divBdr>
    </w:div>
    <w:div w:id="1572351917">
      <w:bodyDiv w:val="1"/>
      <w:marLeft w:val="0"/>
      <w:marRight w:val="0"/>
      <w:marTop w:val="0"/>
      <w:marBottom w:val="0"/>
      <w:divBdr>
        <w:top w:val="none" w:sz="0" w:space="0" w:color="auto"/>
        <w:left w:val="none" w:sz="0" w:space="0" w:color="auto"/>
        <w:bottom w:val="none" w:sz="0" w:space="0" w:color="auto"/>
        <w:right w:val="none" w:sz="0" w:space="0" w:color="auto"/>
      </w:divBdr>
    </w:div>
    <w:div w:id="1572539002">
      <w:bodyDiv w:val="1"/>
      <w:marLeft w:val="0"/>
      <w:marRight w:val="0"/>
      <w:marTop w:val="0"/>
      <w:marBottom w:val="0"/>
      <w:divBdr>
        <w:top w:val="none" w:sz="0" w:space="0" w:color="auto"/>
        <w:left w:val="none" w:sz="0" w:space="0" w:color="auto"/>
        <w:bottom w:val="none" w:sz="0" w:space="0" w:color="auto"/>
        <w:right w:val="none" w:sz="0" w:space="0" w:color="auto"/>
      </w:divBdr>
    </w:div>
    <w:div w:id="1572541118">
      <w:bodyDiv w:val="1"/>
      <w:marLeft w:val="0"/>
      <w:marRight w:val="0"/>
      <w:marTop w:val="0"/>
      <w:marBottom w:val="0"/>
      <w:divBdr>
        <w:top w:val="none" w:sz="0" w:space="0" w:color="auto"/>
        <w:left w:val="none" w:sz="0" w:space="0" w:color="auto"/>
        <w:bottom w:val="none" w:sz="0" w:space="0" w:color="auto"/>
        <w:right w:val="none" w:sz="0" w:space="0" w:color="auto"/>
      </w:divBdr>
    </w:div>
    <w:div w:id="1572622946">
      <w:bodyDiv w:val="1"/>
      <w:marLeft w:val="0"/>
      <w:marRight w:val="0"/>
      <w:marTop w:val="0"/>
      <w:marBottom w:val="0"/>
      <w:divBdr>
        <w:top w:val="none" w:sz="0" w:space="0" w:color="auto"/>
        <w:left w:val="none" w:sz="0" w:space="0" w:color="auto"/>
        <w:bottom w:val="none" w:sz="0" w:space="0" w:color="auto"/>
        <w:right w:val="none" w:sz="0" w:space="0" w:color="auto"/>
      </w:divBdr>
    </w:div>
    <w:div w:id="1573926319">
      <w:bodyDiv w:val="1"/>
      <w:marLeft w:val="0"/>
      <w:marRight w:val="0"/>
      <w:marTop w:val="0"/>
      <w:marBottom w:val="0"/>
      <w:divBdr>
        <w:top w:val="none" w:sz="0" w:space="0" w:color="auto"/>
        <w:left w:val="none" w:sz="0" w:space="0" w:color="auto"/>
        <w:bottom w:val="none" w:sz="0" w:space="0" w:color="auto"/>
        <w:right w:val="none" w:sz="0" w:space="0" w:color="auto"/>
      </w:divBdr>
    </w:div>
    <w:div w:id="1574043741">
      <w:bodyDiv w:val="1"/>
      <w:marLeft w:val="0"/>
      <w:marRight w:val="0"/>
      <w:marTop w:val="0"/>
      <w:marBottom w:val="0"/>
      <w:divBdr>
        <w:top w:val="none" w:sz="0" w:space="0" w:color="auto"/>
        <w:left w:val="none" w:sz="0" w:space="0" w:color="auto"/>
        <w:bottom w:val="none" w:sz="0" w:space="0" w:color="auto"/>
        <w:right w:val="none" w:sz="0" w:space="0" w:color="auto"/>
      </w:divBdr>
    </w:div>
    <w:div w:id="1574392620">
      <w:bodyDiv w:val="1"/>
      <w:marLeft w:val="0"/>
      <w:marRight w:val="0"/>
      <w:marTop w:val="0"/>
      <w:marBottom w:val="0"/>
      <w:divBdr>
        <w:top w:val="none" w:sz="0" w:space="0" w:color="auto"/>
        <w:left w:val="none" w:sz="0" w:space="0" w:color="auto"/>
        <w:bottom w:val="none" w:sz="0" w:space="0" w:color="auto"/>
        <w:right w:val="none" w:sz="0" w:space="0" w:color="auto"/>
      </w:divBdr>
    </w:div>
    <w:div w:id="1574585712">
      <w:bodyDiv w:val="1"/>
      <w:marLeft w:val="0"/>
      <w:marRight w:val="0"/>
      <w:marTop w:val="0"/>
      <w:marBottom w:val="0"/>
      <w:divBdr>
        <w:top w:val="none" w:sz="0" w:space="0" w:color="auto"/>
        <w:left w:val="none" w:sz="0" w:space="0" w:color="auto"/>
        <w:bottom w:val="none" w:sz="0" w:space="0" w:color="auto"/>
        <w:right w:val="none" w:sz="0" w:space="0" w:color="auto"/>
      </w:divBdr>
    </w:div>
    <w:div w:id="1574856956">
      <w:bodyDiv w:val="1"/>
      <w:marLeft w:val="0"/>
      <w:marRight w:val="0"/>
      <w:marTop w:val="0"/>
      <w:marBottom w:val="0"/>
      <w:divBdr>
        <w:top w:val="none" w:sz="0" w:space="0" w:color="auto"/>
        <w:left w:val="none" w:sz="0" w:space="0" w:color="auto"/>
        <w:bottom w:val="none" w:sz="0" w:space="0" w:color="auto"/>
        <w:right w:val="none" w:sz="0" w:space="0" w:color="auto"/>
      </w:divBdr>
    </w:div>
    <w:div w:id="1575356902">
      <w:bodyDiv w:val="1"/>
      <w:marLeft w:val="0"/>
      <w:marRight w:val="0"/>
      <w:marTop w:val="0"/>
      <w:marBottom w:val="0"/>
      <w:divBdr>
        <w:top w:val="none" w:sz="0" w:space="0" w:color="auto"/>
        <w:left w:val="none" w:sz="0" w:space="0" w:color="auto"/>
        <w:bottom w:val="none" w:sz="0" w:space="0" w:color="auto"/>
        <w:right w:val="none" w:sz="0" w:space="0" w:color="auto"/>
      </w:divBdr>
    </w:div>
    <w:div w:id="1575630334">
      <w:bodyDiv w:val="1"/>
      <w:marLeft w:val="0"/>
      <w:marRight w:val="0"/>
      <w:marTop w:val="0"/>
      <w:marBottom w:val="0"/>
      <w:divBdr>
        <w:top w:val="none" w:sz="0" w:space="0" w:color="auto"/>
        <w:left w:val="none" w:sz="0" w:space="0" w:color="auto"/>
        <w:bottom w:val="none" w:sz="0" w:space="0" w:color="auto"/>
        <w:right w:val="none" w:sz="0" w:space="0" w:color="auto"/>
      </w:divBdr>
    </w:div>
    <w:div w:id="1575823107">
      <w:bodyDiv w:val="1"/>
      <w:marLeft w:val="0"/>
      <w:marRight w:val="0"/>
      <w:marTop w:val="0"/>
      <w:marBottom w:val="0"/>
      <w:divBdr>
        <w:top w:val="none" w:sz="0" w:space="0" w:color="auto"/>
        <w:left w:val="none" w:sz="0" w:space="0" w:color="auto"/>
        <w:bottom w:val="none" w:sz="0" w:space="0" w:color="auto"/>
        <w:right w:val="none" w:sz="0" w:space="0" w:color="auto"/>
      </w:divBdr>
    </w:div>
    <w:div w:id="1576090956">
      <w:bodyDiv w:val="1"/>
      <w:marLeft w:val="0"/>
      <w:marRight w:val="0"/>
      <w:marTop w:val="0"/>
      <w:marBottom w:val="0"/>
      <w:divBdr>
        <w:top w:val="none" w:sz="0" w:space="0" w:color="auto"/>
        <w:left w:val="none" w:sz="0" w:space="0" w:color="auto"/>
        <w:bottom w:val="none" w:sz="0" w:space="0" w:color="auto"/>
        <w:right w:val="none" w:sz="0" w:space="0" w:color="auto"/>
      </w:divBdr>
    </w:div>
    <w:div w:id="1576160867">
      <w:bodyDiv w:val="1"/>
      <w:marLeft w:val="0"/>
      <w:marRight w:val="0"/>
      <w:marTop w:val="0"/>
      <w:marBottom w:val="0"/>
      <w:divBdr>
        <w:top w:val="none" w:sz="0" w:space="0" w:color="auto"/>
        <w:left w:val="none" w:sz="0" w:space="0" w:color="auto"/>
        <w:bottom w:val="none" w:sz="0" w:space="0" w:color="auto"/>
        <w:right w:val="none" w:sz="0" w:space="0" w:color="auto"/>
      </w:divBdr>
    </w:div>
    <w:div w:id="1576477749">
      <w:bodyDiv w:val="1"/>
      <w:marLeft w:val="0"/>
      <w:marRight w:val="0"/>
      <w:marTop w:val="0"/>
      <w:marBottom w:val="0"/>
      <w:divBdr>
        <w:top w:val="none" w:sz="0" w:space="0" w:color="auto"/>
        <w:left w:val="none" w:sz="0" w:space="0" w:color="auto"/>
        <w:bottom w:val="none" w:sz="0" w:space="0" w:color="auto"/>
        <w:right w:val="none" w:sz="0" w:space="0" w:color="auto"/>
      </w:divBdr>
    </w:div>
    <w:div w:id="1576623698">
      <w:bodyDiv w:val="1"/>
      <w:marLeft w:val="0"/>
      <w:marRight w:val="0"/>
      <w:marTop w:val="0"/>
      <w:marBottom w:val="0"/>
      <w:divBdr>
        <w:top w:val="none" w:sz="0" w:space="0" w:color="auto"/>
        <w:left w:val="none" w:sz="0" w:space="0" w:color="auto"/>
        <w:bottom w:val="none" w:sz="0" w:space="0" w:color="auto"/>
        <w:right w:val="none" w:sz="0" w:space="0" w:color="auto"/>
      </w:divBdr>
    </w:div>
    <w:div w:id="1576696174">
      <w:bodyDiv w:val="1"/>
      <w:marLeft w:val="0"/>
      <w:marRight w:val="0"/>
      <w:marTop w:val="0"/>
      <w:marBottom w:val="0"/>
      <w:divBdr>
        <w:top w:val="none" w:sz="0" w:space="0" w:color="auto"/>
        <w:left w:val="none" w:sz="0" w:space="0" w:color="auto"/>
        <w:bottom w:val="none" w:sz="0" w:space="0" w:color="auto"/>
        <w:right w:val="none" w:sz="0" w:space="0" w:color="auto"/>
      </w:divBdr>
    </w:div>
    <w:div w:id="1577283999">
      <w:bodyDiv w:val="1"/>
      <w:marLeft w:val="0"/>
      <w:marRight w:val="0"/>
      <w:marTop w:val="0"/>
      <w:marBottom w:val="0"/>
      <w:divBdr>
        <w:top w:val="none" w:sz="0" w:space="0" w:color="auto"/>
        <w:left w:val="none" w:sz="0" w:space="0" w:color="auto"/>
        <w:bottom w:val="none" w:sz="0" w:space="0" w:color="auto"/>
        <w:right w:val="none" w:sz="0" w:space="0" w:color="auto"/>
      </w:divBdr>
    </w:div>
    <w:div w:id="1577324823">
      <w:bodyDiv w:val="1"/>
      <w:marLeft w:val="0"/>
      <w:marRight w:val="0"/>
      <w:marTop w:val="0"/>
      <w:marBottom w:val="0"/>
      <w:divBdr>
        <w:top w:val="none" w:sz="0" w:space="0" w:color="auto"/>
        <w:left w:val="none" w:sz="0" w:space="0" w:color="auto"/>
        <w:bottom w:val="none" w:sz="0" w:space="0" w:color="auto"/>
        <w:right w:val="none" w:sz="0" w:space="0" w:color="auto"/>
      </w:divBdr>
    </w:div>
    <w:div w:id="1577395016">
      <w:bodyDiv w:val="1"/>
      <w:marLeft w:val="0"/>
      <w:marRight w:val="0"/>
      <w:marTop w:val="0"/>
      <w:marBottom w:val="0"/>
      <w:divBdr>
        <w:top w:val="none" w:sz="0" w:space="0" w:color="auto"/>
        <w:left w:val="none" w:sz="0" w:space="0" w:color="auto"/>
        <w:bottom w:val="none" w:sz="0" w:space="0" w:color="auto"/>
        <w:right w:val="none" w:sz="0" w:space="0" w:color="auto"/>
      </w:divBdr>
    </w:div>
    <w:div w:id="1577471953">
      <w:bodyDiv w:val="1"/>
      <w:marLeft w:val="0"/>
      <w:marRight w:val="0"/>
      <w:marTop w:val="0"/>
      <w:marBottom w:val="0"/>
      <w:divBdr>
        <w:top w:val="none" w:sz="0" w:space="0" w:color="auto"/>
        <w:left w:val="none" w:sz="0" w:space="0" w:color="auto"/>
        <w:bottom w:val="none" w:sz="0" w:space="0" w:color="auto"/>
        <w:right w:val="none" w:sz="0" w:space="0" w:color="auto"/>
      </w:divBdr>
    </w:div>
    <w:div w:id="1578661482">
      <w:bodyDiv w:val="1"/>
      <w:marLeft w:val="0"/>
      <w:marRight w:val="0"/>
      <w:marTop w:val="0"/>
      <w:marBottom w:val="0"/>
      <w:divBdr>
        <w:top w:val="none" w:sz="0" w:space="0" w:color="auto"/>
        <w:left w:val="none" w:sz="0" w:space="0" w:color="auto"/>
        <w:bottom w:val="none" w:sz="0" w:space="0" w:color="auto"/>
        <w:right w:val="none" w:sz="0" w:space="0" w:color="auto"/>
      </w:divBdr>
    </w:div>
    <w:div w:id="1579174106">
      <w:bodyDiv w:val="1"/>
      <w:marLeft w:val="0"/>
      <w:marRight w:val="0"/>
      <w:marTop w:val="0"/>
      <w:marBottom w:val="0"/>
      <w:divBdr>
        <w:top w:val="none" w:sz="0" w:space="0" w:color="auto"/>
        <w:left w:val="none" w:sz="0" w:space="0" w:color="auto"/>
        <w:bottom w:val="none" w:sz="0" w:space="0" w:color="auto"/>
        <w:right w:val="none" w:sz="0" w:space="0" w:color="auto"/>
      </w:divBdr>
    </w:div>
    <w:div w:id="1579287559">
      <w:bodyDiv w:val="1"/>
      <w:marLeft w:val="0"/>
      <w:marRight w:val="0"/>
      <w:marTop w:val="0"/>
      <w:marBottom w:val="0"/>
      <w:divBdr>
        <w:top w:val="none" w:sz="0" w:space="0" w:color="auto"/>
        <w:left w:val="none" w:sz="0" w:space="0" w:color="auto"/>
        <w:bottom w:val="none" w:sz="0" w:space="0" w:color="auto"/>
        <w:right w:val="none" w:sz="0" w:space="0" w:color="auto"/>
      </w:divBdr>
    </w:div>
    <w:div w:id="1579437501">
      <w:bodyDiv w:val="1"/>
      <w:marLeft w:val="0"/>
      <w:marRight w:val="0"/>
      <w:marTop w:val="0"/>
      <w:marBottom w:val="0"/>
      <w:divBdr>
        <w:top w:val="none" w:sz="0" w:space="0" w:color="auto"/>
        <w:left w:val="none" w:sz="0" w:space="0" w:color="auto"/>
        <w:bottom w:val="none" w:sz="0" w:space="0" w:color="auto"/>
        <w:right w:val="none" w:sz="0" w:space="0" w:color="auto"/>
      </w:divBdr>
    </w:div>
    <w:div w:id="1579710687">
      <w:bodyDiv w:val="1"/>
      <w:marLeft w:val="0"/>
      <w:marRight w:val="0"/>
      <w:marTop w:val="0"/>
      <w:marBottom w:val="0"/>
      <w:divBdr>
        <w:top w:val="none" w:sz="0" w:space="0" w:color="auto"/>
        <w:left w:val="none" w:sz="0" w:space="0" w:color="auto"/>
        <w:bottom w:val="none" w:sz="0" w:space="0" w:color="auto"/>
        <w:right w:val="none" w:sz="0" w:space="0" w:color="auto"/>
      </w:divBdr>
    </w:div>
    <w:div w:id="1580023366">
      <w:bodyDiv w:val="1"/>
      <w:marLeft w:val="0"/>
      <w:marRight w:val="0"/>
      <w:marTop w:val="0"/>
      <w:marBottom w:val="0"/>
      <w:divBdr>
        <w:top w:val="none" w:sz="0" w:space="0" w:color="auto"/>
        <w:left w:val="none" w:sz="0" w:space="0" w:color="auto"/>
        <w:bottom w:val="none" w:sz="0" w:space="0" w:color="auto"/>
        <w:right w:val="none" w:sz="0" w:space="0" w:color="auto"/>
      </w:divBdr>
    </w:div>
    <w:div w:id="1580166200">
      <w:bodyDiv w:val="1"/>
      <w:marLeft w:val="0"/>
      <w:marRight w:val="0"/>
      <w:marTop w:val="0"/>
      <w:marBottom w:val="0"/>
      <w:divBdr>
        <w:top w:val="none" w:sz="0" w:space="0" w:color="auto"/>
        <w:left w:val="none" w:sz="0" w:space="0" w:color="auto"/>
        <w:bottom w:val="none" w:sz="0" w:space="0" w:color="auto"/>
        <w:right w:val="none" w:sz="0" w:space="0" w:color="auto"/>
      </w:divBdr>
    </w:div>
    <w:div w:id="1581062286">
      <w:bodyDiv w:val="1"/>
      <w:marLeft w:val="0"/>
      <w:marRight w:val="0"/>
      <w:marTop w:val="0"/>
      <w:marBottom w:val="0"/>
      <w:divBdr>
        <w:top w:val="none" w:sz="0" w:space="0" w:color="auto"/>
        <w:left w:val="none" w:sz="0" w:space="0" w:color="auto"/>
        <w:bottom w:val="none" w:sz="0" w:space="0" w:color="auto"/>
        <w:right w:val="none" w:sz="0" w:space="0" w:color="auto"/>
      </w:divBdr>
    </w:div>
    <w:div w:id="1581519629">
      <w:bodyDiv w:val="1"/>
      <w:marLeft w:val="0"/>
      <w:marRight w:val="0"/>
      <w:marTop w:val="0"/>
      <w:marBottom w:val="0"/>
      <w:divBdr>
        <w:top w:val="none" w:sz="0" w:space="0" w:color="auto"/>
        <w:left w:val="none" w:sz="0" w:space="0" w:color="auto"/>
        <w:bottom w:val="none" w:sz="0" w:space="0" w:color="auto"/>
        <w:right w:val="none" w:sz="0" w:space="0" w:color="auto"/>
      </w:divBdr>
    </w:div>
    <w:div w:id="1581870149">
      <w:bodyDiv w:val="1"/>
      <w:marLeft w:val="0"/>
      <w:marRight w:val="0"/>
      <w:marTop w:val="0"/>
      <w:marBottom w:val="0"/>
      <w:divBdr>
        <w:top w:val="none" w:sz="0" w:space="0" w:color="auto"/>
        <w:left w:val="none" w:sz="0" w:space="0" w:color="auto"/>
        <w:bottom w:val="none" w:sz="0" w:space="0" w:color="auto"/>
        <w:right w:val="none" w:sz="0" w:space="0" w:color="auto"/>
      </w:divBdr>
    </w:div>
    <w:div w:id="1581871092">
      <w:bodyDiv w:val="1"/>
      <w:marLeft w:val="0"/>
      <w:marRight w:val="0"/>
      <w:marTop w:val="0"/>
      <w:marBottom w:val="0"/>
      <w:divBdr>
        <w:top w:val="none" w:sz="0" w:space="0" w:color="auto"/>
        <w:left w:val="none" w:sz="0" w:space="0" w:color="auto"/>
        <w:bottom w:val="none" w:sz="0" w:space="0" w:color="auto"/>
        <w:right w:val="none" w:sz="0" w:space="0" w:color="auto"/>
      </w:divBdr>
    </w:div>
    <w:div w:id="1582252210">
      <w:bodyDiv w:val="1"/>
      <w:marLeft w:val="0"/>
      <w:marRight w:val="0"/>
      <w:marTop w:val="0"/>
      <w:marBottom w:val="0"/>
      <w:divBdr>
        <w:top w:val="none" w:sz="0" w:space="0" w:color="auto"/>
        <w:left w:val="none" w:sz="0" w:space="0" w:color="auto"/>
        <w:bottom w:val="none" w:sz="0" w:space="0" w:color="auto"/>
        <w:right w:val="none" w:sz="0" w:space="0" w:color="auto"/>
      </w:divBdr>
    </w:div>
    <w:div w:id="1582564742">
      <w:bodyDiv w:val="1"/>
      <w:marLeft w:val="0"/>
      <w:marRight w:val="0"/>
      <w:marTop w:val="0"/>
      <w:marBottom w:val="0"/>
      <w:divBdr>
        <w:top w:val="none" w:sz="0" w:space="0" w:color="auto"/>
        <w:left w:val="none" w:sz="0" w:space="0" w:color="auto"/>
        <w:bottom w:val="none" w:sz="0" w:space="0" w:color="auto"/>
        <w:right w:val="none" w:sz="0" w:space="0" w:color="auto"/>
      </w:divBdr>
    </w:div>
    <w:div w:id="1582905382">
      <w:bodyDiv w:val="1"/>
      <w:marLeft w:val="0"/>
      <w:marRight w:val="0"/>
      <w:marTop w:val="0"/>
      <w:marBottom w:val="0"/>
      <w:divBdr>
        <w:top w:val="none" w:sz="0" w:space="0" w:color="auto"/>
        <w:left w:val="none" w:sz="0" w:space="0" w:color="auto"/>
        <w:bottom w:val="none" w:sz="0" w:space="0" w:color="auto"/>
        <w:right w:val="none" w:sz="0" w:space="0" w:color="auto"/>
      </w:divBdr>
    </w:div>
    <w:div w:id="1582910441">
      <w:bodyDiv w:val="1"/>
      <w:marLeft w:val="0"/>
      <w:marRight w:val="0"/>
      <w:marTop w:val="0"/>
      <w:marBottom w:val="0"/>
      <w:divBdr>
        <w:top w:val="none" w:sz="0" w:space="0" w:color="auto"/>
        <w:left w:val="none" w:sz="0" w:space="0" w:color="auto"/>
        <w:bottom w:val="none" w:sz="0" w:space="0" w:color="auto"/>
        <w:right w:val="none" w:sz="0" w:space="0" w:color="auto"/>
      </w:divBdr>
    </w:div>
    <w:div w:id="1583225199">
      <w:bodyDiv w:val="1"/>
      <w:marLeft w:val="0"/>
      <w:marRight w:val="0"/>
      <w:marTop w:val="0"/>
      <w:marBottom w:val="0"/>
      <w:divBdr>
        <w:top w:val="none" w:sz="0" w:space="0" w:color="auto"/>
        <w:left w:val="none" w:sz="0" w:space="0" w:color="auto"/>
        <w:bottom w:val="none" w:sz="0" w:space="0" w:color="auto"/>
        <w:right w:val="none" w:sz="0" w:space="0" w:color="auto"/>
      </w:divBdr>
    </w:div>
    <w:div w:id="1583485415">
      <w:bodyDiv w:val="1"/>
      <w:marLeft w:val="0"/>
      <w:marRight w:val="0"/>
      <w:marTop w:val="0"/>
      <w:marBottom w:val="0"/>
      <w:divBdr>
        <w:top w:val="none" w:sz="0" w:space="0" w:color="auto"/>
        <w:left w:val="none" w:sz="0" w:space="0" w:color="auto"/>
        <w:bottom w:val="none" w:sz="0" w:space="0" w:color="auto"/>
        <w:right w:val="none" w:sz="0" w:space="0" w:color="auto"/>
      </w:divBdr>
    </w:div>
    <w:div w:id="1584340587">
      <w:bodyDiv w:val="1"/>
      <w:marLeft w:val="0"/>
      <w:marRight w:val="0"/>
      <w:marTop w:val="0"/>
      <w:marBottom w:val="0"/>
      <w:divBdr>
        <w:top w:val="none" w:sz="0" w:space="0" w:color="auto"/>
        <w:left w:val="none" w:sz="0" w:space="0" w:color="auto"/>
        <w:bottom w:val="none" w:sz="0" w:space="0" w:color="auto"/>
        <w:right w:val="none" w:sz="0" w:space="0" w:color="auto"/>
      </w:divBdr>
    </w:div>
    <w:div w:id="1584945637">
      <w:bodyDiv w:val="1"/>
      <w:marLeft w:val="0"/>
      <w:marRight w:val="0"/>
      <w:marTop w:val="0"/>
      <w:marBottom w:val="0"/>
      <w:divBdr>
        <w:top w:val="none" w:sz="0" w:space="0" w:color="auto"/>
        <w:left w:val="none" w:sz="0" w:space="0" w:color="auto"/>
        <w:bottom w:val="none" w:sz="0" w:space="0" w:color="auto"/>
        <w:right w:val="none" w:sz="0" w:space="0" w:color="auto"/>
      </w:divBdr>
    </w:div>
    <w:div w:id="1584996304">
      <w:bodyDiv w:val="1"/>
      <w:marLeft w:val="0"/>
      <w:marRight w:val="0"/>
      <w:marTop w:val="0"/>
      <w:marBottom w:val="0"/>
      <w:divBdr>
        <w:top w:val="none" w:sz="0" w:space="0" w:color="auto"/>
        <w:left w:val="none" w:sz="0" w:space="0" w:color="auto"/>
        <w:bottom w:val="none" w:sz="0" w:space="0" w:color="auto"/>
        <w:right w:val="none" w:sz="0" w:space="0" w:color="auto"/>
      </w:divBdr>
    </w:div>
    <w:div w:id="1585262852">
      <w:bodyDiv w:val="1"/>
      <w:marLeft w:val="0"/>
      <w:marRight w:val="0"/>
      <w:marTop w:val="0"/>
      <w:marBottom w:val="0"/>
      <w:divBdr>
        <w:top w:val="none" w:sz="0" w:space="0" w:color="auto"/>
        <w:left w:val="none" w:sz="0" w:space="0" w:color="auto"/>
        <w:bottom w:val="none" w:sz="0" w:space="0" w:color="auto"/>
        <w:right w:val="none" w:sz="0" w:space="0" w:color="auto"/>
      </w:divBdr>
    </w:div>
    <w:div w:id="1586181694">
      <w:bodyDiv w:val="1"/>
      <w:marLeft w:val="0"/>
      <w:marRight w:val="0"/>
      <w:marTop w:val="0"/>
      <w:marBottom w:val="0"/>
      <w:divBdr>
        <w:top w:val="none" w:sz="0" w:space="0" w:color="auto"/>
        <w:left w:val="none" w:sz="0" w:space="0" w:color="auto"/>
        <w:bottom w:val="none" w:sz="0" w:space="0" w:color="auto"/>
        <w:right w:val="none" w:sz="0" w:space="0" w:color="auto"/>
      </w:divBdr>
    </w:div>
    <w:div w:id="1586374635">
      <w:bodyDiv w:val="1"/>
      <w:marLeft w:val="0"/>
      <w:marRight w:val="0"/>
      <w:marTop w:val="0"/>
      <w:marBottom w:val="0"/>
      <w:divBdr>
        <w:top w:val="none" w:sz="0" w:space="0" w:color="auto"/>
        <w:left w:val="none" w:sz="0" w:space="0" w:color="auto"/>
        <w:bottom w:val="none" w:sz="0" w:space="0" w:color="auto"/>
        <w:right w:val="none" w:sz="0" w:space="0" w:color="auto"/>
      </w:divBdr>
    </w:div>
    <w:div w:id="1586651261">
      <w:bodyDiv w:val="1"/>
      <w:marLeft w:val="0"/>
      <w:marRight w:val="0"/>
      <w:marTop w:val="0"/>
      <w:marBottom w:val="0"/>
      <w:divBdr>
        <w:top w:val="none" w:sz="0" w:space="0" w:color="auto"/>
        <w:left w:val="none" w:sz="0" w:space="0" w:color="auto"/>
        <w:bottom w:val="none" w:sz="0" w:space="0" w:color="auto"/>
        <w:right w:val="none" w:sz="0" w:space="0" w:color="auto"/>
      </w:divBdr>
    </w:div>
    <w:div w:id="1586957484">
      <w:bodyDiv w:val="1"/>
      <w:marLeft w:val="0"/>
      <w:marRight w:val="0"/>
      <w:marTop w:val="0"/>
      <w:marBottom w:val="0"/>
      <w:divBdr>
        <w:top w:val="none" w:sz="0" w:space="0" w:color="auto"/>
        <w:left w:val="none" w:sz="0" w:space="0" w:color="auto"/>
        <w:bottom w:val="none" w:sz="0" w:space="0" w:color="auto"/>
        <w:right w:val="none" w:sz="0" w:space="0" w:color="auto"/>
      </w:divBdr>
    </w:div>
    <w:div w:id="1587231341">
      <w:bodyDiv w:val="1"/>
      <w:marLeft w:val="0"/>
      <w:marRight w:val="0"/>
      <w:marTop w:val="0"/>
      <w:marBottom w:val="0"/>
      <w:divBdr>
        <w:top w:val="none" w:sz="0" w:space="0" w:color="auto"/>
        <w:left w:val="none" w:sz="0" w:space="0" w:color="auto"/>
        <w:bottom w:val="none" w:sz="0" w:space="0" w:color="auto"/>
        <w:right w:val="none" w:sz="0" w:space="0" w:color="auto"/>
      </w:divBdr>
    </w:div>
    <w:div w:id="1587421178">
      <w:bodyDiv w:val="1"/>
      <w:marLeft w:val="0"/>
      <w:marRight w:val="0"/>
      <w:marTop w:val="0"/>
      <w:marBottom w:val="0"/>
      <w:divBdr>
        <w:top w:val="none" w:sz="0" w:space="0" w:color="auto"/>
        <w:left w:val="none" w:sz="0" w:space="0" w:color="auto"/>
        <w:bottom w:val="none" w:sz="0" w:space="0" w:color="auto"/>
        <w:right w:val="none" w:sz="0" w:space="0" w:color="auto"/>
      </w:divBdr>
    </w:div>
    <w:div w:id="1587495961">
      <w:bodyDiv w:val="1"/>
      <w:marLeft w:val="0"/>
      <w:marRight w:val="0"/>
      <w:marTop w:val="0"/>
      <w:marBottom w:val="0"/>
      <w:divBdr>
        <w:top w:val="none" w:sz="0" w:space="0" w:color="auto"/>
        <w:left w:val="none" w:sz="0" w:space="0" w:color="auto"/>
        <w:bottom w:val="none" w:sz="0" w:space="0" w:color="auto"/>
        <w:right w:val="none" w:sz="0" w:space="0" w:color="auto"/>
      </w:divBdr>
    </w:div>
    <w:div w:id="1587691934">
      <w:bodyDiv w:val="1"/>
      <w:marLeft w:val="0"/>
      <w:marRight w:val="0"/>
      <w:marTop w:val="0"/>
      <w:marBottom w:val="0"/>
      <w:divBdr>
        <w:top w:val="none" w:sz="0" w:space="0" w:color="auto"/>
        <w:left w:val="none" w:sz="0" w:space="0" w:color="auto"/>
        <w:bottom w:val="none" w:sz="0" w:space="0" w:color="auto"/>
        <w:right w:val="none" w:sz="0" w:space="0" w:color="auto"/>
      </w:divBdr>
    </w:div>
    <w:div w:id="1587763925">
      <w:bodyDiv w:val="1"/>
      <w:marLeft w:val="0"/>
      <w:marRight w:val="0"/>
      <w:marTop w:val="0"/>
      <w:marBottom w:val="0"/>
      <w:divBdr>
        <w:top w:val="none" w:sz="0" w:space="0" w:color="auto"/>
        <w:left w:val="none" w:sz="0" w:space="0" w:color="auto"/>
        <w:bottom w:val="none" w:sz="0" w:space="0" w:color="auto"/>
        <w:right w:val="none" w:sz="0" w:space="0" w:color="auto"/>
      </w:divBdr>
    </w:div>
    <w:div w:id="1588150744">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88881070">
      <w:bodyDiv w:val="1"/>
      <w:marLeft w:val="0"/>
      <w:marRight w:val="0"/>
      <w:marTop w:val="0"/>
      <w:marBottom w:val="0"/>
      <w:divBdr>
        <w:top w:val="none" w:sz="0" w:space="0" w:color="auto"/>
        <w:left w:val="none" w:sz="0" w:space="0" w:color="auto"/>
        <w:bottom w:val="none" w:sz="0" w:space="0" w:color="auto"/>
        <w:right w:val="none" w:sz="0" w:space="0" w:color="auto"/>
      </w:divBdr>
    </w:div>
    <w:div w:id="1589072144">
      <w:bodyDiv w:val="1"/>
      <w:marLeft w:val="0"/>
      <w:marRight w:val="0"/>
      <w:marTop w:val="0"/>
      <w:marBottom w:val="0"/>
      <w:divBdr>
        <w:top w:val="none" w:sz="0" w:space="0" w:color="auto"/>
        <w:left w:val="none" w:sz="0" w:space="0" w:color="auto"/>
        <w:bottom w:val="none" w:sz="0" w:space="0" w:color="auto"/>
        <w:right w:val="none" w:sz="0" w:space="0" w:color="auto"/>
      </w:divBdr>
    </w:div>
    <w:div w:id="1589078937">
      <w:bodyDiv w:val="1"/>
      <w:marLeft w:val="0"/>
      <w:marRight w:val="0"/>
      <w:marTop w:val="0"/>
      <w:marBottom w:val="0"/>
      <w:divBdr>
        <w:top w:val="none" w:sz="0" w:space="0" w:color="auto"/>
        <w:left w:val="none" w:sz="0" w:space="0" w:color="auto"/>
        <w:bottom w:val="none" w:sz="0" w:space="0" w:color="auto"/>
        <w:right w:val="none" w:sz="0" w:space="0" w:color="auto"/>
      </w:divBdr>
    </w:div>
    <w:div w:id="1589340361">
      <w:bodyDiv w:val="1"/>
      <w:marLeft w:val="0"/>
      <w:marRight w:val="0"/>
      <w:marTop w:val="0"/>
      <w:marBottom w:val="0"/>
      <w:divBdr>
        <w:top w:val="none" w:sz="0" w:space="0" w:color="auto"/>
        <w:left w:val="none" w:sz="0" w:space="0" w:color="auto"/>
        <w:bottom w:val="none" w:sz="0" w:space="0" w:color="auto"/>
        <w:right w:val="none" w:sz="0" w:space="0" w:color="auto"/>
      </w:divBdr>
    </w:div>
    <w:div w:id="1589344290">
      <w:bodyDiv w:val="1"/>
      <w:marLeft w:val="0"/>
      <w:marRight w:val="0"/>
      <w:marTop w:val="0"/>
      <w:marBottom w:val="0"/>
      <w:divBdr>
        <w:top w:val="none" w:sz="0" w:space="0" w:color="auto"/>
        <w:left w:val="none" w:sz="0" w:space="0" w:color="auto"/>
        <w:bottom w:val="none" w:sz="0" w:space="0" w:color="auto"/>
        <w:right w:val="none" w:sz="0" w:space="0" w:color="auto"/>
      </w:divBdr>
    </w:div>
    <w:div w:id="1589576180">
      <w:bodyDiv w:val="1"/>
      <w:marLeft w:val="0"/>
      <w:marRight w:val="0"/>
      <w:marTop w:val="0"/>
      <w:marBottom w:val="0"/>
      <w:divBdr>
        <w:top w:val="none" w:sz="0" w:space="0" w:color="auto"/>
        <w:left w:val="none" w:sz="0" w:space="0" w:color="auto"/>
        <w:bottom w:val="none" w:sz="0" w:space="0" w:color="auto"/>
        <w:right w:val="none" w:sz="0" w:space="0" w:color="auto"/>
      </w:divBdr>
    </w:div>
    <w:div w:id="1589652992">
      <w:bodyDiv w:val="1"/>
      <w:marLeft w:val="0"/>
      <w:marRight w:val="0"/>
      <w:marTop w:val="0"/>
      <w:marBottom w:val="0"/>
      <w:divBdr>
        <w:top w:val="none" w:sz="0" w:space="0" w:color="auto"/>
        <w:left w:val="none" w:sz="0" w:space="0" w:color="auto"/>
        <w:bottom w:val="none" w:sz="0" w:space="0" w:color="auto"/>
        <w:right w:val="none" w:sz="0" w:space="0" w:color="auto"/>
      </w:divBdr>
    </w:div>
    <w:div w:id="1589776942">
      <w:bodyDiv w:val="1"/>
      <w:marLeft w:val="0"/>
      <w:marRight w:val="0"/>
      <w:marTop w:val="0"/>
      <w:marBottom w:val="0"/>
      <w:divBdr>
        <w:top w:val="none" w:sz="0" w:space="0" w:color="auto"/>
        <w:left w:val="none" w:sz="0" w:space="0" w:color="auto"/>
        <w:bottom w:val="none" w:sz="0" w:space="0" w:color="auto"/>
        <w:right w:val="none" w:sz="0" w:space="0" w:color="auto"/>
      </w:divBdr>
    </w:div>
    <w:div w:id="1589801558">
      <w:bodyDiv w:val="1"/>
      <w:marLeft w:val="0"/>
      <w:marRight w:val="0"/>
      <w:marTop w:val="0"/>
      <w:marBottom w:val="0"/>
      <w:divBdr>
        <w:top w:val="none" w:sz="0" w:space="0" w:color="auto"/>
        <w:left w:val="none" w:sz="0" w:space="0" w:color="auto"/>
        <w:bottom w:val="none" w:sz="0" w:space="0" w:color="auto"/>
        <w:right w:val="none" w:sz="0" w:space="0" w:color="auto"/>
      </w:divBdr>
    </w:div>
    <w:div w:id="1589927662">
      <w:bodyDiv w:val="1"/>
      <w:marLeft w:val="0"/>
      <w:marRight w:val="0"/>
      <w:marTop w:val="0"/>
      <w:marBottom w:val="0"/>
      <w:divBdr>
        <w:top w:val="none" w:sz="0" w:space="0" w:color="auto"/>
        <w:left w:val="none" w:sz="0" w:space="0" w:color="auto"/>
        <w:bottom w:val="none" w:sz="0" w:space="0" w:color="auto"/>
        <w:right w:val="none" w:sz="0" w:space="0" w:color="auto"/>
      </w:divBdr>
    </w:div>
    <w:div w:id="1590042614">
      <w:bodyDiv w:val="1"/>
      <w:marLeft w:val="0"/>
      <w:marRight w:val="0"/>
      <w:marTop w:val="0"/>
      <w:marBottom w:val="0"/>
      <w:divBdr>
        <w:top w:val="none" w:sz="0" w:space="0" w:color="auto"/>
        <w:left w:val="none" w:sz="0" w:space="0" w:color="auto"/>
        <w:bottom w:val="none" w:sz="0" w:space="0" w:color="auto"/>
        <w:right w:val="none" w:sz="0" w:space="0" w:color="auto"/>
      </w:divBdr>
    </w:div>
    <w:div w:id="1590506535">
      <w:bodyDiv w:val="1"/>
      <w:marLeft w:val="0"/>
      <w:marRight w:val="0"/>
      <w:marTop w:val="0"/>
      <w:marBottom w:val="0"/>
      <w:divBdr>
        <w:top w:val="none" w:sz="0" w:space="0" w:color="auto"/>
        <w:left w:val="none" w:sz="0" w:space="0" w:color="auto"/>
        <w:bottom w:val="none" w:sz="0" w:space="0" w:color="auto"/>
        <w:right w:val="none" w:sz="0" w:space="0" w:color="auto"/>
      </w:divBdr>
    </w:div>
    <w:div w:id="1590582970">
      <w:bodyDiv w:val="1"/>
      <w:marLeft w:val="0"/>
      <w:marRight w:val="0"/>
      <w:marTop w:val="0"/>
      <w:marBottom w:val="0"/>
      <w:divBdr>
        <w:top w:val="none" w:sz="0" w:space="0" w:color="auto"/>
        <w:left w:val="none" w:sz="0" w:space="0" w:color="auto"/>
        <w:bottom w:val="none" w:sz="0" w:space="0" w:color="auto"/>
        <w:right w:val="none" w:sz="0" w:space="0" w:color="auto"/>
      </w:divBdr>
    </w:div>
    <w:div w:id="1590695693">
      <w:bodyDiv w:val="1"/>
      <w:marLeft w:val="0"/>
      <w:marRight w:val="0"/>
      <w:marTop w:val="0"/>
      <w:marBottom w:val="0"/>
      <w:divBdr>
        <w:top w:val="none" w:sz="0" w:space="0" w:color="auto"/>
        <w:left w:val="none" w:sz="0" w:space="0" w:color="auto"/>
        <w:bottom w:val="none" w:sz="0" w:space="0" w:color="auto"/>
        <w:right w:val="none" w:sz="0" w:space="0" w:color="auto"/>
      </w:divBdr>
    </w:div>
    <w:div w:id="1590767875">
      <w:bodyDiv w:val="1"/>
      <w:marLeft w:val="0"/>
      <w:marRight w:val="0"/>
      <w:marTop w:val="0"/>
      <w:marBottom w:val="0"/>
      <w:divBdr>
        <w:top w:val="none" w:sz="0" w:space="0" w:color="auto"/>
        <w:left w:val="none" w:sz="0" w:space="0" w:color="auto"/>
        <w:bottom w:val="none" w:sz="0" w:space="0" w:color="auto"/>
        <w:right w:val="none" w:sz="0" w:space="0" w:color="auto"/>
      </w:divBdr>
    </w:div>
    <w:div w:id="1591234751">
      <w:bodyDiv w:val="1"/>
      <w:marLeft w:val="0"/>
      <w:marRight w:val="0"/>
      <w:marTop w:val="0"/>
      <w:marBottom w:val="0"/>
      <w:divBdr>
        <w:top w:val="none" w:sz="0" w:space="0" w:color="auto"/>
        <w:left w:val="none" w:sz="0" w:space="0" w:color="auto"/>
        <w:bottom w:val="none" w:sz="0" w:space="0" w:color="auto"/>
        <w:right w:val="none" w:sz="0" w:space="0" w:color="auto"/>
      </w:divBdr>
    </w:div>
    <w:div w:id="1591813578">
      <w:bodyDiv w:val="1"/>
      <w:marLeft w:val="0"/>
      <w:marRight w:val="0"/>
      <w:marTop w:val="0"/>
      <w:marBottom w:val="0"/>
      <w:divBdr>
        <w:top w:val="none" w:sz="0" w:space="0" w:color="auto"/>
        <w:left w:val="none" w:sz="0" w:space="0" w:color="auto"/>
        <w:bottom w:val="none" w:sz="0" w:space="0" w:color="auto"/>
        <w:right w:val="none" w:sz="0" w:space="0" w:color="auto"/>
      </w:divBdr>
    </w:div>
    <w:div w:id="1591960610">
      <w:bodyDiv w:val="1"/>
      <w:marLeft w:val="0"/>
      <w:marRight w:val="0"/>
      <w:marTop w:val="0"/>
      <w:marBottom w:val="0"/>
      <w:divBdr>
        <w:top w:val="none" w:sz="0" w:space="0" w:color="auto"/>
        <w:left w:val="none" w:sz="0" w:space="0" w:color="auto"/>
        <w:bottom w:val="none" w:sz="0" w:space="0" w:color="auto"/>
        <w:right w:val="none" w:sz="0" w:space="0" w:color="auto"/>
      </w:divBdr>
    </w:div>
    <w:div w:id="1591965182">
      <w:bodyDiv w:val="1"/>
      <w:marLeft w:val="0"/>
      <w:marRight w:val="0"/>
      <w:marTop w:val="0"/>
      <w:marBottom w:val="0"/>
      <w:divBdr>
        <w:top w:val="none" w:sz="0" w:space="0" w:color="auto"/>
        <w:left w:val="none" w:sz="0" w:space="0" w:color="auto"/>
        <w:bottom w:val="none" w:sz="0" w:space="0" w:color="auto"/>
        <w:right w:val="none" w:sz="0" w:space="0" w:color="auto"/>
      </w:divBdr>
    </w:div>
    <w:div w:id="1592742048">
      <w:bodyDiv w:val="1"/>
      <w:marLeft w:val="0"/>
      <w:marRight w:val="0"/>
      <w:marTop w:val="0"/>
      <w:marBottom w:val="0"/>
      <w:divBdr>
        <w:top w:val="none" w:sz="0" w:space="0" w:color="auto"/>
        <w:left w:val="none" w:sz="0" w:space="0" w:color="auto"/>
        <w:bottom w:val="none" w:sz="0" w:space="0" w:color="auto"/>
        <w:right w:val="none" w:sz="0" w:space="0" w:color="auto"/>
      </w:divBdr>
    </w:div>
    <w:div w:id="1592856760">
      <w:bodyDiv w:val="1"/>
      <w:marLeft w:val="0"/>
      <w:marRight w:val="0"/>
      <w:marTop w:val="0"/>
      <w:marBottom w:val="0"/>
      <w:divBdr>
        <w:top w:val="none" w:sz="0" w:space="0" w:color="auto"/>
        <w:left w:val="none" w:sz="0" w:space="0" w:color="auto"/>
        <w:bottom w:val="none" w:sz="0" w:space="0" w:color="auto"/>
        <w:right w:val="none" w:sz="0" w:space="0" w:color="auto"/>
      </w:divBdr>
    </w:div>
    <w:div w:id="1592936320">
      <w:bodyDiv w:val="1"/>
      <w:marLeft w:val="0"/>
      <w:marRight w:val="0"/>
      <w:marTop w:val="0"/>
      <w:marBottom w:val="0"/>
      <w:divBdr>
        <w:top w:val="none" w:sz="0" w:space="0" w:color="auto"/>
        <w:left w:val="none" w:sz="0" w:space="0" w:color="auto"/>
        <w:bottom w:val="none" w:sz="0" w:space="0" w:color="auto"/>
        <w:right w:val="none" w:sz="0" w:space="0" w:color="auto"/>
      </w:divBdr>
    </w:div>
    <w:div w:id="1593315292">
      <w:bodyDiv w:val="1"/>
      <w:marLeft w:val="0"/>
      <w:marRight w:val="0"/>
      <w:marTop w:val="0"/>
      <w:marBottom w:val="0"/>
      <w:divBdr>
        <w:top w:val="none" w:sz="0" w:space="0" w:color="auto"/>
        <w:left w:val="none" w:sz="0" w:space="0" w:color="auto"/>
        <w:bottom w:val="none" w:sz="0" w:space="0" w:color="auto"/>
        <w:right w:val="none" w:sz="0" w:space="0" w:color="auto"/>
      </w:divBdr>
    </w:div>
    <w:div w:id="1593588430">
      <w:bodyDiv w:val="1"/>
      <w:marLeft w:val="0"/>
      <w:marRight w:val="0"/>
      <w:marTop w:val="0"/>
      <w:marBottom w:val="0"/>
      <w:divBdr>
        <w:top w:val="none" w:sz="0" w:space="0" w:color="auto"/>
        <w:left w:val="none" w:sz="0" w:space="0" w:color="auto"/>
        <w:bottom w:val="none" w:sz="0" w:space="0" w:color="auto"/>
        <w:right w:val="none" w:sz="0" w:space="0" w:color="auto"/>
      </w:divBdr>
    </w:div>
    <w:div w:id="1593707741">
      <w:bodyDiv w:val="1"/>
      <w:marLeft w:val="0"/>
      <w:marRight w:val="0"/>
      <w:marTop w:val="0"/>
      <w:marBottom w:val="0"/>
      <w:divBdr>
        <w:top w:val="none" w:sz="0" w:space="0" w:color="auto"/>
        <w:left w:val="none" w:sz="0" w:space="0" w:color="auto"/>
        <w:bottom w:val="none" w:sz="0" w:space="0" w:color="auto"/>
        <w:right w:val="none" w:sz="0" w:space="0" w:color="auto"/>
      </w:divBdr>
    </w:div>
    <w:div w:id="1594779564">
      <w:bodyDiv w:val="1"/>
      <w:marLeft w:val="0"/>
      <w:marRight w:val="0"/>
      <w:marTop w:val="0"/>
      <w:marBottom w:val="0"/>
      <w:divBdr>
        <w:top w:val="none" w:sz="0" w:space="0" w:color="auto"/>
        <w:left w:val="none" w:sz="0" w:space="0" w:color="auto"/>
        <w:bottom w:val="none" w:sz="0" w:space="0" w:color="auto"/>
        <w:right w:val="none" w:sz="0" w:space="0" w:color="auto"/>
      </w:divBdr>
    </w:div>
    <w:div w:id="1594893549">
      <w:bodyDiv w:val="1"/>
      <w:marLeft w:val="0"/>
      <w:marRight w:val="0"/>
      <w:marTop w:val="0"/>
      <w:marBottom w:val="0"/>
      <w:divBdr>
        <w:top w:val="none" w:sz="0" w:space="0" w:color="auto"/>
        <w:left w:val="none" w:sz="0" w:space="0" w:color="auto"/>
        <w:bottom w:val="none" w:sz="0" w:space="0" w:color="auto"/>
        <w:right w:val="none" w:sz="0" w:space="0" w:color="auto"/>
      </w:divBdr>
    </w:div>
    <w:div w:id="1595093008">
      <w:bodyDiv w:val="1"/>
      <w:marLeft w:val="0"/>
      <w:marRight w:val="0"/>
      <w:marTop w:val="0"/>
      <w:marBottom w:val="0"/>
      <w:divBdr>
        <w:top w:val="none" w:sz="0" w:space="0" w:color="auto"/>
        <w:left w:val="none" w:sz="0" w:space="0" w:color="auto"/>
        <w:bottom w:val="none" w:sz="0" w:space="0" w:color="auto"/>
        <w:right w:val="none" w:sz="0" w:space="0" w:color="auto"/>
      </w:divBdr>
    </w:div>
    <w:div w:id="1595358230">
      <w:bodyDiv w:val="1"/>
      <w:marLeft w:val="0"/>
      <w:marRight w:val="0"/>
      <w:marTop w:val="0"/>
      <w:marBottom w:val="0"/>
      <w:divBdr>
        <w:top w:val="none" w:sz="0" w:space="0" w:color="auto"/>
        <w:left w:val="none" w:sz="0" w:space="0" w:color="auto"/>
        <w:bottom w:val="none" w:sz="0" w:space="0" w:color="auto"/>
        <w:right w:val="none" w:sz="0" w:space="0" w:color="auto"/>
      </w:divBdr>
    </w:div>
    <w:div w:id="1595480744">
      <w:bodyDiv w:val="1"/>
      <w:marLeft w:val="0"/>
      <w:marRight w:val="0"/>
      <w:marTop w:val="0"/>
      <w:marBottom w:val="0"/>
      <w:divBdr>
        <w:top w:val="none" w:sz="0" w:space="0" w:color="auto"/>
        <w:left w:val="none" w:sz="0" w:space="0" w:color="auto"/>
        <w:bottom w:val="none" w:sz="0" w:space="0" w:color="auto"/>
        <w:right w:val="none" w:sz="0" w:space="0" w:color="auto"/>
      </w:divBdr>
    </w:div>
    <w:div w:id="1595745727">
      <w:bodyDiv w:val="1"/>
      <w:marLeft w:val="0"/>
      <w:marRight w:val="0"/>
      <w:marTop w:val="0"/>
      <w:marBottom w:val="0"/>
      <w:divBdr>
        <w:top w:val="none" w:sz="0" w:space="0" w:color="auto"/>
        <w:left w:val="none" w:sz="0" w:space="0" w:color="auto"/>
        <w:bottom w:val="none" w:sz="0" w:space="0" w:color="auto"/>
        <w:right w:val="none" w:sz="0" w:space="0" w:color="auto"/>
      </w:divBdr>
    </w:div>
    <w:div w:id="1595894070">
      <w:bodyDiv w:val="1"/>
      <w:marLeft w:val="0"/>
      <w:marRight w:val="0"/>
      <w:marTop w:val="0"/>
      <w:marBottom w:val="0"/>
      <w:divBdr>
        <w:top w:val="none" w:sz="0" w:space="0" w:color="auto"/>
        <w:left w:val="none" w:sz="0" w:space="0" w:color="auto"/>
        <w:bottom w:val="none" w:sz="0" w:space="0" w:color="auto"/>
        <w:right w:val="none" w:sz="0" w:space="0" w:color="auto"/>
      </w:divBdr>
    </w:div>
    <w:div w:id="1596015344">
      <w:bodyDiv w:val="1"/>
      <w:marLeft w:val="0"/>
      <w:marRight w:val="0"/>
      <w:marTop w:val="0"/>
      <w:marBottom w:val="0"/>
      <w:divBdr>
        <w:top w:val="none" w:sz="0" w:space="0" w:color="auto"/>
        <w:left w:val="none" w:sz="0" w:space="0" w:color="auto"/>
        <w:bottom w:val="none" w:sz="0" w:space="0" w:color="auto"/>
        <w:right w:val="none" w:sz="0" w:space="0" w:color="auto"/>
      </w:divBdr>
    </w:div>
    <w:div w:id="1596135867">
      <w:bodyDiv w:val="1"/>
      <w:marLeft w:val="0"/>
      <w:marRight w:val="0"/>
      <w:marTop w:val="0"/>
      <w:marBottom w:val="0"/>
      <w:divBdr>
        <w:top w:val="none" w:sz="0" w:space="0" w:color="auto"/>
        <w:left w:val="none" w:sz="0" w:space="0" w:color="auto"/>
        <w:bottom w:val="none" w:sz="0" w:space="0" w:color="auto"/>
        <w:right w:val="none" w:sz="0" w:space="0" w:color="auto"/>
      </w:divBdr>
    </w:div>
    <w:div w:id="1596550222">
      <w:bodyDiv w:val="1"/>
      <w:marLeft w:val="0"/>
      <w:marRight w:val="0"/>
      <w:marTop w:val="0"/>
      <w:marBottom w:val="0"/>
      <w:divBdr>
        <w:top w:val="none" w:sz="0" w:space="0" w:color="auto"/>
        <w:left w:val="none" w:sz="0" w:space="0" w:color="auto"/>
        <w:bottom w:val="none" w:sz="0" w:space="0" w:color="auto"/>
        <w:right w:val="none" w:sz="0" w:space="0" w:color="auto"/>
      </w:divBdr>
    </w:div>
    <w:div w:id="1596594651">
      <w:bodyDiv w:val="1"/>
      <w:marLeft w:val="0"/>
      <w:marRight w:val="0"/>
      <w:marTop w:val="0"/>
      <w:marBottom w:val="0"/>
      <w:divBdr>
        <w:top w:val="none" w:sz="0" w:space="0" w:color="auto"/>
        <w:left w:val="none" w:sz="0" w:space="0" w:color="auto"/>
        <w:bottom w:val="none" w:sz="0" w:space="0" w:color="auto"/>
        <w:right w:val="none" w:sz="0" w:space="0" w:color="auto"/>
      </w:divBdr>
    </w:div>
    <w:div w:id="1597404534">
      <w:bodyDiv w:val="1"/>
      <w:marLeft w:val="0"/>
      <w:marRight w:val="0"/>
      <w:marTop w:val="0"/>
      <w:marBottom w:val="0"/>
      <w:divBdr>
        <w:top w:val="none" w:sz="0" w:space="0" w:color="auto"/>
        <w:left w:val="none" w:sz="0" w:space="0" w:color="auto"/>
        <w:bottom w:val="none" w:sz="0" w:space="0" w:color="auto"/>
        <w:right w:val="none" w:sz="0" w:space="0" w:color="auto"/>
      </w:divBdr>
    </w:div>
    <w:div w:id="1597906119">
      <w:bodyDiv w:val="1"/>
      <w:marLeft w:val="0"/>
      <w:marRight w:val="0"/>
      <w:marTop w:val="0"/>
      <w:marBottom w:val="0"/>
      <w:divBdr>
        <w:top w:val="none" w:sz="0" w:space="0" w:color="auto"/>
        <w:left w:val="none" w:sz="0" w:space="0" w:color="auto"/>
        <w:bottom w:val="none" w:sz="0" w:space="0" w:color="auto"/>
        <w:right w:val="none" w:sz="0" w:space="0" w:color="auto"/>
      </w:divBdr>
    </w:div>
    <w:div w:id="1598713067">
      <w:bodyDiv w:val="1"/>
      <w:marLeft w:val="0"/>
      <w:marRight w:val="0"/>
      <w:marTop w:val="0"/>
      <w:marBottom w:val="0"/>
      <w:divBdr>
        <w:top w:val="none" w:sz="0" w:space="0" w:color="auto"/>
        <w:left w:val="none" w:sz="0" w:space="0" w:color="auto"/>
        <w:bottom w:val="none" w:sz="0" w:space="0" w:color="auto"/>
        <w:right w:val="none" w:sz="0" w:space="0" w:color="auto"/>
      </w:divBdr>
    </w:div>
    <w:div w:id="1598751022">
      <w:bodyDiv w:val="1"/>
      <w:marLeft w:val="0"/>
      <w:marRight w:val="0"/>
      <w:marTop w:val="0"/>
      <w:marBottom w:val="0"/>
      <w:divBdr>
        <w:top w:val="none" w:sz="0" w:space="0" w:color="auto"/>
        <w:left w:val="none" w:sz="0" w:space="0" w:color="auto"/>
        <w:bottom w:val="none" w:sz="0" w:space="0" w:color="auto"/>
        <w:right w:val="none" w:sz="0" w:space="0" w:color="auto"/>
      </w:divBdr>
    </w:div>
    <w:div w:id="1599437469">
      <w:bodyDiv w:val="1"/>
      <w:marLeft w:val="0"/>
      <w:marRight w:val="0"/>
      <w:marTop w:val="0"/>
      <w:marBottom w:val="0"/>
      <w:divBdr>
        <w:top w:val="none" w:sz="0" w:space="0" w:color="auto"/>
        <w:left w:val="none" w:sz="0" w:space="0" w:color="auto"/>
        <w:bottom w:val="none" w:sz="0" w:space="0" w:color="auto"/>
        <w:right w:val="none" w:sz="0" w:space="0" w:color="auto"/>
      </w:divBdr>
    </w:div>
    <w:div w:id="1599560476">
      <w:bodyDiv w:val="1"/>
      <w:marLeft w:val="0"/>
      <w:marRight w:val="0"/>
      <w:marTop w:val="0"/>
      <w:marBottom w:val="0"/>
      <w:divBdr>
        <w:top w:val="none" w:sz="0" w:space="0" w:color="auto"/>
        <w:left w:val="none" w:sz="0" w:space="0" w:color="auto"/>
        <w:bottom w:val="none" w:sz="0" w:space="0" w:color="auto"/>
        <w:right w:val="none" w:sz="0" w:space="0" w:color="auto"/>
      </w:divBdr>
    </w:div>
    <w:div w:id="1600139111">
      <w:bodyDiv w:val="1"/>
      <w:marLeft w:val="0"/>
      <w:marRight w:val="0"/>
      <w:marTop w:val="0"/>
      <w:marBottom w:val="0"/>
      <w:divBdr>
        <w:top w:val="none" w:sz="0" w:space="0" w:color="auto"/>
        <w:left w:val="none" w:sz="0" w:space="0" w:color="auto"/>
        <w:bottom w:val="none" w:sz="0" w:space="0" w:color="auto"/>
        <w:right w:val="none" w:sz="0" w:space="0" w:color="auto"/>
      </w:divBdr>
    </w:div>
    <w:div w:id="1600218676">
      <w:bodyDiv w:val="1"/>
      <w:marLeft w:val="0"/>
      <w:marRight w:val="0"/>
      <w:marTop w:val="0"/>
      <w:marBottom w:val="0"/>
      <w:divBdr>
        <w:top w:val="none" w:sz="0" w:space="0" w:color="auto"/>
        <w:left w:val="none" w:sz="0" w:space="0" w:color="auto"/>
        <w:bottom w:val="none" w:sz="0" w:space="0" w:color="auto"/>
        <w:right w:val="none" w:sz="0" w:space="0" w:color="auto"/>
      </w:divBdr>
    </w:div>
    <w:div w:id="1600984172">
      <w:bodyDiv w:val="1"/>
      <w:marLeft w:val="0"/>
      <w:marRight w:val="0"/>
      <w:marTop w:val="0"/>
      <w:marBottom w:val="0"/>
      <w:divBdr>
        <w:top w:val="none" w:sz="0" w:space="0" w:color="auto"/>
        <w:left w:val="none" w:sz="0" w:space="0" w:color="auto"/>
        <w:bottom w:val="none" w:sz="0" w:space="0" w:color="auto"/>
        <w:right w:val="none" w:sz="0" w:space="0" w:color="auto"/>
      </w:divBdr>
    </w:div>
    <w:div w:id="1601177952">
      <w:bodyDiv w:val="1"/>
      <w:marLeft w:val="0"/>
      <w:marRight w:val="0"/>
      <w:marTop w:val="0"/>
      <w:marBottom w:val="0"/>
      <w:divBdr>
        <w:top w:val="none" w:sz="0" w:space="0" w:color="auto"/>
        <w:left w:val="none" w:sz="0" w:space="0" w:color="auto"/>
        <w:bottom w:val="none" w:sz="0" w:space="0" w:color="auto"/>
        <w:right w:val="none" w:sz="0" w:space="0" w:color="auto"/>
      </w:divBdr>
    </w:div>
    <w:div w:id="1601520514">
      <w:bodyDiv w:val="1"/>
      <w:marLeft w:val="0"/>
      <w:marRight w:val="0"/>
      <w:marTop w:val="0"/>
      <w:marBottom w:val="0"/>
      <w:divBdr>
        <w:top w:val="none" w:sz="0" w:space="0" w:color="auto"/>
        <w:left w:val="none" w:sz="0" w:space="0" w:color="auto"/>
        <w:bottom w:val="none" w:sz="0" w:space="0" w:color="auto"/>
        <w:right w:val="none" w:sz="0" w:space="0" w:color="auto"/>
      </w:divBdr>
    </w:div>
    <w:div w:id="1601838567">
      <w:bodyDiv w:val="1"/>
      <w:marLeft w:val="0"/>
      <w:marRight w:val="0"/>
      <w:marTop w:val="0"/>
      <w:marBottom w:val="0"/>
      <w:divBdr>
        <w:top w:val="none" w:sz="0" w:space="0" w:color="auto"/>
        <w:left w:val="none" w:sz="0" w:space="0" w:color="auto"/>
        <w:bottom w:val="none" w:sz="0" w:space="0" w:color="auto"/>
        <w:right w:val="none" w:sz="0" w:space="0" w:color="auto"/>
      </w:divBdr>
    </w:div>
    <w:div w:id="1601987648">
      <w:bodyDiv w:val="1"/>
      <w:marLeft w:val="0"/>
      <w:marRight w:val="0"/>
      <w:marTop w:val="0"/>
      <w:marBottom w:val="0"/>
      <w:divBdr>
        <w:top w:val="none" w:sz="0" w:space="0" w:color="auto"/>
        <w:left w:val="none" w:sz="0" w:space="0" w:color="auto"/>
        <w:bottom w:val="none" w:sz="0" w:space="0" w:color="auto"/>
        <w:right w:val="none" w:sz="0" w:space="0" w:color="auto"/>
      </w:divBdr>
    </w:div>
    <w:div w:id="1601990279">
      <w:bodyDiv w:val="1"/>
      <w:marLeft w:val="0"/>
      <w:marRight w:val="0"/>
      <w:marTop w:val="0"/>
      <w:marBottom w:val="0"/>
      <w:divBdr>
        <w:top w:val="none" w:sz="0" w:space="0" w:color="auto"/>
        <w:left w:val="none" w:sz="0" w:space="0" w:color="auto"/>
        <w:bottom w:val="none" w:sz="0" w:space="0" w:color="auto"/>
        <w:right w:val="none" w:sz="0" w:space="0" w:color="auto"/>
      </w:divBdr>
    </w:div>
    <w:div w:id="1602297586">
      <w:bodyDiv w:val="1"/>
      <w:marLeft w:val="0"/>
      <w:marRight w:val="0"/>
      <w:marTop w:val="0"/>
      <w:marBottom w:val="0"/>
      <w:divBdr>
        <w:top w:val="none" w:sz="0" w:space="0" w:color="auto"/>
        <w:left w:val="none" w:sz="0" w:space="0" w:color="auto"/>
        <w:bottom w:val="none" w:sz="0" w:space="0" w:color="auto"/>
        <w:right w:val="none" w:sz="0" w:space="0" w:color="auto"/>
      </w:divBdr>
    </w:div>
    <w:div w:id="1602756307">
      <w:bodyDiv w:val="1"/>
      <w:marLeft w:val="0"/>
      <w:marRight w:val="0"/>
      <w:marTop w:val="0"/>
      <w:marBottom w:val="0"/>
      <w:divBdr>
        <w:top w:val="none" w:sz="0" w:space="0" w:color="auto"/>
        <w:left w:val="none" w:sz="0" w:space="0" w:color="auto"/>
        <w:bottom w:val="none" w:sz="0" w:space="0" w:color="auto"/>
        <w:right w:val="none" w:sz="0" w:space="0" w:color="auto"/>
      </w:divBdr>
    </w:div>
    <w:div w:id="1603031636">
      <w:bodyDiv w:val="1"/>
      <w:marLeft w:val="0"/>
      <w:marRight w:val="0"/>
      <w:marTop w:val="0"/>
      <w:marBottom w:val="0"/>
      <w:divBdr>
        <w:top w:val="none" w:sz="0" w:space="0" w:color="auto"/>
        <w:left w:val="none" w:sz="0" w:space="0" w:color="auto"/>
        <w:bottom w:val="none" w:sz="0" w:space="0" w:color="auto"/>
        <w:right w:val="none" w:sz="0" w:space="0" w:color="auto"/>
      </w:divBdr>
    </w:div>
    <w:div w:id="1603222859">
      <w:bodyDiv w:val="1"/>
      <w:marLeft w:val="0"/>
      <w:marRight w:val="0"/>
      <w:marTop w:val="0"/>
      <w:marBottom w:val="0"/>
      <w:divBdr>
        <w:top w:val="none" w:sz="0" w:space="0" w:color="auto"/>
        <w:left w:val="none" w:sz="0" w:space="0" w:color="auto"/>
        <w:bottom w:val="none" w:sz="0" w:space="0" w:color="auto"/>
        <w:right w:val="none" w:sz="0" w:space="0" w:color="auto"/>
      </w:divBdr>
    </w:div>
    <w:div w:id="1603420322">
      <w:bodyDiv w:val="1"/>
      <w:marLeft w:val="0"/>
      <w:marRight w:val="0"/>
      <w:marTop w:val="0"/>
      <w:marBottom w:val="0"/>
      <w:divBdr>
        <w:top w:val="none" w:sz="0" w:space="0" w:color="auto"/>
        <w:left w:val="none" w:sz="0" w:space="0" w:color="auto"/>
        <w:bottom w:val="none" w:sz="0" w:space="0" w:color="auto"/>
        <w:right w:val="none" w:sz="0" w:space="0" w:color="auto"/>
      </w:divBdr>
    </w:div>
    <w:div w:id="1603609638">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
    <w:div w:id="1604075834">
      <w:bodyDiv w:val="1"/>
      <w:marLeft w:val="0"/>
      <w:marRight w:val="0"/>
      <w:marTop w:val="0"/>
      <w:marBottom w:val="0"/>
      <w:divBdr>
        <w:top w:val="none" w:sz="0" w:space="0" w:color="auto"/>
        <w:left w:val="none" w:sz="0" w:space="0" w:color="auto"/>
        <w:bottom w:val="none" w:sz="0" w:space="0" w:color="auto"/>
        <w:right w:val="none" w:sz="0" w:space="0" w:color="auto"/>
      </w:divBdr>
    </w:div>
    <w:div w:id="1604191588">
      <w:bodyDiv w:val="1"/>
      <w:marLeft w:val="0"/>
      <w:marRight w:val="0"/>
      <w:marTop w:val="0"/>
      <w:marBottom w:val="0"/>
      <w:divBdr>
        <w:top w:val="none" w:sz="0" w:space="0" w:color="auto"/>
        <w:left w:val="none" w:sz="0" w:space="0" w:color="auto"/>
        <w:bottom w:val="none" w:sz="0" w:space="0" w:color="auto"/>
        <w:right w:val="none" w:sz="0" w:space="0" w:color="auto"/>
      </w:divBdr>
    </w:div>
    <w:div w:id="1604418045">
      <w:bodyDiv w:val="1"/>
      <w:marLeft w:val="0"/>
      <w:marRight w:val="0"/>
      <w:marTop w:val="0"/>
      <w:marBottom w:val="0"/>
      <w:divBdr>
        <w:top w:val="none" w:sz="0" w:space="0" w:color="auto"/>
        <w:left w:val="none" w:sz="0" w:space="0" w:color="auto"/>
        <w:bottom w:val="none" w:sz="0" w:space="0" w:color="auto"/>
        <w:right w:val="none" w:sz="0" w:space="0" w:color="auto"/>
      </w:divBdr>
    </w:div>
    <w:div w:id="1604533466">
      <w:bodyDiv w:val="1"/>
      <w:marLeft w:val="0"/>
      <w:marRight w:val="0"/>
      <w:marTop w:val="0"/>
      <w:marBottom w:val="0"/>
      <w:divBdr>
        <w:top w:val="none" w:sz="0" w:space="0" w:color="auto"/>
        <w:left w:val="none" w:sz="0" w:space="0" w:color="auto"/>
        <w:bottom w:val="none" w:sz="0" w:space="0" w:color="auto"/>
        <w:right w:val="none" w:sz="0" w:space="0" w:color="auto"/>
      </w:divBdr>
    </w:div>
    <w:div w:id="1604846419">
      <w:bodyDiv w:val="1"/>
      <w:marLeft w:val="0"/>
      <w:marRight w:val="0"/>
      <w:marTop w:val="0"/>
      <w:marBottom w:val="0"/>
      <w:divBdr>
        <w:top w:val="none" w:sz="0" w:space="0" w:color="auto"/>
        <w:left w:val="none" w:sz="0" w:space="0" w:color="auto"/>
        <w:bottom w:val="none" w:sz="0" w:space="0" w:color="auto"/>
        <w:right w:val="none" w:sz="0" w:space="0" w:color="auto"/>
      </w:divBdr>
    </w:div>
    <w:div w:id="1604924481">
      <w:bodyDiv w:val="1"/>
      <w:marLeft w:val="0"/>
      <w:marRight w:val="0"/>
      <w:marTop w:val="0"/>
      <w:marBottom w:val="0"/>
      <w:divBdr>
        <w:top w:val="none" w:sz="0" w:space="0" w:color="auto"/>
        <w:left w:val="none" w:sz="0" w:space="0" w:color="auto"/>
        <w:bottom w:val="none" w:sz="0" w:space="0" w:color="auto"/>
        <w:right w:val="none" w:sz="0" w:space="0" w:color="auto"/>
      </w:divBdr>
    </w:div>
    <w:div w:id="1605067265">
      <w:bodyDiv w:val="1"/>
      <w:marLeft w:val="0"/>
      <w:marRight w:val="0"/>
      <w:marTop w:val="0"/>
      <w:marBottom w:val="0"/>
      <w:divBdr>
        <w:top w:val="none" w:sz="0" w:space="0" w:color="auto"/>
        <w:left w:val="none" w:sz="0" w:space="0" w:color="auto"/>
        <w:bottom w:val="none" w:sz="0" w:space="0" w:color="auto"/>
        <w:right w:val="none" w:sz="0" w:space="0" w:color="auto"/>
      </w:divBdr>
    </w:div>
    <w:div w:id="1605074084">
      <w:bodyDiv w:val="1"/>
      <w:marLeft w:val="0"/>
      <w:marRight w:val="0"/>
      <w:marTop w:val="0"/>
      <w:marBottom w:val="0"/>
      <w:divBdr>
        <w:top w:val="none" w:sz="0" w:space="0" w:color="auto"/>
        <w:left w:val="none" w:sz="0" w:space="0" w:color="auto"/>
        <w:bottom w:val="none" w:sz="0" w:space="0" w:color="auto"/>
        <w:right w:val="none" w:sz="0" w:space="0" w:color="auto"/>
      </w:divBdr>
    </w:div>
    <w:div w:id="1605183924">
      <w:bodyDiv w:val="1"/>
      <w:marLeft w:val="0"/>
      <w:marRight w:val="0"/>
      <w:marTop w:val="0"/>
      <w:marBottom w:val="0"/>
      <w:divBdr>
        <w:top w:val="none" w:sz="0" w:space="0" w:color="auto"/>
        <w:left w:val="none" w:sz="0" w:space="0" w:color="auto"/>
        <w:bottom w:val="none" w:sz="0" w:space="0" w:color="auto"/>
        <w:right w:val="none" w:sz="0" w:space="0" w:color="auto"/>
      </w:divBdr>
    </w:div>
    <w:div w:id="1605264750">
      <w:bodyDiv w:val="1"/>
      <w:marLeft w:val="0"/>
      <w:marRight w:val="0"/>
      <w:marTop w:val="0"/>
      <w:marBottom w:val="0"/>
      <w:divBdr>
        <w:top w:val="none" w:sz="0" w:space="0" w:color="auto"/>
        <w:left w:val="none" w:sz="0" w:space="0" w:color="auto"/>
        <w:bottom w:val="none" w:sz="0" w:space="0" w:color="auto"/>
        <w:right w:val="none" w:sz="0" w:space="0" w:color="auto"/>
      </w:divBdr>
    </w:div>
    <w:div w:id="1605384145">
      <w:bodyDiv w:val="1"/>
      <w:marLeft w:val="0"/>
      <w:marRight w:val="0"/>
      <w:marTop w:val="0"/>
      <w:marBottom w:val="0"/>
      <w:divBdr>
        <w:top w:val="none" w:sz="0" w:space="0" w:color="auto"/>
        <w:left w:val="none" w:sz="0" w:space="0" w:color="auto"/>
        <w:bottom w:val="none" w:sz="0" w:space="0" w:color="auto"/>
        <w:right w:val="none" w:sz="0" w:space="0" w:color="auto"/>
      </w:divBdr>
    </w:div>
    <w:div w:id="1605697717">
      <w:bodyDiv w:val="1"/>
      <w:marLeft w:val="0"/>
      <w:marRight w:val="0"/>
      <w:marTop w:val="0"/>
      <w:marBottom w:val="0"/>
      <w:divBdr>
        <w:top w:val="none" w:sz="0" w:space="0" w:color="auto"/>
        <w:left w:val="none" w:sz="0" w:space="0" w:color="auto"/>
        <w:bottom w:val="none" w:sz="0" w:space="0" w:color="auto"/>
        <w:right w:val="none" w:sz="0" w:space="0" w:color="auto"/>
      </w:divBdr>
    </w:div>
    <w:div w:id="1605771676">
      <w:bodyDiv w:val="1"/>
      <w:marLeft w:val="0"/>
      <w:marRight w:val="0"/>
      <w:marTop w:val="0"/>
      <w:marBottom w:val="0"/>
      <w:divBdr>
        <w:top w:val="none" w:sz="0" w:space="0" w:color="auto"/>
        <w:left w:val="none" w:sz="0" w:space="0" w:color="auto"/>
        <w:bottom w:val="none" w:sz="0" w:space="0" w:color="auto"/>
        <w:right w:val="none" w:sz="0" w:space="0" w:color="auto"/>
      </w:divBdr>
    </w:div>
    <w:div w:id="1606231367">
      <w:bodyDiv w:val="1"/>
      <w:marLeft w:val="0"/>
      <w:marRight w:val="0"/>
      <w:marTop w:val="0"/>
      <w:marBottom w:val="0"/>
      <w:divBdr>
        <w:top w:val="none" w:sz="0" w:space="0" w:color="auto"/>
        <w:left w:val="none" w:sz="0" w:space="0" w:color="auto"/>
        <w:bottom w:val="none" w:sz="0" w:space="0" w:color="auto"/>
        <w:right w:val="none" w:sz="0" w:space="0" w:color="auto"/>
      </w:divBdr>
    </w:div>
    <w:div w:id="1606500064">
      <w:bodyDiv w:val="1"/>
      <w:marLeft w:val="0"/>
      <w:marRight w:val="0"/>
      <w:marTop w:val="0"/>
      <w:marBottom w:val="0"/>
      <w:divBdr>
        <w:top w:val="none" w:sz="0" w:space="0" w:color="auto"/>
        <w:left w:val="none" w:sz="0" w:space="0" w:color="auto"/>
        <w:bottom w:val="none" w:sz="0" w:space="0" w:color="auto"/>
        <w:right w:val="none" w:sz="0" w:space="0" w:color="auto"/>
      </w:divBdr>
    </w:div>
    <w:div w:id="1606570884">
      <w:bodyDiv w:val="1"/>
      <w:marLeft w:val="0"/>
      <w:marRight w:val="0"/>
      <w:marTop w:val="0"/>
      <w:marBottom w:val="0"/>
      <w:divBdr>
        <w:top w:val="none" w:sz="0" w:space="0" w:color="auto"/>
        <w:left w:val="none" w:sz="0" w:space="0" w:color="auto"/>
        <w:bottom w:val="none" w:sz="0" w:space="0" w:color="auto"/>
        <w:right w:val="none" w:sz="0" w:space="0" w:color="auto"/>
      </w:divBdr>
    </w:div>
    <w:div w:id="1606964750">
      <w:bodyDiv w:val="1"/>
      <w:marLeft w:val="0"/>
      <w:marRight w:val="0"/>
      <w:marTop w:val="0"/>
      <w:marBottom w:val="0"/>
      <w:divBdr>
        <w:top w:val="none" w:sz="0" w:space="0" w:color="auto"/>
        <w:left w:val="none" w:sz="0" w:space="0" w:color="auto"/>
        <w:bottom w:val="none" w:sz="0" w:space="0" w:color="auto"/>
        <w:right w:val="none" w:sz="0" w:space="0" w:color="auto"/>
      </w:divBdr>
    </w:div>
    <w:div w:id="1607230638">
      <w:bodyDiv w:val="1"/>
      <w:marLeft w:val="0"/>
      <w:marRight w:val="0"/>
      <w:marTop w:val="0"/>
      <w:marBottom w:val="0"/>
      <w:divBdr>
        <w:top w:val="none" w:sz="0" w:space="0" w:color="auto"/>
        <w:left w:val="none" w:sz="0" w:space="0" w:color="auto"/>
        <w:bottom w:val="none" w:sz="0" w:space="0" w:color="auto"/>
        <w:right w:val="none" w:sz="0" w:space="0" w:color="auto"/>
      </w:divBdr>
    </w:div>
    <w:div w:id="1607613421">
      <w:bodyDiv w:val="1"/>
      <w:marLeft w:val="0"/>
      <w:marRight w:val="0"/>
      <w:marTop w:val="0"/>
      <w:marBottom w:val="0"/>
      <w:divBdr>
        <w:top w:val="none" w:sz="0" w:space="0" w:color="auto"/>
        <w:left w:val="none" w:sz="0" w:space="0" w:color="auto"/>
        <w:bottom w:val="none" w:sz="0" w:space="0" w:color="auto"/>
        <w:right w:val="none" w:sz="0" w:space="0" w:color="auto"/>
      </w:divBdr>
    </w:div>
    <w:div w:id="1607927881">
      <w:bodyDiv w:val="1"/>
      <w:marLeft w:val="0"/>
      <w:marRight w:val="0"/>
      <w:marTop w:val="0"/>
      <w:marBottom w:val="0"/>
      <w:divBdr>
        <w:top w:val="none" w:sz="0" w:space="0" w:color="auto"/>
        <w:left w:val="none" w:sz="0" w:space="0" w:color="auto"/>
        <w:bottom w:val="none" w:sz="0" w:space="0" w:color="auto"/>
        <w:right w:val="none" w:sz="0" w:space="0" w:color="auto"/>
      </w:divBdr>
    </w:div>
    <w:div w:id="1608074668">
      <w:bodyDiv w:val="1"/>
      <w:marLeft w:val="0"/>
      <w:marRight w:val="0"/>
      <w:marTop w:val="0"/>
      <w:marBottom w:val="0"/>
      <w:divBdr>
        <w:top w:val="none" w:sz="0" w:space="0" w:color="auto"/>
        <w:left w:val="none" w:sz="0" w:space="0" w:color="auto"/>
        <w:bottom w:val="none" w:sz="0" w:space="0" w:color="auto"/>
        <w:right w:val="none" w:sz="0" w:space="0" w:color="auto"/>
      </w:divBdr>
    </w:div>
    <w:div w:id="1608195177">
      <w:bodyDiv w:val="1"/>
      <w:marLeft w:val="0"/>
      <w:marRight w:val="0"/>
      <w:marTop w:val="0"/>
      <w:marBottom w:val="0"/>
      <w:divBdr>
        <w:top w:val="none" w:sz="0" w:space="0" w:color="auto"/>
        <w:left w:val="none" w:sz="0" w:space="0" w:color="auto"/>
        <w:bottom w:val="none" w:sz="0" w:space="0" w:color="auto"/>
        <w:right w:val="none" w:sz="0" w:space="0" w:color="auto"/>
      </w:divBdr>
    </w:div>
    <w:div w:id="1608267102">
      <w:bodyDiv w:val="1"/>
      <w:marLeft w:val="0"/>
      <w:marRight w:val="0"/>
      <w:marTop w:val="0"/>
      <w:marBottom w:val="0"/>
      <w:divBdr>
        <w:top w:val="none" w:sz="0" w:space="0" w:color="auto"/>
        <w:left w:val="none" w:sz="0" w:space="0" w:color="auto"/>
        <w:bottom w:val="none" w:sz="0" w:space="0" w:color="auto"/>
        <w:right w:val="none" w:sz="0" w:space="0" w:color="auto"/>
      </w:divBdr>
    </w:div>
    <w:div w:id="1609005428">
      <w:bodyDiv w:val="1"/>
      <w:marLeft w:val="0"/>
      <w:marRight w:val="0"/>
      <w:marTop w:val="0"/>
      <w:marBottom w:val="0"/>
      <w:divBdr>
        <w:top w:val="none" w:sz="0" w:space="0" w:color="auto"/>
        <w:left w:val="none" w:sz="0" w:space="0" w:color="auto"/>
        <w:bottom w:val="none" w:sz="0" w:space="0" w:color="auto"/>
        <w:right w:val="none" w:sz="0" w:space="0" w:color="auto"/>
      </w:divBdr>
    </w:div>
    <w:div w:id="1609269083">
      <w:bodyDiv w:val="1"/>
      <w:marLeft w:val="0"/>
      <w:marRight w:val="0"/>
      <w:marTop w:val="0"/>
      <w:marBottom w:val="0"/>
      <w:divBdr>
        <w:top w:val="none" w:sz="0" w:space="0" w:color="auto"/>
        <w:left w:val="none" w:sz="0" w:space="0" w:color="auto"/>
        <w:bottom w:val="none" w:sz="0" w:space="0" w:color="auto"/>
        <w:right w:val="none" w:sz="0" w:space="0" w:color="auto"/>
      </w:divBdr>
    </w:div>
    <w:div w:id="1609504940">
      <w:bodyDiv w:val="1"/>
      <w:marLeft w:val="0"/>
      <w:marRight w:val="0"/>
      <w:marTop w:val="0"/>
      <w:marBottom w:val="0"/>
      <w:divBdr>
        <w:top w:val="none" w:sz="0" w:space="0" w:color="auto"/>
        <w:left w:val="none" w:sz="0" w:space="0" w:color="auto"/>
        <w:bottom w:val="none" w:sz="0" w:space="0" w:color="auto"/>
        <w:right w:val="none" w:sz="0" w:space="0" w:color="auto"/>
      </w:divBdr>
    </w:div>
    <w:div w:id="1609510970">
      <w:bodyDiv w:val="1"/>
      <w:marLeft w:val="0"/>
      <w:marRight w:val="0"/>
      <w:marTop w:val="0"/>
      <w:marBottom w:val="0"/>
      <w:divBdr>
        <w:top w:val="none" w:sz="0" w:space="0" w:color="auto"/>
        <w:left w:val="none" w:sz="0" w:space="0" w:color="auto"/>
        <w:bottom w:val="none" w:sz="0" w:space="0" w:color="auto"/>
        <w:right w:val="none" w:sz="0" w:space="0" w:color="auto"/>
      </w:divBdr>
    </w:div>
    <w:div w:id="1609895217">
      <w:bodyDiv w:val="1"/>
      <w:marLeft w:val="0"/>
      <w:marRight w:val="0"/>
      <w:marTop w:val="0"/>
      <w:marBottom w:val="0"/>
      <w:divBdr>
        <w:top w:val="none" w:sz="0" w:space="0" w:color="auto"/>
        <w:left w:val="none" w:sz="0" w:space="0" w:color="auto"/>
        <w:bottom w:val="none" w:sz="0" w:space="0" w:color="auto"/>
        <w:right w:val="none" w:sz="0" w:space="0" w:color="auto"/>
      </w:divBdr>
    </w:div>
    <w:div w:id="1609968916">
      <w:bodyDiv w:val="1"/>
      <w:marLeft w:val="0"/>
      <w:marRight w:val="0"/>
      <w:marTop w:val="0"/>
      <w:marBottom w:val="0"/>
      <w:divBdr>
        <w:top w:val="none" w:sz="0" w:space="0" w:color="auto"/>
        <w:left w:val="none" w:sz="0" w:space="0" w:color="auto"/>
        <w:bottom w:val="none" w:sz="0" w:space="0" w:color="auto"/>
        <w:right w:val="none" w:sz="0" w:space="0" w:color="auto"/>
      </w:divBdr>
    </w:div>
    <w:div w:id="1610502637">
      <w:bodyDiv w:val="1"/>
      <w:marLeft w:val="0"/>
      <w:marRight w:val="0"/>
      <w:marTop w:val="0"/>
      <w:marBottom w:val="0"/>
      <w:divBdr>
        <w:top w:val="none" w:sz="0" w:space="0" w:color="auto"/>
        <w:left w:val="none" w:sz="0" w:space="0" w:color="auto"/>
        <w:bottom w:val="none" w:sz="0" w:space="0" w:color="auto"/>
        <w:right w:val="none" w:sz="0" w:space="0" w:color="auto"/>
      </w:divBdr>
    </w:div>
    <w:div w:id="1610696591">
      <w:bodyDiv w:val="1"/>
      <w:marLeft w:val="0"/>
      <w:marRight w:val="0"/>
      <w:marTop w:val="0"/>
      <w:marBottom w:val="0"/>
      <w:divBdr>
        <w:top w:val="none" w:sz="0" w:space="0" w:color="auto"/>
        <w:left w:val="none" w:sz="0" w:space="0" w:color="auto"/>
        <w:bottom w:val="none" w:sz="0" w:space="0" w:color="auto"/>
        <w:right w:val="none" w:sz="0" w:space="0" w:color="auto"/>
      </w:divBdr>
    </w:div>
    <w:div w:id="1610966093">
      <w:bodyDiv w:val="1"/>
      <w:marLeft w:val="0"/>
      <w:marRight w:val="0"/>
      <w:marTop w:val="0"/>
      <w:marBottom w:val="0"/>
      <w:divBdr>
        <w:top w:val="none" w:sz="0" w:space="0" w:color="auto"/>
        <w:left w:val="none" w:sz="0" w:space="0" w:color="auto"/>
        <w:bottom w:val="none" w:sz="0" w:space="0" w:color="auto"/>
        <w:right w:val="none" w:sz="0" w:space="0" w:color="auto"/>
      </w:divBdr>
    </w:div>
    <w:div w:id="1610971879">
      <w:bodyDiv w:val="1"/>
      <w:marLeft w:val="0"/>
      <w:marRight w:val="0"/>
      <w:marTop w:val="0"/>
      <w:marBottom w:val="0"/>
      <w:divBdr>
        <w:top w:val="none" w:sz="0" w:space="0" w:color="auto"/>
        <w:left w:val="none" w:sz="0" w:space="0" w:color="auto"/>
        <w:bottom w:val="none" w:sz="0" w:space="0" w:color="auto"/>
        <w:right w:val="none" w:sz="0" w:space="0" w:color="auto"/>
      </w:divBdr>
    </w:div>
    <w:div w:id="1611938020">
      <w:bodyDiv w:val="1"/>
      <w:marLeft w:val="0"/>
      <w:marRight w:val="0"/>
      <w:marTop w:val="0"/>
      <w:marBottom w:val="0"/>
      <w:divBdr>
        <w:top w:val="none" w:sz="0" w:space="0" w:color="auto"/>
        <w:left w:val="none" w:sz="0" w:space="0" w:color="auto"/>
        <w:bottom w:val="none" w:sz="0" w:space="0" w:color="auto"/>
        <w:right w:val="none" w:sz="0" w:space="0" w:color="auto"/>
      </w:divBdr>
    </w:div>
    <w:div w:id="1612199803">
      <w:bodyDiv w:val="1"/>
      <w:marLeft w:val="0"/>
      <w:marRight w:val="0"/>
      <w:marTop w:val="0"/>
      <w:marBottom w:val="0"/>
      <w:divBdr>
        <w:top w:val="none" w:sz="0" w:space="0" w:color="auto"/>
        <w:left w:val="none" w:sz="0" w:space="0" w:color="auto"/>
        <w:bottom w:val="none" w:sz="0" w:space="0" w:color="auto"/>
        <w:right w:val="none" w:sz="0" w:space="0" w:color="auto"/>
      </w:divBdr>
    </w:div>
    <w:div w:id="1612274516">
      <w:bodyDiv w:val="1"/>
      <w:marLeft w:val="0"/>
      <w:marRight w:val="0"/>
      <w:marTop w:val="0"/>
      <w:marBottom w:val="0"/>
      <w:divBdr>
        <w:top w:val="none" w:sz="0" w:space="0" w:color="auto"/>
        <w:left w:val="none" w:sz="0" w:space="0" w:color="auto"/>
        <w:bottom w:val="none" w:sz="0" w:space="0" w:color="auto"/>
        <w:right w:val="none" w:sz="0" w:space="0" w:color="auto"/>
      </w:divBdr>
    </w:div>
    <w:div w:id="1612394446">
      <w:bodyDiv w:val="1"/>
      <w:marLeft w:val="0"/>
      <w:marRight w:val="0"/>
      <w:marTop w:val="0"/>
      <w:marBottom w:val="0"/>
      <w:divBdr>
        <w:top w:val="none" w:sz="0" w:space="0" w:color="auto"/>
        <w:left w:val="none" w:sz="0" w:space="0" w:color="auto"/>
        <w:bottom w:val="none" w:sz="0" w:space="0" w:color="auto"/>
        <w:right w:val="none" w:sz="0" w:space="0" w:color="auto"/>
      </w:divBdr>
    </w:div>
    <w:div w:id="1612518799">
      <w:bodyDiv w:val="1"/>
      <w:marLeft w:val="0"/>
      <w:marRight w:val="0"/>
      <w:marTop w:val="0"/>
      <w:marBottom w:val="0"/>
      <w:divBdr>
        <w:top w:val="none" w:sz="0" w:space="0" w:color="auto"/>
        <w:left w:val="none" w:sz="0" w:space="0" w:color="auto"/>
        <w:bottom w:val="none" w:sz="0" w:space="0" w:color="auto"/>
        <w:right w:val="none" w:sz="0" w:space="0" w:color="auto"/>
      </w:divBdr>
    </w:div>
    <w:div w:id="1612738149">
      <w:bodyDiv w:val="1"/>
      <w:marLeft w:val="0"/>
      <w:marRight w:val="0"/>
      <w:marTop w:val="0"/>
      <w:marBottom w:val="0"/>
      <w:divBdr>
        <w:top w:val="none" w:sz="0" w:space="0" w:color="auto"/>
        <w:left w:val="none" w:sz="0" w:space="0" w:color="auto"/>
        <w:bottom w:val="none" w:sz="0" w:space="0" w:color="auto"/>
        <w:right w:val="none" w:sz="0" w:space="0" w:color="auto"/>
      </w:divBdr>
    </w:div>
    <w:div w:id="1612929116">
      <w:bodyDiv w:val="1"/>
      <w:marLeft w:val="0"/>
      <w:marRight w:val="0"/>
      <w:marTop w:val="0"/>
      <w:marBottom w:val="0"/>
      <w:divBdr>
        <w:top w:val="none" w:sz="0" w:space="0" w:color="auto"/>
        <w:left w:val="none" w:sz="0" w:space="0" w:color="auto"/>
        <w:bottom w:val="none" w:sz="0" w:space="0" w:color="auto"/>
        <w:right w:val="none" w:sz="0" w:space="0" w:color="auto"/>
      </w:divBdr>
    </w:div>
    <w:div w:id="1612977501">
      <w:bodyDiv w:val="1"/>
      <w:marLeft w:val="0"/>
      <w:marRight w:val="0"/>
      <w:marTop w:val="0"/>
      <w:marBottom w:val="0"/>
      <w:divBdr>
        <w:top w:val="none" w:sz="0" w:space="0" w:color="auto"/>
        <w:left w:val="none" w:sz="0" w:space="0" w:color="auto"/>
        <w:bottom w:val="none" w:sz="0" w:space="0" w:color="auto"/>
        <w:right w:val="none" w:sz="0" w:space="0" w:color="auto"/>
      </w:divBdr>
    </w:div>
    <w:div w:id="1613130590">
      <w:bodyDiv w:val="1"/>
      <w:marLeft w:val="0"/>
      <w:marRight w:val="0"/>
      <w:marTop w:val="0"/>
      <w:marBottom w:val="0"/>
      <w:divBdr>
        <w:top w:val="none" w:sz="0" w:space="0" w:color="auto"/>
        <w:left w:val="none" w:sz="0" w:space="0" w:color="auto"/>
        <w:bottom w:val="none" w:sz="0" w:space="0" w:color="auto"/>
        <w:right w:val="none" w:sz="0" w:space="0" w:color="auto"/>
      </w:divBdr>
    </w:div>
    <w:div w:id="1613588138">
      <w:bodyDiv w:val="1"/>
      <w:marLeft w:val="0"/>
      <w:marRight w:val="0"/>
      <w:marTop w:val="0"/>
      <w:marBottom w:val="0"/>
      <w:divBdr>
        <w:top w:val="none" w:sz="0" w:space="0" w:color="auto"/>
        <w:left w:val="none" w:sz="0" w:space="0" w:color="auto"/>
        <w:bottom w:val="none" w:sz="0" w:space="0" w:color="auto"/>
        <w:right w:val="none" w:sz="0" w:space="0" w:color="auto"/>
      </w:divBdr>
    </w:div>
    <w:div w:id="1613631564">
      <w:bodyDiv w:val="1"/>
      <w:marLeft w:val="0"/>
      <w:marRight w:val="0"/>
      <w:marTop w:val="0"/>
      <w:marBottom w:val="0"/>
      <w:divBdr>
        <w:top w:val="none" w:sz="0" w:space="0" w:color="auto"/>
        <w:left w:val="none" w:sz="0" w:space="0" w:color="auto"/>
        <w:bottom w:val="none" w:sz="0" w:space="0" w:color="auto"/>
        <w:right w:val="none" w:sz="0" w:space="0" w:color="auto"/>
      </w:divBdr>
    </w:div>
    <w:div w:id="1613711472">
      <w:bodyDiv w:val="1"/>
      <w:marLeft w:val="0"/>
      <w:marRight w:val="0"/>
      <w:marTop w:val="0"/>
      <w:marBottom w:val="0"/>
      <w:divBdr>
        <w:top w:val="none" w:sz="0" w:space="0" w:color="auto"/>
        <w:left w:val="none" w:sz="0" w:space="0" w:color="auto"/>
        <w:bottom w:val="none" w:sz="0" w:space="0" w:color="auto"/>
        <w:right w:val="none" w:sz="0" w:space="0" w:color="auto"/>
      </w:divBdr>
    </w:div>
    <w:div w:id="1613824055">
      <w:bodyDiv w:val="1"/>
      <w:marLeft w:val="0"/>
      <w:marRight w:val="0"/>
      <w:marTop w:val="0"/>
      <w:marBottom w:val="0"/>
      <w:divBdr>
        <w:top w:val="none" w:sz="0" w:space="0" w:color="auto"/>
        <w:left w:val="none" w:sz="0" w:space="0" w:color="auto"/>
        <w:bottom w:val="none" w:sz="0" w:space="0" w:color="auto"/>
        <w:right w:val="none" w:sz="0" w:space="0" w:color="auto"/>
      </w:divBdr>
    </w:div>
    <w:div w:id="1613978169">
      <w:bodyDiv w:val="1"/>
      <w:marLeft w:val="0"/>
      <w:marRight w:val="0"/>
      <w:marTop w:val="0"/>
      <w:marBottom w:val="0"/>
      <w:divBdr>
        <w:top w:val="none" w:sz="0" w:space="0" w:color="auto"/>
        <w:left w:val="none" w:sz="0" w:space="0" w:color="auto"/>
        <w:bottom w:val="none" w:sz="0" w:space="0" w:color="auto"/>
        <w:right w:val="none" w:sz="0" w:space="0" w:color="auto"/>
      </w:divBdr>
    </w:div>
    <w:div w:id="1614022527">
      <w:bodyDiv w:val="1"/>
      <w:marLeft w:val="0"/>
      <w:marRight w:val="0"/>
      <w:marTop w:val="0"/>
      <w:marBottom w:val="0"/>
      <w:divBdr>
        <w:top w:val="none" w:sz="0" w:space="0" w:color="auto"/>
        <w:left w:val="none" w:sz="0" w:space="0" w:color="auto"/>
        <w:bottom w:val="none" w:sz="0" w:space="0" w:color="auto"/>
        <w:right w:val="none" w:sz="0" w:space="0" w:color="auto"/>
      </w:divBdr>
    </w:div>
    <w:div w:id="1614432759">
      <w:bodyDiv w:val="1"/>
      <w:marLeft w:val="0"/>
      <w:marRight w:val="0"/>
      <w:marTop w:val="0"/>
      <w:marBottom w:val="0"/>
      <w:divBdr>
        <w:top w:val="none" w:sz="0" w:space="0" w:color="auto"/>
        <w:left w:val="none" w:sz="0" w:space="0" w:color="auto"/>
        <w:bottom w:val="none" w:sz="0" w:space="0" w:color="auto"/>
        <w:right w:val="none" w:sz="0" w:space="0" w:color="auto"/>
      </w:divBdr>
    </w:div>
    <w:div w:id="1614632106">
      <w:bodyDiv w:val="1"/>
      <w:marLeft w:val="0"/>
      <w:marRight w:val="0"/>
      <w:marTop w:val="0"/>
      <w:marBottom w:val="0"/>
      <w:divBdr>
        <w:top w:val="none" w:sz="0" w:space="0" w:color="auto"/>
        <w:left w:val="none" w:sz="0" w:space="0" w:color="auto"/>
        <w:bottom w:val="none" w:sz="0" w:space="0" w:color="auto"/>
        <w:right w:val="none" w:sz="0" w:space="0" w:color="auto"/>
      </w:divBdr>
    </w:div>
    <w:div w:id="1614825701">
      <w:bodyDiv w:val="1"/>
      <w:marLeft w:val="0"/>
      <w:marRight w:val="0"/>
      <w:marTop w:val="0"/>
      <w:marBottom w:val="0"/>
      <w:divBdr>
        <w:top w:val="none" w:sz="0" w:space="0" w:color="auto"/>
        <w:left w:val="none" w:sz="0" w:space="0" w:color="auto"/>
        <w:bottom w:val="none" w:sz="0" w:space="0" w:color="auto"/>
        <w:right w:val="none" w:sz="0" w:space="0" w:color="auto"/>
      </w:divBdr>
    </w:div>
    <w:div w:id="1615015222">
      <w:bodyDiv w:val="1"/>
      <w:marLeft w:val="0"/>
      <w:marRight w:val="0"/>
      <w:marTop w:val="0"/>
      <w:marBottom w:val="0"/>
      <w:divBdr>
        <w:top w:val="none" w:sz="0" w:space="0" w:color="auto"/>
        <w:left w:val="none" w:sz="0" w:space="0" w:color="auto"/>
        <w:bottom w:val="none" w:sz="0" w:space="0" w:color="auto"/>
        <w:right w:val="none" w:sz="0" w:space="0" w:color="auto"/>
      </w:divBdr>
    </w:div>
    <w:div w:id="1615214894">
      <w:bodyDiv w:val="1"/>
      <w:marLeft w:val="0"/>
      <w:marRight w:val="0"/>
      <w:marTop w:val="0"/>
      <w:marBottom w:val="0"/>
      <w:divBdr>
        <w:top w:val="none" w:sz="0" w:space="0" w:color="auto"/>
        <w:left w:val="none" w:sz="0" w:space="0" w:color="auto"/>
        <w:bottom w:val="none" w:sz="0" w:space="0" w:color="auto"/>
        <w:right w:val="none" w:sz="0" w:space="0" w:color="auto"/>
      </w:divBdr>
    </w:div>
    <w:div w:id="1615284723">
      <w:bodyDiv w:val="1"/>
      <w:marLeft w:val="0"/>
      <w:marRight w:val="0"/>
      <w:marTop w:val="0"/>
      <w:marBottom w:val="0"/>
      <w:divBdr>
        <w:top w:val="none" w:sz="0" w:space="0" w:color="auto"/>
        <w:left w:val="none" w:sz="0" w:space="0" w:color="auto"/>
        <w:bottom w:val="none" w:sz="0" w:space="0" w:color="auto"/>
        <w:right w:val="none" w:sz="0" w:space="0" w:color="auto"/>
      </w:divBdr>
    </w:div>
    <w:div w:id="1615286392">
      <w:bodyDiv w:val="1"/>
      <w:marLeft w:val="0"/>
      <w:marRight w:val="0"/>
      <w:marTop w:val="0"/>
      <w:marBottom w:val="0"/>
      <w:divBdr>
        <w:top w:val="none" w:sz="0" w:space="0" w:color="auto"/>
        <w:left w:val="none" w:sz="0" w:space="0" w:color="auto"/>
        <w:bottom w:val="none" w:sz="0" w:space="0" w:color="auto"/>
        <w:right w:val="none" w:sz="0" w:space="0" w:color="auto"/>
      </w:divBdr>
    </w:div>
    <w:div w:id="1615402597">
      <w:bodyDiv w:val="1"/>
      <w:marLeft w:val="0"/>
      <w:marRight w:val="0"/>
      <w:marTop w:val="0"/>
      <w:marBottom w:val="0"/>
      <w:divBdr>
        <w:top w:val="none" w:sz="0" w:space="0" w:color="auto"/>
        <w:left w:val="none" w:sz="0" w:space="0" w:color="auto"/>
        <w:bottom w:val="none" w:sz="0" w:space="0" w:color="auto"/>
        <w:right w:val="none" w:sz="0" w:space="0" w:color="auto"/>
      </w:divBdr>
    </w:div>
    <w:div w:id="1616013033">
      <w:bodyDiv w:val="1"/>
      <w:marLeft w:val="0"/>
      <w:marRight w:val="0"/>
      <w:marTop w:val="0"/>
      <w:marBottom w:val="0"/>
      <w:divBdr>
        <w:top w:val="none" w:sz="0" w:space="0" w:color="auto"/>
        <w:left w:val="none" w:sz="0" w:space="0" w:color="auto"/>
        <w:bottom w:val="none" w:sz="0" w:space="0" w:color="auto"/>
        <w:right w:val="none" w:sz="0" w:space="0" w:color="auto"/>
      </w:divBdr>
    </w:div>
    <w:div w:id="1616794257">
      <w:bodyDiv w:val="1"/>
      <w:marLeft w:val="0"/>
      <w:marRight w:val="0"/>
      <w:marTop w:val="0"/>
      <w:marBottom w:val="0"/>
      <w:divBdr>
        <w:top w:val="none" w:sz="0" w:space="0" w:color="auto"/>
        <w:left w:val="none" w:sz="0" w:space="0" w:color="auto"/>
        <w:bottom w:val="none" w:sz="0" w:space="0" w:color="auto"/>
        <w:right w:val="none" w:sz="0" w:space="0" w:color="auto"/>
      </w:divBdr>
    </w:div>
    <w:div w:id="1616982156">
      <w:bodyDiv w:val="1"/>
      <w:marLeft w:val="0"/>
      <w:marRight w:val="0"/>
      <w:marTop w:val="0"/>
      <w:marBottom w:val="0"/>
      <w:divBdr>
        <w:top w:val="none" w:sz="0" w:space="0" w:color="auto"/>
        <w:left w:val="none" w:sz="0" w:space="0" w:color="auto"/>
        <w:bottom w:val="none" w:sz="0" w:space="0" w:color="auto"/>
        <w:right w:val="none" w:sz="0" w:space="0" w:color="auto"/>
      </w:divBdr>
    </w:div>
    <w:div w:id="1617129252">
      <w:bodyDiv w:val="1"/>
      <w:marLeft w:val="0"/>
      <w:marRight w:val="0"/>
      <w:marTop w:val="0"/>
      <w:marBottom w:val="0"/>
      <w:divBdr>
        <w:top w:val="none" w:sz="0" w:space="0" w:color="auto"/>
        <w:left w:val="none" w:sz="0" w:space="0" w:color="auto"/>
        <w:bottom w:val="none" w:sz="0" w:space="0" w:color="auto"/>
        <w:right w:val="none" w:sz="0" w:space="0" w:color="auto"/>
      </w:divBdr>
    </w:div>
    <w:div w:id="1617298680">
      <w:bodyDiv w:val="1"/>
      <w:marLeft w:val="0"/>
      <w:marRight w:val="0"/>
      <w:marTop w:val="0"/>
      <w:marBottom w:val="0"/>
      <w:divBdr>
        <w:top w:val="none" w:sz="0" w:space="0" w:color="auto"/>
        <w:left w:val="none" w:sz="0" w:space="0" w:color="auto"/>
        <w:bottom w:val="none" w:sz="0" w:space="0" w:color="auto"/>
        <w:right w:val="none" w:sz="0" w:space="0" w:color="auto"/>
      </w:divBdr>
    </w:div>
    <w:div w:id="1617373533">
      <w:bodyDiv w:val="1"/>
      <w:marLeft w:val="0"/>
      <w:marRight w:val="0"/>
      <w:marTop w:val="0"/>
      <w:marBottom w:val="0"/>
      <w:divBdr>
        <w:top w:val="none" w:sz="0" w:space="0" w:color="auto"/>
        <w:left w:val="none" w:sz="0" w:space="0" w:color="auto"/>
        <w:bottom w:val="none" w:sz="0" w:space="0" w:color="auto"/>
        <w:right w:val="none" w:sz="0" w:space="0" w:color="auto"/>
      </w:divBdr>
    </w:div>
    <w:div w:id="1617519425">
      <w:bodyDiv w:val="1"/>
      <w:marLeft w:val="0"/>
      <w:marRight w:val="0"/>
      <w:marTop w:val="0"/>
      <w:marBottom w:val="0"/>
      <w:divBdr>
        <w:top w:val="none" w:sz="0" w:space="0" w:color="auto"/>
        <w:left w:val="none" w:sz="0" w:space="0" w:color="auto"/>
        <w:bottom w:val="none" w:sz="0" w:space="0" w:color="auto"/>
        <w:right w:val="none" w:sz="0" w:space="0" w:color="auto"/>
      </w:divBdr>
    </w:div>
    <w:div w:id="1617521384">
      <w:bodyDiv w:val="1"/>
      <w:marLeft w:val="0"/>
      <w:marRight w:val="0"/>
      <w:marTop w:val="0"/>
      <w:marBottom w:val="0"/>
      <w:divBdr>
        <w:top w:val="none" w:sz="0" w:space="0" w:color="auto"/>
        <w:left w:val="none" w:sz="0" w:space="0" w:color="auto"/>
        <w:bottom w:val="none" w:sz="0" w:space="0" w:color="auto"/>
        <w:right w:val="none" w:sz="0" w:space="0" w:color="auto"/>
      </w:divBdr>
    </w:div>
    <w:div w:id="1618099593">
      <w:bodyDiv w:val="1"/>
      <w:marLeft w:val="0"/>
      <w:marRight w:val="0"/>
      <w:marTop w:val="0"/>
      <w:marBottom w:val="0"/>
      <w:divBdr>
        <w:top w:val="none" w:sz="0" w:space="0" w:color="auto"/>
        <w:left w:val="none" w:sz="0" w:space="0" w:color="auto"/>
        <w:bottom w:val="none" w:sz="0" w:space="0" w:color="auto"/>
        <w:right w:val="none" w:sz="0" w:space="0" w:color="auto"/>
      </w:divBdr>
      <w:divsChild>
        <w:div w:id="693265210">
          <w:marLeft w:val="0"/>
          <w:marRight w:val="0"/>
          <w:marTop w:val="0"/>
          <w:marBottom w:val="0"/>
          <w:divBdr>
            <w:top w:val="none" w:sz="0" w:space="0" w:color="auto"/>
            <w:left w:val="none" w:sz="0" w:space="0" w:color="auto"/>
            <w:bottom w:val="none" w:sz="0" w:space="0" w:color="auto"/>
            <w:right w:val="none" w:sz="0" w:space="0" w:color="auto"/>
          </w:divBdr>
          <w:divsChild>
            <w:div w:id="2025596695">
              <w:marLeft w:val="0"/>
              <w:marRight w:val="0"/>
              <w:marTop w:val="0"/>
              <w:marBottom w:val="0"/>
              <w:divBdr>
                <w:top w:val="none" w:sz="0" w:space="0" w:color="auto"/>
                <w:left w:val="none" w:sz="0" w:space="0" w:color="auto"/>
                <w:bottom w:val="none" w:sz="0" w:space="0" w:color="auto"/>
                <w:right w:val="none" w:sz="0" w:space="0" w:color="auto"/>
              </w:divBdr>
              <w:divsChild>
                <w:div w:id="1497381905">
                  <w:marLeft w:val="0"/>
                  <w:marRight w:val="0"/>
                  <w:marTop w:val="0"/>
                  <w:marBottom w:val="0"/>
                  <w:divBdr>
                    <w:top w:val="none" w:sz="0" w:space="0" w:color="auto"/>
                    <w:left w:val="none" w:sz="0" w:space="0" w:color="auto"/>
                    <w:bottom w:val="none" w:sz="0" w:space="0" w:color="auto"/>
                    <w:right w:val="none" w:sz="0" w:space="0" w:color="auto"/>
                  </w:divBdr>
                  <w:divsChild>
                    <w:div w:id="72243422">
                      <w:marLeft w:val="0"/>
                      <w:marRight w:val="0"/>
                      <w:marTop w:val="0"/>
                      <w:marBottom w:val="0"/>
                      <w:divBdr>
                        <w:top w:val="none" w:sz="0" w:space="0" w:color="auto"/>
                        <w:left w:val="none" w:sz="0" w:space="0" w:color="auto"/>
                        <w:bottom w:val="none" w:sz="0" w:space="0" w:color="auto"/>
                        <w:right w:val="none" w:sz="0" w:space="0" w:color="auto"/>
                      </w:divBdr>
                      <w:divsChild>
                        <w:div w:id="846871052">
                          <w:marLeft w:val="0"/>
                          <w:marRight w:val="0"/>
                          <w:marTop w:val="0"/>
                          <w:marBottom w:val="0"/>
                          <w:divBdr>
                            <w:top w:val="none" w:sz="0" w:space="0" w:color="auto"/>
                            <w:left w:val="none" w:sz="0" w:space="0" w:color="auto"/>
                            <w:bottom w:val="none" w:sz="0" w:space="0" w:color="auto"/>
                            <w:right w:val="none" w:sz="0" w:space="0" w:color="auto"/>
                          </w:divBdr>
                          <w:divsChild>
                            <w:div w:id="1552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222025">
      <w:bodyDiv w:val="1"/>
      <w:marLeft w:val="0"/>
      <w:marRight w:val="0"/>
      <w:marTop w:val="0"/>
      <w:marBottom w:val="0"/>
      <w:divBdr>
        <w:top w:val="none" w:sz="0" w:space="0" w:color="auto"/>
        <w:left w:val="none" w:sz="0" w:space="0" w:color="auto"/>
        <w:bottom w:val="none" w:sz="0" w:space="0" w:color="auto"/>
        <w:right w:val="none" w:sz="0" w:space="0" w:color="auto"/>
      </w:divBdr>
    </w:div>
    <w:div w:id="1618639881">
      <w:bodyDiv w:val="1"/>
      <w:marLeft w:val="0"/>
      <w:marRight w:val="0"/>
      <w:marTop w:val="0"/>
      <w:marBottom w:val="0"/>
      <w:divBdr>
        <w:top w:val="none" w:sz="0" w:space="0" w:color="auto"/>
        <w:left w:val="none" w:sz="0" w:space="0" w:color="auto"/>
        <w:bottom w:val="none" w:sz="0" w:space="0" w:color="auto"/>
        <w:right w:val="none" w:sz="0" w:space="0" w:color="auto"/>
      </w:divBdr>
    </w:div>
    <w:div w:id="1619023963">
      <w:bodyDiv w:val="1"/>
      <w:marLeft w:val="0"/>
      <w:marRight w:val="0"/>
      <w:marTop w:val="0"/>
      <w:marBottom w:val="0"/>
      <w:divBdr>
        <w:top w:val="none" w:sz="0" w:space="0" w:color="auto"/>
        <w:left w:val="none" w:sz="0" w:space="0" w:color="auto"/>
        <w:bottom w:val="none" w:sz="0" w:space="0" w:color="auto"/>
        <w:right w:val="none" w:sz="0" w:space="0" w:color="auto"/>
      </w:divBdr>
    </w:div>
    <w:div w:id="1620332015">
      <w:bodyDiv w:val="1"/>
      <w:marLeft w:val="0"/>
      <w:marRight w:val="0"/>
      <w:marTop w:val="0"/>
      <w:marBottom w:val="0"/>
      <w:divBdr>
        <w:top w:val="none" w:sz="0" w:space="0" w:color="auto"/>
        <w:left w:val="none" w:sz="0" w:space="0" w:color="auto"/>
        <w:bottom w:val="none" w:sz="0" w:space="0" w:color="auto"/>
        <w:right w:val="none" w:sz="0" w:space="0" w:color="auto"/>
      </w:divBdr>
    </w:div>
    <w:div w:id="1620409403">
      <w:bodyDiv w:val="1"/>
      <w:marLeft w:val="0"/>
      <w:marRight w:val="0"/>
      <w:marTop w:val="0"/>
      <w:marBottom w:val="0"/>
      <w:divBdr>
        <w:top w:val="none" w:sz="0" w:space="0" w:color="auto"/>
        <w:left w:val="none" w:sz="0" w:space="0" w:color="auto"/>
        <w:bottom w:val="none" w:sz="0" w:space="0" w:color="auto"/>
        <w:right w:val="none" w:sz="0" w:space="0" w:color="auto"/>
      </w:divBdr>
    </w:div>
    <w:div w:id="1620986003">
      <w:bodyDiv w:val="1"/>
      <w:marLeft w:val="0"/>
      <w:marRight w:val="0"/>
      <w:marTop w:val="0"/>
      <w:marBottom w:val="0"/>
      <w:divBdr>
        <w:top w:val="none" w:sz="0" w:space="0" w:color="auto"/>
        <w:left w:val="none" w:sz="0" w:space="0" w:color="auto"/>
        <w:bottom w:val="none" w:sz="0" w:space="0" w:color="auto"/>
        <w:right w:val="none" w:sz="0" w:space="0" w:color="auto"/>
      </w:divBdr>
    </w:div>
    <w:div w:id="1620991700">
      <w:bodyDiv w:val="1"/>
      <w:marLeft w:val="0"/>
      <w:marRight w:val="0"/>
      <w:marTop w:val="0"/>
      <w:marBottom w:val="0"/>
      <w:divBdr>
        <w:top w:val="none" w:sz="0" w:space="0" w:color="auto"/>
        <w:left w:val="none" w:sz="0" w:space="0" w:color="auto"/>
        <w:bottom w:val="none" w:sz="0" w:space="0" w:color="auto"/>
        <w:right w:val="none" w:sz="0" w:space="0" w:color="auto"/>
      </w:divBdr>
    </w:div>
    <w:div w:id="1621834248">
      <w:bodyDiv w:val="1"/>
      <w:marLeft w:val="0"/>
      <w:marRight w:val="0"/>
      <w:marTop w:val="0"/>
      <w:marBottom w:val="0"/>
      <w:divBdr>
        <w:top w:val="none" w:sz="0" w:space="0" w:color="auto"/>
        <w:left w:val="none" w:sz="0" w:space="0" w:color="auto"/>
        <w:bottom w:val="none" w:sz="0" w:space="0" w:color="auto"/>
        <w:right w:val="none" w:sz="0" w:space="0" w:color="auto"/>
      </w:divBdr>
    </w:div>
    <w:div w:id="1621910037">
      <w:bodyDiv w:val="1"/>
      <w:marLeft w:val="0"/>
      <w:marRight w:val="0"/>
      <w:marTop w:val="0"/>
      <w:marBottom w:val="0"/>
      <w:divBdr>
        <w:top w:val="none" w:sz="0" w:space="0" w:color="auto"/>
        <w:left w:val="none" w:sz="0" w:space="0" w:color="auto"/>
        <w:bottom w:val="none" w:sz="0" w:space="0" w:color="auto"/>
        <w:right w:val="none" w:sz="0" w:space="0" w:color="auto"/>
      </w:divBdr>
    </w:div>
    <w:div w:id="1621911819">
      <w:bodyDiv w:val="1"/>
      <w:marLeft w:val="0"/>
      <w:marRight w:val="0"/>
      <w:marTop w:val="0"/>
      <w:marBottom w:val="0"/>
      <w:divBdr>
        <w:top w:val="none" w:sz="0" w:space="0" w:color="auto"/>
        <w:left w:val="none" w:sz="0" w:space="0" w:color="auto"/>
        <w:bottom w:val="none" w:sz="0" w:space="0" w:color="auto"/>
        <w:right w:val="none" w:sz="0" w:space="0" w:color="auto"/>
      </w:divBdr>
    </w:div>
    <w:div w:id="1622568069">
      <w:bodyDiv w:val="1"/>
      <w:marLeft w:val="0"/>
      <w:marRight w:val="0"/>
      <w:marTop w:val="0"/>
      <w:marBottom w:val="0"/>
      <w:divBdr>
        <w:top w:val="none" w:sz="0" w:space="0" w:color="auto"/>
        <w:left w:val="none" w:sz="0" w:space="0" w:color="auto"/>
        <w:bottom w:val="none" w:sz="0" w:space="0" w:color="auto"/>
        <w:right w:val="none" w:sz="0" w:space="0" w:color="auto"/>
      </w:divBdr>
    </w:div>
    <w:div w:id="1622607577">
      <w:bodyDiv w:val="1"/>
      <w:marLeft w:val="0"/>
      <w:marRight w:val="0"/>
      <w:marTop w:val="0"/>
      <w:marBottom w:val="0"/>
      <w:divBdr>
        <w:top w:val="none" w:sz="0" w:space="0" w:color="auto"/>
        <w:left w:val="none" w:sz="0" w:space="0" w:color="auto"/>
        <w:bottom w:val="none" w:sz="0" w:space="0" w:color="auto"/>
        <w:right w:val="none" w:sz="0" w:space="0" w:color="auto"/>
      </w:divBdr>
    </w:div>
    <w:div w:id="1622612255">
      <w:bodyDiv w:val="1"/>
      <w:marLeft w:val="0"/>
      <w:marRight w:val="0"/>
      <w:marTop w:val="0"/>
      <w:marBottom w:val="0"/>
      <w:divBdr>
        <w:top w:val="none" w:sz="0" w:space="0" w:color="auto"/>
        <w:left w:val="none" w:sz="0" w:space="0" w:color="auto"/>
        <w:bottom w:val="none" w:sz="0" w:space="0" w:color="auto"/>
        <w:right w:val="none" w:sz="0" w:space="0" w:color="auto"/>
      </w:divBdr>
    </w:div>
    <w:div w:id="1623069887">
      <w:bodyDiv w:val="1"/>
      <w:marLeft w:val="0"/>
      <w:marRight w:val="0"/>
      <w:marTop w:val="0"/>
      <w:marBottom w:val="0"/>
      <w:divBdr>
        <w:top w:val="none" w:sz="0" w:space="0" w:color="auto"/>
        <w:left w:val="none" w:sz="0" w:space="0" w:color="auto"/>
        <w:bottom w:val="none" w:sz="0" w:space="0" w:color="auto"/>
        <w:right w:val="none" w:sz="0" w:space="0" w:color="auto"/>
      </w:divBdr>
    </w:div>
    <w:div w:id="1623222260">
      <w:bodyDiv w:val="1"/>
      <w:marLeft w:val="0"/>
      <w:marRight w:val="0"/>
      <w:marTop w:val="0"/>
      <w:marBottom w:val="0"/>
      <w:divBdr>
        <w:top w:val="none" w:sz="0" w:space="0" w:color="auto"/>
        <w:left w:val="none" w:sz="0" w:space="0" w:color="auto"/>
        <w:bottom w:val="none" w:sz="0" w:space="0" w:color="auto"/>
        <w:right w:val="none" w:sz="0" w:space="0" w:color="auto"/>
      </w:divBdr>
    </w:div>
    <w:div w:id="1623414064">
      <w:bodyDiv w:val="1"/>
      <w:marLeft w:val="0"/>
      <w:marRight w:val="0"/>
      <w:marTop w:val="0"/>
      <w:marBottom w:val="0"/>
      <w:divBdr>
        <w:top w:val="none" w:sz="0" w:space="0" w:color="auto"/>
        <w:left w:val="none" w:sz="0" w:space="0" w:color="auto"/>
        <w:bottom w:val="none" w:sz="0" w:space="0" w:color="auto"/>
        <w:right w:val="none" w:sz="0" w:space="0" w:color="auto"/>
      </w:divBdr>
    </w:div>
    <w:div w:id="1623995255">
      <w:bodyDiv w:val="1"/>
      <w:marLeft w:val="0"/>
      <w:marRight w:val="0"/>
      <w:marTop w:val="0"/>
      <w:marBottom w:val="0"/>
      <w:divBdr>
        <w:top w:val="none" w:sz="0" w:space="0" w:color="auto"/>
        <w:left w:val="none" w:sz="0" w:space="0" w:color="auto"/>
        <w:bottom w:val="none" w:sz="0" w:space="0" w:color="auto"/>
        <w:right w:val="none" w:sz="0" w:space="0" w:color="auto"/>
      </w:divBdr>
    </w:div>
    <w:div w:id="1624190139">
      <w:bodyDiv w:val="1"/>
      <w:marLeft w:val="0"/>
      <w:marRight w:val="0"/>
      <w:marTop w:val="0"/>
      <w:marBottom w:val="0"/>
      <w:divBdr>
        <w:top w:val="none" w:sz="0" w:space="0" w:color="auto"/>
        <w:left w:val="none" w:sz="0" w:space="0" w:color="auto"/>
        <w:bottom w:val="none" w:sz="0" w:space="0" w:color="auto"/>
        <w:right w:val="none" w:sz="0" w:space="0" w:color="auto"/>
      </w:divBdr>
    </w:div>
    <w:div w:id="1624457015">
      <w:bodyDiv w:val="1"/>
      <w:marLeft w:val="0"/>
      <w:marRight w:val="0"/>
      <w:marTop w:val="0"/>
      <w:marBottom w:val="0"/>
      <w:divBdr>
        <w:top w:val="none" w:sz="0" w:space="0" w:color="auto"/>
        <w:left w:val="none" w:sz="0" w:space="0" w:color="auto"/>
        <w:bottom w:val="none" w:sz="0" w:space="0" w:color="auto"/>
        <w:right w:val="none" w:sz="0" w:space="0" w:color="auto"/>
      </w:divBdr>
    </w:div>
    <w:div w:id="1624993893">
      <w:bodyDiv w:val="1"/>
      <w:marLeft w:val="0"/>
      <w:marRight w:val="0"/>
      <w:marTop w:val="0"/>
      <w:marBottom w:val="0"/>
      <w:divBdr>
        <w:top w:val="none" w:sz="0" w:space="0" w:color="auto"/>
        <w:left w:val="none" w:sz="0" w:space="0" w:color="auto"/>
        <w:bottom w:val="none" w:sz="0" w:space="0" w:color="auto"/>
        <w:right w:val="none" w:sz="0" w:space="0" w:color="auto"/>
      </w:divBdr>
    </w:div>
    <w:div w:id="1625647958">
      <w:bodyDiv w:val="1"/>
      <w:marLeft w:val="0"/>
      <w:marRight w:val="0"/>
      <w:marTop w:val="0"/>
      <w:marBottom w:val="0"/>
      <w:divBdr>
        <w:top w:val="none" w:sz="0" w:space="0" w:color="auto"/>
        <w:left w:val="none" w:sz="0" w:space="0" w:color="auto"/>
        <w:bottom w:val="none" w:sz="0" w:space="0" w:color="auto"/>
        <w:right w:val="none" w:sz="0" w:space="0" w:color="auto"/>
      </w:divBdr>
    </w:div>
    <w:div w:id="1625889439">
      <w:bodyDiv w:val="1"/>
      <w:marLeft w:val="0"/>
      <w:marRight w:val="0"/>
      <w:marTop w:val="0"/>
      <w:marBottom w:val="0"/>
      <w:divBdr>
        <w:top w:val="none" w:sz="0" w:space="0" w:color="auto"/>
        <w:left w:val="none" w:sz="0" w:space="0" w:color="auto"/>
        <w:bottom w:val="none" w:sz="0" w:space="0" w:color="auto"/>
        <w:right w:val="none" w:sz="0" w:space="0" w:color="auto"/>
      </w:divBdr>
    </w:div>
    <w:div w:id="1626040284">
      <w:bodyDiv w:val="1"/>
      <w:marLeft w:val="0"/>
      <w:marRight w:val="0"/>
      <w:marTop w:val="0"/>
      <w:marBottom w:val="0"/>
      <w:divBdr>
        <w:top w:val="none" w:sz="0" w:space="0" w:color="auto"/>
        <w:left w:val="none" w:sz="0" w:space="0" w:color="auto"/>
        <w:bottom w:val="none" w:sz="0" w:space="0" w:color="auto"/>
        <w:right w:val="none" w:sz="0" w:space="0" w:color="auto"/>
      </w:divBdr>
    </w:div>
    <w:div w:id="1626154507">
      <w:bodyDiv w:val="1"/>
      <w:marLeft w:val="0"/>
      <w:marRight w:val="0"/>
      <w:marTop w:val="0"/>
      <w:marBottom w:val="0"/>
      <w:divBdr>
        <w:top w:val="none" w:sz="0" w:space="0" w:color="auto"/>
        <w:left w:val="none" w:sz="0" w:space="0" w:color="auto"/>
        <w:bottom w:val="none" w:sz="0" w:space="0" w:color="auto"/>
        <w:right w:val="none" w:sz="0" w:space="0" w:color="auto"/>
      </w:divBdr>
    </w:div>
    <w:div w:id="1626154828">
      <w:bodyDiv w:val="1"/>
      <w:marLeft w:val="0"/>
      <w:marRight w:val="0"/>
      <w:marTop w:val="0"/>
      <w:marBottom w:val="0"/>
      <w:divBdr>
        <w:top w:val="none" w:sz="0" w:space="0" w:color="auto"/>
        <w:left w:val="none" w:sz="0" w:space="0" w:color="auto"/>
        <w:bottom w:val="none" w:sz="0" w:space="0" w:color="auto"/>
        <w:right w:val="none" w:sz="0" w:space="0" w:color="auto"/>
      </w:divBdr>
    </w:div>
    <w:div w:id="1626350051">
      <w:bodyDiv w:val="1"/>
      <w:marLeft w:val="0"/>
      <w:marRight w:val="0"/>
      <w:marTop w:val="0"/>
      <w:marBottom w:val="0"/>
      <w:divBdr>
        <w:top w:val="none" w:sz="0" w:space="0" w:color="auto"/>
        <w:left w:val="none" w:sz="0" w:space="0" w:color="auto"/>
        <w:bottom w:val="none" w:sz="0" w:space="0" w:color="auto"/>
        <w:right w:val="none" w:sz="0" w:space="0" w:color="auto"/>
      </w:divBdr>
    </w:div>
    <w:div w:id="1626691302">
      <w:bodyDiv w:val="1"/>
      <w:marLeft w:val="0"/>
      <w:marRight w:val="0"/>
      <w:marTop w:val="0"/>
      <w:marBottom w:val="0"/>
      <w:divBdr>
        <w:top w:val="none" w:sz="0" w:space="0" w:color="auto"/>
        <w:left w:val="none" w:sz="0" w:space="0" w:color="auto"/>
        <w:bottom w:val="none" w:sz="0" w:space="0" w:color="auto"/>
        <w:right w:val="none" w:sz="0" w:space="0" w:color="auto"/>
      </w:divBdr>
    </w:div>
    <w:div w:id="1626737377">
      <w:bodyDiv w:val="1"/>
      <w:marLeft w:val="0"/>
      <w:marRight w:val="0"/>
      <w:marTop w:val="0"/>
      <w:marBottom w:val="0"/>
      <w:divBdr>
        <w:top w:val="none" w:sz="0" w:space="0" w:color="auto"/>
        <w:left w:val="none" w:sz="0" w:space="0" w:color="auto"/>
        <w:bottom w:val="none" w:sz="0" w:space="0" w:color="auto"/>
        <w:right w:val="none" w:sz="0" w:space="0" w:color="auto"/>
      </w:divBdr>
    </w:div>
    <w:div w:id="1626816687">
      <w:bodyDiv w:val="1"/>
      <w:marLeft w:val="0"/>
      <w:marRight w:val="0"/>
      <w:marTop w:val="0"/>
      <w:marBottom w:val="0"/>
      <w:divBdr>
        <w:top w:val="none" w:sz="0" w:space="0" w:color="auto"/>
        <w:left w:val="none" w:sz="0" w:space="0" w:color="auto"/>
        <w:bottom w:val="none" w:sz="0" w:space="0" w:color="auto"/>
        <w:right w:val="none" w:sz="0" w:space="0" w:color="auto"/>
      </w:divBdr>
    </w:div>
    <w:div w:id="1627345354">
      <w:bodyDiv w:val="1"/>
      <w:marLeft w:val="0"/>
      <w:marRight w:val="0"/>
      <w:marTop w:val="0"/>
      <w:marBottom w:val="0"/>
      <w:divBdr>
        <w:top w:val="none" w:sz="0" w:space="0" w:color="auto"/>
        <w:left w:val="none" w:sz="0" w:space="0" w:color="auto"/>
        <w:bottom w:val="none" w:sz="0" w:space="0" w:color="auto"/>
        <w:right w:val="none" w:sz="0" w:space="0" w:color="auto"/>
      </w:divBdr>
    </w:div>
    <w:div w:id="1628004746">
      <w:bodyDiv w:val="1"/>
      <w:marLeft w:val="0"/>
      <w:marRight w:val="0"/>
      <w:marTop w:val="0"/>
      <w:marBottom w:val="0"/>
      <w:divBdr>
        <w:top w:val="none" w:sz="0" w:space="0" w:color="auto"/>
        <w:left w:val="none" w:sz="0" w:space="0" w:color="auto"/>
        <w:bottom w:val="none" w:sz="0" w:space="0" w:color="auto"/>
        <w:right w:val="none" w:sz="0" w:space="0" w:color="auto"/>
      </w:divBdr>
    </w:div>
    <w:div w:id="1628118221">
      <w:bodyDiv w:val="1"/>
      <w:marLeft w:val="0"/>
      <w:marRight w:val="0"/>
      <w:marTop w:val="0"/>
      <w:marBottom w:val="0"/>
      <w:divBdr>
        <w:top w:val="none" w:sz="0" w:space="0" w:color="auto"/>
        <w:left w:val="none" w:sz="0" w:space="0" w:color="auto"/>
        <w:bottom w:val="none" w:sz="0" w:space="0" w:color="auto"/>
        <w:right w:val="none" w:sz="0" w:space="0" w:color="auto"/>
      </w:divBdr>
    </w:div>
    <w:div w:id="1628268741">
      <w:bodyDiv w:val="1"/>
      <w:marLeft w:val="0"/>
      <w:marRight w:val="0"/>
      <w:marTop w:val="0"/>
      <w:marBottom w:val="0"/>
      <w:divBdr>
        <w:top w:val="none" w:sz="0" w:space="0" w:color="auto"/>
        <w:left w:val="none" w:sz="0" w:space="0" w:color="auto"/>
        <w:bottom w:val="none" w:sz="0" w:space="0" w:color="auto"/>
        <w:right w:val="none" w:sz="0" w:space="0" w:color="auto"/>
      </w:divBdr>
    </w:div>
    <w:div w:id="1628700842">
      <w:bodyDiv w:val="1"/>
      <w:marLeft w:val="0"/>
      <w:marRight w:val="0"/>
      <w:marTop w:val="0"/>
      <w:marBottom w:val="0"/>
      <w:divBdr>
        <w:top w:val="none" w:sz="0" w:space="0" w:color="auto"/>
        <w:left w:val="none" w:sz="0" w:space="0" w:color="auto"/>
        <w:bottom w:val="none" w:sz="0" w:space="0" w:color="auto"/>
        <w:right w:val="none" w:sz="0" w:space="0" w:color="auto"/>
      </w:divBdr>
    </w:div>
    <w:div w:id="1629240790">
      <w:bodyDiv w:val="1"/>
      <w:marLeft w:val="0"/>
      <w:marRight w:val="0"/>
      <w:marTop w:val="0"/>
      <w:marBottom w:val="0"/>
      <w:divBdr>
        <w:top w:val="none" w:sz="0" w:space="0" w:color="auto"/>
        <w:left w:val="none" w:sz="0" w:space="0" w:color="auto"/>
        <w:bottom w:val="none" w:sz="0" w:space="0" w:color="auto"/>
        <w:right w:val="none" w:sz="0" w:space="0" w:color="auto"/>
      </w:divBdr>
    </w:div>
    <w:div w:id="1630016987">
      <w:bodyDiv w:val="1"/>
      <w:marLeft w:val="0"/>
      <w:marRight w:val="0"/>
      <w:marTop w:val="0"/>
      <w:marBottom w:val="0"/>
      <w:divBdr>
        <w:top w:val="none" w:sz="0" w:space="0" w:color="auto"/>
        <w:left w:val="none" w:sz="0" w:space="0" w:color="auto"/>
        <w:bottom w:val="none" w:sz="0" w:space="0" w:color="auto"/>
        <w:right w:val="none" w:sz="0" w:space="0" w:color="auto"/>
      </w:divBdr>
    </w:div>
    <w:div w:id="1630358078">
      <w:bodyDiv w:val="1"/>
      <w:marLeft w:val="0"/>
      <w:marRight w:val="0"/>
      <w:marTop w:val="0"/>
      <w:marBottom w:val="0"/>
      <w:divBdr>
        <w:top w:val="none" w:sz="0" w:space="0" w:color="auto"/>
        <w:left w:val="none" w:sz="0" w:space="0" w:color="auto"/>
        <w:bottom w:val="none" w:sz="0" w:space="0" w:color="auto"/>
        <w:right w:val="none" w:sz="0" w:space="0" w:color="auto"/>
      </w:divBdr>
    </w:div>
    <w:div w:id="1630436529">
      <w:bodyDiv w:val="1"/>
      <w:marLeft w:val="0"/>
      <w:marRight w:val="0"/>
      <w:marTop w:val="0"/>
      <w:marBottom w:val="0"/>
      <w:divBdr>
        <w:top w:val="none" w:sz="0" w:space="0" w:color="auto"/>
        <w:left w:val="none" w:sz="0" w:space="0" w:color="auto"/>
        <w:bottom w:val="none" w:sz="0" w:space="0" w:color="auto"/>
        <w:right w:val="none" w:sz="0" w:space="0" w:color="auto"/>
      </w:divBdr>
    </w:div>
    <w:div w:id="1630477521">
      <w:bodyDiv w:val="1"/>
      <w:marLeft w:val="0"/>
      <w:marRight w:val="0"/>
      <w:marTop w:val="0"/>
      <w:marBottom w:val="0"/>
      <w:divBdr>
        <w:top w:val="none" w:sz="0" w:space="0" w:color="auto"/>
        <w:left w:val="none" w:sz="0" w:space="0" w:color="auto"/>
        <w:bottom w:val="none" w:sz="0" w:space="0" w:color="auto"/>
        <w:right w:val="none" w:sz="0" w:space="0" w:color="auto"/>
      </w:divBdr>
    </w:div>
    <w:div w:id="1631128086">
      <w:bodyDiv w:val="1"/>
      <w:marLeft w:val="0"/>
      <w:marRight w:val="0"/>
      <w:marTop w:val="0"/>
      <w:marBottom w:val="0"/>
      <w:divBdr>
        <w:top w:val="none" w:sz="0" w:space="0" w:color="auto"/>
        <w:left w:val="none" w:sz="0" w:space="0" w:color="auto"/>
        <w:bottom w:val="none" w:sz="0" w:space="0" w:color="auto"/>
        <w:right w:val="none" w:sz="0" w:space="0" w:color="auto"/>
      </w:divBdr>
    </w:div>
    <w:div w:id="1631203340">
      <w:bodyDiv w:val="1"/>
      <w:marLeft w:val="0"/>
      <w:marRight w:val="0"/>
      <w:marTop w:val="0"/>
      <w:marBottom w:val="0"/>
      <w:divBdr>
        <w:top w:val="none" w:sz="0" w:space="0" w:color="auto"/>
        <w:left w:val="none" w:sz="0" w:space="0" w:color="auto"/>
        <w:bottom w:val="none" w:sz="0" w:space="0" w:color="auto"/>
        <w:right w:val="none" w:sz="0" w:space="0" w:color="auto"/>
      </w:divBdr>
    </w:div>
    <w:div w:id="1631325799">
      <w:bodyDiv w:val="1"/>
      <w:marLeft w:val="0"/>
      <w:marRight w:val="0"/>
      <w:marTop w:val="0"/>
      <w:marBottom w:val="0"/>
      <w:divBdr>
        <w:top w:val="none" w:sz="0" w:space="0" w:color="auto"/>
        <w:left w:val="none" w:sz="0" w:space="0" w:color="auto"/>
        <w:bottom w:val="none" w:sz="0" w:space="0" w:color="auto"/>
        <w:right w:val="none" w:sz="0" w:space="0" w:color="auto"/>
      </w:divBdr>
    </w:div>
    <w:div w:id="1631394337">
      <w:bodyDiv w:val="1"/>
      <w:marLeft w:val="0"/>
      <w:marRight w:val="0"/>
      <w:marTop w:val="0"/>
      <w:marBottom w:val="0"/>
      <w:divBdr>
        <w:top w:val="none" w:sz="0" w:space="0" w:color="auto"/>
        <w:left w:val="none" w:sz="0" w:space="0" w:color="auto"/>
        <w:bottom w:val="none" w:sz="0" w:space="0" w:color="auto"/>
        <w:right w:val="none" w:sz="0" w:space="0" w:color="auto"/>
      </w:divBdr>
    </w:div>
    <w:div w:id="1632008103">
      <w:bodyDiv w:val="1"/>
      <w:marLeft w:val="0"/>
      <w:marRight w:val="0"/>
      <w:marTop w:val="0"/>
      <w:marBottom w:val="0"/>
      <w:divBdr>
        <w:top w:val="none" w:sz="0" w:space="0" w:color="auto"/>
        <w:left w:val="none" w:sz="0" w:space="0" w:color="auto"/>
        <w:bottom w:val="none" w:sz="0" w:space="0" w:color="auto"/>
        <w:right w:val="none" w:sz="0" w:space="0" w:color="auto"/>
      </w:divBdr>
    </w:div>
    <w:div w:id="1632592871">
      <w:bodyDiv w:val="1"/>
      <w:marLeft w:val="0"/>
      <w:marRight w:val="0"/>
      <w:marTop w:val="0"/>
      <w:marBottom w:val="0"/>
      <w:divBdr>
        <w:top w:val="none" w:sz="0" w:space="0" w:color="auto"/>
        <w:left w:val="none" w:sz="0" w:space="0" w:color="auto"/>
        <w:bottom w:val="none" w:sz="0" w:space="0" w:color="auto"/>
        <w:right w:val="none" w:sz="0" w:space="0" w:color="auto"/>
      </w:divBdr>
    </w:div>
    <w:div w:id="1632595062">
      <w:bodyDiv w:val="1"/>
      <w:marLeft w:val="0"/>
      <w:marRight w:val="0"/>
      <w:marTop w:val="0"/>
      <w:marBottom w:val="0"/>
      <w:divBdr>
        <w:top w:val="none" w:sz="0" w:space="0" w:color="auto"/>
        <w:left w:val="none" w:sz="0" w:space="0" w:color="auto"/>
        <w:bottom w:val="none" w:sz="0" w:space="0" w:color="auto"/>
        <w:right w:val="none" w:sz="0" w:space="0" w:color="auto"/>
      </w:divBdr>
    </w:div>
    <w:div w:id="1633049561">
      <w:bodyDiv w:val="1"/>
      <w:marLeft w:val="0"/>
      <w:marRight w:val="0"/>
      <w:marTop w:val="0"/>
      <w:marBottom w:val="0"/>
      <w:divBdr>
        <w:top w:val="none" w:sz="0" w:space="0" w:color="auto"/>
        <w:left w:val="none" w:sz="0" w:space="0" w:color="auto"/>
        <w:bottom w:val="none" w:sz="0" w:space="0" w:color="auto"/>
        <w:right w:val="none" w:sz="0" w:space="0" w:color="auto"/>
      </w:divBdr>
    </w:div>
    <w:div w:id="1633096205">
      <w:bodyDiv w:val="1"/>
      <w:marLeft w:val="0"/>
      <w:marRight w:val="0"/>
      <w:marTop w:val="0"/>
      <w:marBottom w:val="0"/>
      <w:divBdr>
        <w:top w:val="none" w:sz="0" w:space="0" w:color="auto"/>
        <w:left w:val="none" w:sz="0" w:space="0" w:color="auto"/>
        <w:bottom w:val="none" w:sz="0" w:space="0" w:color="auto"/>
        <w:right w:val="none" w:sz="0" w:space="0" w:color="auto"/>
      </w:divBdr>
    </w:div>
    <w:div w:id="1633167282">
      <w:bodyDiv w:val="1"/>
      <w:marLeft w:val="0"/>
      <w:marRight w:val="0"/>
      <w:marTop w:val="0"/>
      <w:marBottom w:val="0"/>
      <w:divBdr>
        <w:top w:val="none" w:sz="0" w:space="0" w:color="auto"/>
        <w:left w:val="none" w:sz="0" w:space="0" w:color="auto"/>
        <w:bottom w:val="none" w:sz="0" w:space="0" w:color="auto"/>
        <w:right w:val="none" w:sz="0" w:space="0" w:color="auto"/>
      </w:divBdr>
    </w:div>
    <w:div w:id="1633244425">
      <w:bodyDiv w:val="1"/>
      <w:marLeft w:val="0"/>
      <w:marRight w:val="0"/>
      <w:marTop w:val="0"/>
      <w:marBottom w:val="0"/>
      <w:divBdr>
        <w:top w:val="none" w:sz="0" w:space="0" w:color="auto"/>
        <w:left w:val="none" w:sz="0" w:space="0" w:color="auto"/>
        <w:bottom w:val="none" w:sz="0" w:space="0" w:color="auto"/>
        <w:right w:val="none" w:sz="0" w:space="0" w:color="auto"/>
      </w:divBdr>
    </w:div>
    <w:div w:id="1633560936">
      <w:bodyDiv w:val="1"/>
      <w:marLeft w:val="0"/>
      <w:marRight w:val="0"/>
      <w:marTop w:val="0"/>
      <w:marBottom w:val="0"/>
      <w:divBdr>
        <w:top w:val="none" w:sz="0" w:space="0" w:color="auto"/>
        <w:left w:val="none" w:sz="0" w:space="0" w:color="auto"/>
        <w:bottom w:val="none" w:sz="0" w:space="0" w:color="auto"/>
        <w:right w:val="none" w:sz="0" w:space="0" w:color="auto"/>
      </w:divBdr>
    </w:div>
    <w:div w:id="1633748417">
      <w:bodyDiv w:val="1"/>
      <w:marLeft w:val="0"/>
      <w:marRight w:val="0"/>
      <w:marTop w:val="0"/>
      <w:marBottom w:val="0"/>
      <w:divBdr>
        <w:top w:val="none" w:sz="0" w:space="0" w:color="auto"/>
        <w:left w:val="none" w:sz="0" w:space="0" w:color="auto"/>
        <w:bottom w:val="none" w:sz="0" w:space="0" w:color="auto"/>
        <w:right w:val="none" w:sz="0" w:space="0" w:color="auto"/>
      </w:divBdr>
    </w:div>
    <w:div w:id="1634284650">
      <w:bodyDiv w:val="1"/>
      <w:marLeft w:val="0"/>
      <w:marRight w:val="0"/>
      <w:marTop w:val="0"/>
      <w:marBottom w:val="0"/>
      <w:divBdr>
        <w:top w:val="none" w:sz="0" w:space="0" w:color="auto"/>
        <w:left w:val="none" w:sz="0" w:space="0" w:color="auto"/>
        <w:bottom w:val="none" w:sz="0" w:space="0" w:color="auto"/>
        <w:right w:val="none" w:sz="0" w:space="0" w:color="auto"/>
      </w:divBdr>
    </w:div>
    <w:div w:id="1634407496">
      <w:bodyDiv w:val="1"/>
      <w:marLeft w:val="0"/>
      <w:marRight w:val="0"/>
      <w:marTop w:val="0"/>
      <w:marBottom w:val="0"/>
      <w:divBdr>
        <w:top w:val="none" w:sz="0" w:space="0" w:color="auto"/>
        <w:left w:val="none" w:sz="0" w:space="0" w:color="auto"/>
        <w:bottom w:val="none" w:sz="0" w:space="0" w:color="auto"/>
        <w:right w:val="none" w:sz="0" w:space="0" w:color="auto"/>
      </w:divBdr>
    </w:div>
    <w:div w:id="1634558314">
      <w:bodyDiv w:val="1"/>
      <w:marLeft w:val="0"/>
      <w:marRight w:val="0"/>
      <w:marTop w:val="0"/>
      <w:marBottom w:val="0"/>
      <w:divBdr>
        <w:top w:val="none" w:sz="0" w:space="0" w:color="auto"/>
        <w:left w:val="none" w:sz="0" w:space="0" w:color="auto"/>
        <w:bottom w:val="none" w:sz="0" w:space="0" w:color="auto"/>
        <w:right w:val="none" w:sz="0" w:space="0" w:color="auto"/>
      </w:divBdr>
    </w:div>
    <w:div w:id="1635673749">
      <w:bodyDiv w:val="1"/>
      <w:marLeft w:val="0"/>
      <w:marRight w:val="0"/>
      <w:marTop w:val="0"/>
      <w:marBottom w:val="0"/>
      <w:divBdr>
        <w:top w:val="none" w:sz="0" w:space="0" w:color="auto"/>
        <w:left w:val="none" w:sz="0" w:space="0" w:color="auto"/>
        <w:bottom w:val="none" w:sz="0" w:space="0" w:color="auto"/>
        <w:right w:val="none" w:sz="0" w:space="0" w:color="auto"/>
      </w:divBdr>
    </w:div>
    <w:div w:id="1635913197">
      <w:bodyDiv w:val="1"/>
      <w:marLeft w:val="0"/>
      <w:marRight w:val="0"/>
      <w:marTop w:val="0"/>
      <w:marBottom w:val="0"/>
      <w:divBdr>
        <w:top w:val="none" w:sz="0" w:space="0" w:color="auto"/>
        <w:left w:val="none" w:sz="0" w:space="0" w:color="auto"/>
        <w:bottom w:val="none" w:sz="0" w:space="0" w:color="auto"/>
        <w:right w:val="none" w:sz="0" w:space="0" w:color="auto"/>
      </w:divBdr>
    </w:div>
    <w:div w:id="1635985563">
      <w:bodyDiv w:val="1"/>
      <w:marLeft w:val="0"/>
      <w:marRight w:val="0"/>
      <w:marTop w:val="0"/>
      <w:marBottom w:val="0"/>
      <w:divBdr>
        <w:top w:val="none" w:sz="0" w:space="0" w:color="auto"/>
        <w:left w:val="none" w:sz="0" w:space="0" w:color="auto"/>
        <w:bottom w:val="none" w:sz="0" w:space="0" w:color="auto"/>
        <w:right w:val="none" w:sz="0" w:space="0" w:color="auto"/>
      </w:divBdr>
    </w:div>
    <w:div w:id="1635990031">
      <w:bodyDiv w:val="1"/>
      <w:marLeft w:val="0"/>
      <w:marRight w:val="0"/>
      <w:marTop w:val="0"/>
      <w:marBottom w:val="0"/>
      <w:divBdr>
        <w:top w:val="none" w:sz="0" w:space="0" w:color="auto"/>
        <w:left w:val="none" w:sz="0" w:space="0" w:color="auto"/>
        <w:bottom w:val="none" w:sz="0" w:space="0" w:color="auto"/>
        <w:right w:val="none" w:sz="0" w:space="0" w:color="auto"/>
      </w:divBdr>
    </w:div>
    <w:div w:id="1636181493">
      <w:bodyDiv w:val="1"/>
      <w:marLeft w:val="0"/>
      <w:marRight w:val="0"/>
      <w:marTop w:val="0"/>
      <w:marBottom w:val="0"/>
      <w:divBdr>
        <w:top w:val="none" w:sz="0" w:space="0" w:color="auto"/>
        <w:left w:val="none" w:sz="0" w:space="0" w:color="auto"/>
        <w:bottom w:val="none" w:sz="0" w:space="0" w:color="auto"/>
        <w:right w:val="none" w:sz="0" w:space="0" w:color="auto"/>
      </w:divBdr>
    </w:div>
    <w:div w:id="1636250317">
      <w:bodyDiv w:val="1"/>
      <w:marLeft w:val="0"/>
      <w:marRight w:val="0"/>
      <w:marTop w:val="0"/>
      <w:marBottom w:val="0"/>
      <w:divBdr>
        <w:top w:val="none" w:sz="0" w:space="0" w:color="auto"/>
        <w:left w:val="none" w:sz="0" w:space="0" w:color="auto"/>
        <w:bottom w:val="none" w:sz="0" w:space="0" w:color="auto"/>
        <w:right w:val="none" w:sz="0" w:space="0" w:color="auto"/>
      </w:divBdr>
    </w:div>
    <w:div w:id="1636712417">
      <w:bodyDiv w:val="1"/>
      <w:marLeft w:val="0"/>
      <w:marRight w:val="0"/>
      <w:marTop w:val="0"/>
      <w:marBottom w:val="0"/>
      <w:divBdr>
        <w:top w:val="none" w:sz="0" w:space="0" w:color="auto"/>
        <w:left w:val="none" w:sz="0" w:space="0" w:color="auto"/>
        <w:bottom w:val="none" w:sz="0" w:space="0" w:color="auto"/>
        <w:right w:val="none" w:sz="0" w:space="0" w:color="auto"/>
      </w:divBdr>
    </w:div>
    <w:div w:id="1636716995">
      <w:bodyDiv w:val="1"/>
      <w:marLeft w:val="0"/>
      <w:marRight w:val="0"/>
      <w:marTop w:val="0"/>
      <w:marBottom w:val="0"/>
      <w:divBdr>
        <w:top w:val="none" w:sz="0" w:space="0" w:color="auto"/>
        <w:left w:val="none" w:sz="0" w:space="0" w:color="auto"/>
        <w:bottom w:val="none" w:sz="0" w:space="0" w:color="auto"/>
        <w:right w:val="none" w:sz="0" w:space="0" w:color="auto"/>
      </w:divBdr>
    </w:div>
    <w:div w:id="1637024983">
      <w:bodyDiv w:val="1"/>
      <w:marLeft w:val="0"/>
      <w:marRight w:val="0"/>
      <w:marTop w:val="0"/>
      <w:marBottom w:val="0"/>
      <w:divBdr>
        <w:top w:val="none" w:sz="0" w:space="0" w:color="auto"/>
        <w:left w:val="none" w:sz="0" w:space="0" w:color="auto"/>
        <w:bottom w:val="none" w:sz="0" w:space="0" w:color="auto"/>
        <w:right w:val="none" w:sz="0" w:space="0" w:color="auto"/>
      </w:divBdr>
    </w:div>
    <w:div w:id="1637443012">
      <w:bodyDiv w:val="1"/>
      <w:marLeft w:val="0"/>
      <w:marRight w:val="0"/>
      <w:marTop w:val="0"/>
      <w:marBottom w:val="0"/>
      <w:divBdr>
        <w:top w:val="none" w:sz="0" w:space="0" w:color="auto"/>
        <w:left w:val="none" w:sz="0" w:space="0" w:color="auto"/>
        <w:bottom w:val="none" w:sz="0" w:space="0" w:color="auto"/>
        <w:right w:val="none" w:sz="0" w:space="0" w:color="auto"/>
      </w:divBdr>
    </w:div>
    <w:div w:id="1637494069">
      <w:bodyDiv w:val="1"/>
      <w:marLeft w:val="0"/>
      <w:marRight w:val="0"/>
      <w:marTop w:val="0"/>
      <w:marBottom w:val="0"/>
      <w:divBdr>
        <w:top w:val="none" w:sz="0" w:space="0" w:color="auto"/>
        <w:left w:val="none" w:sz="0" w:space="0" w:color="auto"/>
        <w:bottom w:val="none" w:sz="0" w:space="0" w:color="auto"/>
        <w:right w:val="none" w:sz="0" w:space="0" w:color="auto"/>
      </w:divBdr>
    </w:div>
    <w:div w:id="1637757280">
      <w:bodyDiv w:val="1"/>
      <w:marLeft w:val="0"/>
      <w:marRight w:val="0"/>
      <w:marTop w:val="0"/>
      <w:marBottom w:val="0"/>
      <w:divBdr>
        <w:top w:val="none" w:sz="0" w:space="0" w:color="auto"/>
        <w:left w:val="none" w:sz="0" w:space="0" w:color="auto"/>
        <w:bottom w:val="none" w:sz="0" w:space="0" w:color="auto"/>
        <w:right w:val="none" w:sz="0" w:space="0" w:color="auto"/>
      </w:divBdr>
    </w:div>
    <w:div w:id="1638098371">
      <w:bodyDiv w:val="1"/>
      <w:marLeft w:val="0"/>
      <w:marRight w:val="0"/>
      <w:marTop w:val="0"/>
      <w:marBottom w:val="0"/>
      <w:divBdr>
        <w:top w:val="none" w:sz="0" w:space="0" w:color="auto"/>
        <w:left w:val="none" w:sz="0" w:space="0" w:color="auto"/>
        <w:bottom w:val="none" w:sz="0" w:space="0" w:color="auto"/>
        <w:right w:val="none" w:sz="0" w:space="0" w:color="auto"/>
      </w:divBdr>
    </w:div>
    <w:div w:id="1638292604">
      <w:bodyDiv w:val="1"/>
      <w:marLeft w:val="0"/>
      <w:marRight w:val="0"/>
      <w:marTop w:val="0"/>
      <w:marBottom w:val="0"/>
      <w:divBdr>
        <w:top w:val="none" w:sz="0" w:space="0" w:color="auto"/>
        <w:left w:val="none" w:sz="0" w:space="0" w:color="auto"/>
        <w:bottom w:val="none" w:sz="0" w:space="0" w:color="auto"/>
        <w:right w:val="none" w:sz="0" w:space="0" w:color="auto"/>
      </w:divBdr>
    </w:div>
    <w:div w:id="1638605368">
      <w:bodyDiv w:val="1"/>
      <w:marLeft w:val="0"/>
      <w:marRight w:val="0"/>
      <w:marTop w:val="0"/>
      <w:marBottom w:val="0"/>
      <w:divBdr>
        <w:top w:val="none" w:sz="0" w:space="0" w:color="auto"/>
        <w:left w:val="none" w:sz="0" w:space="0" w:color="auto"/>
        <w:bottom w:val="none" w:sz="0" w:space="0" w:color="auto"/>
        <w:right w:val="none" w:sz="0" w:space="0" w:color="auto"/>
      </w:divBdr>
    </w:div>
    <w:div w:id="1638683778">
      <w:bodyDiv w:val="1"/>
      <w:marLeft w:val="0"/>
      <w:marRight w:val="0"/>
      <w:marTop w:val="0"/>
      <w:marBottom w:val="0"/>
      <w:divBdr>
        <w:top w:val="none" w:sz="0" w:space="0" w:color="auto"/>
        <w:left w:val="none" w:sz="0" w:space="0" w:color="auto"/>
        <w:bottom w:val="none" w:sz="0" w:space="0" w:color="auto"/>
        <w:right w:val="none" w:sz="0" w:space="0" w:color="auto"/>
      </w:divBdr>
    </w:div>
    <w:div w:id="1638879273">
      <w:bodyDiv w:val="1"/>
      <w:marLeft w:val="0"/>
      <w:marRight w:val="0"/>
      <w:marTop w:val="0"/>
      <w:marBottom w:val="0"/>
      <w:divBdr>
        <w:top w:val="none" w:sz="0" w:space="0" w:color="auto"/>
        <w:left w:val="none" w:sz="0" w:space="0" w:color="auto"/>
        <w:bottom w:val="none" w:sz="0" w:space="0" w:color="auto"/>
        <w:right w:val="none" w:sz="0" w:space="0" w:color="auto"/>
      </w:divBdr>
    </w:div>
    <w:div w:id="1639450714">
      <w:bodyDiv w:val="1"/>
      <w:marLeft w:val="0"/>
      <w:marRight w:val="0"/>
      <w:marTop w:val="0"/>
      <w:marBottom w:val="0"/>
      <w:divBdr>
        <w:top w:val="none" w:sz="0" w:space="0" w:color="auto"/>
        <w:left w:val="none" w:sz="0" w:space="0" w:color="auto"/>
        <w:bottom w:val="none" w:sz="0" w:space="0" w:color="auto"/>
        <w:right w:val="none" w:sz="0" w:space="0" w:color="auto"/>
      </w:divBdr>
    </w:div>
    <w:div w:id="1639529528">
      <w:bodyDiv w:val="1"/>
      <w:marLeft w:val="0"/>
      <w:marRight w:val="0"/>
      <w:marTop w:val="0"/>
      <w:marBottom w:val="0"/>
      <w:divBdr>
        <w:top w:val="none" w:sz="0" w:space="0" w:color="auto"/>
        <w:left w:val="none" w:sz="0" w:space="0" w:color="auto"/>
        <w:bottom w:val="none" w:sz="0" w:space="0" w:color="auto"/>
        <w:right w:val="none" w:sz="0" w:space="0" w:color="auto"/>
      </w:divBdr>
    </w:div>
    <w:div w:id="1639534016">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639720366">
      <w:bodyDiv w:val="1"/>
      <w:marLeft w:val="0"/>
      <w:marRight w:val="0"/>
      <w:marTop w:val="0"/>
      <w:marBottom w:val="0"/>
      <w:divBdr>
        <w:top w:val="none" w:sz="0" w:space="0" w:color="auto"/>
        <w:left w:val="none" w:sz="0" w:space="0" w:color="auto"/>
        <w:bottom w:val="none" w:sz="0" w:space="0" w:color="auto"/>
        <w:right w:val="none" w:sz="0" w:space="0" w:color="auto"/>
      </w:divBdr>
    </w:div>
    <w:div w:id="1640066767">
      <w:bodyDiv w:val="1"/>
      <w:marLeft w:val="0"/>
      <w:marRight w:val="0"/>
      <w:marTop w:val="0"/>
      <w:marBottom w:val="0"/>
      <w:divBdr>
        <w:top w:val="none" w:sz="0" w:space="0" w:color="auto"/>
        <w:left w:val="none" w:sz="0" w:space="0" w:color="auto"/>
        <w:bottom w:val="none" w:sz="0" w:space="0" w:color="auto"/>
        <w:right w:val="none" w:sz="0" w:space="0" w:color="auto"/>
      </w:divBdr>
    </w:div>
    <w:div w:id="1640112734">
      <w:bodyDiv w:val="1"/>
      <w:marLeft w:val="0"/>
      <w:marRight w:val="0"/>
      <w:marTop w:val="0"/>
      <w:marBottom w:val="0"/>
      <w:divBdr>
        <w:top w:val="none" w:sz="0" w:space="0" w:color="auto"/>
        <w:left w:val="none" w:sz="0" w:space="0" w:color="auto"/>
        <w:bottom w:val="none" w:sz="0" w:space="0" w:color="auto"/>
        <w:right w:val="none" w:sz="0" w:space="0" w:color="auto"/>
      </w:divBdr>
    </w:div>
    <w:div w:id="1640453314">
      <w:bodyDiv w:val="1"/>
      <w:marLeft w:val="0"/>
      <w:marRight w:val="0"/>
      <w:marTop w:val="0"/>
      <w:marBottom w:val="0"/>
      <w:divBdr>
        <w:top w:val="none" w:sz="0" w:space="0" w:color="auto"/>
        <w:left w:val="none" w:sz="0" w:space="0" w:color="auto"/>
        <w:bottom w:val="none" w:sz="0" w:space="0" w:color="auto"/>
        <w:right w:val="none" w:sz="0" w:space="0" w:color="auto"/>
      </w:divBdr>
    </w:div>
    <w:div w:id="1640575447">
      <w:bodyDiv w:val="1"/>
      <w:marLeft w:val="0"/>
      <w:marRight w:val="0"/>
      <w:marTop w:val="0"/>
      <w:marBottom w:val="0"/>
      <w:divBdr>
        <w:top w:val="none" w:sz="0" w:space="0" w:color="auto"/>
        <w:left w:val="none" w:sz="0" w:space="0" w:color="auto"/>
        <w:bottom w:val="none" w:sz="0" w:space="0" w:color="auto"/>
        <w:right w:val="none" w:sz="0" w:space="0" w:color="auto"/>
      </w:divBdr>
    </w:div>
    <w:div w:id="1640694201">
      <w:bodyDiv w:val="1"/>
      <w:marLeft w:val="0"/>
      <w:marRight w:val="0"/>
      <w:marTop w:val="0"/>
      <w:marBottom w:val="0"/>
      <w:divBdr>
        <w:top w:val="none" w:sz="0" w:space="0" w:color="auto"/>
        <w:left w:val="none" w:sz="0" w:space="0" w:color="auto"/>
        <w:bottom w:val="none" w:sz="0" w:space="0" w:color="auto"/>
        <w:right w:val="none" w:sz="0" w:space="0" w:color="auto"/>
      </w:divBdr>
    </w:div>
    <w:div w:id="1640961524">
      <w:bodyDiv w:val="1"/>
      <w:marLeft w:val="0"/>
      <w:marRight w:val="0"/>
      <w:marTop w:val="0"/>
      <w:marBottom w:val="0"/>
      <w:divBdr>
        <w:top w:val="none" w:sz="0" w:space="0" w:color="auto"/>
        <w:left w:val="none" w:sz="0" w:space="0" w:color="auto"/>
        <w:bottom w:val="none" w:sz="0" w:space="0" w:color="auto"/>
        <w:right w:val="none" w:sz="0" w:space="0" w:color="auto"/>
      </w:divBdr>
    </w:div>
    <w:div w:id="1640988481">
      <w:bodyDiv w:val="1"/>
      <w:marLeft w:val="0"/>
      <w:marRight w:val="0"/>
      <w:marTop w:val="0"/>
      <w:marBottom w:val="0"/>
      <w:divBdr>
        <w:top w:val="none" w:sz="0" w:space="0" w:color="auto"/>
        <w:left w:val="none" w:sz="0" w:space="0" w:color="auto"/>
        <w:bottom w:val="none" w:sz="0" w:space="0" w:color="auto"/>
        <w:right w:val="none" w:sz="0" w:space="0" w:color="auto"/>
      </w:divBdr>
    </w:div>
    <w:div w:id="1641839624">
      <w:bodyDiv w:val="1"/>
      <w:marLeft w:val="0"/>
      <w:marRight w:val="0"/>
      <w:marTop w:val="0"/>
      <w:marBottom w:val="0"/>
      <w:divBdr>
        <w:top w:val="none" w:sz="0" w:space="0" w:color="auto"/>
        <w:left w:val="none" w:sz="0" w:space="0" w:color="auto"/>
        <w:bottom w:val="none" w:sz="0" w:space="0" w:color="auto"/>
        <w:right w:val="none" w:sz="0" w:space="0" w:color="auto"/>
      </w:divBdr>
    </w:div>
    <w:div w:id="1642030197">
      <w:bodyDiv w:val="1"/>
      <w:marLeft w:val="0"/>
      <w:marRight w:val="0"/>
      <w:marTop w:val="0"/>
      <w:marBottom w:val="0"/>
      <w:divBdr>
        <w:top w:val="none" w:sz="0" w:space="0" w:color="auto"/>
        <w:left w:val="none" w:sz="0" w:space="0" w:color="auto"/>
        <w:bottom w:val="none" w:sz="0" w:space="0" w:color="auto"/>
        <w:right w:val="none" w:sz="0" w:space="0" w:color="auto"/>
      </w:divBdr>
    </w:div>
    <w:div w:id="1642228010">
      <w:bodyDiv w:val="1"/>
      <w:marLeft w:val="0"/>
      <w:marRight w:val="0"/>
      <w:marTop w:val="0"/>
      <w:marBottom w:val="0"/>
      <w:divBdr>
        <w:top w:val="none" w:sz="0" w:space="0" w:color="auto"/>
        <w:left w:val="none" w:sz="0" w:space="0" w:color="auto"/>
        <w:bottom w:val="none" w:sz="0" w:space="0" w:color="auto"/>
        <w:right w:val="none" w:sz="0" w:space="0" w:color="auto"/>
      </w:divBdr>
    </w:div>
    <w:div w:id="1642271907">
      <w:bodyDiv w:val="1"/>
      <w:marLeft w:val="0"/>
      <w:marRight w:val="0"/>
      <w:marTop w:val="0"/>
      <w:marBottom w:val="0"/>
      <w:divBdr>
        <w:top w:val="none" w:sz="0" w:space="0" w:color="auto"/>
        <w:left w:val="none" w:sz="0" w:space="0" w:color="auto"/>
        <w:bottom w:val="none" w:sz="0" w:space="0" w:color="auto"/>
        <w:right w:val="none" w:sz="0" w:space="0" w:color="auto"/>
      </w:divBdr>
    </w:div>
    <w:div w:id="1642612658">
      <w:bodyDiv w:val="1"/>
      <w:marLeft w:val="0"/>
      <w:marRight w:val="0"/>
      <w:marTop w:val="0"/>
      <w:marBottom w:val="0"/>
      <w:divBdr>
        <w:top w:val="none" w:sz="0" w:space="0" w:color="auto"/>
        <w:left w:val="none" w:sz="0" w:space="0" w:color="auto"/>
        <w:bottom w:val="none" w:sz="0" w:space="0" w:color="auto"/>
        <w:right w:val="none" w:sz="0" w:space="0" w:color="auto"/>
      </w:divBdr>
    </w:div>
    <w:div w:id="1642925043">
      <w:bodyDiv w:val="1"/>
      <w:marLeft w:val="0"/>
      <w:marRight w:val="0"/>
      <w:marTop w:val="0"/>
      <w:marBottom w:val="0"/>
      <w:divBdr>
        <w:top w:val="none" w:sz="0" w:space="0" w:color="auto"/>
        <w:left w:val="none" w:sz="0" w:space="0" w:color="auto"/>
        <w:bottom w:val="none" w:sz="0" w:space="0" w:color="auto"/>
        <w:right w:val="none" w:sz="0" w:space="0" w:color="auto"/>
      </w:divBdr>
    </w:div>
    <w:div w:id="1642996952">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
    <w:div w:id="1643076490">
      <w:bodyDiv w:val="1"/>
      <w:marLeft w:val="0"/>
      <w:marRight w:val="0"/>
      <w:marTop w:val="0"/>
      <w:marBottom w:val="0"/>
      <w:divBdr>
        <w:top w:val="none" w:sz="0" w:space="0" w:color="auto"/>
        <w:left w:val="none" w:sz="0" w:space="0" w:color="auto"/>
        <w:bottom w:val="none" w:sz="0" w:space="0" w:color="auto"/>
        <w:right w:val="none" w:sz="0" w:space="0" w:color="auto"/>
      </w:divBdr>
    </w:div>
    <w:div w:id="1643193992">
      <w:bodyDiv w:val="1"/>
      <w:marLeft w:val="0"/>
      <w:marRight w:val="0"/>
      <w:marTop w:val="0"/>
      <w:marBottom w:val="0"/>
      <w:divBdr>
        <w:top w:val="none" w:sz="0" w:space="0" w:color="auto"/>
        <w:left w:val="none" w:sz="0" w:space="0" w:color="auto"/>
        <w:bottom w:val="none" w:sz="0" w:space="0" w:color="auto"/>
        <w:right w:val="none" w:sz="0" w:space="0" w:color="auto"/>
      </w:divBdr>
    </w:div>
    <w:div w:id="1643266524">
      <w:bodyDiv w:val="1"/>
      <w:marLeft w:val="0"/>
      <w:marRight w:val="0"/>
      <w:marTop w:val="0"/>
      <w:marBottom w:val="0"/>
      <w:divBdr>
        <w:top w:val="none" w:sz="0" w:space="0" w:color="auto"/>
        <w:left w:val="none" w:sz="0" w:space="0" w:color="auto"/>
        <w:bottom w:val="none" w:sz="0" w:space="0" w:color="auto"/>
        <w:right w:val="none" w:sz="0" w:space="0" w:color="auto"/>
      </w:divBdr>
    </w:div>
    <w:div w:id="1643464893">
      <w:bodyDiv w:val="1"/>
      <w:marLeft w:val="0"/>
      <w:marRight w:val="0"/>
      <w:marTop w:val="0"/>
      <w:marBottom w:val="0"/>
      <w:divBdr>
        <w:top w:val="none" w:sz="0" w:space="0" w:color="auto"/>
        <w:left w:val="none" w:sz="0" w:space="0" w:color="auto"/>
        <w:bottom w:val="none" w:sz="0" w:space="0" w:color="auto"/>
        <w:right w:val="none" w:sz="0" w:space="0" w:color="auto"/>
      </w:divBdr>
    </w:div>
    <w:div w:id="1643849394">
      <w:bodyDiv w:val="1"/>
      <w:marLeft w:val="0"/>
      <w:marRight w:val="0"/>
      <w:marTop w:val="0"/>
      <w:marBottom w:val="0"/>
      <w:divBdr>
        <w:top w:val="none" w:sz="0" w:space="0" w:color="auto"/>
        <w:left w:val="none" w:sz="0" w:space="0" w:color="auto"/>
        <w:bottom w:val="none" w:sz="0" w:space="0" w:color="auto"/>
        <w:right w:val="none" w:sz="0" w:space="0" w:color="auto"/>
      </w:divBdr>
    </w:div>
    <w:div w:id="1644001218">
      <w:bodyDiv w:val="1"/>
      <w:marLeft w:val="0"/>
      <w:marRight w:val="0"/>
      <w:marTop w:val="0"/>
      <w:marBottom w:val="0"/>
      <w:divBdr>
        <w:top w:val="none" w:sz="0" w:space="0" w:color="auto"/>
        <w:left w:val="none" w:sz="0" w:space="0" w:color="auto"/>
        <w:bottom w:val="none" w:sz="0" w:space="0" w:color="auto"/>
        <w:right w:val="none" w:sz="0" w:space="0" w:color="auto"/>
      </w:divBdr>
    </w:div>
    <w:div w:id="1644044823">
      <w:bodyDiv w:val="1"/>
      <w:marLeft w:val="0"/>
      <w:marRight w:val="0"/>
      <w:marTop w:val="0"/>
      <w:marBottom w:val="0"/>
      <w:divBdr>
        <w:top w:val="none" w:sz="0" w:space="0" w:color="auto"/>
        <w:left w:val="none" w:sz="0" w:space="0" w:color="auto"/>
        <w:bottom w:val="none" w:sz="0" w:space="0" w:color="auto"/>
        <w:right w:val="none" w:sz="0" w:space="0" w:color="auto"/>
      </w:divBdr>
    </w:div>
    <w:div w:id="1644238164">
      <w:bodyDiv w:val="1"/>
      <w:marLeft w:val="0"/>
      <w:marRight w:val="0"/>
      <w:marTop w:val="0"/>
      <w:marBottom w:val="0"/>
      <w:divBdr>
        <w:top w:val="none" w:sz="0" w:space="0" w:color="auto"/>
        <w:left w:val="none" w:sz="0" w:space="0" w:color="auto"/>
        <w:bottom w:val="none" w:sz="0" w:space="0" w:color="auto"/>
        <w:right w:val="none" w:sz="0" w:space="0" w:color="auto"/>
      </w:divBdr>
    </w:div>
    <w:div w:id="1644390006">
      <w:bodyDiv w:val="1"/>
      <w:marLeft w:val="0"/>
      <w:marRight w:val="0"/>
      <w:marTop w:val="0"/>
      <w:marBottom w:val="0"/>
      <w:divBdr>
        <w:top w:val="none" w:sz="0" w:space="0" w:color="auto"/>
        <w:left w:val="none" w:sz="0" w:space="0" w:color="auto"/>
        <w:bottom w:val="none" w:sz="0" w:space="0" w:color="auto"/>
        <w:right w:val="none" w:sz="0" w:space="0" w:color="auto"/>
      </w:divBdr>
    </w:div>
    <w:div w:id="1644657393">
      <w:bodyDiv w:val="1"/>
      <w:marLeft w:val="0"/>
      <w:marRight w:val="0"/>
      <w:marTop w:val="0"/>
      <w:marBottom w:val="0"/>
      <w:divBdr>
        <w:top w:val="none" w:sz="0" w:space="0" w:color="auto"/>
        <w:left w:val="none" w:sz="0" w:space="0" w:color="auto"/>
        <w:bottom w:val="none" w:sz="0" w:space="0" w:color="auto"/>
        <w:right w:val="none" w:sz="0" w:space="0" w:color="auto"/>
      </w:divBdr>
    </w:div>
    <w:div w:id="1645044470">
      <w:bodyDiv w:val="1"/>
      <w:marLeft w:val="0"/>
      <w:marRight w:val="0"/>
      <w:marTop w:val="0"/>
      <w:marBottom w:val="0"/>
      <w:divBdr>
        <w:top w:val="none" w:sz="0" w:space="0" w:color="auto"/>
        <w:left w:val="none" w:sz="0" w:space="0" w:color="auto"/>
        <w:bottom w:val="none" w:sz="0" w:space="0" w:color="auto"/>
        <w:right w:val="none" w:sz="0" w:space="0" w:color="auto"/>
      </w:divBdr>
    </w:div>
    <w:div w:id="1645159323">
      <w:bodyDiv w:val="1"/>
      <w:marLeft w:val="0"/>
      <w:marRight w:val="0"/>
      <w:marTop w:val="0"/>
      <w:marBottom w:val="0"/>
      <w:divBdr>
        <w:top w:val="none" w:sz="0" w:space="0" w:color="auto"/>
        <w:left w:val="none" w:sz="0" w:space="0" w:color="auto"/>
        <w:bottom w:val="none" w:sz="0" w:space="0" w:color="auto"/>
        <w:right w:val="none" w:sz="0" w:space="0" w:color="auto"/>
      </w:divBdr>
    </w:div>
    <w:div w:id="1645232443">
      <w:bodyDiv w:val="1"/>
      <w:marLeft w:val="0"/>
      <w:marRight w:val="0"/>
      <w:marTop w:val="0"/>
      <w:marBottom w:val="0"/>
      <w:divBdr>
        <w:top w:val="none" w:sz="0" w:space="0" w:color="auto"/>
        <w:left w:val="none" w:sz="0" w:space="0" w:color="auto"/>
        <w:bottom w:val="none" w:sz="0" w:space="0" w:color="auto"/>
        <w:right w:val="none" w:sz="0" w:space="0" w:color="auto"/>
      </w:divBdr>
    </w:div>
    <w:div w:id="1645236707">
      <w:bodyDiv w:val="1"/>
      <w:marLeft w:val="0"/>
      <w:marRight w:val="0"/>
      <w:marTop w:val="0"/>
      <w:marBottom w:val="0"/>
      <w:divBdr>
        <w:top w:val="none" w:sz="0" w:space="0" w:color="auto"/>
        <w:left w:val="none" w:sz="0" w:space="0" w:color="auto"/>
        <w:bottom w:val="none" w:sz="0" w:space="0" w:color="auto"/>
        <w:right w:val="none" w:sz="0" w:space="0" w:color="auto"/>
      </w:divBdr>
    </w:div>
    <w:div w:id="1645308707">
      <w:bodyDiv w:val="1"/>
      <w:marLeft w:val="0"/>
      <w:marRight w:val="0"/>
      <w:marTop w:val="0"/>
      <w:marBottom w:val="0"/>
      <w:divBdr>
        <w:top w:val="none" w:sz="0" w:space="0" w:color="auto"/>
        <w:left w:val="none" w:sz="0" w:space="0" w:color="auto"/>
        <w:bottom w:val="none" w:sz="0" w:space="0" w:color="auto"/>
        <w:right w:val="none" w:sz="0" w:space="0" w:color="auto"/>
      </w:divBdr>
    </w:div>
    <w:div w:id="1645349146">
      <w:bodyDiv w:val="1"/>
      <w:marLeft w:val="0"/>
      <w:marRight w:val="0"/>
      <w:marTop w:val="0"/>
      <w:marBottom w:val="0"/>
      <w:divBdr>
        <w:top w:val="none" w:sz="0" w:space="0" w:color="auto"/>
        <w:left w:val="none" w:sz="0" w:space="0" w:color="auto"/>
        <w:bottom w:val="none" w:sz="0" w:space="0" w:color="auto"/>
        <w:right w:val="none" w:sz="0" w:space="0" w:color="auto"/>
      </w:divBdr>
    </w:div>
    <w:div w:id="1645625441">
      <w:bodyDiv w:val="1"/>
      <w:marLeft w:val="0"/>
      <w:marRight w:val="0"/>
      <w:marTop w:val="0"/>
      <w:marBottom w:val="0"/>
      <w:divBdr>
        <w:top w:val="none" w:sz="0" w:space="0" w:color="auto"/>
        <w:left w:val="none" w:sz="0" w:space="0" w:color="auto"/>
        <w:bottom w:val="none" w:sz="0" w:space="0" w:color="auto"/>
        <w:right w:val="none" w:sz="0" w:space="0" w:color="auto"/>
      </w:divBdr>
    </w:div>
    <w:div w:id="1646276413">
      <w:bodyDiv w:val="1"/>
      <w:marLeft w:val="0"/>
      <w:marRight w:val="0"/>
      <w:marTop w:val="0"/>
      <w:marBottom w:val="0"/>
      <w:divBdr>
        <w:top w:val="none" w:sz="0" w:space="0" w:color="auto"/>
        <w:left w:val="none" w:sz="0" w:space="0" w:color="auto"/>
        <w:bottom w:val="none" w:sz="0" w:space="0" w:color="auto"/>
        <w:right w:val="none" w:sz="0" w:space="0" w:color="auto"/>
      </w:divBdr>
    </w:div>
    <w:div w:id="1646545133">
      <w:bodyDiv w:val="1"/>
      <w:marLeft w:val="0"/>
      <w:marRight w:val="0"/>
      <w:marTop w:val="0"/>
      <w:marBottom w:val="0"/>
      <w:divBdr>
        <w:top w:val="none" w:sz="0" w:space="0" w:color="auto"/>
        <w:left w:val="none" w:sz="0" w:space="0" w:color="auto"/>
        <w:bottom w:val="none" w:sz="0" w:space="0" w:color="auto"/>
        <w:right w:val="none" w:sz="0" w:space="0" w:color="auto"/>
      </w:divBdr>
    </w:div>
    <w:div w:id="1647079810">
      <w:bodyDiv w:val="1"/>
      <w:marLeft w:val="0"/>
      <w:marRight w:val="0"/>
      <w:marTop w:val="0"/>
      <w:marBottom w:val="0"/>
      <w:divBdr>
        <w:top w:val="none" w:sz="0" w:space="0" w:color="auto"/>
        <w:left w:val="none" w:sz="0" w:space="0" w:color="auto"/>
        <w:bottom w:val="none" w:sz="0" w:space="0" w:color="auto"/>
        <w:right w:val="none" w:sz="0" w:space="0" w:color="auto"/>
      </w:divBdr>
    </w:div>
    <w:div w:id="1647276529">
      <w:bodyDiv w:val="1"/>
      <w:marLeft w:val="0"/>
      <w:marRight w:val="0"/>
      <w:marTop w:val="0"/>
      <w:marBottom w:val="0"/>
      <w:divBdr>
        <w:top w:val="none" w:sz="0" w:space="0" w:color="auto"/>
        <w:left w:val="none" w:sz="0" w:space="0" w:color="auto"/>
        <w:bottom w:val="none" w:sz="0" w:space="0" w:color="auto"/>
        <w:right w:val="none" w:sz="0" w:space="0" w:color="auto"/>
      </w:divBdr>
    </w:div>
    <w:div w:id="1647314523">
      <w:bodyDiv w:val="1"/>
      <w:marLeft w:val="0"/>
      <w:marRight w:val="0"/>
      <w:marTop w:val="0"/>
      <w:marBottom w:val="0"/>
      <w:divBdr>
        <w:top w:val="none" w:sz="0" w:space="0" w:color="auto"/>
        <w:left w:val="none" w:sz="0" w:space="0" w:color="auto"/>
        <w:bottom w:val="none" w:sz="0" w:space="0" w:color="auto"/>
        <w:right w:val="none" w:sz="0" w:space="0" w:color="auto"/>
      </w:divBdr>
    </w:div>
    <w:div w:id="1647586403">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49086428">
      <w:bodyDiv w:val="1"/>
      <w:marLeft w:val="0"/>
      <w:marRight w:val="0"/>
      <w:marTop w:val="0"/>
      <w:marBottom w:val="0"/>
      <w:divBdr>
        <w:top w:val="none" w:sz="0" w:space="0" w:color="auto"/>
        <w:left w:val="none" w:sz="0" w:space="0" w:color="auto"/>
        <w:bottom w:val="none" w:sz="0" w:space="0" w:color="auto"/>
        <w:right w:val="none" w:sz="0" w:space="0" w:color="auto"/>
      </w:divBdr>
    </w:div>
    <w:div w:id="1649357935">
      <w:bodyDiv w:val="1"/>
      <w:marLeft w:val="0"/>
      <w:marRight w:val="0"/>
      <w:marTop w:val="0"/>
      <w:marBottom w:val="0"/>
      <w:divBdr>
        <w:top w:val="none" w:sz="0" w:space="0" w:color="auto"/>
        <w:left w:val="none" w:sz="0" w:space="0" w:color="auto"/>
        <w:bottom w:val="none" w:sz="0" w:space="0" w:color="auto"/>
        <w:right w:val="none" w:sz="0" w:space="0" w:color="auto"/>
      </w:divBdr>
    </w:div>
    <w:div w:id="1650016971">
      <w:bodyDiv w:val="1"/>
      <w:marLeft w:val="0"/>
      <w:marRight w:val="0"/>
      <w:marTop w:val="0"/>
      <w:marBottom w:val="0"/>
      <w:divBdr>
        <w:top w:val="none" w:sz="0" w:space="0" w:color="auto"/>
        <w:left w:val="none" w:sz="0" w:space="0" w:color="auto"/>
        <w:bottom w:val="none" w:sz="0" w:space="0" w:color="auto"/>
        <w:right w:val="none" w:sz="0" w:space="0" w:color="auto"/>
      </w:divBdr>
    </w:div>
    <w:div w:id="1650130973">
      <w:bodyDiv w:val="1"/>
      <w:marLeft w:val="0"/>
      <w:marRight w:val="0"/>
      <w:marTop w:val="0"/>
      <w:marBottom w:val="0"/>
      <w:divBdr>
        <w:top w:val="none" w:sz="0" w:space="0" w:color="auto"/>
        <w:left w:val="none" w:sz="0" w:space="0" w:color="auto"/>
        <w:bottom w:val="none" w:sz="0" w:space="0" w:color="auto"/>
        <w:right w:val="none" w:sz="0" w:space="0" w:color="auto"/>
      </w:divBdr>
    </w:div>
    <w:div w:id="1650212005">
      <w:bodyDiv w:val="1"/>
      <w:marLeft w:val="0"/>
      <w:marRight w:val="0"/>
      <w:marTop w:val="0"/>
      <w:marBottom w:val="0"/>
      <w:divBdr>
        <w:top w:val="none" w:sz="0" w:space="0" w:color="auto"/>
        <w:left w:val="none" w:sz="0" w:space="0" w:color="auto"/>
        <w:bottom w:val="none" w:sz="0" w:space="0" w:color="auto"/>
        <w:right w:val="none" w:sz="0" w:space="0" w:color="auto"/>
      </w:divBdr>
    </w:div>
    <w:div w:id="1650479687">
      <w:bodyDiv w:val="1"/>
      <w:marLeft w:val="0"/>
      <w:marRight w:val="0"/>
      <w:marTop w:val="0"/>
      <w:marBottom w:val="0"/>
      <w:divBdr>
        <w:top w:val="none" w:sz="0" w:space="0" w:color="auto"/>
        <w:left w:val="none" w:sz="0" w:space="0" w:color="auto"/>
        <w:bottom w:val="none" w:sz="0" w:space="0" w:color="auto"/>
        <w:right w:val="none" w:sz="0" w:space="0" w:color="auto"/>
      </w:divBdr>
    </w:div>
    <w:div w:id="1650480592">
      <w:bodyDiv w:val="1"/>
      <w:marLeft w:val="0"/>
      <w:marRight w:val="0"/>
      <w:marTop w:val="0"/>
      <w:marBottom w:val="0"/>
      <w:divBdr>
        <w:top w:val="none" w:sz="0" w:space="0" w:color="auto"/>
        <w:left w:val="none" w:sz="0" w:space="0" w:color="auto"/>
        <w:bottom w:val="none" w:sz="0" w:space="0" w:color="auto"/>
        <w:right w:val="none" w:sz="0" w:space="0" w:color="auto"/>
      </w:divBdr>
    </w:div>
    <w:div w:id="1650591491">
      <w:bodyDiv w:val="1"/>
      <w:marLeft w:val="0"/>
      <w:marRight w:val="0"/>
      <w:marTop w:val="0"/>
      <w:marBottom w:val="0"/>
      <w:divBdr>
        <w:top w:val="none" w:sz="0" w:space="0" w:color="auto"/>
        <w:left w:val="none" w:sz="0" w:space="0" w:color="auto"/>
        <w:bottom w:val="none" w:sz="0" w:space="0" w:color="auto"/>
        <w:right w:val="none" w:sz="0" w:space="0" w:color="auto"/>
      </w:divBdr>
    </w:div>
    <w:div w:id="1650863524">
      <w:bodyDiv w:val="1"/>
      <w:marLeft w:val="0"/>
      <w:marRight w:val="0"/>
      <w:marTop w:val="0"/>
      <w:marBottom w:val="0"/>
      <w:divBdr>
        <w:top w:val="none" w:sz="0" w:space="0" w:color="auto"/>
        <w:left w:val="none" w:sz="0" w:space="0" w:color="auto"/>
        <w:bottom w:val="none" w:sz="0" w:space="0" w:color="auto"/>
        <w:right w:val="none" w:sz="0" w:space="0" w:color="auto"/>
      </w:divBdr>
    </w:div>
    <w:div w:id="1651668943">
      <w:bodyDiv w:val="1"/>
      <w:marLeft w:val="0"/>
      <w:marRight w:val="0"/>
      <w:marTop w:val="0"/>
      <w:marBottom w:val="0"/>
      <w:divBdr>
        <w:top w:val="none" w:sz="0" w:space="0" w:color="auto"/>
        <w:left w:val="none" w:sz="0" w:space="0" w:color="auto"/>
        <w:bottom w:val="none" w:sz="0" w:space="0" w:color="auto"/>
        <w:right w:val="none" w:sz="0" w:space="0" w:color="auto"/>
      </w:divBdr>
    </w:div>
    <w:div w:id="1651714117">
      <w:bodyDiv w:val="1"/>
      <w:marLeft w:val="0"/>
      <w:marRight w:val="0"/>
      <w:marTop w:val="0"/>
      <w:marBottom w:val="0"/>
      <w:divBdr>
        <w:top w:val="none" w:sz="0" w:space="0" w:color="auto"/>
        <w:left w:val="none" w:sz="0" w:space="0" w:color="auto"/>
        <w:bottom w:val="none" w:sz="0" w:space="0" w:color="auto"/>
        <w:right w:val="none" w:sz="0" w:space="0" w:color="auto"/>
      </w:divBdr>
    </w:div>
    <w:div w:id="1652369863">
      <w:bodyDiv w:val="1"/>
      <w:marLeft w:val="0"/>
      <w:marRight w:val="0"/>
      <w:marTop w:val="0"/>
      <w:marBottom w:val="0"/>
      <w:divBdr>
        <w:top w:val="none" w:sz="0" w:space="0" w:color="auto"/>
        <w:left w:val="none" w:sz="0" w:space="0" w:color="auto"/>
        <w:bottom w:val="none" w:sz="0" w:space="0" w:color="auto"/>
        <w:right w:val="none" w:sz="0" w:space="0" w:color="auto"/>
      </w:divBdr>
    </w:div>
    <w:div w:id="1652557945">
      <w:bodyDiv w:val="1"/>
      <w:marLeft w:val="0"/>
      <w:marRight w:val="0"/>
      <w:marTop w:val="0"/>
      <w:marBottom w:val="0"/>
      <w:divBdr>
        <w:top w:val="none" w:sz="0" w:space="0" w:color="auto"/>
        <w:left w:val="none" w:sz="0" w:space="0" w:color="auto"/>
        <w:bottom w:val="none" w:sz="0" w:space="0" w:color="auto"/>
        <w:right w:val="none" w:sz="0" w:space="0" w:color="auto"/>
      </w:divBdr>
    </w:div>
    <w:div w:id="1652641058">
      <w:bodyDiv w:val="1"/>
      <w:marLeft w:val="0"/>
      <w:marRight w:val="0"/>
      <w:marTop w:val="0"/>
      <w:marBottom w:val="0"/>
      <w:divBdr>
        <w:top w:val="none" w:sz="0" w:space="0" w:color="auto"/>
        <w:left w:val="none" w:sz="0" w:space="0" w:color="auto"/>
        <w:bottom w:val="none" w:sz="0" w:space="0" w:color="auto"/>
        <w:right w:val="none" w:sz="0" w:space="0" w:color="auto"/>
      </w:divBdr>
    </w:div>
    <w:div w:id="1653437885">
      <w:bodyDiv w:val="1"/>
      <w:marLeft w:val="0"/>
      <w:marRight w:val="0"/>
      <w:marTop w:val="0"/>
      <w:marBottom w:val="0"/>
      <w:divBdr>
        <w:top w:val="none" w:sz="0" w:space="0" w:color="auto"/>
        <w:left w:val="none" w:sz="0" w:space="0" w:color="auto"/>
        <w:bottom w:val="none" w:sz="0" w:space="0" w:color="auto"/>
        <w:right w:val="none" w:sz="0" w:space="0" w:color="auto"/>
      </w:divBdr>
    </w:div>
    <w:div w:id="1653875908">
      <w:bodyDiv w:val="1"/>
      <w:marLeft w:val="0"/>
      <w:marRight w:val="0"/>
      <w:marTop w:val="0"/>
      <w:marBottom w:val="0"/>
      <w:divBdr>
        <w:top w:val="none" w:sz="0" w:space="0" w:color="auto"/>
        <w:left w:val="none" w:sz="0" w:space="0" w:color="auto"/>
        <w:bottom w:val="none" w:sz="0" w:space="0" w:color="auto"/>
        <w:right w:val="none" w:sz="0" w:space="0" w:color="auto"/>
      </w:divBdr>
    </w:div>
    <w:div w:id="1653944815">
      <w:bodyDiv w:val="1"/>
      <w:marLeft w:val="0"/>
      <w:marRight w:val="0"/>
      <w:marTop w:val="0"/>
      <w:marBottom w:val="0"/>
      <w:divBdr>
        <w:top w:val="none" w:sz="0" w:space="0" w:color="auto"/>
        <w:left w:val="none" w:sz="0" w:space="0" w:color="auto"/>
        <w:bottom w:val="none" w:sz="0" w:space="0" w:color="auto"/>
        <w:right w:val="none" w:sz="0" w:space="0" w:color="auto"/>
      </w:divBdr>
    </w:div>
    <w:div w:id="1654215695">
      <w:bodyDiv w:val="1"/>
      <w:marLeft w:val="0"/>
      <w:marRight w:val="0"/>
      <w:marTop w:val="0"/>
      <w:marBottom w:val="0"/>
      <w:divBdr>
        <w:top w:val="none" w:sz="0" w:space="0" w:color="auto"/>
        <w:left w:val="none" w:sz="0" w:space="0" w:color="auto"/>
        <w:bottom w:val="none" w:sz="0" w:space="0" w:color="auto"/>
        <w:right w:val="none" w:sz="0" w:space="0" w:color="auto"/>
      </w:divBdr>
    </w:div>
    <w:div w:id="1654330019">
      <w:bodyDiv w:val="1"/>
      <w:marLeft w:val="0"/>
      <w:marRight w:val="0"/>
      <w:marTop w:val="0"/>
      <w:marBottom w:val="0"/>
      <w:divBdr>
        <w:top w:val="none" w:sz="0" w:space="0" w:color="auto"/>
        <w:left w:val="none" w:sz="0" w:space="0" w:color="auto"/>
        <w:bottom w:val="none" w:sz="0" w:space="0" w:color="auto"/>
        <w:right w:val="none" w:sz="0" w:space="0" w:color="auto"/>
      </w:divBdr>
    </w:div>
    <w:div w:id="1654480995">
      <w:bodyDiv w:val="1"/>
      <w:marLeft w:val="0"/>
      <w:marRight w:val="0"/>
      <w:marTop w:val="0"/>
      <w:marBottom w:val="0"/>
      <w:divBdr>
        <w:top w:val="none" w:sz="0" w:space="0" w:color="auto"/>
        <w:left w:val="none" w:sz="0" w:space="0" w:color="auto"/>
        <w:bottom w:val="none" w:sz="0" w:space="0" w:color="auto"/>
        <w:right w:val="none" w:sz="0" w:space="0" w:color="auto"/>
      </w:divBdr>
    </w:div>
    <w:div w:id="1654719379">
      <w:bodyDiv w:val="1"/>
      <w:marLeft w:val="0"/>
      <w:marRight w:val="0"/>
      <w:marTop w:val="0"/>
      <w:marBottom w:val="0"/>
      <w:divBdr>
        <w:top w:val="none" w:sz="0" w:space="0" w:color="auto"/>
        <w:left w:val="none" w:sz="0" w:space="0" w:color="auto"/>
        <w:bottom w:val="none" w:sz="0" w:space="0" w:color="auto"/>
        <w:right w:val="none" w:sz="0" w:space="0" w:color="auto"/>
      </w:divBdr>
    </w:div>
    <w:div w:id="1654796765">
      <w:bodyDiv w:val="1"/>
      <w:marLeft w:val="0"/>
      <w:marRight w:val="0"/>
      <w:marTop w:val="0"/>
      <w:marBottom w:val="0"/>
      <w:divBdr>
        <w:top w:val="none" w:sz="0" w:space="0" w:color="auto"/>
        <w:left w:val="none" w:sz="0" w:space="0" w:color="auto"/>
        <w:bottom w:val="none" w:sz="0" w:space="0" w:color="auto"/>
        <w:right w:val="none" w:sz="0" w:space="0" w:color="auto"/>
      </w:divBdr>
    </w:div>
    <w:div w:id="1655451472">
      <w:bodyDiv w:val="1"/>
      <w:marLeft w:val="0"/>
      <w:marRight w:val="0"/>
      <w:marTop w:val="0"/>
      <w:marBottom w:val="0"/>
      <w:divBdr>
        <w:top w:val="none" w:sz="0" w:space="0" w:color="auto"/>
        <w:left w:val="none" w:sz="0" w:space="0" w:color="auto"/>
        <w:bottom w:val="none" w:sz="0" w:space="0" w:color="auto"/>
        <w:right w:val="none" w:sz="0" w:space="0" w:color="auto"/>
      </w:divBdr>
    </w:div>
    <w:div w:id="1655528237">
      <w:bodyDiv w:val="1"/>
      <w:marLeft w:val="0"/>
      <w:marRight w:val="0"/>
      <w:marTop w:val="0"/>
      <w:marBottom w:val="0"/>
      <w:divBdr>
        <w:top w:val="none" w:sz="0" w:space="0" w:color="auto"/>
        <w:left w:val="none" w:sz="0" w:space="0" w:color="auto"/>
        <w:bottom w:val="none" w:sz="0" w:space="0" w:color="auto"/>
        <w:right w:val="none" w:sz="0" w:space="0" w:color="auto"/>
      </w:divBdr>
    </w:div>
    <w:div w:id="1656570345">
      <w:bodyDiv w:val="1"/>
      <w:marLeft w:val="0"/>
      <w:marRight w:val="0"/>
      <w:marTop w:val="0"/>
      <w:marBottom w:val="0"/>
      <w:divBdr>
        <w:top w:val="none" w:sz="0" w:space="0" w:color="auto"/>
        <w:left w:val="none" w:sz="0" w:space="0" w:color="auto"/>
        <w:bottom w:val="none" w:sz="0" w:space="0" w:color="auto"/>
        <w:right w:val="none" w:sz="0" w:space="0" w:color="auto"/>
      </w:divBdr>
    </w:div>
    <w:div w:id="1656572837">
      <w:bodyDiv w:val="1"/>
      <w:marLeft w:val="0"/>
      <w:marRight w:val="0"/>
      <w:marTop w:val="0"/>
      <w:marBottom w:val="0"/>
      <w:divBdr>
        <w:top w:val="none" w:sz="0" w:space="0" w:color="auto"/>
        <w:left w:val="none" w:sz="0" w:space="0" w:color="auto"/>
        <w:bottom w:val="none" w:sz="0" w:space="0" w:color="auto"/>
        <w:right w:val="none" w:sz="0" w:space="0" w:color="auto"/>
      </w:divBdr>
    </w:div>
    <w:div w:id="1656832075">
      <w:bodyDiv w:val="1"/>
      <w:marLeft w:val="0"/>
      <w:marRight w:val="0"/>
      <w:marTop w:val="0"/>
      <w:marBottom w:val="0"/>
      <w:divBdr>
        <w:top w:val="none" w:sz="0" w:space="0" w:color="auto"/>
        <w:left w:val="none" w:sz="0" w:space="0" w:color="auto"/>
        <w:bottom w:val="none" w:sz="0" w:space="0" w:color="auto"/>
        <w:right w:val="none" w:sz="0" w:space="0" w:color="auto"/>
      </w:divBdr>
    </w:div>
    <w:div w:id="1656881443">
      <w:bodyDiv w:val="1"/>
      <w:marLeft w:val="0"/>
      <w:marRight w:val="0"/>
      <w:marTop w:val="0"/>
      <w:marBottom w:val="0"/>
      <w:divBdr>
        <w:top w:val="none" w:sz="0" w:space="0" w:color="auto"/>
        <w:left w:val="none" w:sz="0" w:space="0" w:color="auto"/>
        <w:bottom w:val="none" w:sz="0" w:space="0" w:color="auto"/>
        <w:right w:val="none" w:sz="0" w:space="0" w:color="auto"/>
      </w:divBdr>
    </w:div>
    <w:div w:id="1657026857">
      <w:bodyDiv w:val="1"/>
      <w:marLeft w:val="0"/>
      <w:marRight w:val="0"/>
      <w:marTop w:val="0"/>
      <w:marBottom w:val="0"/>
      <w:divBdr>
        <w:top w:val="none" w:sz="0" w:space="0" w:color="auto"/>
        <w:left w:val="none" w:sz="0" w:space="0" w:color="auto"/>
        <w:bottom w:val="none" w:sz="0" w:space="0" w:color="auto"/>
        <w:right w:val="none" w:sz="0" w:space="0" w:color="auto"/>
      </w:divBdr>
    </w:div>
    <w:div w:id="1657151205">
      <w:bodyDiv w:val="1"/>
      <w:marLeft w:val="0"/>
      <w:marRight w:val="0"/>
      <w:marTop w:val="0"/>
      <w:marBottom w:val="0"/>
      <w:divBdr>
        <w:top w:val="none" w:sz="0" w:space="0" w:color="auto"/>
        <w:left w:val="none" w:sz="0" w:space="0" w:color="auto"/>
        <w:bottom w:val="none" w:sz="0" w:space="0" w:color="auto"/>
        <w:right w:val="none" w:sz="0" w:space="0" w:color="auto"/>
      </w:divBdr>
    </w:div>
    <w:div w:id="1657340773">
      <w:bodyDiv w:val="1"/>
      <w:marLeft w:val="0"/>
      <w:marRight w:val="0"/>
      <w:marTop w:val="0"/>
      <w:marBottom w:val="0"/>
      <w:divBdr>
        <w:top w:val="none" w:sz="0" w:space="0" w:color="auto"/>
        <w:left w:val="none" w:sz="0" w:space="0" w:color="auto"/>
        <w:bottom w:val="none" w:sz="0" w:space="0" w:color="auto"/>
        <w:right w:val="none" w:sz="0" w:space="0" w:color="auto"/>
      </w:divBdr>
    </w:div>
    <w:div w:id="1657489316">
      <w:bodyDiv w:val="1"/>
      <w:marLeft w:val="0"/>
      <w:marRight w:val="0"/>
      <w:marTop w:val="0"/>
      <w:marBottom w:val="0"/>
      <w:divBdr>
        <w:top w:val="none" w:sz="0" w:space="0" w:color="auto"/>
        <w:left w:val="none" w:sz="0" w:space="0" w:color="auto"/>
        <w:bottom w:val="none" w:sz="0" w:space="0" w:color="auto"/>
        <w:right w:val="none" w:sz="0" w:space="0" w:color="auto"/>
      </w:divBdr>
    </w:div>
    <w:div w:id="1658269682">
      <w:bodyDiv w:val="1"/>
      <w:marLeft w:val="0"/>
      <w:marRight w:val="0"/>
      <w:marTop w:val="0"/>
      <w:marBottom w:val="0"/>
      <w:divBdr>
        <w:top w:val="none" w:sz="0" w:space="0" w:color="auto"/>
        <w:left w:val="none" w:sz="0" w:space="0" w:color="auto"/>
        <w:bottom w:val="none" w:sz="0" w:space="0" w:color="auto"/>
        <w:right w:val="none" w:sz="0" w:space="0" w:color="auto"/>
      </w:divBdr>
    </w:div>
    <w:div w:id="1658655486">
      <w:bodyDiv w:val="1"/>
      <w:marLeft w:val="0"/>
      <w:marRight w:val="0"/>
      <w:marTop w:val="0"/>
      <w:marBottom w:val="0"/>
      <w:divBdr>
        <w:top w:val="none" w:sz="0" w:space="0" w:color="auto"/>
        <w:left w:val="none" w:sz="0" w:space="0" w:color="auto"/>
        <w:bottom w:val="none" w:sz="0" w:space="0" w:color="auto"/>
        <w:right w:val="none" w:sz="0" w:space="0" w:color="auto"/>
      </w:divBdr>
    </w:div>
    <w:div w:id="1659074320">
      <w:bodyDiv w:val="1"/>
      <w:marLeft w:val="0"/>
      <w:marRight w:val="0"/>
      <w:marTop w:val="0"/>
      <w:marBottom w:val="0"/>
      <w:divBdr>
        <w:top w:val="none" w:sz="0" w:space="0" w:color="auto"/>
        <w:left w:val="none" w:sz="0" w:space="0" w:color="auto"/>
        <w:bottom w:val="none" w:sz="0" w:space="0" w:color="auto"/>
        <w:right w:val="none" w:sz="0" w:space="0" w:color="auto"/>
      </w:divBdr>
    </w:div>
    <w:div w:id="1659263104">
      <w:bodyDiv w:val="1"/>
      <w:marLeft w:val="0"/>
      <w:marRight w:val="0"/>
      <w:marTop w:val="0"/>
      <w:marBottom w:val="0"/>
      <w:divBdr>
        <w:top w:val="none" w:sz="0" w:space="0" w:color="auto"/>
        <w:left w:val="none" w:sz="0" w:space="0" w:color="auto"/>
        <w:bottom w:val="none" w:sz="0" w:space="0" w:color="auto"/>
        <w:right w:val="none" w:sz="0" w:space="0" w:color="auto"/>
      </w:divBdr>
    </w:div>
    <w:div w:id="1659309019">
      <w:bodyDiv w:val="1"/>
      <w:marLeft w:val="0"/>
      <w:marRight w:val="0"/>
      <w:marTop w:val="0"/>
      <w:marBottom w:val="0"/>
      <w:divBdr>
        <w:top w:val="none" w:sz="0" w:space="0" w:color="auto"/>
        <w:left w:val="none" w:sz="0" w:space="0" w:color="auto"/>
        <w:bottom w:val="none" w:sz="0" w:space="0" w:color="auto"/>
        <w:right w:val="none" w:sz="0" w:space="0" w:color="auto"/>
      </w:divBdr>
    </w:div>
    <w:div w:id="1659335619">
      <w:bodyDiv w:val="1"/>
      <w:marLeft w:val="0"/>
      <w:marRight w:val="0"/>
      <w:marTop w:val="0"/>
      <w:marBottom w:val="0"/>
      <w:divBdr>
        <w:top w:val="none" w:sz="0" w:space="0" w:color="auto"/>
        <w:left w:val="none" w:sz="0" w:space="0" w:color="auto"/>
        <w:bottom w:val="none" w:sz="0" w:space="0" w:color="auto"/>
        <w:right w:val="none" w:sz="0" w:space="0" w:color="auto"/>
      </w:divBdr>
    </w:div>
    <w:div w:id="1659336873">
      <w:bodyDiv w:val="1"/>
      <w:marLeft w:val="0"/>
      <w:marRight w:val="0"/>
      <w:marTop w:val="0"/>
      <w:marBottom w:val="0"/>
      <w:divBdr>
        <w:top w:val="none" w:sz="0" w:space="0" w:color="auto"/>
        <w:left w:val="none" w:sz="0" w:space="0" w:color="auto"/>
        <w:bottom w:val="none" w:sz="0" w:space="0" w:color="auto"/>
        <w:right w:val="none" w:sz="0" w:space="0" w:color="auto"/>
      </w:divBdr>
    </w:div>
    <w:div w:id="1659649630">
      <w:bodyDiv w:val="1"/>
      <w:marLeft w:val="0"/>
      <w:marRight w:val="0"/>
      <w:marTop w:val="0"/>
      <w:marBottom w:val="0"/>
      <w:divBdr>
        <w:top w:val="none" w:sz="0" w:space="0" w:color="auto"/>
        <w:left w:val="none" w:sz="0" w:space="0" w:color="auto"/>
        <w:bottom w:val="none" w:sz="0" w:space="0" w:color="auto"/>
        <w:right w:val="none" w:sz="0" w:space="0" w:color="auto"/>
      </w:divBdr>
    </w:div>
    <w:div w:id="1659849027">
      <w:bodyDiv w:val="1"/>
      <w:marLeft w:val="0"/>
      <w:marRight w:val="0"/>
      <w:marTop w:val="0"/>
      <w:marBottom w:val="0"/>
      <w:divBdr>
        <w:top w:val="none" w:sz="0" w:space="0" w:color="auto"/>
        <w:left w:val="none" w:sz="0" w:space="0" w:color="auto"/>
        <w:bottom w:val="none" w:sz="0" w:space="0" w:color="auto"/>
        <w:right w:val="none" w:sz="0" w:space="0" w:color="auto"/>
      </w:divBdr>
    </w:div>
    <w:div w:id="1660305177">
      <w:bodyDiv w:val="1"/>
      <w:marLeft w:val="0"/>
      <w:marRight w:val="0"/>
      <w:marTop w:val="0"/>
      <w:marBottom w:val="0"/>
      <w:divBdr>
        <w:top w:val="none" w:sz="0" w:space="0" w:color="auto"/>
        <w:left w:val="none" w:sz="0" w:space="0" w:color="auto"/>
        <w:bottom w:val="none" w:sz="0" w:space="0" w:color="auto"/>
        <w:right w:val="none" w:sz="0" w:space="0" w:color="auto"/>
      </w:divBdr>
    </w:div>
    <w:div w:id="1661033320">
      <w:bodyDiv w:val="1"/>
      <w:marLeft w:val="0"/>
      <w:marRight w:val="0"/>
      <w:marTop w:val="0"/>
      <w:marBottom w:val="0"/>
      <w:divBdr>
        <w:top w:val="none" w:sz="0" w:space="0" w:color="auto"/>
        <w:left w:val="none" w:sz="0" w:space="0" w:color="auto"/>
        <w:bottom w:val="none" w:sz="0" w:space="0" w:color="auto"/>
        <w:right w:val="none" w:sz="0" w:space="0" w:color="auto"/>
      </w:divBdr>
    </w:div>
    <w:div w:id="1661081765">
      <w:bodyDiv w:val="1"/>
      <w:marLeft w:val="0"/>
      <w:marRight w:val="0"/>
      <w:marTop w:val="0"/>
      <w:marBottom w:val="0"/>
      <w:divBdr>
        <w:top w:val="none" w:sz="0" w:space="0" w:color="auto"/>
        <w:left w:val="none" w:sz="0" w:space="0" w:color="auto"/>
        <w:bottom w:val="none" w:sz="0" w:space="0" w:color="auto"/>
        <w:right w:val="none" w:sz="0" w:space="0" w:color="auto"/>
      </w:divBdr>
    </w:div>
    <w:div w:id="1661543101">
      <w:bodyDiv w:val="1"/>
      <w:marLeft w:val="0"/>
      <w:marRight w:val="0"/>
      <w:marTop w:val="0"/>
      <w:marBottom w:val="0"/>
      <w:divBdr>
        <w:top w:val="none" w:sz="0" w:space="0" w:color="auto"/>
        <w:left w:val="none" w:sz="0" w:space="0" w:color="auto"/>
        <w:bottom w:val="none" w:sz="0" w:space="0" w:color="auto"/>
        <w:right w:val="none" w:sz="0" w:space="0" w:color="auto"/>
      </w:divBdr>
    </w:div>
    <w:div w:id="1661613805">
      <w:bodyDiv w:val="1"/>
      <w:marLeft w:val="0"/>
      <w:marRight w:val="0"/>
      <w:marTop w:val="0"/>
      <w:marBottom w:val="0"/>
      <w:divBdr>
        <w:top w:val="none" w:sz="0" w:space="0" w:color="auto"/>
        <w:left w:val="none" w:sz="0" w:space="0" w:color="auto"/>
        <w:bottom w:val="none" w:sz="0" w:space="0" w:color="auto"/>
        <w:right w:val="none" w:sz="0" w:space="0" w:color="auto"/>
      </w:divBdr>
    </w:div>
    <w:div w:id="1662540791">
      <w:bodyDiv w:val="1"/>
      <w:marLeft w:val="0"/>
      <w:marRight w:val="0"/>
      <w:marTop w:val="0"/>
      <w:marBottom w:val="0"/>
      <w:divBdr>
        <w:top w:val="none" w:sz="0" w:space="0" w:color="auto"/>
        <w:left w:val="none" w:sz="0" w:space="0" w:color="auto"/>
        <w:bottom w:val="none" w:sz="0" w:space="0" w:color="auto"/>
        <w:right w:val="none" w:sz="0" w:space="0" w:color="auto"/>
      </w:divBdr>
    </w:div>
    <w:div w:id="1662612928">
      <w:bodyDiv w:val="1"/>
      <w:marLeft w:val="0"/>
      <w:marRight w:val="0"/>
      <w:marTop w:val="0"/>
      <w:marBottom w:val="0"/>
      <w:divBdr>
        <w:top w:val="none" w:sz="0" w:space="0" w:color="auto"/>
        <w:left w:val="none" w:sz="0" w:space="0" w:color="auto"/>
        <w:bottom w:val="none" w:sz="0" w:space="0" w:color="auto"/>
        <w:right w:val="none" w:sz="0" w:space="0" w:color="auto"/>
      </w:divBdr>
    </w:div>
    <w:div w:id="1662729576">
      <w:bodyDiv w:val="1"/>
      <w:marLeft w:val="0"/>
      <w:marRight w:val="0"/>
      <w:marTop w:val="0"/>
      <w:marBottom w:val="0"/>
      <w:divBdr>
        <w:top w:val="none" w:sz="0" w:space="0" w:color="auto"/>
        <w:left w:val="none" w:sz="0" w:space="0" w:color="auto"/>
        <w:bottom w:val="none" w:sz="0" w:space="0" w:color="auto"/>
        <w:right w:val="none" w:sz="0" w:space="0" w:color="auto"/>
      </w:divBdr>
    </w:div>
    <w:div w:id="1662847769">
      <w:bodyDiv w:val="1"/>
      <w:marLeft w:val="0"/>
      <w:marRight w:val="0"/>
      <w:marTop w:val="0"/>
      <w:marBottom w:val="0"/>
      <w:divBdr>
        <w:top w:val="none" w:sz="0" w:space="0" w:color="auto"/>
        <w:left w:val="none" w:sz="0" w:space="0" w:color="auto"/>
        <w:bottom w:val="none" w:sz="0" w:space="0" w:color="auto"/>
        <w:right w:val="none" w:sz="0" w:space="0" w:color="auto"/>
      </w:divBdr>
    </w:div>
    <w:div w:id="1663196301">
      <w:bodyDiv w:val="1"/>
      <w:marLeft w:val="0"/>
      <w:marRight w:val="0"/>
      <w:marTop w:val="0"/>
      <w:marBottom w:val="0"/>
      <w:divBdr>
        <w:top w:val="none" w:sz="0" w:space="0" w:color="auto"/>
        <w:left w:val="none" w:sz="0" w:space="0" w:color="auto"/>
        <w:bottom w:val="none" w:sz="0" w:space="0" w:color="auto"/>
        <w:right w:val="none" w:sz="0" w:space="0" w:color="auto"/>
      </w:divBdr>
    </w:div>
    <w:div w:id="1663387866">
      <w:bodyDiv w:val="1"/>
      <w:marLeft w:val="0"/>
      <w:marRight w:val="0"/>
      <w:marTop w:val="0"/>
      <w:marBottom w:val="0"/>
      <w:divBdr>
        <w:top w:val="none" w:sz="0" w:space="0" w:color="auto"/>
        <w:left w:val="none" w:sz="0" w:space="0" w:color="auto"/>
        <w:bottom w:val="none" w:sz="0" w:space="0" w:color="auto"/>
        <w:right w:val="none" w:sz="0" w:space="0" w:color="auto"/>
      </w:divBdr>
    </w:div>
    <w:div w:id="1663389469">
      <w:bodyDiv w:val="1"/>
      <w:marLeft w:val="0"/>
      <w:marRight w:val="0"/>
      <w:marTop w:val="0"/>
      <w:marBottom w:val="0"/>
      <w:divBdr>
        <w:top w:val="none" w:sz="0" w:space="0" w:color="auto"/>
        <w:left w:val="none" w:sz="0" w:space="0" w:color="auto"/>
        <w:bottom w:val="none" w:sz="0" w:space="0" w:color="auto"/>
        <w:right w:val="none" w:sz="0" w:space="0" w:color="auto"/>
      </w:divBdr>
    </w:div>
    <w:div w:id="1663776636">
      <w:bodyDiv w:val="1"/>
      <w:marLeft w:val="0"/>
      <w:marRight w:val="0"/>
      <w:marTop w:val="0"/>
      <w:marBottom w:val="0"/>
      <w:divBdr>
        <w:top w:val="none" w:sz="0" w:space="0" w:color="auto"/>
        <w:left w:val="none" w:sz="0" w:space="0" w:color="auto"/>
        <w:bottom w:val="none" w:sz="0" w:space="0" w:color="auto"/>
        <w:right w:val="none" w:sz="0" w:space="0" w:color="auto"/>
      </w:divBdr>
    </w:div>
    <w:div w:id="1663777385">
      <w:bodyDiv w:val="1"/>
      <w:marLeft w:val="0"/>
      <w:marRight w:val="0"/>
      <w:marTop w:val="0"/>
      <w:marBottom w:val="0"/>
      <w:divBdr>
        <w:top w:val="none" w:sz="0" w:space="0" w:color="auto"/>
        <w:left w:val="none" w:sz="0" w:space="0" w:color="auto"/>
        <w:bottom w:val="none" w:sz="0" w:space="0" w:color="auto"/>
        <w:right w:val="none" w:sz="0" w:space="0" w:color="auto"/>
      </w:divBdr>
    </w:div>
    <w:div w:id="1664237333">
      <w:bodyDiv w:val="1"/>
      <w:marLeft w:val="0"/>
      <w:marRight w:val="0"/>
      <w:marTop w:val="0"/>
      <w:marBottom w:val="0"/>
      <w:divBdr>
        <w:top w:val="none" w:sz="0" w:space="0" w:color="auto"/>
        <w:left w:val="none" w:sz="0" w:space="0" w:color="auto"/>
        <w:bottom w:val="none" w:sz="0" w:space="0" w:color="auto"/>
        <w:right w:val="none" w:sz="0" w:space="0" w:color="auto"/>
      </w:divBdr>
    </w:div>
    <w:div w:id="1664552096">
      <w:bodyDiv w:val="1"/>
      <w:marLeft w:val="0"/>
      <w:marRight w:val="0"/>
      <w:marTop w:val="0"/>
      <w:marBottom w:val="0"/>
      <w:divBdr>
        <w:top w:val="none" w:sz="0" w:space="0" w:color="auto"/>
        <w:left w:val="none" w:sz="0" w:space="0" w:color="auto"/>
        <w:bottom w:val="none" w:sz="0" w:space="0" w:color="auto"/>
        <w:right w:val="none" w:sz="0" w:space="0" w:color="auto"/>
      </w:divBdr>
    </w:div>
    <w:div w:id="1664696786">
      <w:bodyDiv w:val="1"/>
      <w:marLeft w:val="0"/>
      <w:marRight w:val="0"/>
      <w:marTop w:val="0"/>
      <w:marBottom w:val="0"/>
      <w:divBdr>
        <w:top w:val="none" w:sz="0" w:space="0" w:color="auto"/>
        <w:left w:val="none" w:sz="0" w:space="0" w:color="auto"/>
        <w:bottom w:val="none" w:sz="0" w:space="0" w:color="auto"/>
        <w:right w:val="none" w:sz="0" w:space="0" w:color="auto"/>
      </w:divBdr>
    </w:div>
    <w:div w:id="1664966823">
      <w:bodyDiv w:val="1"/>
      <w:marLeft w:val="0"/>
      <w:marRight w:val="0"/>
      <w:marTop w:val="0"/>
      <w:marBottom w:val="0"/>
      <w:divBdr>
        <w:top w:val="none" w:sz="0" w:space="0" w:color="auto"/>
        <w:left w:val="none" w:sz="0" w:space="0" w:color="auto"/>
        <w:bottom w:val="none" w:sz="0" w:space="0" w:color="auto"/>
        <w:right w:val="none" w:sz="0" w:space="0" w:color="auto"/>
      </w:divBdr>
    </w:div>
    <w:div w:id="1665088927">
      <w:bodyDiv w:val="1"/>
      <w:marLeft w:val="0"/>
      <w:marRight w:val="0"/>
      <w:marTop w:val="0"/>
      <w:marBottom w:val="0"/>
      <w:divBdr>
        <w:top w:val="none" w:sz="0" w:space="0" w:color="auto"/>
        <w:left w:val="none" w:sz="0" w:space="0" w:color="auto"/>
        <w:bottom w:val="none" w:sz="0" w:space="0" w:color="auto"/>
        <w:right w:val="none" w:sz="0" w:space="0" w:color="auto"/>
      </w:divBdr>
    </w:div>
    <w:div w:id="1665089290">
      <w:bodyDiv w:val="1"/>
      <w:marLeft w:val="0"/>
      <w:marRight w:val="0"/>
      <w:marTop w:val="0"/>
      <w:marBottom w:val="0"/>
      <w:divBdr>
        <w:top w:val="none" w:sz="0" w:space="0" w:color="auto"/>
        <w:left w:val="none" w:sz="0" w:space="0" w:color="auto"/>
        <w:bottom w:val="none" w:sz="0" w:space="0" w:color="auto"/>
        <w:right w:val="none" w:sz="0" w:space="0" w:color="auto"/>
      </w:divBdr>
    </w:div>
    <w:div w:id="1665430533">
      <w:bodyDiv w:val="1"/>
      <w:marLeft w:val="0"/>
      <w:marRight w:val="0"/>
      <w:marTop w:val="0"/>
      <w:marBottom w:val="0"/>
      <w:divBdr>
        <w:top w:val="none" w:sz="0" w:space="0" w:color="auto"/>
        <w:left w:val="none" w:sz="0" w:space="0" w:color="auto"/>
        <w:bottom w:val="none" w:sz="0" w:space="0" w:color="auto"/>
        <w:right w:val="none" w:sz="0" w:space="0" w:color="auto"/>
      </w:divBdr>
    </w:div>
    <w:div w:id="1665476607">
      <w:bodyDiv w:val="1"/>
      <w:marLeft w:val="0"/>
      <w:marRight w:val="0"/>
      <w:marTop w:val="0"/>
      <w:marBottom w:val="0"/>
      <w:divBdr>
        <w:top w:val="none" w:sz="0" w:space="0" w:color="auto"/>
        <w:left w:val="none" w:sz="0" w:space="0" w:color="auto"/>
        <w:bottom w:val="none" w:sz="0" w:space="0" w:color="auto"/>
        <w:right w:val="none" w:sz="0" w:space="0" w:color="auto"/>
      </w:divBdr>
    </w:div>
    <w:div w:id="1665549950">
      <w:bodyDiv w:val="1"/>
      <w:marLeft w:val="0"/>
      <w:marRight w:val="0"/>
      <w:marTop w:val="0"/>
      <w:marBottom w:val="0"/>
      <w:divBdr>
        <w:top w:val="none" w:sz="0" w:space="0" w:color="auto"/>
        <w:left w:val="none" w:sz="0" w:space="0" w:color="auto"/>
        <w:bottom w:val="none" w:sz="0" w:space="0" w:color="auto"/>
        <w:right w:val="none" w:sz="0" w:space="0" w:color="auto"/>
      </w:divBdr>
    </w:div>
    <w:div w:id="1665670390">
      <w:bodyDiv w:val="1"/>
      <w:marLeft w:val="0"/>
      <w:marRight w:val="0"/>
      <w:marTop w:val="0"/>
      <w:marBottom w:val="0"/>
      <w:divBdr>
        <w:top w:val="none" w:sz="0" w:space="0" w:color="auto"/>
        <w:left w:val="none" w:sz="0" w:space="0" w:color="auto"/>
        <w:bottom w:val="none" w:sz="0" w:space="0" w:color="auto"/>
        <w:right w:val="none" w:sz="0" w:space="0" w:color="auto"/>
      </w:divBdr>
    </w:div>
    <w:div w:id="1665859899">
      <w:bodyDiv w:val="1"/>
      <w:marLeft w:val="0"/>
      <w:marRight w:val="0"/>
      <w:marTop w:val="0"/>
      <w:marBottom w:val="0"/>
      <w:divBdr>
        <w:top w:val="none" w:sz="0" w:space="0" w:color="auto"/>
        <w:left w:val="none" w:sz="0" w:space="0" w:color="auto"/>
        <w:bottom w:val="none" w:sz="0" w:space="0" w:color="auto"/>
        <w:right w:val="none" w:sz="0" w:space="0" w:color="auto"/>
      </w:divBdr>
    </w:div>
    <w:div w:id="1666199426">
      <w:bodyDiv w:val="1"/>
      <w:marLeft w:val="0"/>
      <w:marRight w:val="0"/>
      <w:marTop w:val="0"/>
      <w:marBottom w:val="0"/>
      <w:divBdr>
        <w:top w:val="none" w:sz="0" w:space="0" w:color="auto"/>
        <w:left w:val="none" w:sz="0" w:space="0" w:color="auto"/>
        <w:bottom w:val="none" w:sz="0" w:space="0" w:color="auto"/>
        <w:right w:val="none" w:sz="0" w:space="0" w:color="auto"/>
      </w:divBdr>
    </w:div>
    <w:div w:id="1666663496">
      <w:bodyDiv w:val="1"/>
      <w:marLeft w:val="0"/>
      <w:marRight w:val="0"/>
      <w:marTop w:val="0"/>
      <w:marBottom w:val="0"/>
      <w:divBdr>
        <w:top w:val="none" w:sz="0" w:space="0" w:color="auto"/>
        <w:left w:val="none" w:sz="0" w:space="0" w:color="auto"/>
        <w:bottom w:val="none" w:sz="0" w:space="0" w:color="auto"/>
        <w:right w:val="none" w:sz="0" w:space="0" w:color="auto"/>
      </w:divBdr>
    </w:div>
    <w:div w:id="1666670352">
      <w:bodyDiv w:val="1"/>
      <w:marLeft w:val="0"/>
      <w:marRight w:val="0"/>
      <w:marTop w:val="0"/>
      <w:marBottom w:val="0"/>
      <w:divBdr>
        <w:top w:val="none" w:sz="0" w:space="0" w:color="auto"/>
        <w:left w:val="none" w:sz="0" w:space="0" w:color="auto"/>
        <w:bottom w:val="none" w:sz="0" w:space="0" w:color="auto"/>
        <w:right w:val="none" w:sz="0" w:space="0" w:color="auto"/>
      </w:divBdr>
    </w:div>
    <w:div w:id="1666931595">
      <w:bodyDiv w:val="1"/>
      <w:marLeft w:val="0"/>
      <w:marRight w:val="0"/>
      <w:marTop w:val="0"/>
      <w:marBottom w:val="0"/>
      <w:divBdr>
        <w:top w:val="none" w:sz="0" w:space="0" w:color="auto"/>
        <w:left w:val="none" w:sz="0" w:space="0" w:color="auto"/>
        <w:bottom w:val="none" w:sz="0" w:space="0" w:color="auto"/>
        <w:right w:val="none" w:sz="0" w:space="0" w:color="auto"/>
      </w:divBdr>
    </w:div>
    <w:div w:id="1667198698">
      <w:bodyDiv w:val="1"/>
      <w:marLeft w:val="0"/>
      <w:marRight w:val="0"/>
      <w:marTop w:val="0"/>
      <w:marBottom w:val="0"/>
      <w:divBdr>
        <w:top w:val="none" w:sz="0" w:space="0" w:color="auto"/>
        <w:left w:val="none" w:sz="0" w:space="0" w:color="auto"/>
        <w:bottom w:val="none" w:sz="0" w:space="0" w:color="auto"/>
        <w:right w:val="none" w:sz="0" w:space="0" w:color="auto"/>
      </w:divBdr>
    </w:div>
    <w:div w:id="1667243988">
      <w:bodyDiv w:val="1"/>
      <w:marLeft w:val="0"/>
      <w:marRight w:val="0"/>
      <w:marTop w:val="0"/>
      <w:marBottom w:val="0"/>
      <w:divBdr>
        <w:top w:val="none" w:sz="0" w:space="0" w:color="auto"/>
        <w:left w:val="none" w:sz="0" w:space="0" w:color="auto"/>
        <w:bottom w:val="none" w:sz="0" w:space="0" w:color="auto"/>
        <w:right w:val="none" w:sz="0" w:space="0" w:color="auto"/>
      </w:divBdr>
    </w:div>
    <w:div w:id="1667783291">
      <w:bodyDiv w:val="1"/>
      <w:marLeft w:val="0"/>
      <w:marRight w:val="0"/>
      <w:marTop w:val="0"/>
      <w:marBottom w:val="0"/>
      <w:divBdr>
        <w:top w:val="none" w:sz="0" w:space="0" w:color="auto"/>
        <w:left w:val="none" w:sz="0" w:space="0" w:color="auto"/>
        <w:bottom w:val="none" w:sz="0" w:space="0" w:color="auto"/>
        <w:right w:val="none" w:sz="0" w:space="0" w:color="auto"/>
      </w:divBdr>
    </w:div>
    <w:div w:id="1668098065">
      <w:bodyDiv w:val="1"/>
      <w:marLeft w:val="0"/>
      <w:marRight w:val="0"/>
      <w:marTop w:val="0"/>
      <w:marBottom w:val="0"/>
      <w:divBdr>
        <w:top w:val="none" w:sz="0" w:space="0" w:color="auto"/>
        <w:left w:val="none" w:sz="0" w:space="0" w:color="auto"/>
        <w:bottom w:val="none" w:sz="0" w:space="0" w:color="auto"/>
        <w:right w:val="none" w:sz="0" w:space="0" w:color="auto"/>
      </w:divBdr>
    </w:div>
    <w:div w:id="1668284577">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362174">
      <w:bodyDiv w:val="1"/>
      <w:marLeft w:val="0"/>
      <w:marRight w:val="0"/>
      <w:marTop w:val="0"/>
      <w:marBottom w:val="0"/>
      <w:divBdr>
        <w:top w:val="none" w:sz="0" w:space="0" w:color="auto"/>
        <w:left w:val="none" w:sz="0" w:space="0" w:color="auto"/>
        <w:bottom w:val="none" w:sz="0" w:space="0" w:color="auto"/>
        <w:right w:val="none" w:sz="0" w:space="0" w:color="auto"/>
      </w:divBdr>
    </w:div>
    <w:div w:id="1669483459">
      <w:bodyDiv w:val="1"/>
      <w:marLeft w:val="0"/>
      <w:marRight w:val="0"/>
      <w:marTop w:val="0"/>
      <w:marBottom w:val="0"/>
      <w:divBdr>
        <w:top w:val="none" w:sz="0" w:space="0" w:color="auto"/>
        <w:left w:val="none" w:sz="0" w:space="0" w:color="auto"/>
        <w:bottom w:val="none" w:sz="0" w:space="0" w:color="auto"/>
        <w:right w:val="none" w:sz="0" w:space="0" w:color="auto"/>
      </w:divBdr>
    </w:div>
    <w:div w:id="1669626740">
      <w:bodyDiv w:val="1"/>
      <w:marLeft w:val="0"/>
      <w:marRight w:val="0"/>
      <w:marTop w:val="0"/>
      <w:marBottom w:val="0"/>
      <w:divBdr>
        <w:top w:val="none" w:sz="0" w:space="0" w:color="auto"/>
        <w:left w:val="none" w:sz="0" w:space="0" w:color="auto"/>
        <w:bottom w:val="none" w:sz="0" w:space="0" w:color="auto"/>
        <w:right w:val="none" w:sz="0" w:space="0" w:color="auto"/>
      </w:divBdr>
    </w:div>
    <w:div w:id="1669744775">
      <w:bodyDiv w:val="1"/>
      <w:marLeft w:val="0"/>
      <w:marRight w:val="0"/>
      <w:marTop w:val="0"/>
      <w:marBottom w:val="0"/>
      <w:divBdr>
        <w:top w:val="none" w:sz="0" w:space="0" w:color="auto"/>
        <w:left w:val="none" w:sz="0" w:space="0" w:color="auto"/>
        <w:bottom w:val="none" w:sz="0" w:space="0" w:color="auto"/>
        <w:right w:val="none" w:sz="0" w:space="0" w:color="auto"/>
      </w:divBdr>
    </w:div>
    <w:div w:id="1669866581">
      <w:bodyDiv w:val="1"/>
      <w:marLeft w:val="0"/>
      <w:marRight w:val="0"/>
      <w:marTop w:val="0"/>
      <w:marBottom w:val="0"/>
      <w:divBdr>
        <w:top w:val="none" w:sz="0" w:space="0" w:color="auto"/>
        <w:left w:val="none" w:sz="0" w:space="0" w:color="auto"/>
        <w:bottom w:val="none" w:sz="0" w:space="0" w:color="auto"/>
        <w:right w:val="none" w:sz="0" w:space="0" w:color="auto"/>
      </w:divBdr>
    </w:div>
    <w:div w:id="1669940106">
      <w:bodyDiv w:val="1"/>
      <w:marLeft w:val="0"/>
      <w:marRight w:val="0"/>
      <w:marTop w:val="0"/>
      <w:marBottom w:val="0"/>
      <w:divBdr>
        <w:top w:val="none" w:sz="0" w:space="0" w:color="auto"/>
        <w:left w:val="none" w:sz="0" w:space="0" w:color="auto"/>
        <w:bottom w:val="none" w:sz="0" w:space="0" w:color="auto"/>
        <w:right w:val="none" w:sz="0" w:space="0" w:color="auto"/>
      </w:divBdr>
    </w:div>
    <w:div w:id="1669942030">
      <w:bodyDiv w:val="1"/>
      <w:marLeft w:val="0"/>
      <w:marRight w:val="0"/>
      <w:marTop w:val="0"/>
      <w:marBottom w:val="0"/>
      <w:divBdr>
        <w:top w:val="none" w:sz="0" w:space="0" w:color="auto"/>
        <w:left w:val="none" w:sz="0" w:space="0" w:color="auto"/>
        <w:bottom w:val="none" w:sz="0" w:space="0" w:color="auto"/>
        <w:right w:val="none" w:sz="0" w:space="0" w:color="auto"/>
      </w:divBdr>
    </w:div>
    <w:div w:id="1671103383">
      <w:bodyDiv w:val="1"/>
      <w:marLeft w:val="0"/>
      <w:marRight w:val="0"/>
      <w:marTop w:val="0"/>
      <w:marBottom w:val="0"/>
      <w:divBdr>
        <w:top w:val="none" w:sz="0" w:space="0" w:color="auto"/>
        <w:left w:val="none" w:sz="0" w:space="0" w:color="auto"/>
        <w:bottom w:val="none" w:sz="0" w:space="0" w:color="auto"/>
        <w:right w:val="none" w:sz="0" w:space="0" w:color="auto"/>
      </w:divBdr>
    </w:div>
    <w:div w:id="1671299424">
      <w:bodyDiv w:val="1"/>
      <w:marLeft w:val="0"/>
      <w:marRight w:val="0"/>
      <w:marTop w:val="0"/>
      <w:marBottom w:val="0"/>
      <w:divBdr>
        <w:top w:val="none" w:sz="0" w:space="0" w:color="auto"/>
        <w:left w:val="none" w:sz="0" w:space="0" w:color="auto"/>
        <w:bottom w:val="none" w:sz="0" w:space="0" w:color="auto"/>
        <w:right w:val="none" w:sz="0" w:space="0" w:color="auto"/>
      </w:divBdr>
    </w:div>
    <w:div w:id="1671566402">
      <w:bodyDiv w:val="1"/>
      <w:marLeft w:val="0"/>
      <w:marRight w:val="0"/>
      <w:marTop w:val="0"/>
      <w:marBottom w:val="0"/>
      <w:divBdr>
        <w:top w:val="none" w:sz="0" w:space="0" w:color="auto"/>
        <w:left w:val="none" w:sz="0" w:space="0" w:color="auto"/>
        <w:bottom w:val="none" w:sz="0" w:space="0" w:color="auto"/>
        <w:right w:val="none" w:sz="0" w:space="0" w:color="auto"/>
      </w:divBdr>
    </w:div>
    <w:div w:id="1671637118">
      <w:bodyDiv w:val="1"/>
      <w:marLeft w:val="0"/>
      <w:marRight w:val="0"/>
      <w:marTop w:val="0"/>
      <w:marBottom w:val="0"/>
      <w:divBdr>
        <w:top w:val="none" w:sz="0" w:space="0" w:color="auto"/>
        <w:left w:val="none" w:sz="0" w:space="0" w:color="auto"/>
        <w:bottom w:val="none" w:sz="0" w:space="0" w:color="auto"/>
        <w:right w:val="none" w:sz="0" w:space="0" w:color="auto"/>
      </w:divBdr>
    </w:div>
    <w:div w:id="1671789388">
      <w:bodyDiv w:val="1"/>
      <w:marLeft w:val="0"/>
      <w:marRight w:val="0"/>
      <w:marTop w:val="0"/>
      <w:marBottom w:val="0"/>
      <w:divBdr>
        <w:top w:val="none" w:sz="0" w:space="0" w:color="auto"/>
        <w:left w:val="none" w:sz="0" w:space="0" w:color="auto"/>
        <w:bottom w:val="none" w:sz="0" w:space="0" w:color="auto"/>
        <w:right w:val="none" w:sz="0" w:space="0" w:color="auto"/>
      </w:divBdr>
    </w:div>
    <w:div w:id="1671829739">
      <w:bodyDiv w:val="1"/>
      <w:marLeft w:val="0"/>
      <w:marRight w:val="0"/>
      <w:marTop w:val="0"/>
      <w:marBottom w:val="0"/>
      <w:divBdr>
        <w:top w:val="none" w:sz="0" w:space="0" w:color="auto"/>
        <w:left w:val="none" w:sz="0" w:space="0" w:color="auto"/>
        <w:bottom w:val="none" w:sz="0" w:space="0" w:color="auto"/>
        <w:right w:val="none" w:sz="0" w:space="0" w:color="auto"/>
      </w:divBdr>
    </w:div>
    <w:div w:id="1672029433">
      <w:bodyDiv w:val="1"/>
      <w:marLeft w:val="0"/>
      <w:marRight w:val="0"/>
      <w:marTop w:val="0"/>
      <w:marBottom w:val="0"/>
      <w:divBdr>
        <w:top w:val="none" w:sz="0" w:space="0" w:color="auto"/>
        <w:left w:val="none" w:sz="0" w:space="0" w:color="auto"/>
        <w:bottom w:val="none" w:sz="0" w:space="0" w:color="auto"/>
        <w:right w:val="none" w:sz="0" w:space="0" w:color="auto"/>
      </w:divBdr>
    </w:div>
    <w:div w:id="1673412278">
      <w:bodyDiv w:val="1"/>
      <w:marLeft w:val="0"/>
      <w:marRight w:val="0"/>
      <w:marTop w:val="0"/>
      <w:marBottom w:val="0"/>
      <w:divBdr>
        <w:top w:val="none" w:sz="0" w:space="0" w:color="auto"/>
        <w:left w:val="none" w:sz="0" w:space="0" w:color="auto"/>
        <w:bottom w:val="none" w:sz="0" w:space="0" w:color="auto"/>
        <w:right w:val="none" w:sz="0" w:space="0" w:color="auto"/>
      </w:divBdr>
    </w:div>
    <w:div w:id="1673558766">
      <w:bodyDiv w:val="1"/>
      <w:marLeft w:val="0"/>
      <w:marRight w:val="0"/>
      <w:marTop w:val="0"/>
      <w:marBottom w:val="0"/>
      <w:divBdr>
        <w:top w:val="none" w:sz="0" w:space="0" w:color="auto"/>
        <w:left w:val="none" w:sz="0" w:space="0" w:color="auto"/>
        <w:bottom w:val="none" w:sz="0" w:space="0" w:color="auto"/>
        <w:right w:val="none" w:sz="0" w:space="0" w:color="auto"/>
      </w:divBdr>
    </w:div>
    <w:div w:id="1673875773">
      <w:bodyDiv w:val="1"/>
      <w:marLeft w:val="0"/>
      <w:marRight w:val="0"/>
      <w:marTop w:val="0"/>
      <w:marBottom w:val="0"/>
      <w:divBdr>
        <w:top w:val="none" w:sz="0" w:space="0" w:color="auto"/>
        <w:left w:val="none" w:sz="0" w:space="0" w:color="auto"/>
        <w:bottom w:val="none" w:sz="0" w:space="0" w:color="auto"/>
        <w:right w:val="none" w:sz="0" w:space="0" w:color="auto"/>
      </w:divBdr>
    </w:div>
    <w:div w:id="1673878473">
      <w:bodyDiv w:val="1"/>
      <w:marLeft w:val="0"/>
      <w:marRight w:val="0"/>
      <w:marTop w:val="0"/>
      <w:marBottom w:val="0"/>
      <w:divBdr>
        <w:top w:val="none" w:sz="0" w:space="0" w:color="auto"/>
        <w:left w:val="none" w:sz="0" w:space="0" w:color="auto"/>
        <w:bottom w:val="none" w:sz="0" w:space="0" w:color="auto"/>
        <w:right w:val="none" w:sz="0" w:space="0" w:color="auto"/>
      </w:divBdr>
    </w:div>
    <w:div w:id="1674069542">
      <w:bodyDiv w:val="1"/>
      <w:marLeft w:val="0"/>
      <w:marRight w:val="0"/>
      <w:marTop w:val="0"/>
      <w:marBottom w:val="0"/>
      <w:divBdr>
        <w:top w:val="none" w:sz="0" w:space="0" w:color="auto"/>
        <w:left w:val="none" w:sz="0" w:space="0" w:color="auto"/>
        <w:bottom w:val="none" w:sz="0" w:space="0" w:color="auto"/>
        <w:right w:val="none" w:sz="0" w:space="0" w:color="auto"/>
      </w:divBdr>
    </w:div>
    <w:div w:id="1674454168">
      <w:bodyDiv w:val="1"/>
      <w:marLeft w:val="0"/>
      <w:marRight w:val="0"/>
      <w:marTop w:val="0"/>
      <w:marBottom w:val="0"/>
      <w:divBdr>
        <w:top w:val="none" w:sz="0" w:space="0" w:color="auto"/>
        <w:left w:val="none" w:sz="0" w:space="0" w:color="auto"/>
        <w:bottom w:val="none" w:sz="0" w:space="0" w:color="auto"/>
        <w:right w:val="none" w:sz="0" w:space="0" w:color="auto"/>
      </w:divBdr>
    </w:div>
    <w:div w:id="1674455398">
      <w:bodyDiv w:val="1"/>
      <w:marLeft w:val="0"/>
      <w:marRight w:val="0"/>
      <w:marTop w:val="0"/>
      <w:marBottom w:val="0"/>
      <w:divBdr>
        <w:top w:val="none" w:sz="0" w:space="0" w:color="auto"/>
        <w:left w:val="none" w:sz="0" w:space="0" w:color="auto"/>
        <w:bottom w:val="none" w:sz="0" w:space="0" w:color="auto"/>
        <w:right w:val="none" w:sz="0" w:space="0" w:color="auto"/>
      </w:divBdr>
    </w:div>
    <w:div w:id="1674647022">
      <w:bodyDiv w:val="1"/>
      <w:marLeft w:val="0"/>
      <w:marRight w:val="0"/>
      <w:marTop w:val="0"/>
      <w:marBottom w:val="0"/>
      <w:divBdr>
        <w:top w:val="none" w:sz="0" w:space="0" w:color="auto"/>
        <w:left w:val="none" w:sz="0" w:space="0" w:color="auto"/>
        <w:bottom w:val="none" w:sz="0" w:space="0" w:color="auto"/>
        <w:right w:val="none" w:sz="0" w:space="0" w:color="auto"/>
      </w:divBdr>
    </w:div>
    <w:div w:id="1674649955">
      <w:bodyDiv w:val="1"/>
      <w:marLeft w:val="0"/>
      <w:marRight w:val="0"/>
      <w:marTop w:val="0"/>
      <w:marBottom w:val="0"/>
      <w:divBdr>
        <w:top w:val="none" w:sz="0" w:space="0" w:color="auto"/>
        <w:left w:val="none" w:sz="0" w:space="0" w:color="auto"/>
        <w:bottom w:val="none" w:sz="0" w:space="0" w:color="auto"/>
        <w:right w:val="none" w:sz="0" w:space="0" w:color="auto"/>
      </w:divBdr>
    </w:div>
    <w:div w:id="1674840453">
      <w:bodyDiv w:val="1"/>
      <w:marLeft w:val="0"/>
      <w:marRight w:val="0"/>
      <w:marTop w:val="0"/>
      <w:marBottom w:val="0"/>
      <w:divBdr>
        <w:top w:val="none" w:sz="0" w:space="0" w:color="auto"/>
        <w:left w:val="none" w:sz="0" w:space="0" w:color="auto"/>
        <w:bottom w:val="none" w:sz="0" w:space="0" w:color="auto"/>
        <w:right w:val="none" w:sz="0" w:space="0" w:color="auto"/>
      </w:divBdr>
    </w:div>
    <w:div w:id="1674841969">
      <w:bodyDiv w:val="1"/>
      <w:marLeft w:val="0"/>
      <w:marRight w:val="0"/>
      <w:marTop w:val="0"/>
      <w:marBottom w:val="0"/>
      <w:divBdr>
        <w:top w:val="none" w:sz="0" w:space="0" w:color="auto"/>
        <w:left w:val="none" w:sz="0" w:space="0" w:color="auto"/>
        <w:bottom w:val="none" w:sz="0" w:space="0" w:color="auto"/>
        <w:right w:val="none" w:sz="0" w:space="0" w:color="auto"/>
      </w:divBdr>
    </w:div>
    <w:div w:id="1674842064">
      <w:bodyDiv w:val="1"/>
      <w:marLeft w:val="0"/>
      <w:marRight w:val="0"/>
      <w:marTop w:val="0"/>
      <w:marBottom w:val="0"/>
      <w:divBdr>
        <w:top w:val="none" w:sz="0" w:space="0" w:color="auto"/>
        <w:left w:val="none" w:sz="0" w:space="0" w:color="auto"/>
        <w:bottom w:val="none" w:sz="0" w:space="0" w:color="auto"/>
        <w:right w:val="none" w:sz="0" w:space="0" w:color="auto"/>
      </w:divBdr>
    </w:div>
    <w:div w:id="1675112883">
      <w:bodyDiv w:val="1"/>
      <w:marLeft w:val="0"/>
      <w:marRight w:val="0"/>
      <w:marTop w:val="0"/>
      <w:marBottom w:val="0"/>
      <w:divBdr>
        <w:top w:val="none" w:sz="0" w:space="0" w:color="auto"/>
        <w:left w:val="none" w:sz="0" w:space="0" w:color="auto"/>
        <w:bottom w:val="none" w:sz="0" w:space="0" w:color="auto"/>
        <w:right w:val="none" w:sz="0" w:space="0" w:color="auto"/>
      </w:divBdr>
    </w:div>
    <w:div w:id="1675258395">
      <w:bodyDiv w:val="1"/>
      <w:marLeft w:val="0"/>
      <w:marRight w:val="0"/>
      <w:marTop w:val="0"/>
      <w:marBottom w:val="0"/>
      <w:divBdr>
        <w:top w:val="none" w:sz="0" w:space="0" w:color="auto"/>
        <w:left w:val="none" w:sz="0" w:space="0" w:color="auto"/>
        <w:bottom w:val="none" w:sz="0" w:space="0" w:color="auto"/>
        <w:right w:val="none" w:sz="0" w:space="0" w:color="auto"/>
      </w:divBdr>
    </w:div>
    <w:div w:id="1675262652">
      <w:bodyDiv w:val="1"/>
      <w:marLeft w:val="0"/>
      <w:marRight w:val="0"/>
      <w:marTop w:val="0"/>
      <w:marBottom w:val="0"/>
      <w:divBdr>
        <w:top w:val="none" w:sz="0" w:space="0" w:color="auto"/>
        <w:left w:val="none" w:sz="0" w:space="0" w:color="auto"/>
        <w:bottom w:val="none" w:sz="0" w:space="0" w:color="auto"/>
        <w:right w:val="none" w:sz="0" w:space="0" w:color="auto"/>
      </w:divBdr>
    </w:div>
    <w:div w:id="1675498504">
      <w:bodyDiv w:val="1"/>
      <w:marLeft w:val="0"/>
      <w:marRight w:val="0"/>
      <w:marTop w:val="0"/>
      <w:marBottom w:val="0"/>
      <w:divBdr>
        <w:top w:val="none" w:sz="0" w:space="0" w:color="auto"/>
        <w:left w:val="none" w:sz="0" w:space="0" w:color="auto"/>
        <w:bottom w:val="none" w:sz="0" w:space="0" w:color="auto"/>
        <w:right w:val="none" w:sz="0" w:space="0" w:color="auto"/>
      </w:divBdr>
    </w:div>
    <w:div w:id="1675722095">
      <w:bodyDiv w:val="1"/>
      <w:marLeft w:val="0"/>
      <w:marRight w:val="0"/>
      <w:marTop w:val="0"/>
      <w:marBottom w:val="0"/>
      <w:divBdr>
        <w:top w:val="none" w:sz="0" w:space="0" w:color="auto"/>
        <w:left w:val="none" w:sz="0" w:space="0" w:color="auto"/>
        <w:bottom w:val="none" w:sz="0" w:space="0" w:color="auto"/>
        <w:right w:val="none" w:sz="0" w:space="0" w:color="auto"/>
      </w:divBdr>
    </w:div>
    <w:div w:id="1675761209">
      <w:bodyDiv w:val="1"/>
      <w:marLeft w:val="0"/>
      <w:marRight w:val="0"/>
      <w:marTop w:val="0"/>
      <w:marBottom w:val="0"/>
      <w:divBdr>
        <w:top w:val="none" w:sz="0" w:space="0" w:color="auto"/>
        <w:left w:val="none" w:sz="0" w:space="0" w:color="auto"/>
        <w:bottom w:val="none" w:sz="0" w:space="0" w:color="auto"/>
        <w:right w:val="none" w:sz="0" w:space="0" w:color="auto"/>
      </w:divBdr>
    </w:div>
    <w:div w:id="1675765203">
      <w:bodyDiv w:val="1"/>
      <w:marLeft w:val="0"/>
      <w:marRight w:val="0"/>
      <w:marTop w:val="0"/>
      <w:marBottom w:val="0"/>
      <w:divBdr>
        <w:top w:val="none" w:sz="0" w:space="0" w:color="auto"/>
        <w:left w:val="none" w:sz="0" w:space="0" w:color="auto"/>
        <w:bottom w:val="none" w:sz="0" w:space="0" w:color="auto"/>
        <w:right w:val="none" w:sz="0" w:space="0" w:color="auto"/>
      </w:divBdr>
    </w:div>
    <w:div w:id="1675957868">
      <w:bodyDiv w:val="1"/>
      <w:marLeft w:val="0"/>
      <w:marRight w:val="0"/>
      <w:marTop w:val="0"/>
      <w:marBottom w:val="0"/>
      <w:divBdr>
        <w:top w:val="none" w:sz="0" w:space="0" w:color="auto"/>
        <w:left w:val="none" w:sz="0" w:space="0" w:color="auto"/>
        <w:bottom w:val="none" w:sz="0" w:space="0" w:color="auto"/>
        <w:right w:val="none" w:sz="0" w:space="0" w:color="auto"/>
      </w:divBdr>
    </w:div>
    <w:div w:id="1676107522">
      <w:bodyDiv w:val="1"/>
      <w:marLeft w:val="0"/>
      <w:marRight w:val="0"/>
      <w:marTop w:val="0"/>
      <w:marBottom w:val="0"/>
      <w:divBdr>
        <w:top w:val="none" w:sz="0" w:space="0" w:color="auto"/>
        <w:left w:val="none" w:sz="0" w:space="0" w:color="auto"/>
        <w:bottom w:val="none" w:sz="0" w:space="0" w:color="auto"/>
        <w:right w:val="none" w:sz="0" w:space="0" w:color="auto"/>
      </w:divBdr>
    </w:div>
    <w:div w:id="1676153821">
      <w:bodyDiv w:val="1"/>
      <w:marLeft w:val="0"/>
      <w:marRight w:val="0"/>
      <w:marTop w:val="0"/>
      <w:marBottom w:val="0"/>
      <w:divBdr>
        <w:top w:val="none" w:sz="0" w:space="0" w:color="auto"/>
        <w:left w:val="none" w:sz="0" w:space="0" w:color="auto"/>
        <w:bottom w:val="none" w:sz="0" w:space="0" w:color="auto"/>
        <w:right w:val="none" w:sz="0" w:space="0" w:color="auto"/>
      </w:divBdr>
    </w:div>
    <w:div w:id="1676180034">
      <w:bodyDiv w:val="1"/>
      <w:marLeft w:val="0"/>
      <w:marRight w:val="0"/>
      <w:marTop w:val="0"/>
      <w:marBottom w:val="0"/>
      <w:divBdr>
        <w:top w:val="none" w:sz="0" w:space="0" w:color="auto"/>
        <w:left w:val="none" w:sz="0" w:space="0" w:color="auto"/>
        <w:bottom w:val="none" w:sz="0" w:space="0" w:color="auto"/>
        <w:right w:val="none" w:sz="0" w:space="0" w:color="auto"/>
      </w:divBdr>
    </w:div>
    <w:div w:id="1676301295">
      <w:bodyDiv w:val="1"/>
      <w:marLeft w:val="0"/>
      <w:marRight w:val="0"/>
      <w:marTop w:val="0"/>
      <w:marBottom w:val="0"/>
      <w:divBdr>
        <w:top w:val="none" w:sz="0" w:space="0" w:color="auto"/>
        <w:left w:val="none" w:sz="0" w:space="0" w:color="auto"/>
        <w:bottom w:val="none" w:sz="0" w:space="0" w:color="auto"/>
        <w:right w:val="none" w:sz="0" w:space="0" w:color="auto"/>
      </w:divBdr>
    </w:div>
    <w:div w:id="1677264491">
      <w:bodyDiv w:val="1"/>
      <w:marLeft w:val="0"/>
      <w:marRight w:val="0"/>
      <w:marTop w:val="0"/>
      <w:marBottom w:val="0"/>
      <w:divBdr>
        <w:top w:val="none" w:sz="0" w:space="0" w:color="auto"/>
        <w:left w:val="none" w:sz="0" w:space="0" w:color="auto"/>
        <w:bottom w:val="none" w:sz="0" w:space="0" w:color="auto"/>
        <w:right w:val="none" w:sz="0" w:space="0" w:color="auto"/>
      </w:divBdr>
    </w:div>
    <w:div w:id="1677422839">
      <w:bodyDiv w:val="1"/>
      <w:marLeft w:val="0"/>
      <w:marRight w:val="0"/>
      <w:marTop w:val="0"/>
      <w:marBottom w:val="0"/>
      <w:divBdr>
        <w:top w:val="none" w:sz="0" w:space="0" w:color="auto"/>
        <w:left w:val="none" w:sz="0" w:space="0" w:color="auto"/>
        <w:bottom w:val="none" w:sz="0" w:space="0" w:color="auto"/>
        <w:right w:val="none" w:sz="0" w:space="0" w:color="auto"/>
      </w:divBdr>
    </w:div>
    <w:div w:id="1677919148">
      <w:bodyDiv w:val="1"/>
      <w:marLeft w:val="0"/>
      <w:marRight w:val="0"/>
      <w:marTop w:val="0"/>
      <w:marBottom w:val="0"/>
      <w:divBdr>
        <w:top w:val="none" w:sz="0" w:space="0" w:color="auto"/>
        <w:left w:val="none" w:sz="0" w:space="0" w:color="auto"/>
        <w:bottom w:val="none" w:sz="0" w:space="0" w:color="auto"/>
        <w:right w:val="none" w:sz="0" w:space="0" w:color="auto"/>
      </w:divBdr>
    </w:div>
    <w:div w:id="1678120540">
      <w:bodyDiv w:val="1"/>
      <w:marLeft w:val="0"/>
      <w:marRight w:val="0"/>
      <w:marTop w:val="0"/>
      <w:marBottom w:val="0"/>
      <w:divBdr>
        <w:top w:val="none" w:sz="0" w:space="0" w:color="auto"/>
        <w:left w:val="none" w:sz="0" w:space="0" w:color="auto"/>
        <w:bottom w:val="none" w:sz="0" w:space="0" w:color="auto"/>
        <w:right w:val="none" w:sz="0" w:space="0" w:color="auto"/>
      </w:divBdr>
    </w:div>
    <w:div w:id="1678339003">
      <w:bodyDiv w:val="1"/>
      <w:marLeft w:val="0"/>
      <w:marRight w:val="0"/>
      <w:marTop w:val="0"/>
      <w:marBottom w:val="0"/>
      <w:divBdr>
        <w:top w:val="none" w:sz="0" w:space="0" w:color="auto"/>
        <w:left w:val="none" w:sz="0" w:space="0" w:color="auto"/>
        <w:bottom w:val="none" w:sz="0" w:space="0" w:color="auto"/>
        <w:right w:val="none" w:sz="0" w:space="0" w:color="auto"/>
      </w:divBdr>
    </w:div>
    <w:div w:id="1678339294">
      <w:bodyDiv w:val="1"/>
      <w:marLeft w:val="0"/>
      <w:marRight w:val="0"/>
      <w:marTop w:val="0"/>
      <w:marBottom w:val="0"/>
      <w:divBdr>
        <w:top w:val="none" w:sz="0" w:space="0" w:color="auto"/>
        <w:left w:val="none" w:sz="0" w:space="0" w:color="auto"/>
        <w:bottom w:val="none" w:sz="0" w:space="0" w:color="auto"/>
        <w:right w:val="none" w:sz="0" w:space="0" w:color="auto"/>
      </w:divBdr>
    </w:div>
    <w:div w:id="1678384328">
      <w:bodyDiv w:val="1"/>
      <w:marLeft w:val="0"/>
      <w:marRight w:val="0"/>
      <w:marTop w:val="0"/>
      <w:marBottom w:val="0"/>
      <w:divBdr>
        <w:top w:val="none" w:sz="0" w:space="0" w:color="auto"/>
        <w:left w:val="none" w:sz="0" w:space="0" w:color="auto"/>
        <w:bottom w:val="none" w:sz="0" w:space="0" w:color="auto"/>
        <w:right w:val="none" w:sz="0" w:space="0" w:color="auto"/>
      </w:divBdr>
    </w:div>
    <w:div w:id="1678460804">
      <w:bodyDiv w:val="1"/>
      <w:marLeft w:val="0"/>
      <w:marRight w:val="0"/>
      <w:marTop w:val="0"/>
      <w:marBottom w:val="0"/>
      <w:divBdr>
        <w:top w:val="none" w:sz="0" w:space="0" w:color="auto"/>
        <w:left w:val="none" w:sz="0" w:space="0" w:color="auto"/>
        <w:bottom w:val="none" w:sz="0" w:space="0" w:color="auto"/>
        <w:right w:val="none" w:sz="0" w:space="0" w:color="auto"/>
      </w:divBdr>
    </w:div>
    <w:div w:id="1678531443">
      <w:bodyDiv w:val="1"/>
      <w:marLeft w:val="0"/>
      <w:marRight w:val="0"/>
      <w:marTop w:val="0"/>
      <w:marBottom w:val="0"/>
      <w:divBdr>
        <w:top w:val="none" w:sz="0" w:space="0" w:color="auto"/>
        <w:left w:val="none" w:sz="0" w:space="0" w:color="auto"/>
        <w:bottom w:val="none" w:sz="0" w:space="0" w:color="auto"/>
        <w:right w:val="none" w:sz="0" w:space="0" w:color="auto"/>
      </w:divBdr>
    </w:div>
    <w:div w:id="1678538540">
      <w:bodyDiv w:val="1"/>
      <w:marLeft w:val="0"/>
      <w:marRight w:val="0"/>
      <w:marTop w:val="0"/>
      <w:marBottom w:val="0"/>
      <w:divBdr>
        <w:top w:val="none" w:sz="0" w:space="0" w:color="auto"/>
        <w:left w:val="none" w:sz="0" w:space="0" w:color="auto"/>
        <w:bottom w:val="none" w:sz="0" w:space="0" w:color="auto"/>
        <w:right w:val="none" w:sz="0" w:space="0" w:color="auto"/>
      </w:divBdr>
    </w:div>
    <w:div w:id="1678734025">
      <w:bodyDiv w:val="1"/>
      <w:marLeft w:val="0"/>
      <w:marRight w:val="0"/>
      <w:marTop w:val="0"/>
      <w:marBottom w:val="0"/>
      <w:divBdr>
        <w:top w:val="none" w:sz="0" w:space="0" w:color="auto"/>
        <w:left w:val="none" w:sz="0" w:space="0" w:color="auto"/>
        <w:bottom w:val="none" w:sz="0" w:space="0" w:color="auto"/>
        <w:right w:val="none" w:sz="0" w:space="0" w:color="auto"/>
      </w:divBdr>
    </w:div>
    <w:div w:id="1678800256">
      <w:bodyDiv w:val="1"/>
      <w:marLeft w:val="0"/>
      <w:marRight w:val="0"/>
      <w:marTop w:val="0"/>
      <w:marBottom w:val="0"/>
      <w:divBdr>
        <w:top w:val="none" w:sz="0" w:space="0" w:color="auto"/>
        <w:left w:val="none" w:sz="0" w:space="0" w:color="auto"/>
        <w:bottom w:val="none" w:sz="0" w:space="0" w:color="auto"/>
        <w:right w:val="none" w:sz="0" w:space="0" w:color="auto"/>
      </w:divBdr>
    </w:div>
    <w:div w:id="1679190800">
      <w:bodyDiv w:val="1"/>
      <w:marLeft w:val="0"/>
      <w:marRight w:val="0"/>
      <w:marTop w:val="0"/>
      <w:marBottom w:val="0"/>
      <w:divBdr>
        <w:top w:val="none" w:sz="0" w:space="0" w:color="auto"/>
        <w:left w:val="none" w:sz="0" w:space="0" w:color="auto"/>
        <w:bottom w:val="none" w:sz="0" w:space="0" w:color="auto"/>
        <w:right w:val="none" w:sz="0" w:space="0" w:color="auto"/>
      </w:divBdr>
    </w:div>
    <w:div w:id="1680158475">
      <w:bodyDiv w:val="1"/>
      <w:marLeft w:val="0"/>
      <w:marRight w:val="0"/>
      <w:marTop w:val="0"/>
      <w:marBottom w:val="0"/>
      <w:divBdr>
        <w:top w:val="none" w:sz="0" w:space="0" w:color="auto"/>
        <w:left w:val="none" w:sz="0" w:space="0" w:color="auto"/>
        <w:bottom w:val="none" w:sz="0" w:space="0" w:color="auto"/>
        <w:right w:val="none" w:sz="0" w:space="0" w:color="auto"/>
      </w:divBdr>
    </w:div>
    <w:div w:id="1680278872">
      <w:bodyDiv w:val="1"/>
      <w:marLeft w:val="0"/>
      <w:marRight w:val="0"/>
      <w:marTop w:val="0"/>
      <w:marBottom w:val="0"/>
      <w:divBdr>
        <w:top w:val="none" w:sz="0" w:space="0" w:color="auto"/>
        <w:left w:val="none" w:sz="0" w:space="0" w:color="auto"/>
        <w:bottom w:val="none" w:sz="0" w:space="0" w:color="auto"/>
        <w:right w:val="none" w:sz="0" w:space="0" w:color="auto"/>
      </w:divBdr>
    </w:div>
    <w:div w:id="1680425606">
      <w:bodyDiv w:val="1"/>
      <w:marLeft w:val="0"/>
      <w:marRight w:val="0"/>
      <w:marTop w:val="0"/>
      <w:marBottom w:val="0"/>
      <w:divBdr>
        <w:top w:val="none" w:sz="0" w:space="0" w:color="auto"/>
        <w:left w:val="none" w:sz="0" w:space="0" w:color="auto"/>
        <w:bottom w:val="none" w:sz="0" w:space="0" w:color="auto"/>
        <w:right w:val="none" w:sz="0" w:space="0" w:color="auto"/>
      </w:divBdr>
    </w:div>
    <w:div w:id="1680884345">
      <w:bodyDiv w:val="1"/>
      <w:marLeft w:val="0"/>
      <w:marRight w:val="0"/>
      <w:marTop w:val="0"/>
      <w:marBottom w:val="0"/>
      <w:divBdr>
        <w:top w:val="none" w:sz="0" w:space="0" w:color="auto"/>
        <w:left w:val="none" w:sz="0" w:space="0" w:color="auto"/>
        <w:bottom w:val="none" w:sz="0" w:space="0" w:color="auto"/>
        <w:right w:val="none" w:sz="0" w:space="0" w:color="auto"/>
      </w:divBdr>
    </w:div>
    <w:div w:id="1681152053">
      <w:bodyDiv w:val="1"/>
      <w:marLeft w:val="0"/>
      <w:marRight w:val="0"/>
      <w:marTop w:val="0"/>
      <w:marBottom w:val="0"/>
      <w:divBdr>
        <w:top w:val="none" w:sz="0" w:space="0" w:color="auto"/>
        <w:left w:val="none" w:sz="0" w:space="0" w:color="auto"/>
        <w:bottom w:val="none" w:sz="0" w:space="0" w:color="auto"/>
        <w:right w:val="none" w:sz="0" w:space="0" w:color="auto"/>
      </w:divBdr>
    </w:div>
    <w:div w:id="1681422273">
      <w:bodyDiv w:val="1"/>
      <w:marLeft w:val="0"/>
      <w:marRight w:val="0"/>
      <w:marTop w:val="0"/>
      <w:marBottom w:val="0"/>
      <w:divBdr>
        <w:top w:val="none" w:sz="0" w:space="0" w:color="auto"/>
        <w:left w:val="none" w:sz="0" w:space="0" w:color="auto"/>
        <w:bottom w:val="none" w:sz="0" w:space="0" w:color="auto"/>
        <w:right w:val="none" w:sz="0" w:space="0" w:color="auto"/>
      </w:divBdr>
    </w:div>
    <w:div w:id="1681619495">
      <w:bodyDiv w:val="1"/>
      <w:marLeft w:val="0"/>
      <w:marRight w:val="0"/>
      <w:marTop w:val="0"/>
      <w:marBottom w:val="0"/>
      <w:divBdr>
        <w:top w:val="none" w:sz="0" w:space="0" w:color="auto"/>
        <w:left w:val="none" w:sz="0" w:space="0" w:color="auto"/>
        <w:bottom w:val="none" w:sz="0" w:space="0" w:color="auto"/>
        <w:right w:val="none" w:sz="0" w:space="0" w:color="auto"/>
      </w:divBdr>
    </w:div>
    <w:div w:id="1682076025">
      <w:bodyDiv w:val="1"/>
      <w:marLeft w:val="0"/>
      <w:marRight w:val="0"/>
      <w:marTop w:val="0"/>
      <w:marBottom w:val="0"/>
      <w:divBdr>
        <w:top w:val="none" w:sz="0" w:space="0" w:color="auto"/>
        <w:left w:val="none" w:sz="0" w:space="0" w:color="auto"/>
        <w:bottom w:val="none" w:sz="0" w:space="0" w:color="auto"/>
        <w:right w:val="none" w:sz="0" w:space="0" w:color="auto"/>
      </w:divBdr>
    </w:div>
    <w:div w:id="1682198112">
      <w:bodyDiv w:val="1"/>
      <w:marLeft w:val="0"/>
      <w:marRight w:val="0"/>
      <w:marTop w:val="0"/>
      <w:marBottom w:val="0"/>
      <w:divBdr>
        <w:top w:val="none" w:sz="0" w:space="0" w:color="auto"/>
        <w:left w:val="none" w:sz="0" w:space="0" w:color="auto"/>
        <w:bottom w:val="none" w:sz="0" w:space="0" w:color="auto"/>
        <w:right w:val="none" w:sz="0" w:space="0" w:color="auto"/>
      </w:divBdr>
    </w:div>
    <w:div w:id="1682269229">
      <w:bodyDiv w:val="1"/>
      <w:marLeft w:val="0"/>
      <w:marRight w:val="0"/>
      <w:marTop w:val="0"/>
      <w:marBottom w:val="0"/>
      <w:divBdr>
        <w:top w:val="none" w:sz="0" w:space="0" w:color="auto"/>
        <w:left w:val="none" w:sz="0" w:space="0" w:color="auto"/>
        <w:bottom w:val="none" w:sz="0" w:space="0" w:color="auto"/>
        <w:right w:val="none" w:sz="0" w:space="0" w:color="auto"/>
      </w:divBdr>
    </w:div>
    <w:div w:id="1682274811">
      <w:bodyDiv w:val="1"/>
      <w:marLeft w:val="0"/>
      <w:marRight w:val="0"/>
      <w:marTop w:val="0"/>
      <w:marBottom w:val="0"/>
      <w:divBdr>
        <w:top w:val="none" w:sz="0" w:space="0" w:color="auto"/>
        <w:left w:val="none" w:sz="0" w:space="0" w:color="auto"/>
        <w:bottom w:val="none" w:sz="0" w:space="0" w:color="auto"/>
        <w:right w:val="none" w:sz="0" w:space="0" w:color="auto"/>
      </w:divBdr>
    </w:div>
    <w:div w:id="1682392363">
      <w:bodyDiv w:val="1"/>
      <w:marLeft w:val="0"/>
      <w:marRight w:val="0"/>
      <w:marTop w:val="0"/>
      <w:marBottom w:val="0"/>
      <w:divBdr>
        <w:top w:val="none" w:sz="0" w:space="0" w:color="auto"/>
        <w:left w:val="none" w:sz="0" w:space="0" w:color="auto"/>
        <w:bottom w:val="none" w:sz="0" w:space="0" w:color="auto"/>
        <w:right w:val="none" w:sz="0" w:space="0" w:color="auto"/>
      </w:divBdr>
    </w:div>
    <w:div w:id="1682588021">
      <w:bodyDiv w:val="1"/>
      <w:marLeft w:val="0"/>
      <w:marRight w:val="0"/>
      <w:marTop w:val="0"/>
      <w:marBottom w:val="0"/>
      <w:divBdr>
        <w:top w:val="none" w:sz="0" w:space="0" w:color="auto"/>
        <w:left w:val="none" w:sz="0" w:space="0" w:color="auto"/>
        <w:bottom w:val="none" w:sz="0" w:space="0" w:color="auto"/>
        <w:right w:val="none" w:sz="0" w:space="0" w:color="auto"/>
      </w:divBdr>
    </w:div>
    <w:div w:id="1682970680">
      <w:bodyDiv w:val="1"/>
      <w:marLeft w:val="0"/>
      <w:marRight w:val="0"/>
      <w:marTop w:val="0"/>
      <w:marBottom w:val="0"/>
      <w:divBdr>
        <w:top w:val="none" w:sz="0" w:space="0" w:color="auto"/>
        <w:left w:val="none" w:sz="0" w:space="0" w:color="auto"/>
        <w:bottom w:val="none" w:sz="0" w:space="0" w:color="auto"/>
        <w:right w:val="none" w:sz="0" w:space="0" w:color="auto"/>
      </w:divBdr>
    </w:div>
    <w:div w:id="1682974338">
      <w:bodyDiv w:val="1"/>
      <w:marLeft w:val="0"/>
      <w:marRight w:val="0"/>
      <w:marTop w:val="0"/>
      <w:marBottom w:val="0"/>
      <w:divBdr>
        <w:top w:val="none" w:sz="0" w:space="0" w:color="auto"/>
        <w:left w:val="none" w:sz="0" w:space="0" w:color="auto"/>
        <w:bottom w:val="none" w:sz="0" w:space="0" w:color="auto"/>
        <w:right w:val="none" w:sz="0" w:space="0" w:color="auto"/>
      </w:divBdr>
    </w:div>
    <w:div w:id="1683849180">
      <w:bodyDiv w:val="1"/>
      <w:marLeft w:val="0"/>
      <w:marRight w:val="0"/>
      <w:marTop w:val="0"/>
      <w:marBottom w:val="0"/>
      <w:divBdr>
        <w:top w:val="none" w:sz="0" w:space="0" w:color="auto"/>
        <w:left w:val="none" w:sz="0" w:space="0" w:color="auto"/>
        <w:bottom w:val="none" w:sz="0" w:space="0" w:color="auto"/>
        <w:right w:val="none" w:sz="0" w:space="0" w:color="auto"/>
      </w:divBdr>
    </w:div>
    <w:div w:id="1684042234">
      <w:bodyDiv w:val="1"/>
      <w:marLeft w:val="0"/>
      <w:marRight w:val="0"/>
      <w:marTop w:val="0"/>
      <w:marBottom w:val="0"/>
      <w:divBdr>
        <w:top w:val="none" w:sz="0" w:space="0" w:color="auto"/>
        <w:left w:val="none" w:sz="0" w:space="0" w:color="auto"/>
        <w:bottom w:val="none" w:sz="0" w:space="0" w:color="auto"/>
        <w:right w:val="none" w:sz="0" w:space="0" w:color="auto"/>
      </w:divBdr>
    </w:div>
    <w:div w:id="1684278544">
      <w:bodyDiv w:val="1"/>
      <w:marLeft w:val="0"/>
      <w:marRight w:val="0"/>
      <w:marTop w:val="0"/>
      <w:marBottom w:val="0"/>
      <w:divBdr>
        <w:top w:val="none" w:sz="0" w:space="0" w:color="auto"/>
        <w:left w:val="none" w:sz="0" w:space="0" w:color="auto"/>
        <w:bottom w:val="none" w:sz="0" w:space="0" w:color="auto"/>
        <w:right w:val="none" w:sz="0" w:space="0" w:color="auto"/>
      </w:divBdr>
    </w:div>
    <w:div w:id="1684283942">
      <w:bodyDiv w:val="1"/>
      <w:marLeft w:val="0"/>
      <w:marRight w:val="0"/>
      <w:marTop w:val="0"/>
      <w:marBottom w:val="0"/>
      <w:divBdr>
        <w:top w:val="none" w:sz="0" w:space="0" w:color="auto"/>
        <w:left w:val="none" w:sz="0" w:space="0" w:color="auto"/>
        <w:bottom w:val="none" w:sz="0" w:space="0" w:color="auto"/>
        <w:right w:val="none" w:sz="0" w:space="0" w:color="auto"/>
      </w:divBdr>
    </w:div>
    <w:div w:id="1684285387">
      <w:bodyDiv w:val="1"/>
      <w:marLeft w:val="0"/>
      <w:marRight w:val="0"/>
      <w:marTop w:val="0"/>
      <w:marBottom w:val="0"/>
      <w:divBdr>
        <w:top w:val="none" w:sz="0" w:space="0" w:color="auto"/>
        <w:left w:val="none" w:sz="0" w:space="0" w:color="auto"/>
        <w:bottom w:val="none" w:sz="0" w:space="0" w:color="auto"/>
        <w:right w:val="none" w:sz="0" w:space="0" w:color="auto"/>
      </w:divBdr>
    </w:div>
    <w:div w:id="1685015706">
      <w:bodyDiv w:val="1"/>
      <w:marLeft w:val="0"/>
      <w:marRight w:val="0"/>
      <w:marTop w:val="0"/>
      <w:marBottom w:val="0"/>
      <w:divBdr>
        <w:top w:val="none" w:sz="0" w:space="0" w:color="auto"/>
        <w:left w:val="none" w:sz="0" w:space="0" w:color="auto"/>
        <w:bottom w:val="none" w:sz="0" w:space="0" w:color="auto"/>
        <w:right w:val="none" w:sz="0" w:space="0" w:color="auto"/>
      </w:divBdr>
    </w:div>
    <w:div w:id="1685090506">
      <w:bodyDiv w:val="1"/>
      <w:marLeft w:val="0"/>
      <w:marRight w:val="0"/>
      <w:marTop w:val="0"/>
      <w:marBottom w:val="0"/>
      <w:divBdr>
        <w:top w:val="none" w:sz="0" w:space="0" w:color="auto"/>
        <w:left w:val="none" w:sz="0" w:space="0" w:color="auto"/>
        <w:bottom w:val="none" w:sz="0" w:space="0" w:color="auto"/>
        <w:right w:val="none" w:sz="0" w:space="0" w:color="auto"/>
      </w:divBdr>
    </w:div>
    <w:div w:id="1685206478">
      <w:bodyDiv w:val="1"/>
      <w:marLeft w:val="0"/>
      <w:marRight w:val="0"/>
      <w:marTop w:val="0"/>
      <w:marBottom w:val="0"/>
      <w:divBdr>
        <w:top w:val="none" w:sz="0" w:space="0" w:color="auto"/>
        <w:left w:val="none" w:sz="0" w:space="0" w:color="auto"/>
        <w:bottom w:val="none" w:sz="0" w:space="0" w:color="auto"/>
        <w:right w:val="none" w:sz="0" w:space="0" w:color="auto"/>
      </w:divBdr>
    </w:div>
    <w:div w:id="1685858341">
      <w:bodyDiv w:val="1"/>
      <w:marLeft w:val="0"/>
      <w:marRight w:val="0"/>
      <w:marTop w:val="0"/>
      <w:marBottom w:val="0"/>
      <w:divBdr>
        <w:top w:val="none" w:sz="0" w:space="0" w:color="auto"/>
        <w:left w:val="none" w:sz="0" w:space="0" w:color="auto"/>
        <w:bottom w:val="none" w:sz="0" w:space="0" w:color="auto"/>
        <w:right w:val="none" w:sz="0" w:space="0" w:color="auto"/>
      </w:divBdr>
    </w:div>
    <w:div w:id="1685864809">
      <w:bodyDiv w:val="1"/>
      <w:marLeft w:val="0"/>
      <w:marRight w:val="0"/>
      <w:marTop w:val="0"/>
      <w:marBottom w:val="0"/>
      <w:divBdr>
        <w:top w:val="none" w:sz="0" w:space="0" w:color="auto"/>
        <w:left w:val="none" w:sz="0" w:space="0" w:color="auto"/>
        <w:bottom w:val="none" w:sz="0" w:space="0" w:color="auto"/>
        <w:right w:val="none" w:sz="0" w:space="0" w:color="auto"/>
      </w:divBdr>
    </w:div>
    <w:div w:id="1686204229">
      <w:bodyDiv w:val="1"/>
      <w:marLeft w:val="0"/>
      <w:marRight w:val="0"/>
      <w:marTop w:val="0"/>
      <w:marBottom w:val="0"/>
      <w:divBdr>
        <w:top w:val="none" w:sz="0" w:space="0" w:color="auto"/>
        <w:left w:val="none" w:sz="0" w:space="0" w:color="auto"/>
        <w:bottom w:val="none" w:sz="0" w:space="0" w:color="auto"/>
        <w:right w:val="none" w:sz="0" w:space="0" w:color="auto"/>
      </w:divBdr>
    </w:div>
    <w:div w:id="1686206354">
      <w:bodyDiv w:val="1"/>
      <w:marLeft w:val="0"/>
      <w:marRight w:val="0"/>
      <w:marTop w:val="0"/>
      <w:marBottom w:val="0"/>
      <w:divBdr>
        <w:top w:val="none" w:sz="0" w:space="0" w:color="auto"/>
        <w:left w:val="none" w:sz="0" w:space="0" w:color="auto"/>
        <w:bottom w:val="none" w:sz="0" w:space="0" w:color="auto"/>
        <w:right w:val="none" w:sz="0" w:space="0" w:color="auto"/>
      </w:divBdr>
    </w:div>
    <w:div w:id="1686470216">
      <w:bodyDiv w:val="1"/>
      <w:marLeft w:val="0"/>
      <w:marRight w:val="0"/>
      <w:marTop w:val="0"/>
      <w:marBottom w:val="0"/>
      <w:divBdr>
        <w:top w:val="none" w:sz="0" w:space="0" w:color="auto"/>
        <w:left w:val="none" w:sz="0" w:space="0" w:color="auto"/>
        <w:bottom w:val="none" w:sz="0" w:space="0" w:color="auto"/>
        <w:right w:val="none" w:sz="0" w:space="0" w:color="auto"/>
      </w:divBdr>
    </w:div>
    <w:div w:id="1686709908">
      <w:bodyDiv w:val="1"/>
      <w:marLeft w:val="0"/>
      <w:marRight w:val="0"/>
      <w:marTop w:val="0"/>
      <w:marBottom w:val="0"/>
      <w:divBdr>
        <w:top w:val="none" w:sz="0" w:space="0" w:color="auto"/>
        <w:left w:val="none" w:sz="0" w:space="0" w:color="auto"/>
        <w:bottom w:val="none" w:sz="0" w:space="0" w:color="auto"/>
        <w:right w:val="none" w:sz="0" w:space="0" w:color="auto"/>
      </w:divBdr>
    </w:div>
    <w:div w:id="1686858514">
      <w:bodyDiv w:val="1"/>
      <w:marLeft w:val="0"/>
      <w:marRight w:val="0"/>
      <w:marTop w:val="0"/>
      <w:marBottom w:val="0"/>
      <w:divBdr>
        <w:top w:val="none" w:sz="0" w:space="0" w:color="auto"/>
        <w:left w:val="none" w:sz="0" w:space="0" w:color="auto"/>
        <w:bottom w:val="none" w:sz="0" w:space="0" w:color="auto"/>
        <w:right w:val="none" w:sz="0" w:space="0" w:color="auto"/>
      </w:divBdr>
    </w:div>
    <w:div w:id="1687058824">
      <w:bodyDiv w:val="1"/>
      <w:marLeft w:val="0"/>
      <w:marRight w:val="0"/>
      <w:marTop w:val="0"/>
      <w:marBottom w:val="0"/>
      <w:divBdr>
        <w:top w:val="none" w:sz="0" w:space="0" w:color="auto"/>
        <w:left w:val="none" w:sz="0" w:space="0" w:color="auto"/>
        <w:bottom w:val="none" w:sz="0" w:space="0" w:color="auto"/>
        <w:right w:val="none" w:sz="0" w:space="0" w:color="auto"/>
      </w:divBdr>
    </w:div>
    <w:div w:id="1688023456">
      <w:bodyDiv w:val="1"/>
      <w:marLeft w:val="0"/>
      <w:marRight w:val="0"/>
      <w:marTop w:val="0"/>
      <w:marBottom w:val="0"/>
      <w:divBdr>
        <w:top w:val="none" w:sz="0" w:space="0" w:color="auto"/>
        <w:left w:val="none" w:sz="0" w:space="0" w:color="auto"/>
        <w:bottom w:val="none" w:sz="0" w:space="0" w:color="auto"/>
        <w:right w:val="none" w:sz="0" w:space="0" w:color="auto"/>
      </w:divBdr>
    </w:div>
    <w:div w:id="1688361698">
      <w:bodyDiv w:val="1"/>
      <w:marLeft w:val="0"/>
      <w:marRight w:val="0"/>
      <w:marTop w:val="0"/>
      <w:marBottom w:val="0"/>
      <w:divBdr>
        <w:top w:val="none" w:sz="0" w:space="0" w:color="auto"/>
        <w:left w:val="none" w:sz="0" w:space="0" w:color="auto"/>
        <w:bottom w:val="none" w:sz="0" w:space="0" w:color="auto"/>
        <w:right w:val="none" w:sz="0" w:space="0" w:color="auto"/>
      </w:divBdr>
    </w:div>
    <w:div w:id="1689334747">
      <w:bodyDiv w:val="1"/>
      <w:marLeft w:val="0"/>
      <w:marRight w:val="0"/>
      <w:marTop w:val="0"/>
      <w:marBottom w:val="0"/>
      <w:divBdr>
        <w:top w:val="none" w:sz="0" w:space="0" w:color="auto"/>
        <w:left w:val="none" w:sz="0" w:space="0" w:color="auto"/>
        <w:bottom w:val="none" w:sz="0" w:space="0" w:color="auto"/>
        <w:right w:val="none" w:sz="0" w:space="0" w:color="auto"/>
      </w:divBdr>
    </w:div>
    <w:div w:id="1689407393">
      <w:bodyDiv w:val="1"/>
      <w:marLeft w:val="0"/>
      <w:marRight w:val="0"/>
      <w:marTop w:val="0"/>
      <w:marBottom w:val="0"/>
      <w:divBdr>
        <w:top w:val="none" w:sz="0" w:space="0" w:color="auto"/>
        <w:left w:val="none" w:sz="0" w:space="0" w:color="auto"/>
        <w:bottom w:val="none" w:sz="0" w:space="0" w:color="auto"/>
        <w:right w:val="none" w:sz="0" w:space="0" w:color="auto"/>
      </w:divBdr>
    </w:div>
    <w:div w:id="1689410444">
      <w:bodyDiv w:val="1"/>
      <w:marLeft w:val="0"/>
      <w:marRight w:val="0"/>
      <w:marTop w:val="0"/>
      <w:marBottom w:val="0"/>
      <w:divBdr>
        <w:top w:val="none" w:sz="0" w:space="0" w:color="auto"/>
        <w:left w:val="none" w:sz="0" w:space="0" w:color="auto"/>
        <w:bottom w:val="none" w:sz="0" w:space="0" w:color="auto"/>
        <w:right w:val="none" w:sz="0" w:space="0" w:color="auto"/>
      </w:divBdr>
    </w:div>
    <w:div w:id="1689478824">
      <w:bodyDiv w:val="1"/>
      <w:marLeft w:val="0"/>
      <w:marRight w:val="0"/>
      <w:marTop w:val="0"/>
      <w:marBottom w:val="0"/>
      <w:divBdr>
        <w:top w:val="none" w:sz="0" w:space="0" w:color="auto"/>
        <w:left w:val="none" w:sz="0" w:space="0" w:color="auto"/>
        <w:bottom w:val="none" w:sz="0" w:space="0" w:color="auto"/>
        <w:right w:val="none" w:sz="0" w:space="0" w:color="auto"/>
      </w:divBdr>
    </w:div>
    <w:div w:id="1690637713">
      <w:bodyDiv w:val="1"/>
      <w:marLeft w:val="0"/>
      <w:marRight w:val="0"/>
      <w:marTop w:val="0"/>
      <w:marBottom w:val="0"/>
      <w:divBdr>
        <w:top w:val="none" w:sz="0" w:space="0" w:color="auto"/>
        <w:left w:val="none" w:sz="0" w:space="0" w:color="auto"/>
        <w:bottom w:val="none" w:sz="0" w:space="0" w:color="auto"/>
        <w:right w:val="none" w:sz="0" w:space="0" w:color="auto"/>
      </w:divBdr>
    </w:div>
    <w:div w:id="1690905756">
      <w:bodyDiv w:val="1"/>
      <w:marLeft w:val="0"/>
      <w:marRight w:val="0"/>
      <w:marTop w:val="0"/>
      <w:marBottom w:val="0"/>
      <w:divBdr>
        <w:top w:val="none" w:sz="0" w:space="0" w:color="auto"/>
        <w:left w:val="none" w:sz="0" w:space="0" w:color="auto"/>
        <w:bottom w:val="none" w:sz="0" w:space="0" w:color="auto"/>
        <w:right w:val="none" w:sz="0" w:space="0" w:color="auto"/>
      </w:divBdr>
    </w:div>
    <w:div w:id="1690981923">
      <w:bodyDiv w:val="1"/>
      <w:marLeft w:val="0"/>
      <w:marRight w:val="0"/>
      <w:marTop w:val="0"/>
      <w:marBottom w:val="0"/>
      <w:divBdr>
        <w:top w:val="none" w:sz="0" w:space="0" w:color="auto"/>
        <w:left w:val="none" w:sz="0" w:space="0" w:color="auto"/>
        <w:bottom w:val="none" w:sz="0" w:space="0" w:color="auto"/>
        <w:right w:val="none" w:sz="0" w:space="0" w:color="auto"/>
      </w:divBdr>
    </w:div>
    <w:div w:id="1690985016">
      <w:bodyDiv w:val="1"/>
      <w:marLeft w:val="0"/>
      <w:marRight w:val="0"/>
      <w:marTop w:val="0"/>
      <w:marBottom w:val="0"/>
      <w:divBdr>
        <w:top w:val="none" w:sz="0" w:space="0" w:color="auto"/>
        <w:left w:val="none" w:sz="0" w:space="0" w:color="auto"/>
        <w:bottom w:val="none" w:sz="0" w:space="0" w:color="auto"/>
        <w:right w:val="none" w:sz="0" w:space="0" w:color="auto"/>
      </w:divBdr>
    </w:div>
    <w:div w:id="1691224063">
      <w:bodyDiv w:val="1"/>
      <w:marLeft w:val="0"/>
      <w:marRight w:val="0"/>
      <w:marTop w:val="0"/>
      <w:marBottom w:val="0"/>
      <w:divBdr>
        <w:top w:val="none" w:sz="0" w:space="0" w:color="auto"/>
        <w:left w:val="none" w:sz="0" w:space="0" w:color="auto"/>
        <w:bottom w:val="none" w:sz="0" w:space="0" w:color="auto"/>
        <w:right w:val="none" w:sz="0" w:space="0" w:color="auto"/>
      </w:divBdr>
    </w:div>
    <w:div w:id="1691301752">
      <w:bodyDiv w:val="1"/>
      <w:marLeft w:val="0"/>
      <w:marRight w:val="0"/>
      <w:marTop w:val="0"/>
      <w:marBottom w:val="0"/>
      <w:divBdr>
        <w:top w:val="none" w:sz="0" w:space="0" w:color="auto"/>
        <w:left w:val="none" w:sz="0" w:space="0" w:color="auto"/>
        <w:bottom w:val="none" w:sz="0" w:space="0" w:color="auto"/>
        <w:right w:val="none" w:sz="0" w:space="0" w:color="auto"/>
      </w:divBdr>
    </w:div>
    <w:div w:id="1691374990">
      <w:bodyDiv w:val="1"/>
      <w:marLeft w:val="0"/>
      <w:marRight w:val="0"/>
      <w:marTop w:val="0"/>
      <w:marBottom w:val="0"/>
      <w:divBdr>
        <w:top w:val="none" w:sz="0" w:space="0" w:color="auto"/>
        <w:left w:val="none" w:sz="0" w:space="0" w:color="auto"/>
        <w:bottom w:val="none" w:sz="0" w:space="0" w:color="auto"/>
        <w:right w:val="none" w:sz="0" w:space="0" w:color="auto"/>
      </w:divBdr>
    </w:div>
    <w:div w:id="1691490749">
      <w:bodyDiv w:val="1"/>
      <w:marLeft w:val="0"/>
      <w:marRight w:val="0"/>
      <w:marTop w:val="0"/>
      <w:marBottom w:val="0"/>
      <w:divBdr>
        <w:top w:val="none" w:sz="0" w:space="0" w:color="auto"/>
        <w:left w:val="none" w:sz="0" w:space="0" w:color="auto"/>
        <w:bottom w:val="none" w:sz="0" w:space="0" w:color="auto"/>
        <w:right w:val="none" w:sz="0" w:space="0" w:color="auto"/>
      </w:divBdr>
    </w:div>
    <w:div w:id="1692150357">
      <w:bodyDiv w:val="1"/>
      <w:marLeft w:val="0"/>
      <w:marRight w:val="0"/>
      <w:marTop w:val="0"/>
      <w:marBottom w:val="0"/>
      <w:divBdr>
        <w:top w:val="none" w:sz="0" w:space="0" w:color="auto"/>
        <w:left w:val="none" w:sz="0" w:space="0" w:color="auto"/>
        <w:bottom w:val="none" w:sz="0" w:space="0" w:color="auto"/>
        <w:right w:val="none" w:sz="0" w:space="0" w:color="auto"/>
      </w:divBdr>
    </w:div>
    <w:div w:id="1692221122">
      <w:bodyDiv w:val="1"/>
      <w:marLeft w:val="0"/>
      <w:marRight w:val="0"/>
      <w:marTop w:val="0"/>
      <w:marBottom w:val="0"/>
      <w:divBdr>
        <w:top w:val="none" w:sz="0" w:space="0" w:color="auto"/>
        <w:left w:val="none" w:sz="0" w:space="0" w:color="auto"/>
        <w:bottom w:val="none" w:sz="0" w:space="0" w:color="auto"/>
        <w:right w:val="none" w:sz="0" w:space="0" w:color="auto"/>
      </w:divBdr>
    </w:div>
    <w:div w:id="1692679852">
      <w:bodyDiv w:val="1"/>
      <w:marLeft w:val="0"/>
      <w:marRight w:val="0"/>
      <w:marTop w:val="0"/>
      <w:marBottom w:val="0"/>
      <w:divBdr>
        <w:top w:val="none" w:sz="0" w:space="0" w:color="auto"/>
        <w:left w:val="none" w:sz="0" w:space="0" w:color="auto"/>
        <w:bottom w:val="none" w:sz="0" w:space="0" w:color="auto"/>
        <w:right w:val="none" w:sz="0" w:space="0" w:color="auto"/>
      </w:divBdr>
    </w:div>
    <w:div w:id="1692754265">
      <w:bodyDiv w:val="1"/>
      <w:marLeft w:val="0"/>
      <w:marRight w:val="0"/>
      <w:marTop w:val="0"/>
      <w:marBottom w:val="0"/>
      <w:divBdr>
        <w:top w:val="none" w:sz="0" w:space="0" w:color="auto"/>
        <w:left w:val="none" w:sz="0" w:space="0" w:color="auto"/>
        <w:bottom w:val="none" w:sz="0" w:space="0" w:color="auto"/>
        <w:right w:val="none" w:sz="0" w:space="0" w:color="auto"/>
      </w:divBdr>
    </w:div>
    <w:div w:id="1692762097">
      <w:bodyDiv w:val="1"/>
      <w:marLeft w:val="0"/>
      <w:marRight w:val="0"/>
      <w:marTop w:val="0"/>
      <w:marBottom w:val="0"/>
      <w:divBdr>
        <w:top w:val="none" w:sz="0" w:space="0" w:color="auto"/>
        <w:left w:val="none" w:sz="0" w:space="0" w:color="auto"/>
        <w:bottom w:val="none" w:sz="0" w:space="0" w:color="auto"/>
        <w:right w:val="none" w:sz="0" w:space="0" w:color="auto"/>
      </w:divBdr>
    </w:div>
    <w:div w:id="1693149068">
      <w:bodyDiv w:val="1"/>
      <w:marLeft w:val="0"/>
      <w:marRight w:val="0"/>
      <w:marTop w:val="0"/>
      <w:marBottom w:val="0"/>
      <w:divBdr>
        <w:top w:val="none" w:sz="0" w:space="0" w:color="auto"/>
        <w:left w:val="none" w:sz="0" w:space="0" w:color="auto"/>
        <w:bottom w:val="none" w:sz="0" w:space="0" w:color="auto"/>
        <w:right w:val="none" w:sz="0" w:space="0" w:color="auto"/>
      </w:divBdr>
    </w:div>
    <w:div w:id="1693602946">
      <w:bodyDiv w:val="1"/>
      <w:marLeft w:val="0"/>
      <w:marRight w:val="0"/>
      <w:marTop w:val="0"/>
      <w:marBottom w:val="0"/>
      <w:divBdr>
        <w:top w:val="none" w:sz="0" w:space="0" w:color="auto"/>
        <w:left w:val="none" w:sz="0" w:space="0" w:color="auto"/>
        <w:bottom w:val="none" w:sz="0" w:space="0" w:color="auto"/>
        <w:right w:val="none" w:sz="0" w:space="0" w:color="auto"/>
      </w:divBdr>
    </w:div>
    <w:div w:id="1694040882">
      <w:bodyDiv w:val="1"/>
      <w:marLeft w:val="0"/>
      <w:marRight w:val="0"/>
      <w:marTop w:val="0"/>
      <w:marBottom w:val="0"/>
      <w:divBdr>
        <w:top w:val="none" w:sz="0" w:space="0" w:color="auto"/>
        <w:left w:val="none" w:sz="0" w:space="0" w:color="auto"/>
        <w:bottom w:val="none" w:sz="0" w:space="0" w:color="auto"/>
        <w:right w:val="none" w:sz="0" w:space="0" w:color="auto"/>
      </w:divBdr>
    </w:div>
    <w:div w:id="1695105967">
      <w:bodyDiv w:val="1"/>
      <w:marLeft w:val="0"/>
      <w:marRight w:val="0"/>
      <w:marTop w:val="0"/>
      <w:marBottom w:val="0"/>
      <w:divBdr>
        <w:top w:val="none" w:sz="0" w:space="0" w:color="auto"/>
        <w:left w:val="none" w:sz="0" w:space="0" w:color="auto"/>
        <w:bottom w:val="none" w:sz="0" w:space="0" w:color="auto"/>
        <w:right w:val="none" w:sz="0" w:space="0" w:color="auto"/>
      </w:divBdr>
      <w:divsChild>
        <w:div w:id="648479023">
          <w:marLeft w:val="0"/>
          <w:marRight w:val="0"/>
          <w:marTop w:val="0"/>
          <w:marBottom w:val="0"/>
          <w:divBdr>
            <w:top w:val="none" w:sz="0" w:space="0" w:color="auto"/>
            <w:left w:val="none" w:sz="0" w:space="0" w:color="auto"/>
            <w:bottom w:val="none" w:sz="0" w:space="0" w:color="auto"/>
            <w:right w:val="none" w:sz="0" w:space="0" w:color="auto"/>
          </w:divBdr>
          <w:divsChild>
            <w:div w:id="619383409">
              <w:marLeft w:val="0"/>
              <w:marRight w:val="0"/>
              <w:marTop w:val="0"/>
              <w:marBottom w:val="0"/>
              <w:divBdr>
                <w:top w:val="none" w:sz="0" w:space="0" w:color="auto"/>
                <w:left w:val="none" w:sz="0" w:space="0" w:color="auto"/>
                <w:bottom w:val="none" w:sz="0" w:space="0" w:color="auto"/>
                <w:right w:val="none" w:sz="0" w:space="0" w:color="auto"/>
              </w:divBdr>
              <w:divsChild>
                <w:div w:id="887377419">
                  <w:marLeft w:val="0"/>
                  <w:marRight w:val="0"/>
                  <w:marTop w:val="0"/>
                  <w:marBottom w:val="0"/>
                  <w:divBdr>
                    <w:top w:val="none" w:sz="0" w:space="0" w:color="auto"/>
                    <w:left w:val="none" w:sz="0" w:space="0" w:color="auto"/>
                    <w:bottom w:val="none" w:sz="0" w:space="0" w:color="auto"/>
                    <w:right w:val="none" w:sz="0" w:space="0" w:color="auto"/>
                  </w:divBdr>
                  <w:divsChild>
                    <w:div w:id="1168835082">
                      <w:marLeft w:val="0"/>
                      <w:marRight w:val="0"/>
                      <w:marTop w:val="0"/>
                      <w:marBottom w:val="0"/>
                      <w:divBdr>
                        <w:top w:val="none" w:sz="0" w:space="0" w:color="auto"/>
                        <w:left w:val="none" w:sz="0" w:space="0" w:color="auto"/>
                        <w:bottom w:val="none" w:sz="0" w:space="0" w:color="auto"/>
                        <w:right w:val="none" w:sz="0" w:space="0" w:color="auto"/>
                      </w:divBdr>
                      <w:divsChild>
                        <w:div w:id="1457991838">
                          <w:marLeft w:val="0"/>
                          <w:marRight w:val="0"/>
                          <w:marTop w:val="0"/>
                          <w:marBottom w:val="0"/>
                          <w:divBdr>
                            <w:top w:val="none" w:sz="0" w:space="0" w:color="auto"/>
                            <w:left w:val="none" w:sz="0" w:space="0" w:color="auto"/>
                            <w:bottom w:val="none" w:sz="0" w:space="0" w:color="auto"/>
                            <w:right w:val="none" w:sz="0" w:space="0" w:color="auto"/>
                          </w:divBdr>
                          <w:divsChild>
                            <w:div w:id="20452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383154">
      <w:bodyDiv w:val="1"/>
      <w:marLeft w:val="0"/>
      <w:marRight w:val="0"/>
      <w:marTop w:val="0"/>
      <w:marBottom w:val="0"/>
      <w:divBdr>
        <w:top w:val="none" w:sz="0" w:space="0" w:color="auto"/>
        <w:left w:val="none" w:sz="0" w:space="0" w:color="auto"/>
        <w:bottom w:val="none" w:sz="0" w:space="0" w:color="auto"/>
        <w:right w:val="none" w:sz="0" w:space="0" w:color="auto"/>
      </w:divBdr>
    </w:div>
    <w:div w:id="1695614462">
      <w:bodyDiv w:val="1"/>
      <w:marLeft w:val="0"/>
      <w:marRight w:val="0"/>
      <w:marTop w:val="0"/>
      <w:marBottom w:val="0"/>
      <w:divBdr>
        <w:top w:val="none" w:sz="0" w:space="0" w:color="auto"/>
        <w:left w:val="none" w:sz="0" w:space="0" w:color="auto"/>
        <w:bottom w:val="none" w:sz="0" w:space="0" w:color="auto"/>
        <w:right w:val="none" w:sz="0" w:space="0" w:color="auto"/>
      </w:divBdr>
    </w:div>
    <w:div w:id="1695694829">
      <w:bodyDiv w:val="1"/>
      <w:marLeft w:val="0"/>
      <w:marRight w:val="0"/>
      <w:marTop w:val="0"/>
      <w:marBottom w:val="0"/>
      <w:divBdr>
        <w:top w:val="none" w:sz="0" w:space="0" w:color="auto"/>
        <w:left w:val="none" w:sz="0" w:space="0" w:color="auto"/>
        <w:bottom w:val="none" w:sz="0" w:space="0" w:color="auto"/>
        <w:right w:val="none" w:sz="0" w:space="0" w:color="auto"/>
      </w:divBdr>
    </w:div>
    <w:div w:id="1695695525">
      <w:bodyDiv w:val="1"/>
      <w:marLeft w:val="0"/>
      <w:marRight w:val="0"/>
      <w:marTop w:val="0"/>
      <w:marBottom w:val="0"/>
      <w:divBdr>
        <w:top w:val="none" w:sz="0" w:space="0" w:color="auto"/>
        <w:left w:val="none" w:sz="0" w:space="0" w:color="auto"/>
        <w:bottom w:val="none" w:sz="0" w:space="0" w:color="auto"/>
        <w:right w:val="none" w:sz="0" w:space="0" w:color="auto"/>
      </w:divBdr>
    </w:div>
    <w:div w:id="1695879361">
      <w:bodyDiv w:val="1"/>
      <w:marLeft w:val="0"/>
      <w:marRight w:val="0"/>
      <w:marTop w:val="0"/>
      <w:marBottom w:val="0"/>
      <w:divBdr>
        <w:top w:val="none" w:sz="0" w:space="0" w:color="auto"/>
        <w:left w:val="none" w:sz="0" w:space="0" w:color="auto"/>
        <w:bottom w:val="none" w:sz="0" w:space="0" w:color="auto"/>
        <w:right w:val="none" w:sz="0" w:space="0" w:color="auto"/>
      </w:divBdr>
    </w:div>
    <w:div w:id="1697003155">
      <w:bodyDiv w:val="1"/>
      <w:marLeft w:val="0"/>
      <w:marRight w:val="0"/>
      <w:marTop w:val="0"/>
      <w:marBottom w:val="0"/>
      <w:divBdr>
        <w:top w:val="none" w:sz="0" w:space="0" w:color="auto"/>
        <w:left w:val="none" w:sz="0" w:space="0" w:color="auto"/>
        <w:bottom w:val="none" w:sz="0" w:space="0" w:color="auto"/>
        <w:right w:val="none" w:sz="0" w:space="0" w:color="auto"/>
      </w:divBdr>
    </w:div>
    <w:div w:id="1697005662">
      <w:bodyDiv w:val="1"/>
      <w:marLeft w:val="0"/>
      <w:marRight w:val="0"/>
      <w:marTop w:val="0"/>
      <w:marBottom w:val="0"/>
      <w:divBdr>
        <w:top w:val="none" w:sz="0" w:space="0" w:color="auto"/>
        <w:left w:val="none" w:sz="0" w:space="0" w:color="auto"/>
        <w:bottom w:val="none" w:sz="0" w:space="0" w:color="auto"/>
        <w:right w:val="none" w:sz="0" w:space="0" w:color="auto"/>
      </w:divBdr>
    </w:div>
    <w:div w:id="1697271046">
      <w:bodyDiv w:val="1"/>
      <w:marLeft w:val="0"/>
      <w:marRight w:val="0"/>
      <w:marTop w:val="0"/>
      <w:marBottom w:val="0"/>
      <w:divBdr>
        <w:top w:val="none" w:sz="0" w:space="0" w:color="auto"/>
        <w:left w:val="none" w:sz="0" w:space="0" w:color="auto"/>
        <w:bottom w:val="none" w:sz="0" w:space="0" w:color="auto"/>
        <w:right w:val="none" w:sz="0" w:space="0" w:color="auto"/>
      </w:divBdr>
    </w:div>
    <w:div w:id="1697316993">
      <w:bodyDiv w:val="1"/>
      <w:marLeft w:val="0"/>
      <w:marRight w:val="0"/>
      <w:marTop w:val="0"/>
      <w:marBottom w:val="0"/>
      <w:divBdr>
        <w:top w:val="none" w:sz="0" w:space="0" w:color="auto"/>
        <w:left w:val="none" w:sz="0" w:space="0" w:color="auto"/>
        <w:bottom w:val="none" w:sz="0" w:space="0" w:color="auto"/>
        <w:right w:val="none" w:sz="0" w:space="0" w:color="auto"/>
      </w:divBdr>
    </w:div>
    <w:div w:id="1697348009">
      <w:bodyDiv w:val="1"/>
      <w:marLeft w:val="0"/>
      <w:marRight w:val="0"/>
      <w:marTop w:val="0"/>
      <w:marBottom w:val="0"/>
      <w:divBdr>
        <w:top w:val="none" w:sz="0" w:space="0" w:color="auto"/>
        <w:left w:val="none" w:sz="0" w:space="0" w:color="auto"/>
        <w:bottom w:val="none" w:sz="0" w:space="0" w:color="auto"/>
        <w:right w:val="none" w:sz="0" w:space="0" w:color="auto"/>
      </w:divBdr>
    </w:div>
    <w:div w:id="1697735861">
      <w:bodyDiv w:val="1"/>
      <w:marLeft w:val="0"/>
      <w:marRight w:val="0"/>
      <w:marTop w:val="0"/>
      <w:marBottom w:val="0"/>
      <w:divBdr>
        <w:top w:val="none" w:sz="0" w:space="0" w:color="auto"/>
        <w:left w:val="none" w:sz="0" w:space="0" w:color="auto"/>
        <w:bottom w:val="none" w:sz="0" w:space="0" w:color="auto"/>
        <w:right w:val="none" w:sz="0" w:space="0" w:color="auto"/>
      </w:divBdr>
    </w:div>
    <w:div w:id="1698196008">
      <w:bodyDiv w:val="1"/>
      <w:marLeft w:val="0"/>
      <w:marRight w:val="0"/>
      <w:marTop w:val="0"/>
      <w:marBottom w:val="0"/>
      <w:divBdr>
        <w:top w:val="none" w:sz="0" w:space="0" w:color="auto"/>
        <w:left w:val="none" w:sz="0" w:space="0" w:color="auto"/>
        <w:bottom w:val="none" w:sz="0" w:space="0" w:color="auto"/>
        <w:right w:val="none" w:sz="0" w:space="0" w:color="auto"/>
      </w:divBdr>
    </w:div>
    <w:div w:id="1698387879">
      <w:bodyDiv w:val="1"/>
      <w:marLeft w:val="0"/>
      <w:marRight w:val="0"/>
      <w:marTop w:val="0"/>
      <w:marBottom w:val="0"/>
      <w:divBdr>
        <w:top w:val="none" w:sz="0" w:space="0" w:color="auto"/>
        <w:left w:val="none" w:sz="0" w:space="0" w:color="auto"/>
        <w:bottom w:val="none" w:sz="0" w:space="0" w:color="auto"/>
        <w:right w:val="none" w:sz="0" w:space="0" w:color="auto"/>
      </w:divBdr>
    </w:div>
    <w:div w:id="1698461265">
      <w:bodyDiv w:val="1"/>
      <w:marLeft w:val="0"/>
      <w:marRight w:val="0"/>
      <w:marTop w:val="0"/>
      <w:marBottom w:val="0"/>
      <w:divBdr>
        <w:top w:val="none" w:sz="0" w:space="0" w:color="auto"/>
        <w:left w:val="none" w:sz="0" w:space="0" w:color="auto"/>
        <w:bottom w:val="none" w:sz="0" w:space="0" w:color="auto"/>
        <w:right w:val="none" w:sz="0" w:space="0" w:color="auto"/>
      </w:divBdr>
    </w:div>
    <w:div w:id="1698656272">
      <w:bodyDiv w:val="1"/>
      <w:marLeft w:val="0"/>
      <w:marRight w:val="0"/>
      <w:marTop w:val="0"/>
      <w:marBottom w:val="0"/>
      <w:divBdr>
        <w:top w:val="none" w:sz="0" w:space="0" w:color="auto"/>
        <w:left w:val="none" w:sz="0" w:space="0" w:color="auto"/>
        <w:bottom w:val="none" w:sz="0" w:space="0" w:color="auto"/>
        <w:right w:val="none" w:sz="0" w:space="0" w:color="auto"/>
      </w:divBdr>
    </w:div>
    <w:div w:id="1698846822">
      <w:bodyDiv w:val="1"/>
      <w:marLeft w:val="0"/>
      <w:marRight w:val="0"/>
      <w:marTop w:val="0"/>
      <w:marBottom w:val="0"/>
      <w:divBdr>
        <w:top w:val="none" w:sz="0" w:space="0" w:color="auto"/>
        <w:left w:val="none" w:sz="0" w:space="0" w:color="auto"/>
        <w:bottom w:val="none" w:sz="0" w:space="0" w:color="auto"/>
        <w:right w:val="none" w:sz="0" w:space="0" w:color="auto"/>
      </w:divBdr>
    </w:div>
    <w:div w:id="1698921984">
      <w:bodyDiv w:val="1"/>
      <w:marLeft w:val="0"/>
      <w:marRight w:val="0"/>
      <w:marTop w:val="0"/>
      <w:marBottom w:val="0"/>
      <w:divBdr>
        <w:top w:val="none" w:sz="0" w:space="0" w:color="auto"/>
        <w:left w:val="none" w:sz="0" w:space="0" w:color="auto"/>
        <w:bottom w:val="none" w:sz="0" w:space="0" w:color="auto"/>
        <w:right w:val="none" w:sz="0" w:space="0" w:color="auto"/>
      </w:divBdr>
    </w:div>
    <w:div w:id="1699161113">
      <w:bodyDiv w:val="1"/>
      <w:marLeft w:val="0"/>
      <w:marRight w:val="0"/>
      <w:marTop w:val="0"/>
      <w:marBottom w:val="0"/>
      <w:divBdr>
        <w:top w:val="none" w:sz="0" w:space="0" w:color="auto"/>
        <w:left w:val="none" w:sz="0" w:space="0" w:color="auto"/>
        <w:bottom w:val="none" w:sz="0" w:space="0" w:color="auto"/>
        <w:right w:val="none" w:sz="0" w:space="0" w:color="auto"/>
      </w:divBdr>
    </w:div>
    <w:div w:id="1699696014">
      <w:bodyDiv w:val="1"/>
      <w:marLeft w:val="0"/>
      <w:marRight w:val="0"/>
      <w:marTop w:val="0"/>
      <w:marBottom w:val="0"/>
      <w:divBdr>
        <w:top w:val="none" w:sz="0" w:space="0" w:color="auto"/>
        <w:left w:val="none" w:sz="0" w:space="0" w:color="auto"/>
        <w:bottom w:val="none" w:sz="0" w:space="0" w:color="auto"/>
        <w:right w:val="none" w:sz="0" w:space="0" w:color="auto"/>
      </w:divBdr>
    </w:div>
    <w:div w:id="1699813535">
      <w:bodyDiv w:val="1"/>
      <w:marLeft w:val="0"/>
      <w:marRight w:val="0"/>
      <w:marTop w:val="0"/>
      <w:marBottom w:val="0"/>
      <w:divBdr>
        <w:top w:val="none" w:sz="0" w:space="0" w:color="auto"/>
        <w:left w:val="none" w:sz="0" w:space="0" w:color="auto"/>
        <w:bottom w:val="none" w:sz="0" w:space="0" w:color="auto"/>
        <w:right w:val="none" w:sz="0" w:space="0" w:color="auto"/>
      </w:divBdr>
    </w:div>
    <w:div w:id="1700009084">
      <w:bodyDiv w:val="1"/>
      <w:marLeft w:val="0"/>
      <w:marRight w:val="0"/>
      <w:marTop w:val="0"/>
      <w:marBottom w:val="0"/>
      <w:divBdr>
        <w:top w:val="none" w:sz="0" w:space="0" w:color="auto"/>
        <w:left w:val="none" w:sz="0" w:space="0" w:color="auto"/>
        <w:bottom w:val="none" w:sz="0" w:space="0" w:color="auto"/>
        <w:right w:val="none" w:sz="0" w:space="0" w:color="auto"/>
      </w:divBdr>
    </w:div>
    <w:div w:id="1700202678">
      <w:bodyDiv w:val="1"/>
      <w:marLeft w:val="0"/>
      <w:marRight w:val="0"/>
      <w:marTop w:val="0"/>
      <w:marBottom w:val="0"/>
      <w:divBdr>
        <w:top w:val="none" w:sz="0" w:space="0" w:color="auto"/>
        <w:left w:val="none" w:sz="0" w:space="0" w:color="auto"/>
        <w:bottom w:val="none" w:sz="0" w:space="0" w:color="auto"/>
        <w:right w:val="none" w:sz="0" w:space="0" w:color="auto"/>
      </w:divBdr>
    </w:div>
    <w:div w:id="1700544715">
      <w:bodyDiv w:val="1"/>
      <w:marLeft w:val="0"/>
      <w:marRight w:val="0"/>
      <w:marTop w:val="0"/>
      <w:marBottom w:val="0"/>
      <w:divBdr>
        <w:top w:val="none" w:sz="0" w:space="0" w:color="auto"/>
        <w:left w:val="none" w:sz="0" w:space="0" w:color="auto"/>
        <w:bottom w:val="none" w:sz="0" w:space="0" w:color="auto"/>
        <w:right w:val="none" w:sz="0" w:space="0" w:color="auto"/>
      </w:divBdr>
    </w:div>
    <w:div w:id="1701004561">
      <w:bodyDiv w:val="1"/>
      <w:marLeft w:val="0"/>
      <w:marRight w:val="0"/>
      <w:marTop w:val="0"/>
      <w:marBottom w:val="0"/>
      <w:divBdr>
        <w:top w:val="none" w:sz="0" w:space="0" w:color="auto"/>
        <w:left w:val="none" w:sz="0" w:space="0" w:color="auto"/>
        <w:bottom w:val="none" w:sz="0" w:space="0" w:color="auto"/>
        <w:right w:val="none" w:sz="0" w:space="0" w:color="auto"/>
      </w:divBdr>
    </w:div>
    <w:div w:id="1701054697">
      <w:bodyDiv w:val="1"/>
      <w:marLeft w:val="0"/>
      <w:marRight w:val="0"/>
      <w:marTop w:val="0"/>
      <w:marBottom w:val="0"/>
      <w:divBdr>
        <w:top w:val="none" w:sz="0" w:space="0" w:color="auto"/>
        <w:left w:val="none" w:sz="0" w:space="0" w:color="auto"/>
        <w:bottom w:val="none" w:sz="0" w:space="0" w:color="auto"/>
        <w:right w:val="none" w:sz="0" w:space="0" w:color="auto"/>
      </w:divBdr>
    </w:div>
    <w:div w:id="1701198040">
      <w:bodyDiv w:val="1"/>
      <w:marLeft w:val="0"/>
      <w:marRight w:val="0"/>
      <w:marTop w:val="0"/>
      <w:marBottom w:val="0"/>
      <w:divBdr>
        <w:top w:val="none" w:sz="0" w:space="0" w:color="auto"/>
        <w:left w:val="none" w:sz="0" w:space="0" w:color="auto"/>
        <w:bottom w:val="none" w:sz="0" w:space="0" w:color="auto"/>
        <w:right w:val="none" w:sz="0" w:space="0" w:color="auto"/>
      </w:divBdr>
    </w:div>
    <w:div w:id="1701392401">
      <w:bodyDiv w:val="1"/>
      <w:marLeft w:val="0"/>
      <w:marRight w:val="0"/>
      <w:marTop w:val="0"/>
      <w:marBottom w:val="0"/>
      <w:divBdr>
        <w:top w:val="none" w:sz="0" w:space="0" w:color="auto"/>
        <w:left w:val="none" w:sz="0" w:space="0" w:color="auto"/>
        <w:bottom w:val="none" w:sz="0" w:space="0" w:color="auto"/>
        <w:right w:val="none" w:sz="0" w:space="0" w:color="auto"/>
      </w:divBdr>
    </w:div>
    <w:div w:id="1701395979">
      <w:bodyDiv w:val="1"/>
      <w:marLeft w:val="0"/>
      <w:marRight w:val="0"/>
      <w:marTop w:val="0"/>
      <w:marBottom w:val="0"/>
      <w:divBdr>
        <w:top w:val="none" w:sz="0" w:space="0" w:color="auto"/>
        <w:left w:val="none" w:sz="0" w:space="0" w:color="auto"/>
        <w:bottom w:val="none" w:sz="0" w:space="0" w:color="auto"/>
        <w:right w:val="none" w:sz="0" w:space="0" w:color="auto"/>
      </w:divBdr>
    </w:div>
    <w:div w:id="1701513252">
      <w:bodyDiv w:val="1"/>
      <w:marLeft w:val="0"/>
      <w:marRight w:val="0"/>
      <w:marTop w:val="0"/>
      <w:marBottom w:val="0"/>
      <w:divBdr>
        <w:top w:val="none" w:sz="0" w:space="0" w:color="auto"/>
        <w:left w:val="none" w:sz="0" w:space="0" w:color="auto"/>
        <w:bottom w:val="none" w:sz="0" w:space="0" w:color="auto"/>
        <w:right w:val="none" w:sz="0" w:space="0" w:color="auto"/>
      </w:divBdr>
    </w:div>
    <w:div w:id="1701858025">
      <w:bodyDiv w:val="1"/>
      <w:marLeft w:val="0"/>
      <w:marRight w:val="0"/>
      <w:marTop w:val="0"/>
      <w:marBottom w:val="0"/>
      <w:divBdr>
        <w:top w:val="none" w:sz="0" w:space="0" w:color="auto"/>
        <w:left w:val="none" w:sz="0" w:space="0" w:color="auto"/>
        <w:bottom w:val="none" w:sz="0" w:space="0" w:color="auto"/>
        <w:right w:val="none" w:sz="0" w:space="0" w:color="auto"/>
      </w:divBdr>
    </w:div>
    <w:div w:id="1702127854">
      <w:bodyDiv w:val="1"/>
      <w:marLeft w:val="0"/>
      <w:marRight w:val="0"/>
      <w:marTop w:val="0"/>
      <w:marBottom w:val="0"/>
      <w:divBdr>
        <w:top w:val="none" w:sz="0" w:space="0" w:color="auto"/>
        <w:left w:val="none" w:sz="0" w:space="0" w:color="auto"/>
        <w:bottom w:val="none" w:sz="0" w:space="0" w:color="auto"/>
        <w:right w:val="none" w:sz="0" w:space="0" w:color="auto"/>
      </w:divBdr>
    </w:div>
    <w:div w:id="1702822439">
      <w:bodyDiv w:val="1"/>
      <w:marLeft w:val="0"/>
      <w:marRight w:val="0"/>
      <w:marTop w:val="0"/>
      <w:marBottom w:val="0"/>
      <w:divBdr>
        <w:top w:val="none" w:sz="0" w:space="0" w:color="auto"/>
        <w:left w:val="none" w:sz="0" w:space="0" w:color="auto"/>
        <w:bottom w:val="none" w:sz="0" w:space="0" w:color="auto"/>
        <w:right w:val="none" w:sz="0" w:space="0" w:color="auto"/>
      </w:divBdr>
    </w:div>
    <w:div w:id="1703095415">
      <w:bodyDiv w:val="1"/>
      <w:marLeft w:val="0"/>
      <w:marRight w:val="0"/>
      <w:marTop w:val="0"/>
      <w:marBottom w:val="0"/>
      <w:divBdr>
        <w:top w:val="none" w:sz="0" w:space="0" w:color="auto"/>
        <w:left w:val="none" w:sz="0" w:space="0" w:color="auto"/>
        <w:bottom w:val="none" w:sz="0" w:space="0" w:color="auto"/>
        <w:right w:val="none" w:sz="0" w:space="0" w:color="auto"/>
      </w:divBdr>
    </w:div>
    <w:div w:id="1703288726">
      <w:bodyDiv w:val="1"/>
      <w:marLeft w:val="0"/>
      <w:marRight w:val="0"/>
      <w:marTop w:val="0"/>
      <w:marBottom w:val="0"/>
      <w:divBdr>
        <w:top w:val="none" w:sz="0" w:space="0" w:color="auto"/>
        <w:left w:val="none" w:sz="0" w:space="0" w:color="auto"/>
        <w:bottom w:val="none" w:sz="0" w:space="0" w:color="auto"/>
        <w:right w:val="none" w:sz="0" w:space="0" w:color="auto"/>
      </w:divBdr>
    </w:div>
    <w:div w:id="1703553359">
      <w:bodyDiv w:val="1"/>
      <w:marLeft w:val="0"/>
      <w:marRight w:val="0"/>
      <w:marTop w:val="0"/>
      <w:marBottom w:val="0"/>
      <w:divBdr>
        <w:top w:val="none" w:sz="0" w:space="0" w:color="auto"/>
        <w:left w:val="none" w:sz="0" w:space="0" w:color="auto"/>
        <w:bottom w:val="none" w:sz="0" w:space="0" w:color="auto"/>
        <w:right w:val="none" w:sz="0" w:space="0" w:color="auto"/>
      </w:divBdr>
    </w:div>
    <w:div w:id="1703558281">
      <w:bodyDiv w:val="1"/>
      <w:marLeft w:val="0"/>
      <w:marRight w:val="0"/>
      <w:marTop w:val="0"/>
      <w:marBottom w:val="0"/>
      <w:divBdr>
        <w:top w:val="none" w:sz="0" w:space="0" w:color="auto"/>
        <w:left w:val="none" w:sz="0" w:space="0" w:color="auto"/>
        <w:bottom w:val="none" w:sz="0" w:space="0" w:color="auto"/>
        <w:right w:val="none" w:sz="0" w:space="0" w:color="auto"/>
      </w:divBdr>
    </w:div>
    <w:div w:id="1703703506">
      <w:bodyDiv w:val="1"/>
      <w:marLeft w:val="0"/>
      <w:marRight w:val="0"/>
      <w:marTop w:val="0"/>
      <w:marBottom w:val="0"/>
      <w:divBdr>
        <w:top w:val="none" w:sz="0" w:space="0" w:color="auto"/>
        <w:left w:val="none" w:sz="0" w:space="0" w:color="auto"/>
        <w:bottom w:val="none" w:sz="0" w:space="0" w:color="auto"/>
        <w:right w:val="none" w:sz="0" w:space="0" w:color="auto"/>
      </w:divBdr>
    </w:div>
    <w:div w:id="1704086775">
      <w:bodyDiv w:val="1"/>
      <w:marLeft w:val="0"/>
      <w:marRight w:val="0"/>
      <w:marTop w:val="0"/>
      <w:marBottom w:val="0"/>
      <w:divBdr>
        <w:top w:val="none" w:sz="0" w:space="0" w:color="auto"/>
        <w:left w:val="none" w:sz="0" w:space="0" w:color="auto"/>
        <w:bottom w:val="none" w:sz="0" w:space="0" w:color="auto"/>
        <w:right w:val="none" w:sz="0" w:space="0" w:color="auto"/>
      </w:divBdr>
    </w:div>
    <w:div w:id="1704205184">
      <w:bodyDiv w:val="1"/>
      <w:marLeft w:val="0"/>
      <w:marRight w:val="0"/>
      <w:marTop w:val="0"/>
      <w:marBottom w:val="0"/>
      <w:divBdr>
        <w:top w:val="none" w:sz="0" w:space="0" w:color="auto"/>
        <w:left w:val="none" w:sz="0" w:space="0" w:color="auto"/>
        <w:bottom w:val="none" w:sz="0" w:space="0" w:color="auto"/>
        <w:right w:val="none" w:sz="0" w:space="0" w:color="auto"/>
      </w:divBdr>
    </w:div>
    <w:div w:id="1704208328">
      <w:bodyDiv w:val="1"/>
      <w:marLeft w:val="0"/>
      <w:marRight w:val="0"/>
      <w:marTop w:val="0"/>
      <w:marBottom w:val="0"/>
      <w:divBdr>
        <w:top w:val="none" w:sz="0" w:space="0" w:color="auto"/>
        <w:left w:val="none" w:sz="0" w:space="0" w:color="auto"/>
        <w:bottom w:val="none" w:sz="0" w:space="0" w:color="auto"/>
        <w:right w:val="none" w:sz="0" w:space="0" w:color="auto"/>
      </w:divBdr>
    </w:div>
    <w:div w:id="1704743017">
      <w:bodyDiv w:val="1"/>
      <w:marLeft w:val="0"/>
      <w:marRight w:val="0"/>
      <w:marTop w:val="0"/>
      <w:marBottom w:val="0"/>
      <w:divBdr>
        <w:top w:val="none" w:sz="0" w:space="0" w:color="auto"/>
        <w:left w:val="none" w:sz="0" w:space="0" w:color="auto"/>
        <w:bottom w:val="none" w:sz="0" w:space="0" w:color="auto"/>
        <w:right w:val="none" w:sz="0" w:space="0" w:color="auto"/>
      </w:divBdr>
    </w:div>
    <w:div w:id="1704818010">
      <w:bodyDiv w:val="1"/>
      <w:marLeft w:val="0"/>
      <w:marRight w:val="0"/>
      <w:marTop w:val="0"/>
      <w:marBottom w:val="0"/>
      <w:divBdr>
        <w:top w:val="none" w:sz="0" w:space="0" w:color="auto"/>
        <w:left w:val="none" w:sz="0" w:space="0" w:color="auto"/>
        <w:bottom w:val="none" w:sz="0" w:space="0" w:color="auto"/>
        <w:right w:val="none" w:sz="0" w:space="0" w:color="auto"/>
      </w:divBdr>
    </w:div>
    <w:div w:id="1704866747">
      <w:bodyDiv w:val="1"/>
      <w:marLeft w:val="0"/>
      <w:marRight w:val="0"/>
      <w:marTop w:val="0"/>
      <w:marBottom w:val="0"/>
      <w:divBdr>
        <w:top w:val="none" w:sz="0" w:space="0" w:color="auto"/>
        <w:left w:val="none" w:sz="0" w:space="0" w:color="auto"/>
        <w:bottom w:val="none" w:sz="0" w:space="0" w:color="auto"/>
        <w:right w:val="none" w:sz="0" w:space="0" w:color="auto"/>
      </w:divBdr>
    </w:div>
    <w:div w:id="1705591636">
      <w:bodyDiv w:val="1"/>
      <w:marLeft w:val="0"/>
      <w:marRight w:val="0"/>
      <w:marTop w:val="0"/>
      <w:marBottom w:val="0"/>
      <w:divBdr>
        <w:top w:val="none" w:sz="0" w:space="0" w:color="auto"/>
        <w:left w:val="none" w:sz="0" w:space="0" w:color="auto"/>
        <w:bottom w:val="none" w:sz="0" w:space="0" w:color="auto"/>
        <w:right w:val="none" w:sz="0" w:space="0" w:color="auto"/>
      </w:divBdr>
    </w:div>
    <w:div w:id="1705710395">
      <w:bodyDiv w:val="1"/>
      <w:marLeft w:val="0"/>
      <w:marRight w:val="0"/>
      <w:marTop w:val="0"/>
      <w:marBottom w:val="0"/>
      <w:divBdr>
        <w:top w:val="none" w:sz="0" w:space="0" w:color="auto"/>
        <w:left w:val="none" w:sz="0" w:space="0" w:color="auto"/>
        <w:bottom w:val="none" w:sz="0" w:space="0" w:color="auto"/>
        <w:right w:val="none" w:sz="0" w:space="0" w:color="auto"/>
      </w:divBdr>
    </w:div>
    <w:div w:id="1706756503">
      <w:bodyDiv w:val="1"/>
      <w:marLeft w:val="0"/>
      <w:marRight w:val="0"/>
      <w:marTop w:val="0"/>
      <w:marBottom w:val="0"/>
      <w:divBdr>
        <w:top w:val="none" w:sz="0" w:space="0" w:color="auto"/>
        <w:left w:val="none" w:sz="0" w:space="0" w:color="auto"/>
        <w:bottom w:val="none" w:sz="0" w:space="0" w:color="auto"/>
        <w:right w:val="none" w:sz="0" w:space="0" w:color="auto"/>
      </w:divBdr>
    </w:div>
    <w:div w:id="1707021362">
      <w:bodyDiv w:val="1"/>
      <w:marLeft w:val="0"/>
      <w:marRight w:val="0"/>
      <w:marTop w:val="0"/>
      <w:marBottom w:val="0"/>
      <w:divBdr>
        <w:top w:val="none" w:sz="0" w:space="0" w:color="auto"/>
        <w:left w:val="none" w:sz="0" w:space="0" w:color="auto"/>
        <w:bottom w:val="none" w:sz="0" w:space="0" w:color="auto"/>
        <w:right w:val="none" w:sz="0" w:space="0" w:color="auto"/>
      </w:divBdr>
    </w:div>
    <w:div w:id="1707297174">
      <w:bodyDiv w:val="1"/>
      <w:marLeft w:val="0"/>
      <w:marRight w:val="0"/>
      <w:marTop w:val="0"/>
      <w:marBottom w:val="0"/>
      <w:divBdr>
        <w:top w:val="none" w:sz="0" w:space="0" w:color="auto"/>
        <w:left w:val="none" w:sz="0" w:space="0" w:color="auto"/>
        <w:bottom w:val="none" w:sz="0" w:space="0" w:color="auto"/>
        <w:right w:val="none" w:sz="0" w:space="0" w:color="auto"/>
      </w:divBdr>
    </w:div>
    <w:div w:id="1707487185">
      <w:bodyDiv w:val="1"/>
      <w:marLeft w:val="0"/>
      <w:marRight w:val="0"/>
      <w:marTop w:val="0"/>
      <w:marBottom w:val="0"/>
      <w:divBdr>
        <w:top w:val="none" w:sz="0" w:space="0" w:color="auto"/>
        <w:left w:val="none" w:sz="0" w:space="0" w:color="auto"/>
        <w:bottom w:val="none" w:sz="0" w:space="0" w:color="auto"/>
        <w:right w:val="none" w:sz="0" w:space="0" w:color="auto"/>
      </w:divBdr>
    </w:div>
    <w:div w:id="1707826070">
      <w:bodyDiv w:val="1"/>
      <w:marLeft w:val="0"/>
      <w:marRight w:val="0"/>
      <w:marTop w:val="0"/>
      <w:marBottom w:val="0"/>
      <w:divBdr>
        <w:top w:val="none" w:sz="0" w:space="0" w:color="auto"/>
        <w:left w:val="none" w:sz="0" w:space="0" w:color="auto"/>
        <w:bottom w:val="none" w:sz="0" w:space="0" w:color="auto"/>
        <w:right w:val="none" w:sz="0" w:space="0" w:color="auto"/>
      </w:divBdr>
    </w:div>
    <w:div w:id="1707832562">
      <w:bodyDiv w:val="1"/>
      <w:marLeft w:val="0"/>
      <w:marRight w:val="0"/>
      <w:marTop w:val="0"/>
      <w:marBottom w:val="0"/>
      <w:divBdr>
        <w:top w:val="none" w:sz="0" w:space="0" w:color="auto"/>
        <w:left w:val="none" w:sz="0" w:space="0" w:color="auto"/>
        <w:bottom w:val="none" w:sz="0" w:space="0" w:color="auto"/>
        <w:right w:val="none" w:sz="0" w:space="0" w:color="auto"/>
      </w:divBdr>
    </w:div>
    <w:div w:id="1708095459">
      <w:bodyDiv w:val="1"/>
      <w:marLeft w:val="0"/>
      <w:marRight w:val="0"/>
      <w:marTop w:val="0"/>
      <w:marBottom w:val="0"/>
      <w:divBdr>
        <w:top w:val="none" w:sz="0" w:space="0" w:color="auto"/>
        <w:left w:val="none" w:sz="0" w:space="0" w:color="auto"/>
        <w:bottom w:val="none" w:sz="0" w:space="0" w:color="auto"/>
        <w:right w:val="none" w:sz="0" w:space="0" w:color="auto"/>
      </w:divBdr>
    </w:div>
    <w:div w:id="1708211665">
      <w:bodyDiv w:val="1"/>
      <w:marLeft w:val="0"/>
      <w:marRight w:val="0"/>
      <w:marTop w:val="0"/>
      <w:marBottom w:val="0"/>
      <w:divBdr>
        <w:top w:val="none" w:sz="0" w:space="0" w:color="auto"/>
        <w:left w:val="none" w:sz="0" w:space="0" w:color="auto"/>
        <w:bottom w:val="none" w:sz="0" w:space="0" w:color="auto"/>
        <w:right w:val="none" w:sz="0" w:space="0" w:color="auto"/>
      </w:divBdr>
    </w:div>
    <w:div w:id="1708217851">
      <w:bodyDiv w:val="1"/>
      <w:marLeft w:val="0"/>
      <w:marRight w:val="0"/>
      <w:marTop w:val="0"/>
      <w:marBottom w:val="0"/>
      <w:divBdr>
        <w:top w:val="none" w:sz="0" w:space="0" w:color="auto"/>
        <w:left w:val="none" w:sz="0" w:space="0" w:color="auto"/>
        <w:bottom w:val="none" w:sz="0" w:space="0" w:color="auto"/>
        <w:right w:val="none" w:sz="0" w:space="0" w:color="auto"/>
      </w:divBdr>
    </w:div>
    <w:div w:id="1708484437">
      <w:bodyDiv w:val="1"/>
      <w:marLeft w:val="0"/>
      <w:marRight w:val="0"/>
      <w:marTop w:val="0"/>
      <w:marBottom w:val="0"/>
      <w:divBdr>
        <w:top w:val="none" w:sz="0" w:space="0" w:color="auto"/>
        <w:left w:val="none" w:sz="0" w:space="0" w:color="auto"/>
        <w:bottom w:val="none" w:sz="0" w:space="0" w:color="auto"/>
        <w:right w:val="none" w:sz="0" w:space="0" w:color="auto"/>
      </w:divBdr>
    </w:div>
    <w:div w:id="1708680163">
      <w:bodyDiv w:val="1"/>
      <w:marLeft w:val="0"/>
      <w:marRight w:val="0"/>
      <w:marTop w:val="0"/>
      <w:marBottom w:val="0"/>
      <w:divBdr>
        <w:top w:val="none" w:sz="0" w:space="0" w:color="auto"/>
        <w:left w:val="none" w:sz="0" w:space="0" w:color="auto"/>
        <w:bottom w:val="none" w:sz="0" w:space="0" w:color="auto"/>
        <w:right w:val="none" w:sz="0" w:space="0" w:color="auto"/>
      </w:divBdr>
    </w:div>
    <w:div w:id="1708791785">
      <w:bodyDiv w:val="1"/>
      <w:marLeft w:val="0"/>
      <w:marRight w:val="0"/>
      <w:marTop w:val="0"/>
      <w:marBottom w:val="0"/>
      <w:divBdr>
        <w:top w:val="none" w:sz="0" w:space="0" w:color="auto"/>
        <w:left w:val="none" w:sz="0" w:space="0" w:color="auto"/>
        <w:bottom w:val="none" w:sz="0" w:space="0" w:color="auto"/>
        <w:right w:val="none" w:sz="0" w:space="0" w:color="auto"/>
      </w:divBdr>
    </w:div>
    <w:div w:id="1708876031">
      <w:bodyDiv w:val="1"/>
      <w:marLeft w:val="0"/>
      <w:marRight w:val="0"/>
      <w:marTop w:val="0"/>
      <w:marBottom w:val="0"/>
      <w:divBdr>
        <w:top w:val="none" w:sz="0" w:space="0" w:color="auto"/>
        <w:left w:val="none" w:sz="0" w:space="0" w:color="auto"/>
        <w:bottom w:val="none" w:sz="0" w:space="0" w:color="auto"/>
        <w:right w:val="none" w:sz="0" w:space="0" w:color="auto"/>
      </w:divBdr>
    </w:div>
    <w:div w:id="1709182678">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09451374">
      <w:bodyDiv w:val="1"/>
      <w:marLeft w:val="0"/>
      <w:marRight w:val="0"/>
      <w:marTop w:val="0"/>
      <w:marBottom w:val="0"/>
      <w:divBdr>
        <w:top w:val="none" w:sz="0" w:space="0" w:color="auto"/>
        <w:left w:val="none" w:sz="0" w:space="0" w:color="auto"/>
        <w:bottom w:val="none" w:sz="0" w:space="0" w:color="auto"/>
        <w:right w:val="none" w:sz="0" w:space="0" w:color="auto"/>
      </w:divBdr>
    </w:div>
    <w:div w:id="1709718217">
      <w:bodyDiv w:val="1"/>
      <w:marLeft w:val="0"/>
      <w:marRight w:val="0"/>
      <w:marTop w:val="0"/>
      <w:marBottom w:val="0"/>
      <w:divBdr>
        <w:top w:val="none" w:sz="0" w:space="0" w:color="auto"/>
        <w:left w:val="none" w:sz="0" w:space="0" w:color="auto"/>
        <w:bottom w:val="none" w:sz="0" w:space="0" w:color="auto"/>
        <w:right w:val="none" w:sz="0" w:space="0" w:color="auto"/>
      </w:divBdr>
    </w:div>
    <w:div w:id="1710110870">
      <w:bodyDiv w:val="1"/>
      <w:marLeft w:val="0"/>
      <w:marRight w:val="0"/>
      <w:marTop w:val="0"/>
      <w:marBottom w:val="0"/>
      <w:divBdr>
        <w:top w:val="none" w:sz="0" w:space="0" w:color="auto"/>
        <w:left w:val="none" w:sz="0" w:space="0" w:color="auto"/>
        <w:bottom w:val="none" w:sz="0" w:space="0" w:color="auto"/>
        <w:right w:val="none" w:sz="0" w:space="0" w:color="auto"/>
      </w:divBdr>
    </w:div>
    <w:div w:id="1710641306">
      <w:bodyDiv w:val="1"/>
      <w:marLeft w:val="0"/>
      <w:marRight w:val="0"/>
      <w:marTop w:val="0"/>
      <w:marBottom w:val="0"/>
      <w:divBdr>
        <w:top w:val="none" w:sz="0" w:space="0" w:color="auto"/>
        <w:left w:val="none" w:sz="0" w:space="0" w:color="auto"/>
        <w:bottom w:val="none" w:sz="0" w:space="0" w:color="auto"/>
        <w:right w:val="none" w:sz="0" w:space="0" w:color="auto"/>
      </w:divBdr>
    </w:div>
    <w:div w:id="1711415026">
      <w:bodyDiv w:val="1"/>
      <w:marLeft w:val="0"/>
      <w:marRight w:val="0"/>
      <w:marTop w:val="0"/>
      <w:marBottom w:val="0"/>
      <w:divBdr>
        <w:top w:val="none" w:sz="0" w:space="0" w:color="auto"/>
        <w:left w:val="none" w:sz="0" w:space="0" w:color="auto"/>
        <w:bottom w:val="none" w:sz="0" w:space="0" w:color="auto"/>
        <w:right w:val="none" w:sz="0" w:space="0" w:color="auto"/>
      </w:divBdr>
    </w:div>
    <w:div w:id="1711419609">
      <w:bodyDiv w:val="1"/>
      <w:marLeft w:val="0"/>
      <w:marRight w:val="0"/>
      <w:marTop w:val="0"/>
      <w:marBottom w:val="0"/>
      <w:divBdr>
        <w:top w:val="none" w:sz="0" w:space="0" w:color="auto"/>
        <w:left w:val="none" w:sz="0" w:space="0" w:color="auto"/>
        <w:bottom w:val="none" w:sz="0" w:space="0" w:color="auto"/>
        <w:right w:val="none" w:sz="0" w:space="0" w:color="auto"/>
      </w:divBdr>
    </w:div>
    <w:div w:id="1711568919">
      <w:bodyDiv w:val="1"/>
      <w:marLeft w:val="0"/>
      <w:marRight w:val="0"/>
      <w:marTop w:val="0"/>
      <w:marBottom w:val="0"/>
      <w:divBdr>
        <w:top w:val="none" w:sz="0" w:space="0" w:color="auto"/>
        <w:left w:val="none" w:sz="0" w:space="0" w:color="auto"/>
        <w:bottom w:val="none" w:sz="0" w:space="0" w:color="auto"/>
        <w:right w:val="none" w:sz="0" w:space="0" w:color="auto"/>
      </w:divBdr>
    </w:div>
    <w:div w:id="1711683801">
      <w:bodyDiv w:val="1"/>
      <w:marLeft w:val="0"/>
      <w:marRight w:val="0"/>
      <w:marTop w:val="0"/>
      <w:marBottom w:val="0"/>
      <w:divBdr>
        <w:top w:val="none" w:sz="0" w:space="0" w:color="auto"/>
        <w:left w:val="none" w:sz="0" w:space="0" w:color="auto"/>
        <w:bottom w:val="none" w:sz="0" w:space="0" w:color="auto"/>
        <w:right w:val="none" w:sz="0" w:space="0" w:color="auto"/>
      </w:divBdr>
    </w:div>
    <w:div w:id="1711879893">
      <w:bodyDiv w:val="1"/>
      <w:marLeft w:val="0"/>
      <w:marRight w:val="0"/>
      <w:marTop w:val="0"/>
      <w:marBottom w:val="0"/>
      <w:divBdr>
        <w:top w:val="none" w:sz="0" w:space="0" w:color="auto"/>
        <w:left w:val="none" w:sz="0" w:space="0" w:color="auto"/>
        <w:bottom w:val="none" w:sz="0" w:space="0" w:color="auto"/>
        <w:right w:val="none" w:sz="0" w:space="0" w:color="auto"/>
      </w:divBdr>
    </w:div>
    <w:div w:id="1712076023">
      <w:bodyDiv w:val="1"/>
      <w:marLeft w:val="0"/>
      <w:marRight w:val="0"/>
      <w:marTop w:val="0"/>
      <w:marBottom w:val="0"/>
      <w:divBdr>
        <w:top w:val="none" w:sz="0" w:space="0" w:color="auto"/>
        <w:left w:val="none" w:sz="0" w:space="0" w:color="auto"/>
        <w:bottom w:val="none" w:sz="0" w:space="0" w:color="auto"/>
        <w:right w:val="none" w:sz="0" w:space="0" w:color="auto"/>
      </w:divBdr>
    </w:div>
    <w:div w:id="1712147199">
      <w:bodyDiv w:val="1"/>
      <w:marLeft w:val="0"/>
      <w:marRight w:val="0"/>
      <w:marTop w:val="0"/>
      <w:marBottom w:val="0"/>
      <w:divBdr>
        <w:top w:val="none" w:sz="0" w:space="0" w:color="auto"/>
        <w:left w:val="none" w:sz="0" w:space="0" w:color="auto"/>
        <w:bottom w:val="none" w:sz="0" w:space="0" w:color="auto"/>
        <w:right w:val="none" w:sz="0" w:space="0" w:color="auto"/>
      </w:divBdr>
    </w:div>
    <w:div w:id="1712415219">
      <w:bodyDiv w:val="1"/>
      <w:marLeft w:val="0"/>
      <w:marRight w:val="0"/>
      <w:marTop w:val="0"/>
      <w:marBottom w:val="0"/>
      <w:divBdr>
        <w:top w:val="none" w:sz="0" w:space="0" w:color="auto"/>
        <w:left w:val="none" w:sz="0" w:space="0" w:color="auto"/>
        <w:bottom w:val="none" w:sz="0" w:space="0" w:color="auto"/>
        <w:right w:val="none" w:sz="0" w:space="0" w:color="auto"/>
      </w:divBdr>
    </w:div>
    <w:div w:id="1712418888">
      <w:bodyDiv w:val="1"/>
      <w:marLeft w:val="0"/>
      <w:marRight w:val="0"/>
      <w:marTop w:val="0"/>
      <w:marBottom w:val="0"/>
      <w:divBdr>
        <w:top w:val="none" w:sz="0" w:space="0" w:color="auto"/>
        <w:left w:val="none" w:sz="0" w:space="0" w:color="auto"/>
        <w:bottom w:val="none" w:sz="0" w:space="0" w:color="auto"/>
        <w:right w:val="none" w:sz="0" w:space="0" w:color="auto"/>
      </w:divBdr>
    </w:div>
    <w:div w:id="1712729551">
      <w:bodyDiv w:val="1"/>
      <w:marLeft w:val="0"/>
      <w:marRight w:val="0"/>
      <w:marTop w:val="0"/>
      <w:marBottom w:val="0"/>
      <w:divBdr>
        <w:top w:val="none" w:sz="0" w:space="0" w:color="auto"/>
        <w:left w:val="none" w:sz="0" w:space="0" w:color="auto"/>
        <w:bottom w:val="none" w:sz="0" w:space="0" w:color="auto"/>
        <w:right w:val="none" w:sz="0" w:space="0" w:color="auto"/>
      </w:divBdr>
    </w:div>
    <w:div w:id="1712924779">
      <w:bodyDiv w:val="1"/>
      <w:marLeft w:val="0"/>
      <w:marRight w:val="0"/>
      <w:marTop w:val="0"/>
      <w:marBottom w:val="0"/>
      <w:divBdr>
        <w:top w:val="none" w:sz="0" w:space="0" w:color="auto"/>
        <w:left w:val="none" w:sz="0" w:space="0" w:color="auto"/>
        <w:bottom w:val="none" w:sz="0" w:space="0" w:color="auto"/>
        <w:right w:val="none" w:sz="0" w:space="0" w:color="auto"/>
      </w:divBdr>
    </w:div>
    <w:div w:id="1713000781">
      <w:bodyDiv w:val="1"/>
      <w:marLeft w:val="0"/>
      <w:marRight w:val="0"/>
      <w:marTop w:val="0"/>
      <w:marBottom w:val="0"/>
      <w:divBdr>
        <w:top w:val="none" w:sz="0" w:space="0" w:color="auto"/>
        <w:left w:val="none" w:sz="0" w:space="0" w:color="auto"/>
        <w:bottom w:val="none" w:sz="0" w:space="0" w:color="auto"/>
        <w:right w:val="none" w:sz="0" w:space="0" w:color="auto"/>
      </w:divBdr>
    </w:div>
    <w:div w:id="1713310666">
      <w:bodyDiv w:val="1"/>
      <w:marLeft w:val="0"/>
      <w:marRight w:val="0"/>
      <w:marTop w:val="0"/>
      <w:marBottom w:val="0"/>
      <w:divBdr>
        <w:top w:val="none" w:sz="0" w:space="0" w:color="auto"/>
        <w:left w:val="none" w:sz="0" w:space="0" w:color="auto"/>
        <w:bottom w:val="none" w:sz="0" w:space="0" w:color="auto"/>
        <w:right w:val="none" w:sz="0" w:space="0" w:color="auto"/>
      </w:divBdr>
    </w:div>
    <w:div w:id="1713312161">
      <w:bodyDiv w:val="1"/>
      <w:marLeft w:val="0"/>
      <w:marRight w:val="0"/>
      <w:marTop w:val="0"/>
      <w:marBottom w:val="0"/>
      <w:divBdr>
        <w:top w:val="none" w:sz="0" w:space="0" w:color="auto"/>
        <w:left w:val="none" w:sz="0" w:space="0" w:color="auto"/>
        <w:bottom w:val="none" w:sz="0" w:space="0" w:color="auto"/>
        <w:right w:val="none" w:sz="0" w:space="0" w:color="auto"/>
      </w:divBdr>
    </w:div>
    <w:div w:id="1713846154">
      <w:bodyDiv w:val="1"/>
      <w:marLeft w:val="0"/>
      <w:marRight w:val="0"/>
      <w:marTop w:val="0"/>
      <w:marBottom w:val="0"/>
      <w:divBdr>
        <w:top w:val="none" w:sz="0" w:space="0" w:color="auto"/>
        <w:left w:val="none" w:sz="0" w:space="0" w:color="auto"/>
        <w:bottom w:val="none" w:sz="0" w:space="0" w:color="auto"/>
        <w:right w:val="none" w:sz="0" w:space="0" w:color="auto"/>
      </w:divBdr>
    </w:div>
    <w:div w:id="1713923482">
      <w:bodyDiv w:val="1"/>
      <w:marLeft w:val="0"/>
      <w:marRight w:val="0"/>
      <w:marTop w:val="0"/>
      <w:marBottom w:val="0"/>
      <w:divBdr>
        <w:top w:val="none" w:sz="0" w:space="0" w:color="auto"/>
        <w:left w:val="none" w:sz="0" w:space="0" w:color="auto"/>
        <w:bottom w:val="none" w:sz="0" w:space="0" w:color="auto"/>
        <w:right w:val="none" w:sz="0" w:space="0" w:color="auto"/>
      </w:divBdr>
    </w:div>
    <w:div w:id="1714186513">
      <w:bodyDiv w:val="1"/>
      <w:marLeft w:val="0"/>
      <w:marRight w:val="0"/>
      <w:marTop w:val="0"/>
      <w:marBottom w:val="0"/>
      <w:divBdr>
        <w:top w:val="none" w:sz="0" w:space="0" w:color="auto"/>
        <w:left w:val="none" w:sz="0" w:space="0" w:color="auto"/>
        <w:bottom w:val="none" w:sz="0" w:space="0" w:color="auto"/>
        <w:right w:val="none" w:sz="0" w:space="0" w:color="auto"/>
      </w:divBdr>
    </w:div>
    <w:div w:id="1714387190">
      <w:bodyDiv w:val="1"/>
      <w:marLeft w:val="0"/>
      <w:marRight w:val="0"/>
      <w:marTop w:val="0"/>
      <w:marBottom w:val="0"/>
      <w:divBdr>
        <w:top w:val="none" w:sz="0" w:space="0" w:color="auto"/>
        <w:left w:val="none" w:sz="0" w:space="0" w:color="auto"/>
        <w:bottom w:val="none" w:sz="0" w:space="0" w:color="auto"/>
        <w:right w:val="none" w:sz="0" w:space="0" w:color="auto"/>
      </w:divBdr>
    </w:div>
    <w:div w:id="1714423084">
      <w:bodyDiv w:val="1"/>
      <w:marLeft w:val="0"/>
      <w:marRight w:val="0"/>
      <w:marTop w:val="0"/>
      <w:marBottom w:val="0"/>
      <w:divBdr>
        <w:top w:val="none" w:sz="0" w:space="0" w:color="auto"/>
        <w:left w:val="none" w:sz="0" w:space="0" w:color="auto"/>
        <w:bottom w:val="none" w:sz="0" w:space="0" w:color="auto"/>
        <w:right w:val="none" w:sz="0" w:space="0" w:color="auto"/>
      </w:divBdr>
    </w:div>
    <w:div w:id="1714425563">
      <w:bodyDiv w:val="1"/>
      <w:marLeft w:val="0"/>
      <w:marRight w:val="0"/>
      <w:marTop w:val="0"/>
      <w:marBottom w:val="0"/>
      <w:divBdr>
        <w:top w:val="none" w:sz="0" w:space="0" w:color="auto"/>
        <w:left w:val="none" w:sz="0" w:space="0" w:color="auto"/>
        <w:bottom w:val="none" w:sz="0" w:space="0" w:color="auto"/>
        <w:right w:val="none" w:sz="0" w:space="0" w:color="auto"/>
      </w:divBdr>
    </w:div>
    <w:div w:id="1714768909">
      <w:bodyDiv w:val="1"/>
      <w:marLeft w:val="0"/>
      <w:marRight w:val="0"/>
      <w:marTop w:val="0"/>
      <w:marBottom w:val="0"/>
      <w:divBdr>
        <w:top w:val="none" w:sz="0" w:space="0" w:color="auto"/>
        <w:left w:val="none" w:sz="0" w:space="0" w:color="auto"/>
        <w:bottom w:val="none" w:sz="0" w:space="0" w:color="auto"/>
        <w:right w:val="none" w:sz="0" w:space="0" w:color="auto"/>
      </w:divBdr>
    </w:div>
    <w:div w:id="1715034763">
      <w:bodyDiv w:val="1"/>
      <w:marLeft w:val="0"/>
      <w:marRight w:val="0"/>
      <w:marTop w:val="0"/>
      <w:marBottom w:val="0"/>
      <w:divBdr>
        <w:top w:val="none" w:sz="0" w:space="0" w:color="auto"/>
        <w:left w:val="none" w:sz="0" w:space="0" w:color="auto"/>
        <w:bottom w:val="none" w:sz="0" w:space="0" w:color="auto"/>
        <w:right w:val="none" w:sz="0" w:space="0" w:color="auto"/>
      </w:divBdr>
    </w:div>
    <w:div w:id="1715108143">
      <w:bodyDiv w:val="1"/>
      <w:marLeft w:val="0"/>
      <w:marRight w:val="0"/>
      <w:marTop w:val="0"/>
      <w:marBottom w:val="0"/>
      <w:divBdr>
        <w:top w:val="none" w:sz="0" w:space="0" w:color="auto"/>
        <w:left w:val="none" w:sz="0" w:space="0" w:color="auto"/>
        <w:bottom w:val="none" w:sz="0" w:space="0" w:color="auto"/>
        <w:right w:val="none" w:sz="0" w:space="0" w:color="auto"/>
      </w:divBdr>
    </w:div>
    <w:div w:id="1715155786">
      <w:bodyDiv w:val="1"/>
      <w:marLeft w:val="0"/>
      <w:marRight w:val="0"/>
      <w:marTop w:val="0"/>
      <w:marBottom w:val="0"/>
      <w:divBdr>
        <w:top w:val="none" w:sz="0" w:space="0" w:color="auto"/>
        <w:left w:val="none" w:sz="0" w:space="0" w:color="auto"/>
        <w:bottom w:val="none" w:sz="0" w:space="0" w:color="auto"/>
        <w:right w:val="none" w:sz="0" w:space="0" w:color="auto"/>
      </w:divBdr>
    </w:div>
    <w:div w:id="1715158454">
      <w:bodyDiv w:val="1"/>
      <w:marLeft w:val="0"/>
      <w:marRight w:val="0"/>
      <w:marTop w:val="0"/>
      <w:marBottom w:val="0"/>
      <w:divBdr>
        <w:top w:val="none" w:sz="0" w:space="0" w:color="auto"/>
        <w:left w:val="none" w:sz="0" w:space="0" w:color="auto"/>
        <w:bottom w:val="none" w:sz="0" w:space="0" w:color="auto"/>
        <w:right w:val="none" w:sz="0" w:space="0" w:color="auto"/>
      </w:divBdr>
    </w:div>
    <w:div w:id="1715235243">
      <w:bodyDiv w:val="1"/>
      <w:marLeft w:val="0"/>
      <w:marRight w:val="0"/>
      <w:marTop w:val="0"/>
      <w:marBottom w:val="0"/>
      <w:divBdr>
        <w:top w:val="none" w:sz="0" w:space="0" w:color="auto"/>
        <w:left w:val="none" w:sz="0" w:space="0" w:color="auto"/>
        <w:bottom w:val="none" w:sz="0" w:space="0" w:color="auto"/>
        <w:right w:val="none" w:sz="0" w:space="0" w:color="auto"/>
      </w:divBdr>
    </w:div>
    <w:div w:id="1715424278">
      <w:bodyDiv w:val="1"/>
      <w:marLeft w:val="0"/>
      <w:marRight w:val="0"/>
      <w:marTop w:val="0"/>
      <w:marBottom w:val="0"/>
      <w:divBdr>
        <w:top w:val="none" w:sz="0" w:space="0" w:color="auto"/>
        <w:left w:val="none" w:sz="0" w:space="0" w:color="auto"/>
        <w:bottom w:val="none" w:sz="0" w:space="0" w:color="auto"/>
        <w:right w:val="none" w:sz="0" w:space="0" w:color="auto"/>
      </w:divBdr>
    </w:div>
    <w:div w:id="1715999713">
      <w:bodyDiv w:val="1"/>
      <w:marLeft w:val="0"/>
      <w:marRight w:val="0"/>
      <w:marTop w:val="0"/>
      <w:marBottom w:val="0"/>
      <w:divBdr>
        <w:top w:val="none" w:sz="0" w:space="0" w:color="auto"/>
        <w:left w:val="none" w:sz="0" w:space="0" w:color="auto"/>
        <w:bottom w:val="none" w:sz="0" w:space="0" w:color="auto"/>
        <w:right w:val="none" w:sz="0" w:space="0" w:color="auto"/>
      </w:divBdr>
    </w:div>
    <w:div w:id="1716157771">
      <w:bodyDiv w:val="1"/>
      <w:marLeft w:val="0"/>
      <w:marRight w:val="0"/>
      <w:marTop w:val="0"/>
      <w:marBottom w:val="0"/>
      <w:divBdr>
        <w:top w:val="none" w:sz="0" w:space="0" w:color="auto"/>
        <w:left w:val="none" w:sz="0" w:space="0" w:color="auto"/>
        <w:bottom w:val="none" w:sz="0" w:space="0" w:color="auto"/>
        <w:right w:val="none" w:sz="0" w:space="0" w:color="auto"/>
      </w:divBdr>
    </w:div>
    <w:div w:id="1716195822">
      <w:bodyDiv w:val="1"/>
      <w:marLeft w:val="0"/>
      <w:marRight w:val="0"/>
      <w:marTop w:val="0"/>
      <w:marBottom w:val="0"/>
      <w:divBdr>
        <w:top w:val="none" w:sz="0" w:space="0" w:color="auto"/>
        <w:left w:val="none" w:sz="0" w:space="0" w:color="auto"/>
        <w:bottom w:val="none" w:sz="0" w:space="0" w:color="auto"/>
        <w:right w:val="none" w:sz="0" w:space="0" w:color="auto"/>
      </w:divBdr>
    </w:div>
    <w:div w:id="1716198298">
      <w:bodyDiv w:val="1"/>
      <w:marLeft w:val="0"/>
      <w:marRight w:val="0"/>
      <w:marTop w:val="0"/>
      <w:marBottom w:val="0"/>
      <w:divBdr>
        <w:top w:val="none" w:sz="0" w:space="0" w:color="auto"/>
        <w:left w:val="none" w:sz="0" w:space="0" w:color="auto"/>
        <w:bottom w:val="none" w:sz="0" w:space="0" w:color="auto"/>
        <w:right w:val="none" w:sz="0" w:space="0" w:color="auto"/>
      </w:divBdr>
    </w:div>
    <w:div w:id="1716614697">
      <w:bodyDiv w:val="1"/>
      <w:marLeft w:val="0"/>
      <w:marRight w:val="0"/>
      <w:marTop w:val="0"/>
      <w:marBottom w:val="0"/>
      <w:divBdr>
        <w:top w:val="none" w:sz="0" w:space="0" w:color="auto"/>
        <w:left w:val="none" w:sz="0" w:space="0" w:color="auto"/>
        <w:bottom w:val="none" w:sz="0" w:space="0" w:color="auto"/>
        <w:right w:val="none" w:sz="0" w:space="0" w:color="auto"/>
      </w:divBdr>
    </w:div>
    <w:div w:id="1716849728">
      <w:bodyDiv w:val="1"/>
      <w:marLeft w:val="0"/>
      <w:marRight w:val="0"/>
      <w:marTop w:val="0"/>
      <w:marBottom w:val="0"/>
      <w:divBdr>
        <w:top w:val="none" w:sz="0" w:space="0" w:color="auto"/>
        <w:left w:val="none" w:sz="0" w:space="0" w:color="auto"/>
        <w:bottom w:val="none" w:sz="0" w:space="0" w:color="auto"/>
        <w:right w:val="none" w:sz="0" w:space="0" w:color="auto"/>
      </w:divBdr>
    </w:div>
    <w:div w:id="1716931515">
      <w:bodyDiv w:val="1"/>
      <w:marLeft w:val="0"/>
      <w:marRight w:val="0"/>
      <w:marTop w:val="0"/>
      <w:marBottom w:val="0"/>
      <w:divBdr>
        <w:top w:val="none" w:sz="0" w:space="0" w:color="auto"/>
        <w:left w:val="none" w:sz="0" w:space="0" w:color="auto"/>
        <w:bottom w:val="none" w:sz="0" w:space="0" w:color="auto"/>
        <w:right w:val="none" w:sz="0" w:space="0" w:color="auto"/>
      </w:divBdr>
    </w:div>
    <w:div w:id="1717125986">
      <w:bodyDiv w:val="1"/>
      <w:marLeft w:val="0"/>
      <w:marRight w:val="0"/>
      <w:marTop w:val="0"/>
      <w:marBottom w:val="0"/>
      <w:divBdr>
        <w:top w:val="none" w:sz="0" w:space="0" w:color="auto"/>
        <w:left w:val="none" w:sz="0" w:space="0" w:color="auto"/>
        <w:bottom w:val="none" w:sz="0" w:space="0" w:color="auto"/>
        <w:right w:val="none" w:sz="0" w:space="0" w:color="auto"/>
      </w:divBdr>
    </w:div>
    <w:div w:id="1717269907">
      <w:bodyDiv w:val="1"/>
      <w:marLeft w:val="0"/>
      <w:marRight w:val="0"/>
      <w:marTop w:val="0"/>
      <w:marBottom w:val="0"/>
      <w:divBdr>
        <w:top w:val="none" w:sz="0" w:space="0" w:color="auto"/>
        <w:left w:val="none" w:sz="0" w:space="0" w:color="auto"/>
        <w:bottom w:val="none" w:sz="0" w:space="0" w:color="auto"/>
        <w:right w:val="none" w:sz="0" w:space="0" w:color="auto"/>
      </w:divBdr>
    </w:div>
    <w:div w:id="1717778497">
      <w:bodyDiv w:val="1"/>
      <w:marLeft w:val="0"/>
      <w:marRight w:val="0"/>
      <w:marTop w:val="0"/>
      <w:marBottom w:val="0"/>
      <w:divBdr>
        <w:top w:val="none" w:sz="0" w:space="0" w:color="auto"/>
        <w:left w:val="none" w:sz="0" w:space="0" w:color="auto"/>
        <w:bottom w:val="none" w:sz="0" w:space="0" w:color="auto"/>
        <w:right w:val="none" w:sz="0" w:space="0" w:color="auto"/>
      </w:divBdr>
    </w:div>
    <w:div w:id="1717854982">
      <w:bodyDiv w:val="1"/>
      <w:marLeft w:val="0"/>
      <w:marRight w:val="0"/>
      <w:marTop w:val="0"/>
      <w:marBottom w:val="0"/>
      <w:divBdr>
        <w:top w:val="none" w:sz="0" w:space="0" w:color="auto"/>
        <w:left w:val="none" w:sz="0" w:space="0" w:color="auto"/>
        <w:bottom w:val="none" w:sz="0" w:space="0" w:color="auto"/>
        <w:right w:val="none" w:sz="0" w:space="0" w:color="auto"/>
      </w:divBdr>
    </w:div>
    <w:div w:id="1717927208">
      <w:bodyDiv w:val="1"/>
      <w:marLeft w:val="0"/>
      <w:marRight w:val="0"/>
      <w:marTop w:val="0"/>
      <w:marBottom w:val="0"/>
      <w:divBdr>
        <w:top w:val="none" w:sz="0" w:space="0" w:color="auto"/>
        <w:left w:val="none" w:sz="0" w:space="0" w:color="auto"/>
        <w:bottom w:val="none" w:sz="0" w:space="0" w:color="auto"/>
        <w:right w:val="none" w:sz="0" w:space="0" w:color="auto"/>
      </w:divBdr>
    </w:div>
    <w:div w:id="1718116225">
      <w:bodyDiv w:val="1"/>
      <w:marLeft w:val="0"/>
      <w:marRight w:val="0"/>
      <w:marTop w:val="0"/>
      <w:marBottom w:val="0"/>
      <w:divBdr>
        <w:top w:val="none" w:sz="0" w:space="0" w:color="auto"/>
        <w:left w:val="none" w:sz="0" w:space="0" w:color="auto"/>
        <w:bottom w:val="none" w:sz="0" w:space="0" w:color="auto"/>
        <w:right w:val="none" w:sz="0" w:space="0" w:color="auto"/>
      </w:divBdr>
    </w:div>
    <w:div w:id="1718242371">
      <w:bodyDiv w:val="1"/>
      <w:marLeft w:val="0"/>
      <w:marRight w:val="0"/>
      <w:marTop w:val="0"/>
      <w:marBottom w:val="0"/>
      <w:divBdr>
        <w:top w:val="none" w:sz="0" w:space="0" w:color="auto"/>
        <w:left w:val="none" w:sz="0" w:space="0" w:color="auto"/>
        <w:bottom w:val="none" w:sz="0" w:space="0" w:color="auto"/>
        <w:right w:val="none" w:sz="0" w:space="0" w:color="auto"/>
      </w:divBdr>
    </w:div>
    <w:div w:id="1718314770">
      <w:bodyDiv w:val="1"/>
      <w:marLeft w:val="0"/>
      <w:marRight w:val="0"/>
      <w:marTop w:val="0"/>
      <w:marBottom w:val="0"/>
      <w:divBdr>
        <w:top w:val="none" w:sz="0" w:space="0" w:color="auto"/>
        <w:left w:val="none" w:sz="0" w:space="0" w:color="auto"/>
        <w:bottom w:val="none" w:sz="0" w:space="0" w:color="auto"/>
        <w:right w:val="none" w:sz="0" w:space="0" w:color="auto"/>
      </w:divBdr>
    </w:div>
    <w:div w:id="1718581659">
      <w:bodyDiv w:val="1"/>
      <w:marLeft w:val="0"/>
      <w:marRight w:val="0"/>
      <w:marTop w:val="0"/>
      <w:marBottom w:val="0"/>
      <w:divBdr>
        <w:top w:val="none" w:sz="0" w:space="0" w:color="auto"/>
        <w:left w:val="none" w:sz="0" w:space="0" w:color="auto"/>
        <w:bottom w:val="none" w:sz="0" w:space="0" w:color="auto"/>
        <w:right w:val="none" w:sz="0" w:space="0" w:color="auto"/>
      </w:divBdr>
    </w:div>
    <w:div w:id="1719666296">
      <w:bodyDiv w:val="1"/>
      <w:marLeft w:val="0"/>
      <w:marRight w:val="0"/>
      <w:marTop w:val="0"/>
      <w:marBottom w:val="0"/>
      <w:divBdr>
        <w:top w:val="none" w:sz="0" w:space="0" w:color="auto"/>
        <w:left w:val="none" w:sz="0" w:space="0" w:color="auto"/>
        <w:bottom w:val="none" w:sz="0" w:space="0" w:color="auto"/>
        <w:right w:val="none" w:sz="0" w:space="0" w:color="auto"/>
      </w:divBdr>
    </w:div>
    <w:div w:id="1719891650">
      <w:bodyDiv w:val="1"/>
      <w:marLeft w:val="0"/>
      <w:marRight w:val="0"/>
      <w:marTop w:val="0"/>
      <w:marBottom w:val="0"/>
      <w:divBdr>
        <w:top w:val="none" w:sz="0" w:space="0" w:color="auto"/>
        <w:left w:val="none" w:sz="0" w:space="0" w:color="auto"/>
        <w:bottom w:val="none" w:sz="0" w:space="0" w:color="auto"/>
        <w:right w:val="none" w:sz="0" w:space="0" w:color="auto"/>
      </w:divBdr>
    </w:div>
    <w:div w:id="1719932682">
      <w:bodyDiv w:val="1"/>
      <w:marLeft w:val="0"/>
      <w:marRight w:val="0"/>
      <w:marTop w:val="0"/>
      <w:marBottom w:val="0"/>
      <w:divBdr>
        <w:top w:val="none" w:sz="0" w:space="0" w:color="auto"/>
        <w:left w:val="none" w:sz="0" w:space="0" w:color="auto"/>
        <w:bottom w:val="none" w:sz="0" w:space="0" w:color="auto"/>
        <w:right w:val="none" w:sz="0" w:space="0" w:color="auto"/>
      </w:divBdr>
    </w:div>
    <w:div w:id="1720130139">
      <w:bodyDiv w:val="1"/>
      <w:marLeft w:val="0"/>
      <w:marRight w:val="0"/>
      <w:marTop w:val="0"/>
      <w:marBottom w:val="0"/>
      <w:divBdr>
        <w:top w:val="none" w:sz="0" w:space="0" w:color="auto"/>
        <w:left w:val="none" w:sz="0" w:space="0" w:color="auto"/>
        <w:bottom w:val="none" w:sz="0" w:space="0" w:color="auto"/>
        <w:right w:val="none" w:sz="0" w:space="0" w:color="auto"/>
      </w:divBdr>
    </w:div>
    <w:div w:id="1720665772">
      <w:bodyDiv w:val="1"/>
      <w:marLeft w:val="0"/>
      <w:marRight w:val="0"/>
      <w:marTop w:val="0"/>
      <w:marBottom w:val="0"/>
      <w:divBdr>
        <w:top w:val="none" w:sz="0" w:space="0" w:color="auto"/>
        <w:left w:val="none" w:sz="0" w:space="0" w:color="auto"/>
        <w:bottom w:val="none" w:sz="0" w:space="0" w:color="auto"/>
        <w:right w:val="none" w:sz="0" w:space="0" w:color="auto"/>
      </w:divBdr>
    </w:div>
    <w:div w:id="1720743676">
      <w:bodyDiv w:val="1"/>
      <w:marLeft w:val="0"/>
      <w:marRight w:val="0"/>
      <w:marTop w:val="0"/>
      <w:marBottom w:val="0"/>
      <w:divBdr>
        <w:top w:val="none" w:sz="0" w:space="0" w:color="auto"/>
        <w:left w:val="none" w:sz="0" w:space="0" w:color="auto"/>
        <w:bottom w:val="none" w:sz="0" w:space="0" w:color="auto"/>
        <w:right w:val="none" w:sz="0" w:space="0" w:color="auto"/>
      </w:divBdr>
    </w:div>
    <w:div w:id="1720934035">
      <w:bodyDiv w:val="1"/>
      <w:marLeft w:val="0"/>
      <w:marRight w:val="0"/>
      <w:marTop w:val="0"/>
      <w:marBottom w:val="0"/>
      <w:divBdr>
        <w:top w:val="none" w:sz="0" w:space="0" w:color="auto"/>
        <w:left w:val="none" w:sz="0" w:space="0" w:color="auto"/>
        <w:bottom w:val="none" w:sz="0" w:space="0" w:color="auto"/>
        <w:right w:val="none" w:sz="0" w:space="0" w:color="auto"/>
      </w:divBdr>
    </w:div>
    <w:div w:id="1721174870">
      <w:bodyDiv w:val="1"/>
      <w:marLeft w:val="0"/>
      <w:marRight w:val="0"/>
      <w:marTop w:val="0"/>
      <w:marBottom w:val="0"/>
      <w:divBdr>
        <w:top w:val="none" w:sz="0" w:space="0" w:color="auto"/>
        <w:left w:val="none" w:sz="0" w:space="0" w:color="auto"/>
        <w:bottom w:val="none" w:sz="0" w:space="0" w:color="auto"/>
        <w:right w:val="none" w:sz="0" w:space="0" w:color="auto"/>
      </w:divBdr>
    </w:div>
    <w:div w:id="1721443314">
      <w:bodyDiv w:val="1"/>
      <w:marLeft w:val="0"/>
      <w:marRight w:val="0"/>
      <w:marTop w:val="0"/>
      <w:marBottom w:val="0"/>
      <w:divBdr>
        <w:top w:val="none" w:sz="0" w:space="0" w:color="auto"/>
        <w:left w:val="none" w:sz="0" w:space="0" w:color="auto"/>
        <w:bottom w:val="none" w:sz="0" w:space="0" w:color="auto"/>
        <w:right w:val="none" w:sz="0" w:space="0" w:color="auto"/>
      </w:divBdr>
    </w:div>
    <w:div w:id="1722438385">
      <w:bodyDiv w:val="1"/>
      <w:marLeft w:val="0"/>
      <w:marRight w:val="0"/>
      <w:marTop w:val="0"/>
      <w:marBottom w:val="0"/>
      <w:divBdr>
        <w:top w:val="none" w:sz="0" w:space="0" w:color="auto"/>
        <w:left w:val="none" w:sz="0" w:space="0" w:color="auto"/>
        <w:bottom w:val="none" w:sz="0" w:space="0" w:color="auto"/>
        <w:right w:val="none" w:sz="0" w:space="0" w:color="auto"/>
      </w:divBdr>
    </w:div>
    <w:div w:id="1723209896">
      <w:bodyDiv w:val="1"/>
      <w:marLeft w:val="0"/>
      <w:marRight w:val="0"/>
      <w:marTop w:val="0"/>
      <w:marBottom w:val="0"/>
      <w:divBdr>
        <w:top w:val="none" w:sz="0" w:space="0" w:color="auto"/>
        <w:left w:val="none" w:sz="0" w:space="0" w:color="auto"/>
        <w:bottom w:val="none" w:sz="0" w:space="0" w:color="auto"/>
        <w:right w:val="none" w:sz="0" w:space="0" w:color="auto"/>
      </w:divBdr>
    </w:div>
    <w:div w:id="1723212621">
      <w:bodyDiv w:val="1"/>
      <w:marLeft w:val="0"/>
      <w:marRight w:val="0"/>
      <w:marTop w:val="0"/>
      <w:marBottom w:val="0"/>
      <w:divBdr>
        <w:top w:val="none" w:sz="0" w:space="0" w:color="auto"/>
        <w:left w:val="none" w:sz="0" w:space="0" w:color="auto"/>
        <w:bottom w:val="none" w:sz="0" w:space="0" w:color="auto"/>
        <w:right w:val="none" w:sz="0" w:space="0" w:color="auto"/>
      </w:divBdr>
    </w:div>
    <w:div w:id="1723216141">
      <w:bodyDiv w:val="1"/>
      <w:marLeft w:val="0"/>
      <w:marRight w:val="0"/>
      <w:marTop w:val="0"/>
      <w:marBottom w:val="0"/>
      <w:divBdr>
        <w:top w:val="none" w:sz="0" w:space="0" w:color="auto"/>
        <w:left w:val="none" w:sz="0" w:space="0" w:color="auto"/>
        <w:bottom w:val="none" w:sz="0" w:space="0" w:color="auto"/>
        <w:right w:val="none" w:sz="0" w:space="0" w:color="auto"/>
      </w:divBdr>
    </w:div>
    <w:div w:id="1723365959">
      <w:bodyDiv w:val="1"/>
      <w:marLeft w:val="0"/>
      <w:marRight w:val="0"/>
      <w:marTop w:val="0"/>
      <w:marBottom w:val="0"/>
      <w:divBdr>
        <w:top w:val="none" w:sz="0" w:space="0" w:color="auto"/>
        <w:left w:val="none" w:sz="0" w:space="0" w:color="auto"/>
        <w:bottom w:val="none" w:sz="0" w:space="0" w:color="auto"/>
        <w:right w:val="none" w:sz="0" w:space="0" w:color="auto"/>
      </w:divBdr>
    </w:div>
    <w:div w:id="1723626761">
      <w:bodyDiv w:val="1"/>
      <w:marLeft w:val="0"/>
      <w:marRight w:val="0"/>
      <w:marTop w:val="0"/>
      <w:marBottom w:val="0"/>
      <w:divBdr>
        <w:top w:val="none" w:sz="0" w:space="0" w:color="auto"/>
        <w:left w:val="none" w:sz="0" w:space="0" w:color="auto"/>
        <w:bottom w:val="none" w:sz="0" w:space="0" w:color="auto"/>
        <w:right w:val="none" w:sz="0" w:space="0" w:color="auto"/>
      </w:divBdr>
    </w:div>
    <w:div w:id="1724019487">
      <w:bodyDiv w:val="1"/>
      <w:marLeft w:val="0"/>
      <w:marRight w:val="0"/>
      <w:marTop w:val="0"/>
      <w:marBottom w:val="0"/>
      <w:divBdr>
        <w:top w:val="none" w:sz="0" w:space="0" w:color="auto"/>
        <w:left w:val="none" w:sz="0" w:space="0" w:color="auto"/>
        <w:bottom w:val="none" w:sz="0" w:space="0" w:color="auto"/>
        <w:right w:val="none" w:sz="0" w:space="0" w:color="auto"/>
      </w:divBdr>
    </w:div>
    <w:div w:id="1724058432">
      <w:bodyDiv w:val="1"/>
      <w:marLeft w:val="0"/>
      <w:marRight w:val="0"/>
      <w:marTop w:val="0"/>
      <w:marBottom w:val="0"/>
      <w:divBdr>
        <w:top w:val="none" w:sz="0" w:space="0" w:color="auto"/>
        <w:left w:val="none" w:sz="0" w:space="0" w:color="auto"/>
        <w:bottom w:val="none" w:sz="0" w:space="0" w:color="auto"/>
        <w:right w:val="none" w:sz="0" w:space="0" w:color="auto"/>
      </w:divBdr>
    </w:div>
    <w:div w:id="1725988239">
      <w:bodyDiv w:val="1"/>
      <w:marLeft w:val="0"/>
      <w:marRight w:val="0"/>
      <w:marTop w:val="0"/>
      <w:marBottom w:val="0"/>
      <w:divBdr>
        <w:top w:val="none" w:sz="0" w:space="0" w:color="auto"/>
        <w:left w:val="none" w:sz="0" w:space="0" w:color="auto"/>
        <w:bottom w:val="none" w:sz="0" w:space="0" w:color="auto"/>
        <w:right w:val="none" w:sz="0" w:space="0" w:color="auto"/>
      </w:divBdr>
    </w:div>
    <w:div w:id="1726099368">
      <w:bodyDiv w:val="1"/>
      <w:marLeft w:val="0"/>
      <w:marRight w:val="0"/>
      <w:marTop w:val="0"/>
      <w:marBottom w:val="0"/>
      <w:divBdr>
        <w:top w:val="none" w:sz="0" w:space="0" w:color="auto"/>
        <w:left w:val="none" w:sz="0" w:space="0" w:color="auto"/>
        <w:bottom w:val="none" w:sz="0" w:space="0" w:color="auto"/>
        <w:right w:val="none" w:sz="0" w:space="0" w:color="auto"/>
      </w:divBdr>
    </w:div>
    <w:div w:id="1726417018">
      <w:bodyDiv w:val="1"/>
      <w:marLeft w:val="0"/>
      <w:marRight w:val="0"/>
      <w:marTop w:val="0"/>
      <w:marBottom w:val="0"/>
      <w:divBdr>
        <w:top w:val="none" w:sz="0" w:space="0" w:color="auto"/>
        <w:left w:val="none" w:sz="0" w:space="0" w:color="auto"/>
        <w:bottom w:val="none" w:sz="0" w:space="0" w:color="auto"/>
        <w:right w:val="none" w:sz="0" w:space="0" w:color="auto"/>
      </w:divBdr>
    </w:div>
    <w:div w:id="1727872867">
      <w:bodyDiv w:val="1"/>
      <w:marLeft w:val="0"/>
      <w:marRight w:val="0"/>
      <w:marTop w:val="0"/>
      <w:marBottom w:val="0"/>
      <w:divBdr>
        <w:top w:val="none" w:sz="0" w:space="0" w:color="auto"/>
        <w:left w:val="none" w:sz="0" w:space="0" w:color="auto"/>
        <w:bottom w:val="none" w:sz="0" w:space="0" w:color="auto"/>
        <w:right w:val="none" w:sz="0" w:space="0" w:color="auto"/>
      </w:divBdr>
    </w:div>
    <w:div w:id="1727874924">
      <w:bodyDiv w:val="1"/>
      <w:marLeft w:val="0"/>
      <w:marRight w:val="0"/>
      <w:marTop w:val="0"/>
      <w:marBottom w:val="0"/>
      <w:divBdr>
        <w:top w:val="none" w:sz="0" w:space="0" w:color="auto"/>
        <w:left w:val="none" w:sz="0" w:space="0" w:color="auto"/>
        <w:bottom w:val="none" w:sz="0" w:space="0" w:color="auto"/>
        <w:right w:val="none" w:sz="0" w:space="0" w:color="auto"/>
      </w:divBdr>
    </w:div>
    <w:div w:id="1728144515">
      <w:bodyDiv w:val="1"/>
      <w:marLeft w:val="0"/>
      <w:marRight w:val="0"/>
      <w:marTop w:val="0"/>
      <w:marBottom w:val="0"/>
      <w:divBdr>
        <w:top w:val="none" w:sz="0" w:space="0" w:color="auto"/>
        <w:left w:val="none" w:sz="0" w:space="0" w:color="auto"/>
        <w:bottom w:val="none" w:sz="0" w:space="0" w:color="auto"/>
        <w:right w:val="none" w:sz="0" w:space="0" w:color="auto"/>
      </w:divBdr>
    </w:div>
    <w:div w:id="1728184854">
      <w:bodyDiv w:val="1"/>
      <w:marLeft w:val="0"/>
      <w:marRight w:val="0"/>
      <w:marTop w:val="0"/>
      <w:marBottom w:val="0"/>
      <w:divBdr>
        <w:top w:val="none" w:sz="0" w:space="0" w:color="auto"/>
        <w:left w:val="none" w:sz="0" w:space="0" w:color="auto"/>
        <w:bottom w:val="none" w:sz="0" w:space="0" w:color="auto"/>
        <w:right w:val="none" w:sz="0" w:space="0" w:color="auto"/>
      </w:divBdr>
    </w:div>
    <w:div w:id="1728453986">
      <w:bodyDiv w:val="1"/>
      <w:marLeft w:val="0"/>
      <w:marRight w:val="0"/>
      <w:marTop w:val="0"/>
      <w:marBottom w:val="0"/>
      <w:divBdr>
        <w:top w:val="none" w:sz="0" w:space="0" w:color="auto"/>
        <w:left w:val="none" w:sz="0" w:space="0" w:color="auto"/>
        <w:bottom w:val="none" w:sz="0" w:space="0" w:color="auto"/>
        <w:right w:val="none" w:sz="0" w:space="0" w:color="auto"/>
      </w:divBdr>
    </w:div>
    <w:div w:id="1729183599">
      <w:bodyDiv w:val="1"/>
      <w:marLeft w:val="0"/>
      <w:marRight w:val="0"/>
      <w:marTop w:val="0"/>
      <w:marBottom w:val="0"/>
      <w:divBdr>
        <w:top w:val="none" w:sz="0" w:space="0" w:color="auto"/>
        <w:left w:val="none" w:sz="0" w:space="0" w:color="auto"/>
        <w:bottom w:val="none" w:sz="0" w:space="0" w:color="auto"/>
        <w:right w:val="none" w:sz="0" w:space="0" w:color="auto"/>
      </w:divBdr>
    </w:div>
    <w:div w:id="1729304176">
      <w:bodyDiv w:val="1"/>
      <w:marLeft w:val="0"/>
      <w:marRight w:val="0"/>
      <w:marTop w:val="0"/>
      <w:marBottom w:val="0"/>
      <w:divBdr>
        <w:top w:val="none" w:sz="0" w:space="0" w:color="auto"/>
        <w:left w:val="none" w:sz="0" w:space="0" w:color="auto"/>
        <w:bottom w:val="none" w:sz="0" w:space="0" w:color="auto"/>
        <w:right w:val="none" w:sz="0" w:space="0" w:color="auto"/>
      </w:divBdr>
    </w:div>
    <w:div w:id="1729646266">
      <w:bodyDiv w:val="1"/>
      <w:marLeft w:val="0"/>
      <w:marRight w:val="0"/>
      <w:marTop w:val="0"/>
      <w:marBottom w:val="0"/>
      <w:divBdr>
        <w:top w:val="none" w:sz="0" w:space="0" w:color="auto"/>
        <w:left w:val="none" w:sz="0" w:space="0" w:color="auto"/>
        <w:bottom w:val="none" w:sz="0" w:space="0" w:color="auto"/>
        <w:right w:val="none" w:sz="0" w:space="0" w:color="auto"/>
      </w:divBdr>
    </w:div>
    <w:div w:id="1730109668">
      <w:bodyDiv w:val="1"/>
      <w:marLeft w:val="0"/>
      <w:marRight w:val="0"/>
      <w:marTop w:val="0"/>
      <w:marBottom w:val="0"/>
      <w:divBdr>
        <w:top w:val="none" w:sz="0" w:space="0" w:color="auto"/>
        <w:left w:val="none" w:sz="0" w:space="0" w:color="auto"/>
        <w:bottom w:val="none" w:sz="0" w:space="0" w:color="auto"/>
        <w:right w:val="none" w:sz="0" w:space="0" w:color="auto"/>
      </w:divBdr>
    </w:div>
    <w:div w:id="1730155354">
      <w:bodyDiv w:val="1"/>
      <w:marLeft w:val="0"/>
      <w:marRight w:val="0"/>
      <w:marTop w:val="0"/>
      <w:marBottom w:val="0"/>
      <w:divBdr>
        <w:top w:val="none" w:sz="0" w:space="0" w:color="auto"/>
        <w:left w:val="none" w:sz="0" w:space="0" w:color="auto"/>
        <w:bottom w:val="none" w:sz="0" w:space="0" w:color="auto"/>
        <w:right w:val="none" w:sz="0" w:space="0" w:color="auto"/>
      </w:divBdr>
    </w:div>
    <w:div w:id="1730155636">
      <w:bodyDiv w:val="1"/>
      <w:marLeft w:val="0"/>
      <w:marRight w:val="0"/>
      <w:marTop w:val="0"/>
      <w:marBottom w:val="0"/>
      <w:divBdr>
        <w:top w:val="none" w:sz="0" w:space="0" w:color="auto"/>
        <w:left w:val="none" w:sz="0" w:space="0" w:color="auto"/>
        <w:bottom w:val="none" w:sz="0" w:space="0" w:color="auto"/>
        <w:right w:val="none" w:sz="0" w:space="0" w:color="auto"/>
      </w:divBdr>
    </w:div>
    <w:div w:id="1730229507">
      <w:bodyDiv w:val="1"/>
      <w:marLeft w:val="0"/>
      <w:marRight w:val="0"/>
      <w:marTop w:val="0"/>
      <w:marBottom w:val="0"/>
      <w:divBdr>
        <w:top w:val="none" w:sz="0" w:space="0" w:color="auto"/>
        <w:left w:val="none" w:sz="0" w:space="0" w:color="auto"/>
        <w:bottom w:val="none" w:sz="0" w:space="0" w:color="auto"/>
        <w:right w:val="none" w:sz="0" w:space="0" w:color="auto"/>
      </w:divBdr>
    </w:div>
    <w:div w:id="1730301203">
      <w:bodyDiv w:val="1"/>
      <w:marLeft w:val="0"/>
      <w:marRight w:val="0"/>
      <w:marTop w:val="0"/>
      <w:marBottom w:val="0"/>
      <w:divBdr>
        <w:top w:val="none" w:sz="0" w:space="0" w:color="auto"/>
        <w:left w:val="none" w:sz="0" w:space="0" w:color="auto"/>
        <w:bottom w:val="none" w:sz="0" w:space="0" w:color="auto"/>
        <w:right w:val="none" w:sz="0" w:space="0" w:color="auto"/>
      </w:divBdr>
    </w:div>
    <w:div w:id="1730495930">
      <w:bodyDiv w:val="1"/>
      <w:marLeft w:val="0"/>
      <w:marRight w:val="0"/>
      <w:marTop w:val="0"/>
      <w:marBottom w:val="0"/>
      <w:divBdr>
        <w:top w:val="none" w:sz="0" w:space="0" w:color="auto"/>
        <w:left w:val="none" w:sz="0" w:space="0" w:color="auto"/>
        <w:bottom w:val="none" w:sz="0" w:space="0" w:color="auto"/>
        <w:right w:val="none" w:sz="0" w:space="0" w:color="auto"/>
      </w:divBdr>
    </w:div>
    <w:div w:id="1731003124">
      <w:bodyDiv w:val="1"/>
      <w:marLeft w:val="0"/>
      <w:marRight w:val="0"/>
      <w:marTop w:val="0"/>
      <w:marBottom w:val="0"/>
      <w:divBdr>
        <w:top w:val="none" w:sz="0" w:space="0" w:color="auto"/>
        <w:left w:val="none" w:sz="0" w:space="0" w:color="auto"/>
        <w:bottom w:val="none" w:sz="0" w:space="0" w:color="auto"/>
        <w:right w:val="none" w:sz="0" w:space="0" w:color="auto"/>
      </w:divBdr>
    </w:div>
    <w:div w:id="1731420191">
      <w:bodyDiv w:val="1"/>
      <w:marLeft w:val="0"/>
      <w:marRight w:val="0"/>
      <w:marTop w:val="0"/>
      <w:marBottom w:val="0"/>
      <w:divBdr>
        <w:top w:val="none" w:sz="0" w:space="0" w:color="auto"/>
        <w:left w:val="none" w:sz="0" w:space="0" w:color="auto"/>
        <w:bottom w:val="none" w:sz="0" w:space="0" w:color="auto"/>
        <w:right w:val="none" w:sz="0" w:space="0" w:color="auto"/>
      </w:divBdr>
    </w:div>
    <w:div w:id="1731659566">
      <w:bodyDiv w:val="1"/>
      <w:marLeft w:val="0"/>
      <w:marRight w:val="0"/>
      <w:marTop w:val="0"/>
      <w:marBottom w:val="0"/>
      <w:divBdr>
        <w:top w:val="none" w:sz="0" w:space="0" w:color="auto"/>
        <w:left w:val="none" w:sz="0" w:space="0" w:color="auto"/>
        <w:bottom w:val="none" w:sz="0" w:space="0" w:color="auto"/>
        <w:right w:val="none" w:sz="0" w:space="0" w:color="auto"/>
      </w:divBdr>
    </w:div>
    <w:div w:id="1731735032">
      <w:bodyDiv w:val="1"/>
      <w:marLeft w:val="0"/>
      <w:marRight w:val="0"/>
      <w:marTop w:val="0"/>
      <w:marBottom w:val="0"/>
      <w:divBdr>
        <w:top w:val="none" w:sz="0" w:space="0" w:color="auto"/>
        <w:left w:val="none" w:sz="0" w:space="0" w:color="auto"/>
        <w:bottom w:val="none" w:sz="0" w:space="0" w:color="auto"/>
        <w:right w:val="none" w:sz="0" w:space="0" w:color="auto"/>
      </w:divBdr>
    </w:div>
    <w:div w:id="1732191649">
      <w:bodyDiv w:val="1"/>
      <w:marLeft w:val="0"/>
      <w:marRight w:val="0"/>
      <w:marTop w:val="0"/>
      <w:marBottom w:val="0"/>
      <w:divBdr>
        <w:top w:val="none" w:sz="0" w:space="0" w:color="auto"/>
        <w:left w:val="none" w:sz="0" w:space="0" w:color="auto"/>
        <w:bottom w:val="none" w:sz="0" w:space="0" w:color="auto"/>
        <w:right w:val="none" w:sz="0" w:space="0" w:color="auto"/>
      </w:divBdr>
    </w:div>
    <w:div w:id="1732657620">
      <w:bodyDiv w:val="1"/>
      <w:marLeft w:val="0"/>
      <w:marRight w:val="0"/>
      <w:marTop w:val="0"/>
      <w:marBottom w:val="0"/>
      <w:divBdr>
        <w:top w:val="none" w:sz="0" w:space="0" w:color="auto"/>
        <w:left w:val="none" w:sz="0" w:space="0" w:color="auto"/>
        <w:bottom w:val="none" w:sz="0" w:space="0" w:color="auto"/>
        <w:right w:val="none" w:sz="0" w:space="0" w:color="auto"/>
      </w:divBdr>
    </w:div>
    <w:div w:id="1732728792">
      <w:bodyDiv w:val="1"/>
      <w:marLeft w:val="0"/>
      <w:marRight w:val="0"/>
      <w:marTop w:val="0"/>
      <w:marBottom w:val="0"/>
      <w:divBdr>
        <w:top w:val="none" w:sz="0" w:space="0" w:color="auto"/>
        <w:left w:val="none" w:sz="0" w:space="0" w:color="auto"/>
        <w:bottom w:val="none" w:sz="0" w:space="0" w:color="auto"/>
        <w:right w:val="none" w:sz="0" w:space="0" w:color="auto"/>
      </w:divBdr>
    </w:div>
    <w:div w:id="1732919849">
      <w:bodyDiv w:val="1"/>
      <w:marLeft w:val="0"/>
      <w:marRight w:val="0"/>
      <w:marTop w:val="0"/>
      <w:marBottom w:val="0"/>
      <w:divBdr>
        <w:top w:val="none" w:sz="0" w:space="0" w:color="auto"/>
        <w:left w:val="none" w:sz="0" w:space="0" w:color="auto"/>
        <w:bottom w:val="none" w:sz="0" w:space="0" w:color="auto"/>
        <w:right w:val="none" w:sz="0" w:space="0" w:color="auto"/>
      </w:divBdr>
    </w:div>
    <w:div w:id="1733194638">
      <w:bodyDiv w:val="1"/>
      <w:marLeft w:val="0"/>
      <w:marRight w:val="0"/>
      <w:marTop w:val="0"/>
      <w:marBottom w:val="0"/>
      <w:divBdr>
        <w:top w:val="none" w:sz="0" w:space="0" w:color="auto"/>
        <w:left w:val="none" w:sz="0" w:space="0" w:color="auto"/>
        <w:bottom w:val="none" w:sz="0" w:space="0" w:color="auto"/>
        <w:right w:val="none" w:sz="0" w:space="0" w:color="auto"/>
      </w:divBdr>
    </w:div>
    <w:div w:id="1733500702">
      <w:bodyDiv w:val="1"/>
      <w:marLeft w:val="0"/>
      <w:marRight w:val="0"/>
      <w:marTop w:val="0"/>
      <w:marBottom w:val="0"/>
      <w:divBdr>
        <w:top w:val="none" w:sz="0" w:space="0" w:color="auto"/>
        <w:left w:val="none" w:sz="0" w:space="0" w:color="auto"/>
        <w:bottom w:val="none" w:sz="0" w:space="0" w:color="auto"/>
        <w:right w:val="none" w:sz="0" w:space="0" w:color="auto"/>
      </w:divBdr>
    </w:div>
    <w:div w:id="1733574063">
      <w:bodyDiv w:val="1"/>
      <w:marLeft w:val="0"/>
      <w:marRight w:val="0"/>
      <w:marTop w:val="0"/>
      <w:marBottom w:val="0"/>
      <w:divBdr>
        <w:top w:val="none" w:sz="0" w:space="0" w:color="auto"/>
        <w:left w:val="none" w:sz="0" w:space="0" w:color="auto"/>
        <w:bottom w:val="none" w:sz="0" w:space="0" w:color="auto"/>
        <w:right w:val="none" w:sz="0" w:space="0" w:color="auto"/>
      </w:divBdr>
    </w:div>
    <w:div w:id="1733577418">
      <w:bodyDiv w:val="1"/>
      <w:marLeft w:val="0"/>
      <w:marRight w:val="0"/>
      <w:marTop w:val="0"/>
      <w:marBottom w:val="0"/>
      <w:divBdr>
        <w:top w:val="none" w:sz="0" w:space="0" w:color="auto"/>
        <w:left w:val="none" w:sz="0" w:space="0" w:color="auto"/>
        <w:bottom w:val="none" w:sz="0" w:space="0" w:color="auto"/>
        <w:right w:val="none" w:sz="0" w:space="0" w:color="auto"/>
      </w:divBdr>
    </w:div>
    <w:div w:id="1733624768">
      <w:bodyDiv w:val="1"/>
      <w:marLeft w:val="0"/>
      <w:marRight w:val="0"/>
      <w:marTop w:val="0"/>
      <w:marBottom w:val="0"/>
      <w:divBdr>
        <w:top w:val="none" w:sz="0" w:space="0" w:color="auto"/>
        <w:left w:val="none" w:sz="0" w:space="0" w:color="auto"/>
        <w:bottom w:val="none" w:sz="0" w:space="0" w:color="auto"/>
        <w:right w:val="none" w:sz="0" w:space="0" w:color="auto"/>
      </w:divBdr>
    </w:div>
    <w:div w:id="1734087368">
      <w:bodyDiv w:val="1"/>
      <w:marLeft w:val="0"/>
      <w:marRight w:val="0"/>
      <w:marTop w:val="0"/>
      <w:marBottom w:val="0"/>
      <w:divBdr>
        <w:top w:val="none" w:sz="0" w:space="0" w:color="auto"/>
        <w:left w:val="none" w:sz="0" w:space="0" w:color="auto"/>
        <w:bottom w:val="none" w:sz="0" w:space="0" w:color="auto"/>
        <w:right w:val="none" w:sz="0" w:space="0" w:color="auto"/>
      </w:divBdr>
    </w:div>
    <w:div w:id="1734427277">
      <w:bodyDiv w:val="1"/>
      <w:marLeft w:val="0"/>
      <w:marRight w:val="0"/>
      <w:marTop w:val="0"/>
      <w:marBottom w:val="0"/>
      <w:divBdr>
        <w:top w:val="none" w:sz="0" w:space="0" w:color="auto"/>
        <w:left w:val="none" w:sz="0" w:space="0" w:color="auto"/>
        <w:bottom w:val="none" w:sz="0" w:space="0" w:color="auto"/>
        <w:right w:val="none" w:sz="0" w:space="0" w:color="auto"/>
      </w:divBdr>
    </w:div>
    <w:div w:id="1734742015">
      <w:bodyDiv w:val="1"/>
      <w:marLeft w:val="0"/>
      <w:marRight w:val="0"/>
      <w:marTop w:val="0"/>
      <w:marBottom w:val="0"/>
      <w:divBdr>
        <w:top w:val="none" w:sz="0" w:space="0" w:color="auto"/>
        <w:left w:val="none" w:sz="0" w:space="0" w:color="auto"/>
        <w:bottom w:val="none" w:sz="0" w:space="0" w:color="auto"/>
        <w:right w:val="none" w:sz="0" w:space="0" w:color="auto"/>
      </w:divBdr>
    </w:div>
    <w:div w:id="1735162396">
      <w:bodyDiv w:val="1"/>
      <w:marLeft w:val="0"/>
      <w:marRight w:val="0"/>
      <w:marTop w:val="0"/>
      <w:marBottom w:val="0"/>
      <w:divBdr>
        <w:top w:val="none" w:sz="0" w:space="0" w:color="auto"/>
        <w:left w:val="none" w:sz="0" w:space="0" w:color="auto"/>
        <w:bottom w:val="none" w:sz="0" w:space="0" w:color="auto"/>
        <w:right w:val="none" w:sz="0" w:space="0" w:color="auto"/>
      </w:divBdr>
    </w:div>
    <w:div w:id="1736005241">
      <w:bodyDiv w:val="1"/>
      <w:marLeft w:val="0"/>
      <w:marRight w:val="0"/>
      <w:marTop w:val="0"/>
      <w:marBottom w:val="0"/>
      <w:divBdr>
        <w:top w:val="none" w:sz="0" w:space="0" w:color="auto"/>
        <w:left w:val="none" w:sz="0" w:space="0" w:color="auto"/>
        <w:bottom w:val="none" w:sz="0" w:space="0" w:color="auto"/>
        <w:right w:val="none" w:sz="0" w:space="0" w:color="auto"/>
      </w:divBdr>
    </w:div>
    <w:div w:id="1736245503">
      <w:bodyDiv w:val="1"/>
      <w:marLeft w:val="0"/>
      <w:marRight w:val="0"/>
      <w:marTop w:val="0"/>
      <w:marBottom w:val="0"/>
      <w:divBdr>
        <w:top w:val="none" w:sz="0" w:space="0" w:color="auto"/>
        <w:left w:val="none" w:sz="0" w:space="0" w:color="auto"/>
        <w:bottom w:val="none" w:sz="0" w:space="0" w:color="auto"/>
        <w:right w:val="none" w:sz="0" w:space="0" w:color="auto"/>
      </w:divBdr>
    </w:div>
    <w:div w:id="1736397343">
      <w:bodyDiv w:val="1"/>
      <w:marLeft w:val="0"/>
      <w:marRight w:val="0"/>
      <w:marTop w:val="0"/>
      <w:marBottom w:val="0"/>
      <w:divBdr>
        <w:top w:val="none" w:sz="0" w:space="0" w:color="auto"/>
        <w:left w:val="none" w:sz="0" w:space="0" w:color="auto"/>
        <w:bottom w:val="none" w:sz="0" w:space="0" w:color="auto"/>
        <w:right w:val="none" w:sz="0" w:space="0" w:color="auto"/>
      </w:divBdr>
    </w:div>
    <w:div w:id="1736665333">
      <w:bodyDiv w:val="1"/>
      <w:marLeft w:val="0"/>
      <w:marRight w:val="0"/>
      <w:marTop w:val="0"/>
      <w:marBottom w:val="0"/>
      <w:divBdr>
        <w:top w:val="none" w:sz="0" w:space="0" w:color="auto"/>
        <w:left w:val="none" w:sz="0" w:space="0" w:color="auto"/>
        <w:bottom w:val="none" w:sz="0" w:space="0" w:color="auto"/>
        <w:right w:val="none" w:sz="0" w:space="0" w:color="auto"/>
      </w:divBdr>
    </w:div>
    <w:div w:id="1736928707">
      <w:bodyDiv w:val="1"/>
      <w:marLeft w:val="0"/>
      <w:marRight w:val="0"/>
      <w:marTop w:val="0"/>
      <w:marBottom w:val="0"/>
      <w:divBdr>
        <w:top w:val="none" w:sz="0" w:space="0" w:color="auto"/>
        <w:left w:val="none" w:sz="0" w:space="0" w:color="auto"/>
        <w:bottom w:val="none" w:sz="0" w:space="0" w:color="auto"/>
        <w:right w:val="none" w:sz="0" w:space="0" w:color="auto"/>
      </w:divBdr>
    </w:div>
    <w:div w:id="1737628143">
      <w:bodyDiv w:val="1"/>
      <w:marLeft w:val="0"/>
      <w:marRight w:val="0"/>
      <w:marTop w:val="0"/>
      <w:marBottom w:val="0"/>
      <w:divBdr>
        <w:top w:val="none" w:sz="0" w:space="0" w:color="auto"/>
        <w:left w:val="none" w:sz="0" w:space="0" w:color="auto"/>
        <w:bottom w:val="none" w:sz="0" w:space="0" w:color="auto"/>
        <w:right w:val="none" w:sz="0" w:space="0" w:color="auto"/>
      </w:divBdr>
    </w:div>
    <w:div w:id="1737823737">
      <w:bodyDiv w:val="1"/>
      <w:marLeft w:val="0"/>
      <w:marRight w:val="0"/>
      <w:marTop w:val="0"/>
      <w:marBottom w:val="0"/>
      <w:divBdr>
        <w:top w:val="none" w:sz="0" w:space="0" w:color="auto"/>
        <w:left w:val="none" w:sz="0" w:space="0" w:color="auto"/>
        <w:bottom w:val="none" w:sz="0" w:space="0" w:color="auto"/>
        <w:right w:val="none" w:sz="0" w:space="0" w:color="auto"/>
      </w:divBdr>
    </w:div>
    <w:div w:id="1738167702">
      <w:bodyDiv w:val="1"/>
      <w:marLeft w:val="0"/>
      <w:marRight w:val="0"/>
      <w:marTop w:val="0"/>
      <w:marBottom w:val="0"/>
      <w:divBdr>
        <w:top w:val="none" w:sz="0" w:space="0" w:color="auto"/>
        <w:left w:val="none" w:sz="0" w:space="0" w:color="auto"/>
        <w:bottom w:val="none" w:sz="0" w:space="0" w:color="auto"/>
        <w:right w:val="none" w:sz="0" w:space="0" w:color="auto"/>
      </w:divBdr>
    </w:div>
    <w:div w:id="1738168246">
      <w:bodyDiv w:val="1"/>
      <w:marLeft w:val="0"/>
      <w:marRight w:val="0"/>
      <w:marTop w:val="0"/>
      <w:marBottom w:val="0"/>
      <w:divBdr>
        <w:top w:val="none" w:sz="0" w:space="0" w:color="auto"/>
        <w:left w:val="none" w:sz="0" w:space="0" w:color="auto"/>
        <w:bottom w:val="none" w:sz="0" w:space="0" w:color="auto"/>
        <w:right w:val="none" w:sz="0" w:space="0" w:color="auto"/>
      </w:divBdr>
    </w:div>
    <w:div w:id="1738356920">
      <w:bodyDiv w:val="1"/>
      <w:marLeft w:val="0"/>
      <w:marRight w:val="0"/>
      <w:marTop w:val="0"/>
      <w:marBottom w:val="0"/>
      <w:divBdr>
        <w:top w:val="none" w:sz="0" w:space="0" w:color="auto"/>
        <w:left w:val="none" w:sz="0" w:space="0" w:color="auto"/>
        <w:bottom w:val="none" w:sz="0" w:space="0" w:color="auto"/>
        <w:right w:val="none" w:sz="0" w:space="0" w:color="auto"/>
      </w:divBdr>
    </w:div>
    <w:div w:id="1738748229">
      <w:bodyDiv w:val="1"/>
      <w:marLeft w:val="0"/>
      <w:marRight w:val="0"/>
      <w:marTop w:val="0"/>
      <w:marBottom w:val="0"/>
      <w:divBdr>
        <w:top w:val="none" w:sz="0" w:space="0" w:color="auto"/>
        <w:left w:val="none" w:sz="0" w:space="0" w:color="auto"/>
        <w:bottom w:val="none" w:sz="0" w:space="0" w:color="auto"/>
        <w:right w:val="none" w:sz="0" w:space="0" w:color="auto"/>
      </w:divBdr>
    </w:div>
    <w:div w:id="1738817734">
      <w:bodyDiv w:val="1"/>
      <w:marLeft w:val="0"/>
      <w:marRight w:val="0"/>
      <w:marTop w:val="0"/>
      <w:marBottom w:val="0"/>
      <w:divBdr>
        <w:top w:val="none" w:sz="0" w:space="0" w:color="auto"/>
        <w:left w:val="none" w:sz="0" w:space="0" w:color="auto"/>
        <w:bottom w:val="none" w:sz="0" w:space="0" w:color="auto"/>
        <w:right w:val="none" w:sz="0" w:space="0" w:color="auto"/>
      </w:divBdr>
    </w:div>
    <w:div w:id="1738935407">
      <w:bodyDiv w:val="1"/>
      <w:marLeft w:val="0"/>
      <w:marRight w:val="0"/>
      <w:marTop w:val="0"/>
      <w:marBottom w:val="0"/>
      <w:divBdr>
        <w:top w:val="none" w:sz="0" w:space="0" w:color="auto"/>
        <w:left w:val="none" w:sz="0" w:space="0" w:color="auto"/>
        <w:bottom w:val="none" w:sz="0" w:space="0" w:color="auto"/>
        <w:right w:val="none" w:sz="0" w:space="0" w:color="auto"/>
      </w:divBdr>
    </w:div>
    <w:div w:id="1739010356">
      <w:bodyDiv w:val="1"/>
      <w:marLeft w:val="0"/>
      <w:marRight w:val="0"/>
      <w:marTop w:val="0"/>
      <w:marBottom w:val="0"/>
      <w:divBdr>
        <w:top w:val="none" w:sz="0" w:space="0" w:color="auto"/>
        <w:left w:val="none" w:sz="0" w:space="0" w:color="auto"/>
        <w:bottom w:val="none" w:sz="0" w:space="0" w:color="auto"/>
        <w:right w:val="none" w:sz="0" w:space="0" w:color="auto"/>
      </w:divBdr>
    </w:div>
    <w:div w:id="1739207508">
      <w:bodyDiv w:val="1"/>
      <w:marLeft w:val="0"/>
      <w:marRight w:val="0"/>
      <w:marTop w:val="0"/>
      <w:marBottom w:val="0"/>
      <w:divBdr>
        <w:top w:val="none" w:sz="0" w:space="0" w:color="auto"/>
        <w:left w:val="none" w:sz="0" w:space="0" w:color="auto"/>
        <w:bottom w:val="none" w:sz="0" w:space="0" w:color="auto"/>
        <w:right w:val="none" w:sz="0" w:space="0" w:color="auto"/>
      </w:divBdr>
    </w:div>
    <w:div w:id="1739472131">
      <w:bodyDiv w:val="1"/>
      <w:marLeft w:val="0"/>
      <w:marRight w:val="0"/>
      <w:marTop w:val="0"/>
      <w:marBottom w:val="0"/>
      <w:divBdr>
        <w:top w:val="none" w:sz="0" w:space="0" w:color="auto"/>
        <w:left w:val="none" w:sz="0" w:space="0" w:color="auto"/>
        <w:bottom w:val="none" w:sz="0" w:space="0" w:color="auto"/>
        <w:right w:val="none" w:sz="0" w:space="0" w:color="auto"/>
      </w:divBdr>
    </w:div>
    <w:div w:id="1740250947">
      <w:bodyDiv w:val="1"/>
      <w:marLeft w:val="0"/>
      <w:marRight w:val="0"/>
      <w:marTop w:val="0"/>
      <w:marBottom w:val="0"/>
      <w:divBdr>
        <w:top w:val="none" w:sz="0" w:space="0" w:color="auto"/>
        <w:left w:val="none" w:sz="0" w:space="0" w:color="auto"/>
        <w:bottom w:val="none" w:sz="0" w:space="0" w:color="auto"/>
        <w:right w:val="none" w:sz="0" w:space="0" w:color="auto"/>
      </w:divBdr>
    </w:div>
    <w:div w:id="1740399143">
      <w:bodyDiv w:val="1"/>
      <w:marLeft w:val="0"/>
      <w:marRight w:val="0"/>
      <w:marTop w:val="0"/>
      <w:marBottom w:val="0"/>
      <w:divBdr>
        <w:top w:val="none" w:sz="0" w:space="0" w:color="auto"/>
        <w:left w:val="none" w:sz="0" w:space="0" w:color="auto"/>
        <w:bottom w:val="none" w:sz="0" w:space="0" w:color="auto"/>
        <w:right w:val="none" w:sz="0" w:space="0" w:color="auto"/>
      </w:divBdr>
    </w:div>
    <w:div w:id="1740518207">
      <w:bodyDiv w:val="1"/>
      <w:marLeft w:val="0"/>
      <w:marRight w:val="0"/>
      <w:marTop w:val="0"/>
      <w:marBottom w:val="0"/>
      <w:divBdr>
        <w:top w:val="none" w:sz="0" w:space="0" w:color="auto"/>
        <w:left w:val="none" w:sz="0" w:space="0" w:color="auto"/>
        <w:bottom w:val="none" w:sz="0" w:space="0" w:color="auto"/>
        <w:right w:val="none" w:sz="0" w:space="0" w:color="auto"/>
      </w:divBdr>
    </w:div>
    <w:div w:id="1740520634">
      <w:bodyDiv w:val="1"/>
      <w:marLeft w:val="0"/>
      <w:marRight w:val="0"/>
      <w:marTop w:val="0"/>
      <w:marBottom w:val="0"/>
      <w:divBdr>
        <w:top w:val="none" w:sz="0" w:space="0" w:color="auto"/>
        <w:left w:val="none" w:sz="0" w:space="0" w:color="auto"/>
        <w:bottom w:val="none" w:sz="0" w:space="0" w:color="auto"/>
        <w:right w:val="none" w:sz="0" w:space="0" w:color="auto"/>
      </w:divBdr>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1740592415">
      <w:bodyDiv w:val="1"/>
      <w:marLeft w:val="0"/>
      <w:marRight w:val="0"/>
      <w:marTop w:val="0"/>
      <w:marBottom w:val="0"/>
      <w:divBdr>
        <w:top w:val="none" w:sz="0" w:space="0" w:color="auto"/>
        <w:left w:val="none" w:sz="0" w:space="0" w:color="auto"/>
        <w:bottom w:val="none" w:sz="0" w:space="0" w:color="auto"/>
        <w:right w:val="none" w:sz="0" w:space="0" w:color="auto"/>
      </w:divBdr>
    </w:div>
    <w:div w:id="1740906582">
      <w:bodyDiv w:val="1"/>
      <w:marLeft w:val="0"/>
      <w:marRight w:val="0"/>
      <w:marTop w:val="0"/>
      <w:marBottom w:val="0"/>
      <w:divBdr>
        <w:top w:val="none" w:sz="0" w:space="0" w:color="auto"/>
        <w:left w:val="none" w:sz="0" w:space="0" w:color="auto"/>
        <w:bottom w:val="none" w:sz="0" w:space="0" w:color="auto"/>
        <w:right w:val="none" w:sz="0" w:space="0" w:color="auto"/>
      </w:divBdr>
    </w:div>
    <w:div w:id="1741095011">
      <w:bodyDiv w:val="1"/>
      <w:marLeft w:val="0"/>
      <w:marRight w:val="0"/>
      <w:marTop w:val="0"/>
      <w:marBottom w:val="0"/>
      <w:divBdr>
        <w:top w:val="none" w:sz="0" w:space="0" w:color="auto"/>
        <w:left w:val="none" w:sz="0" w:space="0" w:color="auto"/>
        <w:bottom w:val="none" w:sz="0" w:space="0" w:color="auto"/>
        <w:right w:val="none" w:sz="0" w:space="0" w:color="auto"/>
      </w:divBdr>
    </w:div>
    <w:div w:id="1741320026">
      <w:bodyDiv w:val="1"/>
      <w:marLeft w:val="0"/>
      <w:marRight w:val="0"/>
      <w:marTop w:val="0"/>
      <w:marBottom w:val="0"/>
      <w:divBdr>
        <w:top w:val="none" w:sz="0" w:space="0" w:color="auto"/>
        <w:left w:val="none" w:sz="0" w:space="0" w:color="auto"/>
        <w:bottom w:val="none" w:sz="0" w:space="0" w:color="auto"/>
        <w:right w:val="none" w:sz="0" w:space="0" w:color="auto"/>
      </w:divBdr>
    </w:div>
    <w:div w:id="1741370391">
      <w:bodyDiv w:val="1"/>
      <w:marLeft w:val="0"/>
      <w:marRight w:val="0"/>
      <w:marTop w:val="0"/>
      <w:marBottom w:val="0"/>
      <w:divBdr>
        <w:top w:val="none" w:sz="0" w:space="0" w:color="auto"/>
        <w:left w:val="none" w:sz="0" w:space="0" w:color="auto"/>
        <w:bottom w:val="none" w:sz="0" w:space="0" w:color="auto"/>
        <w:right w:val="none" w:sz="0" w:space="0" w:color="auto"/>
      </w:divBdr>
    </w:div>
    <w:div w:id="1741636595">
      <w:bodyDiv w:val="1"/>
      <w:marLeft w:val="0"/>
      <w:marRight w:val="0"/>
      <w:marTop w:val="0"/>
      <w:marBottom w:val="0"/>
      <w:divBdr>
        <w:top w:val="none" w:sz="0" w:space="0" w:color="auto"/>
        <w:left w:val="none" w:sz="0" w:space="0" w:color="auto"/>
        <w:bottom w:val="none" w:sz="0" w:space="0" w:color="auto"/>
        <w:right w:val="none" w:sz="0" w:space="0" w:color="auto"/>
      </w:divBdr>
    </w:div>
    <w:div w:id="1741901002">
      <w:bodyDiv w:val="1"/>
      <w:marLeft w:val="0"/>
      <w:marRight w:val="0"/>
      <w:marTop w:val="0"/>
      <w:marBottom w:val="0"/>
      <w:divBdr>
        <w:top w:val="none" w:sz="0" w:space="0" w:color="auto"/>
        <w:left w:val="none" w:sz="0" w:space="0" w:color="auto"/>
        <w:bottom w:val="none" w:sz="0" w:space="0" w:color="auto"/>
        <w:right w:val="none" w:sz="0" w:space="0" w:color="auto"/>
      </w:divBdr>
    </w:div>
    <w:div w:id="1742214905">
      <w:bodyDiv w:val="1"/>
      <w:marLeft w:val="0"/>
      <w:marRight w:val="0"/>
      <w:marTop w:val="0"/>
      <w:marBottom w:val="0"/>
      <w:divBdr>
        <w:top w:val="none" w:sz="0" w:space="0" w:color="auto"/>
        <w:left w:val="none" w:sz="0" w:space="0" w:color="auto"/>
        <w:bottom w:val="none" w:sz="0" w:space="0" w:color="auto"/>
        <w:right w:val="none" w:sz="0" w:space="0" w:color="auto"/>
      </w:divBdr>
    </w:div>
    <w:div w:id="1742406752">
      <w:bodyDiv w:val="1"/>
      <w:marLeft w:val="0"/>
      <w:marRight w:val="0"/>
      <w:marTop w:val="0"/>
      <w:marBottom w:val="0"/>
      <w:divBdr>
        <w:top w:val="none" w:sz="0" w:space="0" w:color="auto"/>
        <w:left w:val="none" w:sz="0" w:space="0" w:color="auto"/>
        <w:bottom w:val="none" w:sz="0" w:space="0" w:color="auto"/>
        <w:right w:val="none" w:sz="0" w:space="0" w:color="auto"/>
      </w:divBdr>
    </w:div>
    <w:div w:id="1742606070">
      <w:bodyDiv w:val="1"/>
      <w:marLeft w:val="0"/>
      <w:marRight w:val="0"/>
      <w:marTop w:val="0"/>
      <w:marBottom w:val="0"/>
      <w:divBdr>
        <w:top w:val="none" w:sz="0" w:space="0" w:color="auto"/>
        <w:left w:val="none" w:sz="0" w:space="0" w:color="auto"/>
        <w:bottom w:val="none" w:sz="0" w:space="0" w:color="auto"/>
        <w:right w:val="none" w:sz="0" w:space="0" w:color="auto"/>
      </w:divBdr>
    </w:div>
    <w:div w:id="1742826149">
      <w:bodyDiv w:val="1"/>
      <w:marLeft w:val="0"/>
      <w:marRight w:val="0"/>
      <w:marTop w:val="0"/>
      <w:marBottom w:val="0"/>
      <w:divBdr>
        <w:top w:val="none" w:sz="0" w:space="0" w:color="auto"/>
        <w:left w:val="none" w:sz="0" w:space="0" w:color="auto"/>
        <w:bottom w:val="none" w:sz="0" w:space="0" w:color="auto"/>
        <w:right w:val="none" w:sz="0" w:space="0" w:color="auto"/>
      </w:divBdr>
    </w:div>
    <w:div w:id="1742866258">
      <w:bodyDiv w:val="1"/>
      <w:marLeft w:val="0"/>
      <w:marRight w:val="0"/>
      <w:marTop w:val="0"/>
      <w:marBottom w:val="0"/>
      <w:divBdr>
        <w:top w:val="none" w:sz="0" w:space="0" w:color="auto"/>
        <w:left w:val="none" w:sz="0" w:space="0" w:color="auto"/>
        <w:bottom w:val="none" w:sz="0" w:space="0" w:color="auto"/>
        <w:right w:val="none" w:sz="0" w:space="0" w:color="auto"/>
      </w:divBdr>
    </w:div>
    <w:div w:id="1743140661">
      <w:bodyDiv w:val="1"/>
      <w:marLeft w:val="0"/>
      <w:marRight w:val="0"/>
      <w:marTop w:val="0"/>
      <w:marBottom w:val="0"/>
      <w:divBdr>
        <w:top w:val="none" w:sz="0" w:space="0" w:color="auto"/>
        <w:left w:val="none" w:sz="0" w:space="0" w:color="auto"/>
        <w:bottom w:val="none" w:sz="0" w:space="0" w:color="auto"/>
        <w:right w:val="none" w:sz="0" w:space="0" w:color="auto"/>
      </w:divBdr>
    </w:div>
    <w:div w:id="1743331415">
      <w:bodyDiv w:val="1"/>
      <w:marLeft w:val="0"/>
      <w:marRight w:val="0"/>
      <w:marTop w:val="0"/>
      <w:marBottom w:val="0"/>
      <w:divBdr>
        <w:top w:val="none" w:sz="0" w:space="0" w:color="auto"/>
        <w:left w:val="none" w:sz="0" w:space="0" w:color="auto"/>
        <w:bottom w:val="none" w:sz="0" w:space="0" w:color="auto"/>
        <w:right w:val="none" w:sz="0" w:space="0" w:color="auto"/>
      </w:divBdr>
    </w:div>
    <w:div w:id="1743678266">
      <w:bodyDiv w:val="1"/>
      <w:marLeft w:val="0"/>
      <w:marRight w:val="0"/>
      <w:marTop w:val="0"/>
      <w:marBottom w:val="0"/>
      <w:divBdr>
        <w:top w:val="none" w:sz="0" w:space="0" w:color="auto"/>
        <w:left w:val="none" w:sz="0" w:space="0" w:color="auto"/>
        <w:bottom w:val="none" w:sz="0" w:space="0" w:color="auto"/>
        <w:right w:val="none" w:sz="0" w:space="0" w:color="auto"/>
      </w:divBdr>
    </w:div>
    <w:div w:id="1743868702">
      <w:bodyDiv w:val="1"/>
      <w:marLeft w:val="0"/>
      <w:marRight w:val="0"/>
      <w:marTop w:val="0"/>
      <w:marBottom w:val="0"/>
      <w:divBdr>
        <w:top w:val="none" w:sz="0" w:space="0" w:color="auto"/>
        <w:left w:val="none" w:sz="0" w:space="0" w:color="auto"/>
        <w:bottom w:val="none" w:sz="0" w:space="0" w:color="auto"/>
        <w:right w:val="none" w:sz="0" w:space="0" w:color="auto"/>
      </w:divBdr>
    </w:div>
    <w:div w:id="1744452476">
      <w:bodyDiv w:val="1"/>
      <w:marLeft w:val="0"/>
      <w:marRight w:val="0"/>
      <w:marTop w:val="0"/>
      <w:marBottom w:val="0"/>
      <w:divBdr>
        <w:top w:val="none" w:sz="0" w:space="0" w:color="auto"/>
        <w:left w:val="none" w:sz="0" w:space="0" w:color="auto"/>
        <w:bottom w:val="none" w:sz="0" w:space="0" w:color="auto"/>
        <w:right w:val="none" w:sz="0" w:space="0" w:color="auto"/>
      </w:divBdr>
    </w:div>
    <w:div w:id="1745178078">
      <w:bodyDiv w:val="1"/>
      <w:marLeft w:val="0"/>
      <w:marRight w:val="0"/>
      <w:marTop w:val="0"/>
      <w:marBottom w:val="0"/>
      <w:divBdr>
        <w:top w:val="none" w:sz="0" w:space="0" w:color="auto"/>
        <w:left w:val="none" w:sz="0" w:space="0" w:color="auto"/>
        <w:bottom w:val="none" w:sz="0" w:space="0" w:color="auto"/>
        <w:right w:val="none" w:sz="0" w:space="0" w:color="auto"/>
      </w:divBdr>
    </w:div>
    <w:div w:id="1745375185">
      <w:bodyDiv w:val="1"/>
      <w:marLeft w:val="0"/>
      <w:marRight w:val="0"/>
      <w:marTop w:val="0"/>
      <w:marBottom w:val="0"/>
      <w:divBdr>
        <w:top w:val="none" w:sz="0" w:space="0" w:color="auto"/>
        <w:left w:val="none" w:sz="0" w:space="0" w:color="auto"/>
        <w:bottom w:val="none" w:sz="0" w:space="0" w:color="auto"/>
        <w:right w:val="none" w:sz="0" w:space="0" w:color="auto"/>
      </w:divBdr>
    </w:div>
    <w:div w:id="1745376598">
      <w:bodyDiv w:val="1"/>
      <w:marLeft w:val="0"/>
      <w:marRight w:val="0"/>
      <w:marTop w:val="0"/>
      <w:marBottom w:val="0"/>
      <w:divBdr>
        <w:top w:val="none" w:sz="0" w:space="0" w:color="auto"/>
        <w:left w:val="none" w:sz="0" w:space="0" w:color="auto"/>
        <w:bottom w:val="none" w:sz="0" w:space="0" w:color="auto"/>
        <w:right w:val="none" w:sz="0" w:space="0" w:color="auto"/>
      </w:divBdr>
    </w:div>
    <w:div w:id="1745644764">
      <w:bodyDiv w:val="1"/>
      <w:marLeft w:val="0"/>
      <w:marRight w:val="0"/>
      <w:marTop w:val="0"/>
      <w:marBottom w:val="0"/>
      <w:divBdr>
        <w:top w:val="none" w:sz="0" w:space="0" w:color="auto"/>
        <w:left w:val="none" w:sz="0" w:space="0" w:color="auto"/>
        <w:bottom w:val="none" w:sz="0" w:space="0" w:color="auto"/>
        <w:right w:val="none" w:sz="0" w:space="0" w:color="auto"/>
      </w:divBdr>
    </w:div>
    <w:div w:id="1745687578">
      <w:bodyDiv w:val="1"/>
      <w:marLeft w:val="0"/>
      <w:marRight w:val="0"/>
      <w:marTop w:val="0"/>
      <w:marBottom w:val="0"/>
      <w:divBdr>
        <w:top w:val="none" w:sz="0" w:space="0" w:color="auto"/>
        <w:left w:val="none" w:sz="0" w:space="0" w:color="auto"/>
        <w:bottom w:val="none" w:sz="0" w:space="0" w:color="auto"/>
        <w:right w:val="none" w:sz="0" w:space="0" w:color="auto"/>
      </w:divBdr>
    </w:div>
    <w:div w:id="1745714059">
      <w:bodyDiv w:val="1"/>
      <w:marLeft w:val="0"/>
      <w:marRight w:val="0"/>
      <w:marTop w:val="0"/>
      <w:marBottom w:val="0"/>
      <w:divBdr>
        <w:top w:val="none" w:sz="0" w:space="0" w:color="auto"/>
        <w:left w:val="none" w:sz="0" w:space="0" w:color="auto"/>
        <w:bottom w:val="none" w:sz="0" w:space="0" w:color="auto"/>
        <w:right w:val="none" w:sz="0" w:space="0" w:color="auto"/>
      </w:divBdr>
    </w:div>
    <w:div w:id="1745758662">
      <w:bodyDiv w:val="1"/>
      <w:marLeft w:val="0"/>
      <w:marRight w:val="0"/>
      <w:marTop w:val="0"/>
      <w:marBottom w:val="0"/>
      <w:divBdr>
        <w:top w:val="none" w:sz="0" w:space="0" w:color="auto"/>
        <w:left w:val="none" w:sz="0" w:space="0" w:color="auto"/>
        <w:bottom w:val="none" w:sz="0" w:space="0" w:color="auto"/>
        <w:right w:val="none" w:sz="0" w:space="0" w:color="auto"/>
      </w:divBdr>
    </w:div>
    <w:div w:id="1746146795">
      <w:bodyDiv w:val="1"/>
      <w:marLeft w:val="0"/>
      <w:marRight w:val="0"/>
      <w:marTop w:val="0"/>
      <w:marBottom w:val="0"/>
      <w:divBdr>
        <w:top w:val="none" w:sz="0" w:space="0" w:color="auto"/>
        <w:left w:val="none" w:sz="0" w:space="0" w:color="auto"/>
        <w:bottom w:val="none" w:sz="0" w:space="0" w:color="auto"/>
        <w:right w:val="none" w:sz="0" w:space="0" w:color="auto"/>
      </w:divBdr>
    </w:div>
    <w:div w:id="1746953993">
      <w:bodyDiv w:val="1"/>
      <w:marLeft w:val="0"/>
      <w:marRight w:val="0"/>
      <w:marTop w:val="0"/>
      <w:marBottom w:val="0"/>
      <w:divBdr>
        <w:top w:val="none" w:sz="0" w:space="0" w:color="auto"/>
        <w:left w:val="none" w:sz="0" w:space="0" w:color="auto"/>
        <w:bottom w:val="none" w:sz="0" w:space="0" w:color="auto"/>
        <w:right w:val="none" w:sz="0" w:space="0" w:color="auto"/>
      </w:divBdr>
    </w:div>
    <w:div w:id="1747070815">
      <w:bodyDiv w:val="1"/>
      <w:marLeft w:val="0"/>
      <w:marRight w:val="0"/>
      <w:marTop w:val="0"/>
      <w:marBottom w:val="0"/>
      <w:divBdr>
        <w:top w:val="none" w:sz="0" w:space="0" w:color="auto"/>
        <w:left w:val="none" w:sz="0" w:space="0" w:color="auto"/>
        <w:bottom w:val="none" w:sz="0" w:space="0" w:color="auto"/>
        <w:right w:val="none" w:sz="0" w:space="0" w:color="auto"/>
      </w:divBdr>
    </w:div>
    <w:div w:id="1748458831">
      <w:bodyDiv w:val="1"/>
      <w:marLeft w:val="0"/>
      <w:marRight w:val="0"/>
      <w:marTop w:val="0"/>
      <w:marBottom w:val="0"/>
      <w:divBdr>
        <w:top w:val="none" w:sz="0" w:space="0" w:color="auto"/>
        <w:left w:val="none" w:sz="0" w:space="0" w:color="auto"/>
        <w:bottom w:val="none" w:sz="0" w:space="0" w:color="auto"/>
        <w:right w:val="none" w:sz="0" w:space="0" w:color="auto"/>
      </w:divBdr>
    </w:div>
    <w:div w:id="1748502107">
      <w:bodyDiv w:val="1"/>
      <w:marLeft w:val="0"/>
      <w:marRight w:val="0"/>
      <w:marTop w:val="0"/>
      <w:marBottom w:val="0"/>
      <w:divBdr>
        <w:top w:val="none" w:sz="0" w:space="0" w:color="auto"/>
        <w:left w:val="none" w:sz="0" w:space="0" w:color="auto"/>
        <w:bottom w:val="none" w:sz="0" w:space="0" w:color="auto"/>
        <w:right w:val="none" w:sz="0" w:space="0" w:color="auto"/>
      </w:divBdr>
    </w:div>
    <w:div w:id="1748721147">
      <w:bodyDiv w:val="1"/>
      <w:marLeft w:val="0"/>
      <w:marRight w:val="0"/>
      <w:marTop w:val="0"/>
      <w:marBottom w:val="0"/>
      <w:divBdr>
        <w:top w:val="none" w:sz="0" w:space="0" w:color="auto"/>
        <w:left w:val="none" w:sz="0" w:space="0" w:color="auto"/>
        <w:bottom w:val="none" w:sz="0" w:space="0" w:color="auto"/>
        <w:right w:val="none" w:sz="0" w:space="0" w:color="auto"/>
      </w:divBdr>
    </w:div>
    <w:div w:id="1748917053">
      <w:bodyDiv w:val="1"/>
      <w:marLeft w:val="0"/>
      <w:marRight w:val="0"/>
      <w:marTop w:val="0"/>
      <w:marBottom w:val="0"/>
      <w:divBdr>
        <w:top w:val="none" w:sz="0" w:space="0" w:color="auto"/>
        <w:left w:val="none" w:sz="0" w:space="0" w:color="auto"/>
        <w:bottom w:val="none" w:sz="0" w:space="0" w:color="auto"/>
        <w:right w:val="none" w:sz="0" w:space="0" w:color="auto"/>
      </w:divBdr>
    </w:div>
    <w:div w:id="1748922474">
      <w:bodyDiv w:val="1"/>
      <w:marLeft w:val="0"/>
      <w:marRight w:val="0"/>
      <w:marTop w:val="0"/>
      <w:marBottom w:val="0"/>
      <w:divBdr>
        <w:top w:val="none" w:sz="0" w:space="0" w:color="auto"/>
        <w:left w:val="none" w:sz="0" w:space="0" w:color="auto"/>
        <w:bottom w:val="none" w:sz="0" w:space="0" w:color="auto"/>
        <w:right w:val="none" w:sz="0" w:space="0" w:color="auto"/>
      </w:divBdr>
    </w:div>
    <w:div w:id="1749419810">
      <w:bodyDiv w:val="1"/>
      <w:marLeft w:val="0"/>
      <w:marRight w:val="0"/>
      <w:marTop w:val="0"/>
      <w:marBottom w:val="0"/>
      <w:divBdr>
        <w:top w:val="none" w:sz="0" w:space="0" w:color="auto"/>
        <w:left w:val="none" w:sz="0" w:space="0" w:color="auto"/>
        <w:bottom w:val="none" w:sz="0" w:space="0" w:color="auto"/>
        <w:right w:val="none" w:sz="0" w:space="0" w:color="auto"/>
      </w:divBdr>
    </w:div>
    <w:div w:id="1749572915">
      <w:bodyDiv w:val="1"/>
      <w:marLeft w:val="0"/>
      <w:marRight w:val="0"/>
      <w:marTop w:val="0"/>
      <w:marBottom w:val="0"/>
      <w:divBdr>
        <w:top w:val="none" w:sz="0" w:space="0" w:color="auto"/>
        <w:left w:val="none" w:sz="0" w:space="0" w:color="auto"/>
        <w:bottom w:val="none" w:sz="0" w:space="0" w:color="auto"/>
        <w:right w:val="none" w:sz="0" w:space="0" w:color="auto"/>
      </w:divBdr>
    </w:div>
    <w:div w:id="1749956266">
      <w:bodyDiv w:val="1"/>
      <w:marLeft w:val="0"/>
      <w:marRight w:val="0"/>
      <w:marTop w:val="0"/>
      <w:marBottom w:val="0"/>
      <w:divBdr>
        <w:top w:val="none" w:sz="0" w:space="0" w:color="auto"/>
        <w:left w:val="none" w:sz="0" w:space="0" w:color="auto"/>
        <w:bottom w:val="none" w:sz="0" w:space="0" w:color="auto"/>
        <w:right w:val="none" w:sz="0" w:space="0" w:color="auto"/>
      </w:divBdr>
    </w:div>
    <w:div w:id="1749957743">
      <w:bodyDiv w:val="1"/>
      <w:marLeft w:val="0"/>
      <w:marRight w:val="0"/>
      <w:marTop w:val="0"/>
      <w:marBottom w:val="0"/>
      <w:divBdr>
        <w:top w:val="none" w:sz="0" w:space="0" w:color="auto"/>
        <w:left w:val="none" w:sz="0" w:space="0" w:color="auto"/>
        <w:bottom w:val="none" w:sz="0" w:space="0" w:color="auto"/>
        <w:right w:val="none" w:sz="0" w:space="0" w:color="auto"/>
      </w:divBdr>
    </w:div>
    <w:div w:id="1750542513">
      <w:bodyDiv w:val="1"/>
      <w:marLeft w:val="0"/>
      <w:marRight w:val="0"/>
      <w:marTop w:val="0"/>
      <w:marBottom w:val="0"/>
      <w:divBdr>
        <w:top w:val="none" w:sz="0" w:space="0" w:color="auto"/>
        <w:left w:val="none" w:sz="0" w:space="0" w:color="auto"/>
        <w:bottom w:val="none" w:sz="0" w:space="0" w:color="auto"/>
        <w:right w:val="none" w:sz="0" w:space="0" w:color="auto"/>
      </w:divBdr>
    </w:div>
    <w:div w:id="1750692811">
      <w:bodyDiv w:val="1"/>
      <w:marLeft w:val="0"/>
      <w:marRight w:val="0"/>
      <w:marTop w:val="0"/>
      <w:marBottom w:val="0"/>
      <w:divBdr>
        <w:top w:val="none" w:sz="0" w:space="0" w:color="auto"/>
        <w:left w:val="none" w:sz="0" w:space="0" w:color="auto"/>
        <w:bottom w:val="none" w:sz="0" w:space="0" w:color="auto"/>
        <w:right w:val="none" w:sz="0" w:space="0" w:color="auto"/>
      </w:divBdr>
    </w:div>
    <w:div w:id="1750884503">
      <w:bodyDiv w:val="1"/>
      <w:marLeft w:val="0"/>
      <w:marRight w:val="0"/>
      <w:marTop w:val="0"/>
      <w:marBottom w:val="0"/>
      <w:divBdr>
        <w:top w:val="none" w:sz="0" w:space="0" w:color="auto"/>
        <w:left w:val="none" w:sz="0" w:space="0" w:color="auto"/>
        <w:bottom w:val="none" w:sz="0" w:space="0" w:color="auto"/>
        <w:right w:val="none" w:sz="0" w:space="0" w:color="auto"/>
      </w:divBdr>
    </w:div>
    <w:div w:id="1751540451">
      <w:bodyDiv w:val="1"/>
      <w:marLeft w:val="0"/>
      <w:marRight w:val="0"/>
      <w:marTop w:val="0"/>
      <w:marBottom w:val="0"/>
      <w:divBdr>
        <w:top w:val="none" w:sz="0" w:space="0" w:color="auto"/>
        <w:left w:val="none" w:sz="0" w:space="0" w:color="auto"/>
        <w:bottom w:val="none" w:sz="0" w:space="0" w:color="auto"/>
        <w:right w:val="none" w:sz="0" w:space="0" w:color="auto"/>
      </w:divBdr>
    </w:div>
    <w:div w:id="1751927258">
      <w:bodyDiv w:val="1"/>
      <w:marLeft w:val="0"/>
      <w:marRight w:val="0"/>
      <w:marTop w:val="0"/>
      <w:marBottom w:val="0"/>
      <w:divBdr>
        <w:top w:val="none" w:sz="0" w:space="0" w:color="auto"/>
        <w:left w:val="none" w:sz="0" w:space="0" w:color="auto"/>
        <w:bottom w:val="none" w:sz="0" w:space="0" w:color="auto"/>
        <w:right w:val="none" w:sz="0" w:space="0" w:color="auto"/>
      </w:divBdr>
    </w:div>
    <w:div w:id="1752072043">
      <w:bodyDiv w:val="1"/>
      <w:marLeft w:val="0"/>
      <w:marRight w:val="0"/>
      <w:marTop w:val="0"/>
      <w:marBottom w:val="0"/>
      <w:divBdr>
        <w:top w:val="none" w:sz="0" w:space="0" w:color="auto"/>
        <w:left w:val="none" w:sz="0" w:space="0" w:color="auto"/>
        <w:bottom w:val="none" w:sz="0" w:space="0" w:color="auto"/>
        <w:right w:val="none" w:sz="0" w:space="0" w:color="auto"/>
      </w:divBdr>
    </w:div>
    <w:div w:id="1752582591">
      <w:bodyDiv w:val="1"/>
      <w:marLeft w:val="0"/>
      <w:marRight w:val="0"/>
      <w:marTop w:val="0"/>
      <w:marBottom w:val="0"/>
      <w:divBdr>
        <w:top w:val="none" w:sz="0" w:space="0" w:color="auto"/>
        <w:left w:val="none" w:sz="0" w:space="0" w:color="auto"/>
        <w:bottom w:val="none" w:sz="0" w:space="0" w:color="auto"/>
        <w:right w:val="none" w:sz="0" w:space="0" w:color="auto"/>
      </w:divBdr>
    </w:div>
    <w:div w:id="1752657294">
      <w:bodyDiv w:val="1"/>
      <w:marLeft w:val="0"/>
      <w:marRight w:val="0"/>
      <w:marTop w:val="0"/>
      <w:marBottom w:val="0"/>
      <w:divBdr>
        <w:top w:val="none" w:sz="0" w:space="0" w:color="auto"/>
        <w:left w:val="none" w:sz="0" w:space="0" w:color="auto"/>
        <w:bottom w:val="none" w:sz="0" w:space="0" w:color="auto"/>
        <w:right w:val="none" w:sz="0" w:space="0" w:color="auto"/>
      </w:divBdr>
    </w:div>
    <w:div w:id="1752853261">
      <w:bodyDiv w:val="1"/>
      <w:marLeft w:val="0"/>
      <w:marRight w:val="0"/>
      <w:marTop w:val="0"/>
      <w:marBottom w:val="0"/>
      <w:divBdr>
        <w:top w:val="none" w:sz="0" w:space="0" w:color="auto"/>
        <w:left w:val="none" w:sz="0" w:space="0" w:color="auto"/>
        <w:bottom w:val="none" w:sz="0" w:space="0" w:color="auto"/>
        <w:right w:val="none" w:sz="0" w:space="0" w:color="auto"/>
      </w:divBdr>
    </w:div>
    <w:div w:id="1753702444">
      <w:bodyDiv w:val="1"/>
      <w:marLeft w:val="0"/>
      <w:marRight w:val="0"/>
      <w:marTop w:val="0"/>
      <w:marBottom w:val="0"/>
      <w:divBdr>
        <w:top w:val="none" w:sz="0" w:space="0" w:color="auto"/>
        <w:left w:val="none" w:sz="0" w:space="0" w:color="auto"/>
        <w:bottom w:val="none" w:sz="0" w:space="0" w:color="auto"/>
        <w:right w:val="none" w:sz="0" w:space="0" w:color="auto"/>
      </w:divBdr>
    </w:div>
    <w:div w:id="1753771799">
      <w:bodyDiv w:val="1"/>
      <w:marLeft w:val="0"/>
      <w:marRight w:val="0"/>
      <w:marTop w:val="0"/>
      <w:marBottom w:val="0"/>
      <w:divBdr>
        <w:top w:val="none" w:sz="0" w:space="0" w:color="auto"/>
        <w:left w:val="none" w:sz="0" w:space="0" w:color="auto"/>
        <w:bottom w:val="none" w:sz="0" w:space="0" w:color="auto"/>
        <w:right w:val="none" w:sz="0" w:space="0" w:color="auto"/>
      </w:divBdr>
    </w:div>
    <w:div w:id="1754081473">
      <w:bodyDiv w:val="1"/>
      <w:marLeft w:val="0"/>
      <w:marRight w:val="0"/>
      <w:marTop w:val="0"/>
      <w:marBottom w:val="0"/>
      <w:divBdr>
        <w:top w:val="none" w:sz="0" w:space="0" w:color="auto"/>
        <w:left w:val="none" w:sz="0" w:space="0" w:color="auto"/>
        <w:bottom w:val="none" w:sz="0" w:space="0" w:color="auto"/>
        <w:right w:val="none" w:sz="0" w:space="0" w:color="auto"/>
      </w:divBdr>
    </w:div>
    <w:div w:id="1754158664">
      <w:bodyDiv w:val="1"/>
      <w:marLeft w:val="0"/>
      <w:marRight w:val="0"/>
      <w:marTop w:val="0"/>
      <w:marBottom w:val="0"/>
      <w:divBdr>
        <w:top w:val="none" w:sz="0" w:space="0" w:color="auto"/>
        <w:left w:val="none" w:sz="0" w:space="0" w:color="auto"/>
        <w:bottom w:val="none" w:sz="0" w:space="0" w:color="auto"/>
        <w:right w:val="none" w:sz="0" w:space="0" w:color="auto"/>
      </w:divBdr>
    </w:div>
    <w:div w:id="1754399330">
      <w:bodyDiv w:val="1"/>
      <w:marLeft w:val="0"/>
      <w:marRight w:val="0"/>
      <w:marTop w:val="0"/>
      <w:marBottom w:val="0"/>
      <w:divBdr>
        <w:top w:val="none" w:sz="0" w:space="0" w:color="auto"/>
        <w:left w:val="none" w:sz="0" w:space="0" w:color="auto"/>
        <w:bottom w:val="none" w:sz="0" w:space="0" w:color="auto"/>
        <w:right w:val="none" w:sz="0" w:space="0" w:color="auto"/>
      </w:divBdr>
    </w:div>
    <w:div w:id="1755085665">
      <w:bodyDiv w:val="1"/>
      <w:marLeft w:val="0"/>
      <w:marRight w:val="0"/>
      <w:marTop w:val="0"/>
      <w:marBottom w:val="0"/>
      <w:divBdr>
        <w:top w:val="none" w:sz="0" w:space="0" w:color="auto"/>
        <w:left w:val="none" w:sz="0" w:space="0" w:color="auto"/>
        <w:bottom w:val="none" w:sz="0" w:space="0" w:color="auto"/>
        <w:right w:val="none" w:sz="0" w:space="0" w:color="auto"/>
      </w:divBdr>
    </w:div>
    <w:div w:id="1755204456">
      <w:bodyDiv w:val="1"/>
      <w:marLeft w:val="0"/>
      <w:marRight w:val="0"/>
      <w:marTop w:val="0"/>
      <w:marBottom w:val="0"/>
      <w:divBdr>
        <w:top w:val="none" w:sz="0" w:space="0" w:color="auto"/>
        <w:left w:val="none" w:sz="0" w:space="0" w:color="auto"/>
        <w:bottom w:val="none" w:sz="0" w:space="0" w:color="auto"/>
        <w:right w:val="none" w:sz="0" w:space="0" w:color="auto"/>
      </w:divBdr>
    </w:div>
    <w:div w:id="1755277092">
      <w:bodyDiv w:val="1"/>
      <w:marLeft w:val="0"/>
      <w:marRight w:val="0"/>
      <w:marTop w:val="0"/>
      <w:marBottom w:val="0"/>
      <w:divBdr>
        <w:top w:val="none" w:sz="0" w:space="0" w:color="auto"/>
        <w:left w:val="none" w:sz="0" w:space="0" w:color="auto"/>
        <w:bottom w:val="none" w:sz="0" w:space="0" w:color="auto"/>
        <w:right w:val="none" w:sz="0" w:space="0" w:color="auto"/>
      </w:divBdr>
    </w:div>
    <w:div w:id="1755541691">
      <w:bodyDiv w:val="1"/>
      <w:marLeft w:val="0"/>
      <w:marRight w:val="0"/>
      <w:marTop w:val="0"/>
      <w:marBottom w:val="0"/>
      <w:divBdr>
        <w:top w:val="none" w:sz="0" w:space="0" w:color="auto"/>
        <w:left w:val="none" w:sz="0" w:space="0" w:color="auto"/>
        <w:bottom w:val="none" w:sz="0" w:space="0" w:color="auto"/>
        <w:right w:val="none" w:sz="0" w:space="0" w:color="auto"/>
      </w:divBdr>
    </w:div>
    <w:div w:id="1755853686">
      <w:bodyDiv w:val="1"/>
      <w:marLeft w:val="0"/>
      <w:marRight w:val="0"/>
      <w:marTop w:val="0"/>
      <w:marBottom w:val="0"/>
      <w:divBdr>
        <w:top w:val="none" w:sz="0" w:space="0" w:color="auto"/>
        <w:left w:val="none" w:sz="0" w:space="0" w:color="auto"/>
        <w:bottom w:val="none" w:sz="0" w:space="0" w:color="auto"/>
        <w:right w:val="none" w:sz="0" w:space="0" w:color="auto"/>
      </w:divBdr>
    </w:div>
    <w:div w:id="1756319876">
      <w:bodyDiv w:val="1"/>
      <w:marLeft w:val="0"/>
      <w:marRight w:val="0"/>
      <w:marTop w:val="0"/>
      <w:marBottom w:val="0"/>
      <w:divBdr>
        <w:top w:val="none" w:sz="0" w:space="0" w:color="auto"/>
        <w:left w:val="none" w:sz="0" w:space="0" w:color="auto"/>
        <w:bottom w:val="none" w:sz="0" w:space="0" w:color="auto"/>
        <w:right w:val="none" w:sz="0" w:space="0" w:color="auto"/>
      </w:divBdr>
    </w:div>
    <w:div w:id="1756630750">
      <w:bodyDiv w:val="1"/>
      <w:marLeft w:val="0"/>
      <w:marRight w:val="0"/>
      <w:marTop w:val="0"/>
      <w:marBottom w:val="0"/>
      <w:divBdr>
        <w:top w:val="none" w:sz="0" w:space="0" w:color="auto"/>
        <w:left w:val="none" w:sz="0" w:space="0" w:color="auto"/>
        <w:bottom w:val="none" w:sz="0" w:space="0" w:color="auto"/>
        <w:right w:val="none" w:sz="0" w:space="0" w:color="auto"/>
      </w:divBdr>
    </w:div>
    <w:div w:id="1756631357">
      <w:bodyDiv w:val="1"/>
      <w:marLeft w:val="0"/>
      <w:marRight w:val="0"/>
      <w:marTop w:val="0"/>
      <w:marBottom w:val="0"/>
      <w:divBdr>
        <w:top w:val="none" w:sz="0" w:space="0" w:color="auto"/>
        <w:left w:val="none" w:sz="0" w:space="0" w:color="auto"/>
        <w:bottom w:val="none" w:sz="0" w:space="0" w:color="auto"/>
        <w:right w:val="none" w:sz="0" w:space="0" w:color="auto"/>
      </w:divBdr>
    </w:div>
    <w:div w:id="1756823589">
      <w:bodyDiv w:val="1"/>
      <w:marLeft w:val="0"/>
      <w:marRight w:val="0"/>
      <w:marTop w:val="0"/>
      <w:marBottom w:val="0"/>
      <w:divBdr>
        <w:top w:val="none" w:sz="0" w:space="0" w:color="auto"/>
        <w:left w:val="none" w:sz="0" w:space="0" w:color="auto"/>
        <w:bottom w:val="none" w:sz="0" w:space="0" w:color="auto"/>
        <w:right w:val="none" w:sz="0" w:space="0" w:color="auto"/>
      </w:divBdr>
    </w:div>
    <w:div w:id="1757290377">
      <w:bodyDiv w:val="1"/>
      <w:marLeft w:val="0"/>
      <w:marRight w:val="0"/>
      <w:marTop w:val="0"/>
      <w:marBottom w:val="0"/>
      <w:divBdr>
        <w:top w:val="none" w:sz="0" w:space="0" w:color="auto"/>
        <w:left w:val="none" w:sz="0" w:space="0" w:color="auto"/>
        <w:bottom w:val="none" w:sz="0" w:space="0" w:color="auto"/>
        <w:right w:val="none" w:sz="0" w:space="0" w:color="auto"/>
      </w:divBdr>
    </w:div>
    <w:div w:id="1757433713">
      <w:bodyDiv w:val="1"/>
      <w:marLeft w:val="0"/>
      <w:marRight w:val="0"/>
      <w:marTop w:val="0"/>
      <w:marBottom w:val="0"/>
      <w:divBdr>
        <w:top w:val="none" w:sz="0" w:space="0" w:color="auto"/>
        <w:left w:val="none" w:sz="0" w:space="0" w:color="auto"/>
        <w:bottom w:val="none" w:sz="0" w:space="0" w:color="auto"/>
        <w:right w:val="none" w:sz="0" w:space="0" w:color="auto"/>
      </w:divBdr>
    </w:div>
    <w:div w:id="1757557464">
      <w:bodyDiv w:val="1"/>
      <w:marLeft w:val="0"/>
      <w:marRight w:val="0"/>
      <w:marTop w:val="0"/>
      <w:marBottom w:val="0"/>
      <w:divBdr>
        <w:top w:val="none" w:sz="0" w:space="0" w:color="auto"/>
        <w:left w:val="none" w:sz="0" w:space="0" w:color="auto"/>
        <w:bottom w:val="none" w:sz="0" w:space="0" w:color="auto"/>
        <w:right w:val="none" w:sz="0" w:space="0" w:color="auto"/>
      </w:divBdr>
    </w:div>
    <w:div w:id="1757825421">
      <w:bodyDiv w:val="1"/>
      <w:marLeft w:val="0"/>
      <w:marRight w:val="0"/>
      <w:marTop w:val="0"/>
      <w:marBottom w:val="0"/>
      <w:divBdr>
        <w:top w:val="none" w:sz="0" w:space="0" w:color="auto"/>
        <w:left w:val="none" w:sz="0" w:space="0" w:color="auto"/>
        <w:bottom w:val="none" w:sz="0" w:space="0" w:color="auto"/>
        <w:right w:val="none" w:sz="0" w:space="0" w:color="auto"/>
      </w:divBdr>
    </w:div>
    <w:div w:id="1758406407">
      <w:bodyDiv w:val="1"/>
      <w:marLeft w:val="0"/>
      <w:marRight w:val="0"/>
      <w:marTop w:val="0"/>
      <w:marBottom w:val="0"/>
      <w:divBdr>
        <w:top w:val="none" w:sz="0" w:space="0" w:color="auto"/>
        <w:left w:val="none" w:sz="0" w:space="0" w:color="auto"/>
        <w:bottom w:val="none" w:sz="0" w:space="0" w:color="auto"/>
        <w:right w:val="none" w:sz="0" w:space="0" w:color="auto"/>
      </w:divBdr>
    </w:div>
    <w:div w:id="1758477690">
      <w:bodyDiv w:val="1"/>
      <w:marLeft w:val="0"/>
      <w:marRight w:val="0"/>
      <w:marTop w:val="0"/>
      <w:marBottom w:val="0"/>
      <w:divBdr>
        <w:top w:val="none" w:sz="0" w:space="0" w:color="auto"/>
        <w:left w:val="none" w:sz="0" w:space="0" w:color="auto"/>
        <w:bottom w:val="none" w:sz="0" w:space="0" w:color="auto"/>
        <w:right w:val="none" w:sz="0" w:space="0" w:color="auto"/>
      </w:divBdr>
    </w:div>
    <w:div w:id="1758478643">
      <w:bodyDiv w:val="1"/>
      <w:marLeft w:val="0"/>
      <w:marRight w:val="0"/>
      <w:marTop w:val="0"/>
      <w:marBottom w:val="0"/>
      <w:divBdr>
        <w:top w:val="none" w:sz="0" w:space="0" w:color="auto"/>
        <w:left w:val="none" w:sz="0" w:space="0" w:color="auto"/>
        <w:bottom w:val="none" w:sz="0" w:space="0" w:color="auto"/>
        <w:right w:val="none" w:sz="0" w:space="0" w:color="auto"/>
      </w:divBdr>
    </w:div>
    <w:div w:id="1758672130">
      <w:bodyDiv w:val="1"/>
      <w:marLeft w:val="0"/>
      <w:marRight w:val="0"/>
      <w:marTop w:val="0"/>
      <w:marBottom w:val="0"/>
      <w:divBdr>
        <w:top w:val="none" w:sz="0" w:space="0" w:color="auto"/>
        <w:left w:val="none" w:sz="0" w:space="0" w:color="auto"/>
        <w:bottom w:val="none" w:sz="0" w:space="0" w:color="auto"/>
        <w:right w:val="none" w:sz="0" w:space="0" w:color="auto"/>
      </w:divBdr>
    </w:div>
    <w:div w:id="1758749128">
      <w:bodyDiv w:val="1"/>
      <w:marLeft w:val="0"/>
      <w:marRight w:val="0"/>
      <w:marTop w:val="0"/>
      <w:marBottom w:val="0"/>
      <w:divBdr>
        <w:top w:val="none" w:sz="0" w:space="0" w:color="auto"/>
        <w:left w:val="none" w:sz="0" w:space="0" w:color="auto"/>
        <w:bottom w:val="none" w:sz="0" w:space="0" w:color="auto"/>
        <w:right w:val="none" w:sz="0" w:space="0" w:color="auto"/>
      </w:divBdr>
    </w:div>
    <w:div w:id="1759060830">
      <w:bodyDiv w:val="1"/>
      <w:marLeft w:val="0"/>
      <w:marRight w:val="0"/>
      <w:marTop w:val="0"/>
      <w:marBottom w:val="0"/>
      <w:divBdr>
        <w:top w:val="none" w:sz="0" w:space="0" w:color="auto"/>
        <w:left w:val="none" w:sz="0" w:space="0" w:color="auto"/>
        <w:bottom w:val="none" w:sz="0" w:space="0" w:color="auto"/>
        <w:right w:val="none" w:sz="0" w:space="0" w:color="auto"/>
      </w:divBdr>
    </w:div>
    <w:div w:id="1759130804">
      <w:bodyDiv w:val="1"/>
      <w:marLeft w:val="0"/>
      <w:marRight w:val="0"/>
      <w:marTop w:val="0"/>
      <w:marBottom w:val="0"/>
      <w:divBdr>
        <w:top w:val="none" w:sz="0" w:space="0" w:color="auto"/>
        <w:left w:val="none" w:sz="0" w:space="0" w:color="auto"/>
        <w:bottom w:val="none" w:sz="0" w:space="0" w:color="auto"/>
        <w:right w:val="none" w:sz="0" w:space="0" w:color="auto"/>
      </w:divBdr>
    </w:div>
    <w:div w:id="1759253895">
      <w:bodyDiv w:val="1"/>
      <w:marLeft w:val="0"/>
      <w:marRight w:val="0"/>
      <w:marTop w:val="0"/>
      <w:marBottom w:val="0"/>
      <w:divBdr>
        <w:top w:val="none" w:sz="0" w:space="0" w:color="auto"/>
        <w:left w:val="none" w:sz="0" w:space="0" w:color="auto"/>
        <w:bottom w:val="none" w:sz="0" w:space="0" w:color="auto"/>
        <w:right w:val="none" w:sz="0" w:space="0" w:color="auto"/>
      </w:divBdr>
    </w:div>
    <w:div w:id="1759398040">
      <w:bodyDiv w:val="1"/>
      <w:marLeft w:val="0"/>
      <w:marRight w:val="0"/>
      <w:marTop w:val="0"/>
      <w:marBottom w:val="0"/>
      <w:divBdr>
        <w:top w:val="none" w:sz="0" w:space="0" w:color="auto"/>
        <w:left w:val="none" w:sz="0" w:space="0" w:color="auto"/>
        <w:bottom w:val="none" w:sz="0" w:space="0" w:color="auto"/>
        <w:right w:val="none" w:sz="0" w:space="0" w:color="auto"/>
      </w:divBdr>
    </w:div>
    <w:div w:id="1759446496">
      <w:bodyDiv w:val="1"/>
      <w:marLeft w:val="0"/>
      <w:marRight w:val="0"/>
      <w:marTop w:val="0"/>
      <w:marBottom w:val="0"/>
      <w:divBdr>
        <w:top w:val="none" w:sz="0" w:space="0" w:color="auto"/>
        <w:left w:val="none" w:sz="0" w:space="0" w:color="auto"/>
        <w:bottom w:val="none" w:sz="0" w:space="0" w:color="auto"/>
        <w:right w:val="none" w:sz="0" w:space="0" w:color="auto"/>
      </w:divBdr>
    </w:div>
    <w:div w:id="1759789124">
      <w:bodyDiv w:val="1"/>
      <w:marLeft w:val="0"/>
      <w:marRight w:val="0"/>
      <w:marTop w:val="0"/>
      <w:marBottom w:val="0"/>
      <w:divBdr>
        <w:top w:val="none" w:sz="0" w:space="0" w:color="auto"/>
        <w:left w:val="none" w:sz="0" w:space="0" w:color="auto"/>
        <w:bottom w:val="none" w:sz="0" w:space="0" w:color="auto"/>
        <w:right w:val="none" w:sz="0" w:space="0" w:color="auto"/>
      </w:divBdr>
    </w:div>
    <w:div w:id="1760178126">
      <w:bodyDiv w:val="1"/>
      <w:marLeft w:val="0"/>
      <w:marRight w:val="0"/>
      <w:marTop w:val="0"/>
      <w:marBottom w:val="0"/>
      <w:divBdr>
        <w:top w:val="none" w:sz="0" w:space="0" w:color="auto"/>
        <w:left w:val="none" w:sz="0" w:space="0" w:color="auto"/>
        <w:bottom w:val="none" w:sz="0" w:space="0" w:color="auto"/>
        <w:right w:val="none" w:sz="0" w:space="0" w:color="auto"/>
      </w:divBdr>
    </w:div>
    <w:div w:id="1760444986">
      <w:bodyDiv w:val="1"/>
      <w:marLeft w:val="0"/>
      <w:marRight w:val="0"/>
      <w:marTop w:val="0"/>
      <w:marBottom w:val="0"/>
      <w:divBdr>
        <w:top w:val="none" w:sz="0" w:space="0" w:color="auto"/>
        <w:left w:val="none" w:sz="0" w:space="0" w:color="auto"/>
        <w:bottom w:val="none" w:sz="0" w:space="0" w:color="auto"/>
        <w:right w:val="none" w:sz="0" w:space="0" w:color="auto"/>
      </w:divBdr>
    </w:div>
    <w:div w:id="1760562847">
      <w:bodyDiv w:val="1"/>
      <w:marLeft w:val="0"/>
      <w:marRight w:val="0"/>
      <w:marTop w:val="0"/>
      <w:marBottom w:val="0"/>
      <w:divBdr>
        <w:top w:val="none" w:sz="0" w:space="0" w:color="auto"/>
        <w:left w:val="none" w:sz="0" w:space="0" w:color="auto"/>
        <w:bottom w:val="none" w:sz="0" w:space="0" w:color="auto"/>
        <w:right w:val="none" w:sz="0" w:space="0" w:color="auto"/>
      </w:divBdr>
    </w:div>
    <w:div w:id="1761097836">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753484">
      <w:bodyDiv w:val="1"/>
      <w:marLeft w:val="0"/>
      <w:marRight w:val="0"/>
      <w:marTop w:val="0"/>
      <w:marBottom w:val="0"/>
      <w:divBdr>
        <w:top w:val="none" w:sz="0" w:space="0" w:color="auto"/>
        <w:left w:val="none" w:sz="0" w:space="0" w:color="auto"/>
        <w:bottom w:val="none" w:sz="0" w:space="0" w:color="auto"/>
        <w:right w:val="none" w:sz="0" w:space="0" w:color="auto"/>
      </w:divBdr>
    </w:div>
    <w:div w:id="1761754351">
      <w:bodyDiv w:val="1"/>
      <w:marLeft w:val="0"/>
      <w:marRight w:val="0"/>
      <w:marTop w:val="0"/>
      <w:marBottom w:val="0"/>
      <w:divBdr>
        <w:top w:val="none" w:sz="0" w:space="0" w:color="auto"/>
        <w:left w:val="none" w:sz="0" w:space="0" w:color="auto"/>
        <w:bottom w:val="none" w:sz="0" w:space="0" w:color="auto"/>
        <w:right w:val="none" w:sz="0" w:space="0" w:color="auto"/>
      </w:divBdr>
    </w:div>
    <w:div w:id="1761874104">
      <w:bodyDiv w:val="1"/>
      <w:marLeft w:val="0"/>
      <w:marRight w:val="0"/>
      <w:marTop w:val="0"/>
      <w:marBottom w:val="0"/>
      <w:divBdr>
        <w:top w:val="none" w:sz="0" w:space="0" w:color="auto"/>
        <w:left w:val="none" w:sz="0" w:space="0" w:color="auto"/>
        <w:bottom w:val="none" w:sz="0" w:space="0" w:color="auto"/>
        <w:right w:val="none" w:sz="0" w:space="0" w:color="auto"/>
      </w:divBdr>
    </w:div>
    <w:div w:id="1762145084">
      <w:bodyDiv w:val="1"/>
      <w:marLeft w:val="0"/>
      <w:marRight w:val="0"/>
      <w:marTop w:val="0"/>
      <w:marBottom w:val="0"/>
      <w:divBdr>
        <w:top w:val="none" w:sz="0" w:space="0" w:color="auto"/>
        <w:left w:val="none" w:sz="0" w:space="0" w:color="auto"/>
        <w:bottom w:val="none" w:sz="0" w:space="0" w:color="auto"/>
        <w:right w:val="none" w:sz="0" w:space="0" w:color="auto"/>
      </w:divBdr>
    </w:div>
    <w:div w:id="1762530945">
      <w:bodyDiv w:val="1"/>
      <w:marLeft w:val="0"/>
      <w:marRight w:val="0"/>
      <w:marTop w:val="0"/>
      <w:marBottom w:val="0"/>
      <w:divBdr>
        <w:top w:val="none" w:sz="0" w:space="0" w:color="auto"/>
        <w:left w:val="none" w:sz="0" w:space="0" w:color="auto"/>
        <w:bottom w:val="none" w:sz="0" w:space="0" w:color="auto"/>
        <w:right w:val="none" w:sz="0" w:space="0" w:color="auto"/>
      </w:divBdr>
    </w:div>
    <w:div w:id="1762606458">
      <w:bodyDiv w:val="1"/>
      <w:marLeft w:val="0"/>
      <w:marRight w:val="0"/>
      <w:marTop w:val="0"/>
      <w:marBottom w:val="0"/>
      <w:divBdr>
        <w:top w:val="none" w:sz="0" w:space="0" w:color="auto"/>
        <w:left w:val="none" w:sz="0" w:space="0" w:color="auto"/>
        <w:bottom w:val="none" w:sz="0" w:space="0" w:color="auto"/>
        <w:right w:val="none" w:sz="0" w:space="0" w:color="auto"/>
      </w:divBdr>
    </w:div>
    <w:div w:id="1762989597">
      <w:bodyDiv w:val="1"/>
      <w:marLeft w:val="0"/>
      <w:marRight w:val="0"/>
      <w:marTop w:val="0"/>
      <w:marBottom w:val="0"/>
      <w:divBdr>
        <w:top w:val="none" w:sz="0" w:space="0" w:color="auto"/>
        <w:left w:val="none" w:sz="0" w:space="0" w:color="auto"/>
        <w:bottom w:val="none" w:sz="0" w:space="0" w:color="auto"/>
        <w:right w:val="none" w:sz="0" w:space="0" w:color="auto"/>
      </w:divBdr>
    </w:div>
    <w:div w:id="1763142511">
      <w:bodyDiv w:val="1"/>
      <w:marLeft w:val="0"/>
      <w:marRight w:val="0"/>
      <w:marTop w:val="0"/>
      <w:marBottom w:val="0"/>
      <w:divBdr>
        <w:top w:val="none" w:sz="0" w:space="0" w:color="auto"/>
        <w:left w:val="none" w:sz="0" w:space="0" w:color="auto"/>
        <w:bottom w:val="none" w:sz="0" w:space="0" w:color="auto"/>
        <w:right w:val="none" w:sz="0" w:space="0" w:color="auto"/>
      </w:divBdr>
    </w:div>
    <w:div w:id="1763255547">
      <w:bodyDiv w:val="1"/>
      <w:marLeft w:val="0"/>
      <w:marRight w:val="0"/>
      <w:marTop w:val="0"/>
      <w:marBottom w:val="0"/>
      <w:divBdr>
        <w:top w:val="none" w:sz="0" w:space="0" w:color="auto"/>
        <w:left w:val="none" w:sz="0" w:space="0" w:color="auto"/>
        <w:bottom w:val="none" w:sz="0" w:space="0" w:color="auto"/>
        <w:right w:val="none" w:sz="0" w:space="0" w:color="auto"/>
      </w:divBdr>
    </w:div>
    <w:div w:id="1763647400">
      <w:bodyDiv w:val="1"/>
      <w:marLeft w:val="0"/>
      <w:marRight w:val="0"/>
      <w:marTop w:val="0"/>
      <w:marBottom w:val="0"/>
      <w:divBdr>
        <w:top w:val="none" w:sz="0" w:space="0" w:color="auto"/>
        <w:left w:val="none" w:sz="0" w:space="0" w:color="auto"/>
        <w:bottom w:val="none" w:sz="0" w:space="0" w:color="auto"/>
        <w:right w:val="none" w:sz="0" w:space="0" w:color="auto"/>
      </w:divBdr>
    </w:div>
    <w:div w:id="1763792420">
      <w:bodyDiv w:val="1"/>
      <w:marLeft w:val="0"/>
      <w:marRight w:val="0"/>
      <w:marTop w:val="0"/>
      <w:marBottom w:val="0"/>
      <w:divBdr>
        <w:top w:val="none" w:sz="0" w:space="0" w:color="auto"/>
        <w:left w:val="none" w:sz="0" w:space="0" w:color="auto"/>
        <w:bottom w:val="none" w:sz="0" w:space="0" w:color="auto"/>
        <w:right w:val="none" w:sz="0" w:space="0" w:color="auto"/>
      </w:divBdr>
    </w:div>
    <w:div w:id="1763910732">
      <w:bodyDiv w:val="1"/>
      <w:marLeft w:val="0"/>
      <w:marRight w:val="0"/>
      <w:marTop w:val="0"/>
      <w:marBottom w:val="0"/>
      <w:divBdr>
        <w:top w:val="none" w:sz="0" w:space="0" w:color="auto"/>
        <w:left w:val="none" w:sz="0" w:space="0" w:color="auto"/>
        <w:bottom w:val="none" w:sz="0" w:space="0" w:color="auto"/>
        <w:right w:val="none" w:sz="0" w:space="0" w:color="auto"/>
      </w:divBdr>
    </w:div>
    <w:div w:id="1764455331">
      <w:bodyDiv w:val="1"/>
      <w:marLeft w:val="0"/>
      <w:marRight w:val="0"/>
      <w:marTop w:val="0"/>
      <w:marBottom w:val="0"/>
      <w:divBdr>
        <w:top w:val="none" w:sz="0" w:space="0" w:color="auto"/>
        <w:left w:val="none" w:sz="0" w:space="0" w:color="auto"/>
        <w:bottom w:val="none" w:sz="0" w:space="0" w:color="auto"/>
        <w:right w:val="none" w:sz="0" w:space="0" w:color="auto"/>
      </w:divBdr>
    </w:div>
    <w:div w:id="1764523939">
      <w:bodyDiv w:val="1"/>
      <w:marLeft w:val="0"/>
      <w:marRight w:val="0"/>
      <w:marTop w:val="0"/>
      <w:marBottom w:val="0"/>
      <w:divBdr>
        <w:top w:val="none" w:sz="0" w:space="0" w:color="auto"/>
        <w:left w:val="none" w:sz="0" w:space="0" w:color="auto"/>
        <w:bottom w:val="none" w:sz="0" w:space="0" w:color="auto"/>
        <w:right w:val="none" w:sz="0" w:space="0" w:color="auto"/>
      </w:divBdr>
    </w:div>
    <w:div w:id="1764761298">
      <w:bodyDiv w:val="1"/>
      <w:marLeft w:val="0"/>
      <w:marRight w:val="0"/>
      <w:marTop w:val="0"/>
      <w:marBottom w:val="0"/>
      <w:divBdr>
        <w:top w:val="none" w:sz="0" w:space="0" w:color="auto"/>
        <w:left w:val="none" w:sz="0" w:space="0" w:color="auto"/>
        <w:bottom w:val="none" w:sz="0" w:space="0" w:color="auto"/>
        <w:right w:val="none" w:sz="0" w:space="0" w:color="auto"/>
      </w:divBdr>
    </w:div>
    <w:div w:id="1765606649">
      <w:bodyDiv w:val="1"/>
      <w:marLeft w:val="0"/>
      <w:marRight w:val="0"/>
      <w:marTop w:val="0"/>
      <w:marBottom w:val="0"/>
      <w:divBdr>
        <w:top w:val="none" w:sz="0" w:space="0" w:color="auto"/>
        <w:left w:val="none" w:sz="0" w:space="0" w:color="auto"/>
        <w:bottom w:val="none" w:sz="0" w:space="0" w:color="auto"/>
        <w:right w:val="none" w:sz="0" w:space="0" w:color="auto"/>
      </w:divBdr>
    </w:div>
    <w:div w:id="1766077446">
      <w:bodyDiv w:val="1"/>
      <w:marLeft w:val="0"/>
      <w:marRight w:val="0"/>
      <w:marTop w:val="0"/>
      <w:marBottom w:val="0"/>
      <w:divBdr>
        <w:top w:val="none" w:sz="0" w:space="0" w:color="auto"/>
        <w:left w:val="none" w:sz="0" w:space="0" w:color="auto"/>
        <w:bottom w:val="none" w:sz="0" w:space="0" w:color="auto"/>
        <w:right w:val="none" w:sz="0" w:space="0" w:color="auto"/>
      </w:divBdr>
    </w:div>
    <w:div w:id="1766145253">
      <w:bodyDiv w:val="1"/>
      <w:marLeft w:val="0"/>
      <w:marRight w:val="0"/>
      <w:marTop w:val="0"/>
      <w:marBottom w:val="0"/>
      <w:divBdr>
        <w:top w:val="none" w:sz="0" w:space="0" w:color="auto"/>
        <w:left w:val="none" w:sz="0" w:space="0" w:color="auto"/>
        <w:bottom w:val="none" w:sz="0" w:space="0" w:color="auto"/>
        <w:right w:val="none" w:sz="0" w:space="0" w:color="auto"/>
      </w:divBdr>
    </w:div>
    <w:div w:id="1766226546">
      <w:bodyDiv w:val="1"/>
      <w:marLeft w:val="0"/>
      <w:marRight w:val="0"/>
      <w:marTop w:val="0"/>
      <w:marBottom w:val="0"/>
      <w:divBdr>
        <w:top w:val="none" w:sz="0" w:space="0" w:color="auto"/>
        <w:left w:val="none" w:sz="0" w:space="0" w:color="auto"/>
        <w:bottom w:val="none" w:sz="0" w:space="0" w:color="auto"/>
        <w:right w:val="none" w:sz="0" w:space="0" w:color="auto"/>
      </w:divBdr>
    </w:div>
    <w:div w:id="1766262351">
      <w:bodyDiv w:val="1"/>
      <w:marLeft w:val="0"/>
      <w:marRight w:val="0"/>
      <w:marTop w:val="0"/>
      <w:marBottom w:val="0"/>
      <w:divBdr>
        <w:top w:val="none" w:sz="0" w:space="0" w:color="auto"/>
        <w:left w:val="none" w:sz="0" w:space="0" w:color="auto"/>
        <w:bottom w:val="none" w:sz="0" w:space="0" w:color="auto"/>
        <w:right w:val="none" w:sz="0" w:space="0" w:color="auto"/>
      </w:divBdr>
    </w:div>
    <w:div w:id="1766463211">
      <w:bodyDiv w:val="1"/>
      <w:marLeft w:val="0"/>
      <w:marRight w:val="0"/>
      <w:marTop w:val="0"/>
      <w:marBottom w:val="0"/>
      <w:divBdr>
        <w:top w:val="none" w:sz="0" w:space="0" w:color="auto"/>
        <w:left w:val="none" w:sz="0" w:space="0" w:color="auto"/>
        <w:bottom w:val="none" w:sz="0" w:space="0" w:color="auto"/>
        <w:right w:val="none" w:sz="0" w:space="0" w:color="auto"/>
      </w:divBdr>
    </w:div>
    <w:div w:id="1766683471">
      <w:bodyDiv w:val="1"/>
      <w:marLeft w:val="0"/>
      <w:marRight w:val="0"/>
      <w:marTop w:val="0"/>
      <w:marBottom w:val="0"/>
      <w:divBdr>
        <w:top w:val="none" w:sz="0" w:space="0" w:color="auto"/>
        <w:left w:val="none" w:sz="0" w:space="0" w:color="auto"/>
        <w:bottom w:val="none" w:sz="0" w:space="0" w:color="auto"/>
        <w:right w:val="none" w:sz="0" w:space="0" w:color="auto"/>
      </w:divBdr>
    </w:div>
    <w:div w:id="1766725616">
      <w:bodyDiv w:val="1"/>
      <w:marLeft w:val="0"/>
      <w:marRight w:val="0"/>
      <w:marTop w:val="0"/>
      <w:marBottom w:val="0"/>
      <w:divBdr>
        <w:top w:val="none" w:sz="0" w:space="0" w:color="auto"/>
        <w:left w:val="none" w:sz="0" w:space="0" w:color="auto"/>
        <w:bottom w:val="none" w:sz="0" w:space="0" w:color="auto"/>
        <w:right w:val="none" w:sz="0" w:space="0" w:color="auto"/>
      </w:divBdr>
    </w:div>
    <w:div w:id="1767189314">
      <w:bodyDiv w:val="1"/>
      <w:marLeft w:val="0"/>
      <w:marRight w:val="0"/>
      <w:marTop w:val="0"/>
      <w:marBottom w:val="0"/>
      <w:divBdr>
        <w:top w:val="none" w:sz="0" w:space="0" w:color="auto"/>
        <w:left w:val="none" w:sz="0" w:space="0" w:color="auto"/>
        <w:bottom w:val="none" w:sz="0" w:space="0" w:color="auto"/>
        <w:right w:val="none" w:sz="0" w:space="0" w:color="auto"/>
      </w:divBdr>
    </w:div>
    <w:div w:id="1767463400">
      <w:bodyDiv w:val="1"/>
      <w:marLeft w:val="0"/>
      <w:marRight w:val="0"/>
      <w:marTop w:val="0"/>
      <w:marBottom w:val="0"/>
      <w:divBdr>
        <w:top w:val="none" w:sz="0" w:space="0" w:color="auto"/>
        <w:left w:val="none" w:sz="0" w:space="0" w:color="auto"/>
        <w:bottom w:val="none" w:sz="0" w:space="0" w:color="auto"/>
        <w:right w:val="none" w:sz="0" w:space="0" w:color="auto"/>
      </w:divBdr>
    </w:div>
    <w:div w:id="1767537731">
      <w:bodyDiv w:val="1"/>
      <w:marLeft w:val="0"/>
      <w:marRight w:val="0"/>
      <w:marTop w:val="0"/>
      <w:marBottom w:val="0"/>
      <w:divBdr>
        <w:top w:val="none" w:sz="0" w:space="0" w:color="auto"/>
        <w:left w:val="none" w:sz="0" w:space="0" w:color="auto"/>
        <w:bottom w:val="none" w:sz="0" w:space="0" w:color="auto"/>
        <w:right w:val="none" w:sz="0" w:space="0" w:color="auto"/>
      </w:divBdr>
    </w:div>
    <w:div w:id="1767651104">
      <w:bodyDiv w:val="1"/>
      <w:marLeft w:val="0"/>
      <w:marRight w:val="0"/>
      <w:marTop w:val="0"/>
      <w:marBottom w:val="0"/>
      <w:divBdr>
        <w:top w:val="none" w:sz="0" w:space="0" w:color="auto"/>
        <w:left w:val="none" w:sz="0" w:space="0" w:color="auto"/>
        <w:bottom w:val="none" w:sz="0" w:space="0" w:color="auto"/>
        <w:right w:val="none" w:sz="0" w:space="0" w:color="auto"/>
      </w:divBdr>
    </w:div>
    <w:div w:id="1767842677">
      <w:bodyDiv w:val="1"/>
      <w:marLeft w:val="0"/>
      <w:marRight w:val="0"/>
      <w:marTop w:val="0"/>
      <w:marBottom w:val="0"/>
      <w:divBdr>
        <w:top w:val="none" w:sz="0" w:space="0" w:color="auto"/>
        <w:left w:val="none" w:sz="0" w:space="0" w:color="auto"/>
        <w:bottom w:val="none" w:sz="0" w:space="0" w:color="auto"/>
        <w:right w:val="none" w:sz="0" w:space="0" w:color="auto"/>
      </w:divBdr>
    </w:div>
    <w:div w:id="1767996691">
      <w:bodyDiv w:val="1"/>
      <w:marLeft w:val="0"/>
      <w:marRight w:val="0"/>
      <w:marTop w:val="0"/>
      <w:marBottom w:val="0"/>
      <w:divBdr>
        <w:top w:val="none" w:sz="0" w:space="0" w:color="auto"/>
        <w:left w:val="none" w:sz="0" w:space="0" w:color="auto"/>
        <w:bottom w:val="none" w:sz="0" w:space="0" w:color="auto"/>
        <w:right w:val="none" w:sz="0" w:space="0" w:color="auto"/>
      </w:divBdr>
    </w:div>
    <w:div w:id="1768110710">
      <w:bodyDiv w:val="1"/>
      <w:marLeft w:val="0"/>
      <w:marRight w:val="0"/>
      <w:marTop w:val="0"/>
      <w:marBottom w:val="0"/>
      <w:divBdr>
        <w:top w:val="none" w:sz="0" w:space="0" w:color="auto"/>
        <w:left w:val="none" w:sz="0" w:space="0" w:color="auto"/>
        <w:bottom w:val="none" w:sz="0" w:space="0" w:color="auto"/>
        <w:right w:val="none" w:sz="0" w:space="0" w:color="auto"/>
      </w:divBdr>
    </w:div>
    <w:div w:id="1768386195">
      <w:bodyDiv w:val="1"/>
      <w:marLeft w:val="0"/>
      <w:marRight w:val="0"/>
      <w:marTop w:val="0"/>
      <w:marBottom w:val="0"/>
      <w:divBdr>
        <w:top w:val="none" w:sz="0" w:space="0" w:color="auto"/>
        <w:left w:val="none" w:sz="0" w:space="0" w:color="auto"/>
        <w:bottom w:val="none" w:sz="0" w:space="0" w:color="auto"/>
        <w:right w:val="none" w:sz="0" w:space="0" w:color="auto"/>
      </w:divBdr>
    </w:div>
    <w:div w:id="1768499147">
      <w:bodyDiv w:val="1"/>
      <w:marLeft w:val="0"/>
      <w:marRight w:val="0"/>
      <w:marTop w:val="0"/>
      <w:marBottom w:val="0"/>
      <w:divBdr>
        <w:top w:val="none" w:sz="0" w:space="0" w:color="auto"/>
        <w:left w:val="none" w:sz="0" w:space="0" w:color="auto"/>
        <w:bottom w:val="none" w:sz="0" w:space="0" w:color="auto"/>
        <w:right w:val="none" w:sz="0" w:space="0" w:color="auto"/>
      </w:divBdr>
    </w:div>
    <w:div w:id="1768695582">
      <w:bodyDiv w:val="1"/>
      <w:marLeft w:val="0"/>
      <w:marRight w:val="0"/>
      <w:marTop w:val="0"/>
      <w:marBottom w:val="0"/>
      <w:divBdr>
        <w:top w:val="none" w:sz="0" w:space="0" w:color="auto"/>
        <w:left w:val="none" w:sz="0" w:space="0" w:color="auto"/>
        <w:bottom w:val="none" w:sz="0" w:space="0" w:color="auto"/>
        <w:right w:val="none" w:sz="0" w:space="0" w:color="auto"/>
      </w:divBdr>
    </w:div>
    <w:div w:id="1768697901">
      <w:bodyDiv w:val="1"/>
      <w:marLeft w:val="0"/>
      <w:marRight w:val="0"/>
      <w:marTop w:val="0"/>
      <w:marBottom w:val="0"/>
      <w:divBdr>
        <w:top w:val="none" w:sz="0" w:space="0" w:color="auto"/>
        <w:left w:val="none" w:sz="0" w:space="0" w:color="auto"/>
        <w:bottom w:val="none" w:sz="0" w:space="0" w:color="auto"/>
        <w:right w:val="none" w:sz="0" w:space="0" w:color="auto"/>
      </w:divBdr>
    </w:div>
    <w:div w:id="1768764966">
      <w:bodyDiv w:val="1"/>
      <w:marLeft w:val="0"/>
      <w:marRight w:val="0"/>
      <w:marTop w:val="0"/>
      <w:marBottom w:val="0"/>
      <w:divBdr>
        <w:top w:val="none" w:sz="0" w:space="0" w:color="auto"/>
        <w:left w:val="none" w:sz="0" w:space="0" w:color="auto"/>
        <w:bottom w:val="none" w:sz="0" w:space="0" w:color="auto"/>
        <w:right w:val="none" w:sz="0" w:space="0" w:color="auto"/>
      </w:divBdr>
    </w:div>
    <w:div w:id="1768844226">
      <w:bodyDiv w:val="1"/>
      <w:marLeft w:val="0"/>
      <w:marRight w:val="0"/>
      <w:marTop w:val="0"/>
      <w:marBottom w:val="0"/>
      <w:divBdr>
        <w:top w:val="none" w:sz="0" w:space="0" w:color="auto"/>
        <w:left w:val="none" w:sz="0" w:space="0" w:color="auto"/>
        <w:bottom w:val="none" w:sz="0" w:space="0" w:color="auto"/>
        <w:right w:val="none" w:sz="0" w:space="0" w:color="auto"/>
      </w:divBdr>
    </w:div>
    <w:div w:id="1768844348">
      <w:bodyDiv w:val="1"/>
      <w:marLeft w:val="0"/>
      <w:marRight w:val="0"/>
      <w:marTop w:val="0"/>
      <w:marBottom w:val="0"/>
      <w:divBdr>
        <w:top w:val="none" w:sz="0" w:space="0" w:color="auto"/>
        <w:left w:val="none" w:sz="0" w:space="0" w:color="auto"/>
        <w:bottom w:val="none" w:sz="0" w:space="0" w:color="auto"/>
        <w:right w:val="none" w:sz="0" w:space="0" w:color="auto"/>
      </w:divBdr>
    </w:div>
    <w:div w:id="1769080367">
      <w:bodyDiv w:val="1"/>
      <w:marLeft w:val="0"/>
      <w:marRight w:val="0"/>
      <w:marTop w:val="0"/>
      <w:marBottom w:val="0"/>
      <w:divBdr>
        <w:top w:val="none" w:sz="0" w:space="0" w:color="auto"/>
        <w:left w:val="none" w:sz="0" w:space="0" w:color="auto"/>
        <w:bottom w:val="none" w:sz="0" w:space="0" w:color="auto"/>
        <w:right w:val="none" w:sz="0" w:space="0" w:color="auto"/>
      </w:divBdr>
    </w:div>
    <w:div w:id="1769614983">
      <w:bodyDiv w:val="1"/>
      <w:marLeft w:val="0"/>
      <w:marRight w:val="0"/>
      <w:marTop w:val="0"/>
      <w:marBottom w:val="0"/>
      <w:divBdr>
        <w:top w:val="none" w:sz="0" w:space="0" w:color="auto"/>
        <w:left w:val="none" w:sz="0" w:space="0" w:color="auto"/>
        <w:bottom w:val="none" w:sz="0" w:space="0" w:color="auto"/>
        <w:right w:val="none" w:sz="0" w:space="0" w:color="auto"/>
      </w:divBdr>
    </w:div>
    <w:div w:id="1769809684">
      <w:bodyDiv w:val="1"/>
      <w:marLeft w:val="0"/>
      <w:marRight w:val="0"/>
      <w:marTop w:val="0"/>
      <w:marBottom w:val="0"/>
      <w:divBdr>
        <w:top w:val="none" w:sz="0" w:space="0" w:color="auto"/>
        <w:left w:val="none" w:sz="0" w:space="0" w:color="auto"/>
        <w:bottom w:val="none" w:sz="0" w:space="0" w:color="auto"/>
        <w:right w:val="none" w:sz="0" w:space="0" w:color="auto"/>
      </w:divBdr>
    </w:div>
    <w:div w:id="1769933328">
      <w:bodyDiv w:val="1"/>
      <w:marLeft w:val="0"/>
      <w:marRight w:val="0"/>
      <w:marTop w:val="0"/>
      <w:marBottom w:val="0"/>
      <w:divBdr>
        <w:top w:val="none" w:sz="0" w:space="0" w:color="auto"/>
        <w:left w:val="none" w:sz="0" w:space="0" w:color="auto"/>
        <w:bottom w:val="none" w:sz="0" w:space="0" w:color="auto"/>
        <w:right w:val="none" w:sz="0" w:space="0" w:color="auto"/>
      </w:divBdr>
    </w:div>
    <w:div w:id="1770005346">
      <w:bodyDiv w:val="1"/>
      <w:marLeft w:val="0"/>
      <w:marRight w:val="0"/>
      <w:marTop w:val="0"/>
      <w:marBottom w:val="0"/>
      <w:divBdr>
        <w:top w:val="none" w:sz="0" w:space="0" w:color="auto"/>
        <w:left w:val="none" w:sz="0" w:space="0" w:color="auto"/>
        <w:bottom w:val="none" w:sz="0" w:space="0" w:color="auto"/>
        <w:right w:val="none" w:sz="0" w:space="0" w:color="auto"/>
      </w:divBdr>
    </w:div>
    <w:div w:id="1770150860">
      <w:bodyDiv w:val="1"/>
      <w:marLeft w:val="0"/>
      <w:marRight w:val="0"/>
      <w:marTop w:val="0"/>
      <w:marBottom w:val="0"/>
      <w:divBdr>
        <w:top w:val="none" w:sz="0" w:space="0" w:color="auto"/>
        <w:left w:val="none" w:sz="0" w:space="0" w:color="auto"/>
        <w:bottom w:val="none" w:sz="0" w:space="0" w:color="auto"/>
        <w:right w:val="none" w:sz="0" w:space="0" w:color="auto"/>
      </w:divBdr>
    </w:div>
    <w:div w:id="1770156128">
      <w:bodyDiv w:val="1"/>
      <w:marLeft w:val="0"/>
      <w:marRight w:val="0"/>
      <w:marTop w:val="0"/>
      <w:marBottom w:val="0"/>
      <w:divBdr>
        <w:top w:val="none" w:sz="0" w:space="0" w:color="auto"/>
        <w:left w:val="none" w:sz="0" w:space="0" w:color="auto"/>
        <w:bottom w:val="none" w:sz="0" w:space="0" w:color="auto"/>
        <w:right w:val="none" w:sz="0" w:space="0" w:color="auto"/>
      </w:divBdr>
    </w:div>
    <w:div w:id="1770346094">
      <w:bodyDiv w:val="1"/>
      <w:marLeft w:val="0"/>
      <w:marRight w:val="0"/>
      <w:marTop w:val="0"/>
      <w:marBottom w:val="0"/>
      <w:divBdr>
        <w:top w:val="none" w:sz="0" w:space="0" w:color="auto"/>
        <w:left w:val="none" w:sz="0" w:space="0" w:color="auto"/>
        <w:bottom w:val="none" w:sz="0" w:space="0" w:color="auto"/>
        <w:right w:val="none" w:sz="0" w:space="0" w:color="auto"/>
      </w:divBdr>
    </w:div>
    <w:div w:id="1770462752">
      <w:bodyDiv w:val="1"/>
      <w:marLeft w:val="0"/>
      <w:marRight w:val="0"/>
      <w:marTop w:val="0"/>
      <w:marBottom w:val="0"/>
      <w:divBdr>
        <w:top w:val="none" w:sz="0" w:space="0" w:color="auto"/>
        <w:left w:val="none" w:sz="0" w:space="0" w:color="auto"/>
        <w:bottom w:val="none" w:sz="0" w:space="0" w:color="auto"/>
        <w:right w:val="none" w:sz="0" w:space="0" w:color="auto"/>
      </w:divBdr>
    </w:div>
    <w:div w:id="1770613204">
      <w:bodyDiv w:val="1"/>
      <w:marLeft w:val="0"/>
      <w:marRight w:val="0"/>
      <w:marTop w:val="0"/>
      <w:marBottom w:val="0"/>
      <w:divBdr>
        <w:top w:val="none" w:sz="0" w:space="0" w:color="auto"/>
        <w:left w:val="none" w:sz="0" w:space="0" w:color="auto"/>
        <w:bottom w:val="none" w:sz="0" w:space="0" w:color="auto"/>
        <w:right w:val="none" w:sz="0" w:space="0" w:color="auto"/>
      </w:divBdr>
    </w:div>
    <w:div w:id="1770656350">
      <w:bodyDiv w:val="1"/>
      <w:marLeft w:val="0"/>
      <w:marRight w:val="0"/>
      <w:marTop w:val="0"/>
      <w:marBottom w:val="0"/>
      <w:divBdr>
        <w:top w:val="none" w:sz="0" w:space="0" w:color="auto"/>
        <w:left w:val="none" w:sz="0" w:space="0" w:color="auto"/>
        <w:bottom w:val="none" w:sz="0" w:space="0" w:color="auto"/>
        <w:right w:val="none" w:sz="0" w:space="0" w:color="auto"/>
      </w:divBdr>
    </w:div>
    <w:div w:id="1770810079">
      <w:bodyDiv w:val="1"/>
      <w:marLeft w:val="0"/>
      <w:marRight w:val="0"/>
      <w:marTop w:val="0"/>
      <w:marBottom w:val="0"/>
      <w:divBdr>
        <w:top w:val="none" w:sz="0" w:space="0" w:color="auto"/>
        <w:left w:val="none" w:sz="0" w:space="0" w:color="auto"/>
        <w:bottom w:val="none" w:sz="0" w:space="0" w:color="auto"/>
        <w:right w:val="none" w:sz="0" w:space="0" w:color="auto"/>
      </w:divBdr>
    </w:div>
    <w:div w:id="1770812054">
      <w:bodyDiv w:val="1"/>
      <w:marLeft w:val="0"/>
      <w:marRight w:val="0"/>
      <w:marTop w:val="0"/>
      <w:marBottom w:val="0"/>
      <w:divBdr>
        <w:top w:val="none" w:sz="0" w:space="0" w:color="auto"/>
        <w:left w:val="none" w:sz="0" w:space="0" w:color="auto"/>
        <w:bottom w:val="none" w:sz="0" w:space="0" w:color="auto"/>
        <w:right w:val="none" w:sz="0" w:space="0" w:color="auto"/>
      </w:divBdr>
    </w:div>
    <w:div w:id="1770857280">
      <w:bodyDiv w:val="1"/>
      <w:marLeft w:val="0"/>
      <w:marRight w:val="0"/>
      <w:marTop w:val="0"/>
      <w:marBottom w:val="0"/>
      <w:divBdr>
        <w:top w:val="none" w:sz="0" w:space="0" w:color="auto"/>
        <w:left w:val="none" w:sz="0" w:space="0" w:color="auto"/>
        <w:bottom w:val="none" w:sz="0" w:space="0" w:color="auto"/>
        <w:right w:val="none" w:sz="0" w:space="0" w:color="auto"/>
      </w:divBdr>
    </w:div>
    <w:div w:id="1771505827">
      <w:bodyDiv w:val="1"/>
      <w:marLeft w:val="0"/>
      <w:marRight w:val="0"/>
      <w:marTop w:val="0"/>
      <w:marBottom w:val="0"/>
      <w:divBdr>
        <w:top w:val="none" w:sz="0" w:space="0" w:color="auto"/>
        <w:left w:val="none" w:sz="0" w:space="0" w:color="auto"/>
        <w:bottom w:val="none" w:sz="0" w:space="0" w:color="auto"/>
        <w:right w:val="none" w:sz="0" w:space="0" w:color="auto"/>
      </w:divBdr>
    </w:div>
    <w:div w:id="1772511396">
      <w:bodyDiv w:val="1"/>
      <w:marLeft w:val="0"/>
      <w:marRight w:val="0"/>
      <w:marTop w:val="0"/>
      <w:marBottom w:val="0"/>
      <w:divBdr>
        <w:top w:val="none" w:sz="0" w:space="0" w:color="auto"/>
        <w:left w:val="none" w:sz="0" w:space="0" w:color="auto"/>
        <w:bottom w:val="none" w:sz="0" w:space="0" w:color="auto"/>
        <w:right w:val="none" w:sz="0" w:space="0" w:color="auto"/>
      </w:divBdr>
    </w:div>
    <w:div w:id="1772554184">
      <w:bodyDiv w:val="1"/>
      <w:marLeft w:val="0"/>
      <w:marRight w:val="0"/>
      <w:marTop w:val="0"/>
      <w:marBottom w:val="0"/>
      <w:divBdr>
        <w:top w:val="none" w:sz="0" w:space="0" w:color="auto"/>
        <w:left w:val="none" w:sz="0" w:space="0" w:color="auto"/>
        <w:bottom w:val="none" w:sz="0" w:space="0" w:color="auto"/>
        <w:right w:val="none" w:sz="0" w:space="0" w:color="auto"/>
      </w:divBdr>
    </w:div>
    <w:div w:id="1772703132">
      <w:bodyDiv w:val="1"/>
      <w:marLeft w:val="0"/>
      <w:marRight w:val="0"/>
      <w:marTop w:val="0"/>
      <w:marBottom w:val="0"/>
      <w:divBdr>
        <w:top w:val="none" w:sz="0" w:space="0" w:color="auto"/>
        <w:left w:val="none" w:sz="0" w:space="0" w:color="auto"/>
        <w:bottom w:val="none" w:sz="0" w:space="0" w:color="auto"/>
        <w:right w:val="none" w:sz="0" w:space="0" w:color="auto"/>
      </w:divBdr>
    </w:div>
    <w:div w:id="1773235157">
      <w:bodyDiv w:val="1"/>
      <w:marLeft w:val="0"/>
      <w:marRight w:val="0"/>
      <w:marTop w:val="0"/>
      <w:marBottom w:val="0"/>
      <w:divBdr>
        <w:top w:val="none" w:sz="0" w:space="0" w:color="auto"/>
        <w:left w:val="none" w:sz="0" w:space="0" w:color="auto"/>
        <w:bottom w:val="none" w:sz="0" w:space="0" w:color="auto"/>
        <w:right w:val="none" w:sz="0" w:space="0" w:color="auto"/>
      </w:divBdr>
    </w:div>
    <w:div w:id="1773627294">
      <w:bodyDiv w:val="1"/>
      <w:marLeft w:val="0"/>
      <w:marRight w:val="0"/>
      <w:marTop w:val="0"/>
      <w:marBottom w:val="0"/>
      <w:divBdr>
        <w:top w:val="none" w:sz="0" w:space="0" w:color="auto"/>
        <w:left w:val="none" w:sz="0" w:space="0" w:color="auto"/>
        <w:bottom w:val="none" w:sz="0" w:space="0" w:color="auto"/>
        <w:right w:val="none" w:sz="0" w:space="0" w:color="auto"/>
      </w:divBdr>
    </w:div>
    <w:div w:id="1773863506">
      <w:bodyDiv w:val="1"/>
      <w:marLeft w:val="0"/>
      <w:marRight w:val="0"/>
      <w:marTop w:val="0"/>
      <w:marBottom w:val="0"/>
      <w:divBdr>
        <w:top w:val="none" w:sz="0" w:space="0" w:color="auto"/>
        <w:left w:val="none" w:sz="0" w:space="0" w:color="auto"/>
        <w:bottom w:val="none" w:sz="0" w:space="0" w:color="auto"/>
        <w:right w:val="none" w:sz="0" w:space="0" w:color="auto"/>
      </w:divBdr>
    </w:div>
    <w:div w:id="1774277221">
      <w:bodyDiv w:val="1"/>
      <w:marLeft w:val="0"/>
      <w:marRight w:val="0"/>
      <w:marTop w:val="0"/>
      <w:marBottom w:val="0"/>
      <w:divBdr>
        <w:top w:val="none" w:sz="0" w:space="0" w:color="auto"/>
        <w:left w:val="none" w:sz="0" w:space="0" w:color="auto"/>
        <w:bottom w:val="none" w:sz="0" w:space="0" w:color="auto"/>
        <w:right w:val="none" w:sz="0" w:space="0" w:color="auto"/>
      </w:divBdr>
    </w:div>
    <w:div w:id="1774325390">
      <w:bodyDiv w:val="1"/>
      <w:marLeft w:val="0"/>
      <w:marRight w:val="0"/>
      <w:marTop w:val="0"/>
      <w:marBottom w:val="0"/>
      <w:divBdr>
        <w:top w:val="none" w:sz="0" w:space="0" w:color="auto"/>
        <w:left w:val="none" w:sz="0" w:space="0" w:color="auto"/>
        <w:bottom w:val="none" w:sz="0" w:space="0" w:color="auto"/>
        <w:right w:val="none" w:sz="0" w:space="0" w:color="auto"/>
      </w:divBdr>
    </w:div>
    <w:div w:id="1775248340">
      <w:bodyDiv w:val="1"/>
      <w:marLeft w:val="0"/>
      <w:marRight w:val="0"/>
      <w:marTop w:val="0"/>
      <w:marBottom w:val="0"/>
      <w:divBdr>
        <w:top w:val="none" w:sz="0" w:space="0" w:color="auto"/>
        <w:left w:val="none" w:sz="0" w:space="0" w:color="auto"/>
        <w:bottom w:val="none" w:sz="0" w:space="0" w:color="auto"/>
        <w:right w:val="none" w:sz="0" w:space="0" w:color="auto"/>
      </w:divBdr>
    </w:div>
    <w:div w:id="1775442947">
      <w:bodyDiv w:val="1"/>
      <w:marLeft w:val="0"/>
      <w:marRight w:val="0"/>
      <w:marTop w:val="0"/>
      <w:marBottom w:val="0"/>
      <w:divBdr>
        <w:top w:val="none" w:sz="0" w:space="0" w:color="auto"/>
        <w:left w:val="none" w:sz="0" w:space="0" w:color="auto"/>
        <w:bottom w:val="none" w:sz="0" w:space="0" w:color="auto"/>
        <w:right w:val="none" w:sz="0" w:space="0" w:color="auto"/>
      </w:divBdr>
    </w:div>
    <w:div w:id="1776975684">
      <w:bodyDiv w:val="1"/>
      <w:marLeft w:val="0"/>
      <w:marRight w:val="0"/>
      <w:marTop w:val="0"/>
      <w:marBottom w:val="0"/>
      <w:divBdr>
        <w:top w:val="none" w:sz="0" w:space="0" w:color="auto"/>
        <w:left w:val="none" w:sz="0" w:space="0" w:color="auto"/>
        <w:bottom w:val="none" w:sz="0" w:space="0" w:color="auto"/>
        <w:right w:val="none" w:sz="0" w:space="0" w:color="auto"/>
      </w:divBdr>
    </w:div>
    <w:div w:id="1776975803">
      <w:bodyDiv w:val="1"/>
      <w:marLeft w:val="0"/>
      <w:marRight w:val="0"/>
      <w:marTop w:val="0"/>
      <w:marBottom w:val="0"/>
      <w:divBdr>
        <w:top w:val="none" w:sz="0" w:space="0" w:color="auto"/>
        <w:left w:val="none" w:sz="0" w:space="0" w:color="auto"/>
        <w:bottom w:val="none" w:sz="0" w:space="0" w:color="auto"/>
        <w:right w:val="none" w:sz="0" w:space="0" w:color="auto"/>
      </w:divBdr>
    </w:div>
    <w:div w:id="1777090885">
      <w:bodyDiv w:val="1"/>
      <w:marLeft w:val="0"/>
      <w:marRight w:val="0"/>
      <w:marTop w:val="0"/>
      <w:marBottom w:val="0"/>
      <w:divBdr>
        <w:top w:val="none" w:sz="0" w:space="0" w:color="auto"/>
        <w:left w:val="none" w:sz="0" w:space="0" w:color="auto"/>
        <w:bottom w:val="none" w:sz="0" w:space="0" w:color="auto"/>
        <w:right w:val="none" w:sz="0" w:space="0" w:color="auto"/>
      </w:divBdr>
    </w:div>
    <w:div w:id="1777091407">
      <w:bodyDiv w:val="1"/>
      <w:marLeft w:val="0"/>
      <w:marRight w:val="0"/>
      <w:marTop w:val="0"/>
      <w:marBottom w:val="0"/>
      <w:divBdr>
        <w:top w:val="none" w:sz="0" w:space="0" w:color="auto"/>
        <w:left w:val="none" w:sz="0" w:space="0" w:color="auto"/>
        <w:bottom w:val="none" w:sz="0" w:space="0" w:color="auto"/>
        <w:right w:val="none" w:sz="0" w:space="0" w:color="auto"/>
      </w:divBdr>
    </w:div>
    <w:div w:id="1777404550">
      <w:bodyDiv w:val="1"/>
      <w:marLeft w:val="0"/>
      <w:marRight w:val="0"/>
      <w:marTop w:val="0"/>
      <w:marBottom w:val="0"/>
      <w:divBdr>
        <w:top w:val="none" w:sz="0" w:space="0" w:color="auto"/>
        <w:left w:val="none" w:sz="0" w:space="0" w:color="auto"/>
        <w:bottom w:val="none" w:sz="0" w:space="0" w:color="auto"/>
        <w:right w:val="none" w:sz="0" w:space="0" w:color="auto"/>
      </w:divBdr>
    </w:div>
    <w:div w:id="1777560364">
      <w:bodyDiv w:val="1"/>
      <w:marLeft w:val="0"/>
      <w:marRight w:val="0"/>
      <w:marTop w:val="0"/>
      <w:marBottom w:val="0"/>
      <w:divBdr>
        <w:top w:val="none" w:sz="0" w:space="0" w:color="auto"/>
        <w:left w:val="none" w:sz="0" w:space="0" w:color="auto"/>
        <w:bottom w:val="none" w:sz="0" w:space="0" w:color="auto"/>
        <w:right w:val="none" w:sz="0" w:space="0" w:color="auto"/>
      </w:divBdr>
    </w:div>
    <w:div w:id="1777675070">
      <w:bodyDiv w:val="1"/>
      <w:marLeft w:val="0"/>
      <w:marRight w:val="0"/>
      <w:marTop w:val="0"/>
      <w:marBottom w:val="0"/>
      <w:divBdr>
        <w:top w:val="none" w:sz="0" w:space="0" w:color="auto"/>
        <w:left w:val="none" w:sz="0" w:space="0" w:color="auto"/>
        <w:bottom w:val="none" w:sz="0" w:space="0" w:color="auto"/>
        <w:right w:val="none" w:sz="0" w:space="0" w:color="auto"/>
      </w:divBdr>
    </w:div>
    <w:div w:id="1777864666">
      <w:bodyDiv w:val="1"/>
      <w:marLeft w:val="0"/>
      <w:marRight w:val="0"/>
      <w:marTop w:val="0"/>
      <w:marBottom w:val="0"/>
      <w:divBdr>
        <w:top w:val="none" w:sz="0" w:space="0" w:color="auto"/>
        <w:left w:val="none" w:sz="0" w:space="0" w:color="auto"/>
        <w:bottom w:val="none" w:sz="0" w:space="0" w:color="auto"/>
        <w:right w:val="none" w:sz="0" w:space="0" w:color="auto"/>
      </w:divBdr>
    </w:div>
    <w:div w:id="1778017140">
      <w:bodyDiv w:val="1"/>
      <w:marLeft w:val="0"/>
      <w:marRight w:val="0"/>
      <w:marTop w:val="0"/>
      <w:marBottom w:val="0"/>
      <w:divBdr>
        <w:top w:val="none" w:sz="0" w:space="0" w:color="auto"/>
        <w:left w:val="none" w:sz="0" w:space="0" w:color="auto"/>
        <w:bottom w:val="none" w:sz="0" w:space="0" w:color="auto"/>
        <w:right w:val="none" w:sz="0" w:space="0" w:color="auto"/>
      </w:divBdr>
    </w:div>
    <w:div w:id="1779132849">
      <w:bodyDiv w:val="1"/>
      <w:marLeft w:val="0"/>
      <w:marRight w:val="0"/>
      <w:marTop w:val="0"/>
      <w:marBottom w:val="0"/>
      <w:divBdr>
        <w:top w:val="none" w:sz="0" w:space="0" w:color="auto"/>
        <w:left w:val="none" w:sz="0" w:space="0" w:color="auto"/>
        <w:bottom w:val="none" w:sz="0" w:space="0" w:color="auto"/>
        <w:right w:val="none" w:sz="0" w:space="0" w:color="auto"/>
      </w:divBdr>
    </w:div>
    <w:div w:id="1780179711">
      <w:bodyDiv w:val="1"/>
      <w:marLeft w:val="0"/>
      <w:marRight w:val="0"/>
      <w:marTop w:val="0"/>
      <w:marBottom w:val="0"/>
      <w:divBdr>
        <w:top w:val="none" w:sz="0" w:space="0" w:color="auto"/>
        <w:left w:val="none" w:sz="0" w:space="0" w:color="auto"/>
        <w:bottom w:val="none" w:sz="0" w:space="0" w:color="auto"/>
        <w:right w:val="none" w:sz="0" w:space="0" w:color="auto"/>
      </w:divBdr>
    </w:div>
    <w:div w:id="1780180145">
      <w:bodyDiv w:val="1"/>
      <w:marLeft w:val="0"/>
      <w:marRight w:val="0"/>
      <w:marTop w:val="0"/>
      <w:marBottom w:val="0"/>
      <w:divBdr>
        <w:top w:val="none" w:sz="0" w:space="0" w:color="auto"/>
        <w:left w:val="none" w:sz="0" w:space="0" w:color="auto"/>
        <w:bottom w:val="none" w:sz="0" w:space="0" w:color="auto"/>
        <w:right w:val="none" w:sz="0" w:space="0" w:color="auto"/>
      </w:divBdr>
    </w:div>
    <w:div w:id="1780490751">
      <w:bodyDiv w:val="1"/>
      <w:marLeft w:val="0"/>
      <w:marRight w:val="0"/>
      <w:marTop w:val="0"/>
      <w:marBottom w:val="0"/>
      <w:divBdr>
        <w:top w:val="none" w:sz="0" w:space="0" w:color="auto"/>
        <w:left w:val="none" w:sz="0" w:space="0" w:color="auto"/>
        <w:bottom w:val="none" w:sz="0" w:space="0" w:color="auto"/>
        <w:right w:val="none" w:sz="0" w:space="0" w:color="auto"/>
      </w:divBdr>
    </w:div>
    <w:div w:id="1780563119">
      <w:bodyDiv w:val="1"/>
      <w:marLeft w:val="0"/>
      <w:marRight w:val="0"/>
      <w:marTop w:val="0"/>
      <w:marBottom w:val="0"/>
      <w:divBdr>
        <w:top w:val="none" w:sz="0" w:space="0" w:color="auto"/>
        <w:left w:val="none" w:sz="0" w:space="0" w:color="auto"/>
        <w:bottom w:val="none" w:sz="0" w:space="0" w:color="auto"/>
        <w:right w:val="none" w:sz="0" w:space="0" w:color="auto"/>
      </w:divBdr>
    </w:div>
    <w:div w:id="1781101992">
      <w:bodyDiv w:val="1"/>
      <w:marLeft w:val="0"/>
      <w:marRight w:val="0"/>
      <w:marTop w:val="0"/>
      <w:marBottom w:val="0"/>
      <w:divBdr>
        <w:top w:val="none" w:sz="0" w:space="0" w:color="auto"/>
        <w:left w:val="none" w:sz="0" w:space="0" w:color="auto"/>
        <w:bottom w:val="none" w:sz="0" w:space="0" w:color="auto"/>
        <w:right w:val="none" w:sz="0" w:space="0" w:color="auto"/>
      </w:divBdr>
    </w:div>
    <w:div w:id="1781104209">
      <w:bodyDiv w:val="1"/>
      <w:marLeft w:val="0"/>
      <w:marRight w:val="0"/>
      <w:marTop w:val="0"/>
      <w:marBottom w:val="0"/>
      <w:divBdr>
        <w:top w:val="none" w:sz="0" w:space="0" w:color="auto"/>
        <w:left w:val="none" w:sz="0" w:space="0" w:color="auto"/>
        <w:bottom w:val="none" w:sz="0" w:space="0" w:color="auto"/>
        <w:right w:val="none" w:sz="0" w:space="0" w:color="auto"/>
      </w:divBdr>
    </w:div>
    <w:div w:id="1781411847">
      <w:bodyDiv w:val="1"/>
      <w:marLeft w:val="0"/>
      <w:marRight w:val="0"/>
      <w:marTop w:val="0"/>
      <w:marBottom w:val="0"/>
      <w:divBdr>
        <w:top w:val="none" w:sz="0" w:space="0" w:color="auto"/>
        <w:left w:val="none" w:sz="0" w:space="0" w:color="auto"/>
        <w:bottom w:val="none" w:sz="0" w:space="0" w:color="auto"/>
        <w:right w:val="none" w:sz="0" w:space="0" w:color="auto"/>
      </w:divBdr>
    </w:div>
    <w:div w:id="1781488486">
      <w:bodyDiv w:val="1"/>
      <w:marLeft w:val="0"/>
      <w:marRight w:val="0"/>
      <w:marTop w:val="0"/>
      <w:marBottom w:val="0"/>
      <w:divBdr>
        <w:top w:val="none" w:sz="0" w:space="0" w:color="auto"/>
        <w:left w:val="none" w:sz="0" w:space="0" w:color="auto"/>
        <w:bottom w:val="none" w:sz="0" w:space="0" w:color="auto"/>
        <w:right w:val="none" w:sz="0" w:space="0" w:color="auto"/>
      </w:divBdr>
    </w:div>
    <w:div w:id="1781602461">
      <w:bodyDiv w:val="1"/>
      <w:marLeft w:val="0"/>
      <w:marRight w:val="0"/>
      <w:marTop w:val="0"/>
      <w:marBottom w:val="0"/>
      <w:divBdr>
        <w:top w:val="none" w:sz="0" w:space="0" w:color="auto"/>
        <w:left w:val="none" w:sz="0" w:space="0" w:color="auto"/>
        <w:bottom w:val="none" w:sz="0" w:space="0" w:color="auto"/>
        <w:right w:val="none" w:sz="0" w:space="0" w:color="auto"/>
      </w:divBdr>
    </w:div>
    <w:div w:id="1781797484">
      <w:bodyDiv w:val="1"/>
      <w:marLeft w:val="0"/>
      <w:marRight w:val="0"/>
      <w:marTop w:val="0"/>
      <w:marBottom w:val="0"/>
      <w:divBdr>
        <w:top w:val="none" w:sz="0" w:space="0" w:color="auto"/>
        <w:left w:val="none" w:sz="0" w:space="0" w:color="auto"/>
        <w:bottom w:val="none" w:sz="0" w:space="0" w:color="auto"/>
        <w:right w:val="none" w:sz="0" w:space="0" w:color="auto"/>
      </w:divBdr>
    </w:div>
    <w:div w:id="1782069554">
      <w:bodyDiv w:val="1"/>
      <w:marLeft w:val="0"/>
      <w:marRight w:val="0"/>
      <w:marTop w:val="0"/>
      <w:marBottom w:val="0"/>
      <w:divBdr>
        <w:top w:val="none" w:sz="0" w:space="0" w:color="auto"/>
        <w:left w:val="none" w:sz="0" w:space="0" w:color="auto"/>
        <w:bottom w:val="none" w:sz="0" w:space="0" w:color="auto"/>
        <w:right w:val="none" w:sz="0" w:space="0" w:color="auto"/>
      </w:divBdr>
    </w:div>
    <w:div w:id="1782725643">
      <w:bodyDiv w:val="1"/>
      <w:marLeft w:val="0"/>
      <w:marRight w:val="0"/>
      <w:marTop w:val="0"/>
      <w:marBottom w:val="0"/>
      <w:divBdr>
        <w:top w:val="none" w:sz="0" w:space="0" w:color="auto"/>
        <w:left w:val="none" w:sz="0" w:space="0" w:color="auto"/>
        <w:bottom w:val="none" w:sz="0" w:space="0" w:color="auto"/>
        <w:right w:val="none" w:sz="0" w:space="0" w:color="auto"/>
      </w:divBdr>
    </w:div>
    <w:div w:id="1783188323">
      <w:bodyDiv w:val="1"/>
      <w:marLeft w:val="0"/>
      <w:marRight w:val="0"/>
      <w:marTop w:val="0"/>
      <w:marBottom w:val="0"/>
      <w:divBdr>
        <w:top w:val="none" w:sz="0" w:space="0" w:color="auto"/>
        <w:left w:val="none" w:sz="0" w:space="0" w:color="auto"/>
        <w:bottom w:val="none" w:sz="0" w:space="0" w:color="auto"/>
        <w:right w:val="none" w:sz="0" w:space="0" w:color="auto"/>
      </w:divBdr>
    </w:div>
    <w:div w:id="1783383458">
      <w:bodyDiv w:val="1"/>
      <w:marLeft w:val="0"/>
      <w:marRight w:val="0"/>
      <w:marTop w:val="0"/>
      <w:marBottom w:val="0"/>
      <w:divBdr>
        <w:top w:val="none" w:sz="0" w:space="0" w:color="auto"/>
        <w:left w:val="none" w:sz="0" w:space="0" w:color="auto"/>
        <w:bottom w:val="none" w:sz="0" w:space="0" w:color="auto"/>
        <w:right w:val="none" w:sz="0" w:space="0" w:color="auto"/>
      </w:divBdr>
    </w:div>
    <w:div w:id="1783525737">
      <w:bodyDiv w:val="1"/>
      <w:marLeft w:val="0"/>
      <w:marRight w:val="0"/>
      <w:marTop w:val="0"/>
      <w:marBottom w:val="0"/>
      <w:divBdr>
        <w:top w:val="none" w:sz="0" w:space="0" w:color="auto"/>
        <w:left w:val="none" w:sz="0" w:space="0" w:color="auto"/>
        <w:bottom w:val="none" w:sz="0" w:space="0" w:color="auto"/>
        <w:right w:val="none" w:sz="0" w:space="0" w:color="auto"/>
      </w:divBdr>
    </w:div>
    <w:div w:id="1783955847">
      <w:bodyDiv w:val="1"/>
      <w:marLeft w:val="0"/>
      <w:marRight w:val="0"/>
      <w:marTop w:val="0"/>
      <w:marBottom w:val="0"/>
      <w:divBdr>
        <w:top w:val="none" w:sz="0" w:space="0" w:color="auto"/>
        <w:left w:val="none" w:sz="0" w:space="0" w:color="auto"/>
        <w:bottom w:val="none" w:sz="0" w:space="0" w:color="auto"/>
        <w:right w:val="none" w:sz="0" w:space="0" w:color="auto"/>
      </w:divBdr>
    </w:div>
    <w:div w:id="1784568593">
      <w:bodyDiv w:val="1"/>
      <w:marLeft w:val="0"/>
      <w:marRight w:val="0"/>
      <w:marTop w:val="0"/>
      <w:marBottom w:val="0"/>
      <w:divBdr>
        <w:top w:val="none" w:sz="0" w:space="0" w:color="auto"/>
        <w:left w:val="none" w:sz="0" w:space="0" w:color="auto"/>
        <w:bottom w:val="none" w:sz="0" w:space="0" w:color="auto"/>
        <w:right w:val="none" w:sz="0" w:space="0" w:color="auto"/>
      </w:divBdr>
    </w:div>
    <w:div w:id="1784879514">
      <w:bodyDiv w:val="1"/>
      <w:marLeft w:val="0"/>
      <w:marRight w:val="0"/>
      <w:marTop w:val="0"/>
      <w:marBottom w:val="0"/>
      <w:divBdr>
        <w:top w:val="none" w:sz="0" w:space="0" w:color="auto"/>
        <w:left w:val="none" w:sz="0" w:space="0" w:color="auto"/>
        <w:bottom w:val="none" w:sz="0" w:space="0" w:color="auto"/>
        <w:right w:val="none" w:sz="0" w:space="0" w:color="auto"/>
      </w:divBdr>
    </w:div>
    <w:div w:id="1785534517">
      <w:bodyDiv w:val="1"/>
      <w:marLeft w:val="0"/>
      <w:marRight w:val="0"/>
      <w:marTop w:val="0"/>
      <w:marBottom w:val="0"/>
      <w:divBdr>
        <w:top w:val="none" w:sz="0" w:space="0" w:color="auto"/>
        <w:left w:val="none" w:sz="0" w:space="0" w:color="auto"/>
        <w:bottom w:val="none" w:sz="0" w:space="0" w:color="auto"/>
        <w:right w:val="none" w:sz="0" w:space="0" w:color="auto"/>
      </w:divBdr>
    </w:div>
    <w:div w:id="1785617130">
      <w:bodyDiv w:val="1"/>
      <w:marLeft w:val="0"/>
      <w:marRight w:val="0"/>
      <w:marTop w:val="0"/>
      <w:marBottom w:val="0"/>
      <w:divBdr>
        <w:top w:val="none" w:sz="0" w:space="0" w:color="auto"/>
        <w:left w:val="none" w:sz="0" w:space="0" w:color="auto"/>
        <w:bottom w:val="none" w:sz="0" w:space="0" w:color="auto"/>
        <w:right w:val="none" w:sz="0" w:space="0" w:color="auto"/>
      </w:divBdr>
    </w:div>
    <w:div w:id="1786146065">
      <w:bodyDiv w:val="1"/>
      <w:marLeft w:val="0"/>
      <w:marRight w:val="0"/>
      <w:marTop w:val="0"/>
      <w:marBottom w:val="0"/>
      <w:divBdr>
        <w:top w:val="none" w:sz="0" w:space="0" w:color="auto"/>
        <w:left w:val="none" w:sz="0" w:space="0" w:color="auto"/>
        <w:bottom w:val="none" w:sz="0" w:space="0" w:color="auto"/>
        <w:right w:val="none" w:sz="0" w:space="0" w:color="auto"/>
      </w:divBdr>
    </w:div>
    <w:div w:id="1786538471">
      <w:bodyDiv w:val="1"/>
      <w:marLeft w:val="0"/>
      <w:marRight w:val="0"/>
      <w:marTop w:val="0"/>
      <w:marBottom w:val="0"/>
      <w:divBdr>
        <w:top w:val="none" w:sz="0" w:space="0" w:color="auto"/>
        <w:left w:val="none" w:sz="0" w:space="0" w:color="auto"/>
        <w:bottom w:val="none" w:sz="0" w:space="0" w:color="auto"/>
        <w:right w:val="none" w:sz="0" w:space="0" w:color="auto"/>
      </w:divBdr>
    </w:div>
    <w:div w:id="1786851487">
      <w:bodyDiv w:val="1"/>
      <w:marLeft w:val="0"/>
      <w:marRight w:val="0"/>
      <w:marTop w:val="0"/>
      <w:marBottom w:val="0"/>
      <w:divBdr>
        <w:top w:val="none" w:sz="0" w:space="0" w:color="auto"/>
        <w:left w:val="none" w:sz="0" w:space="0" w:color="auto"/>
        <w:bottom w:val="none" w:sz="0" w:space="0" w:color="auto"/>
        <w:right w:val="none" w:sz="0" w:space="0" w:color="auto"/>
      </w:divBdr>
    </w:div>
    <w:div w:id="1787038822">
      <w:bodyDiv w:val="1"/>
      <w:marLeft w:val="0"/>
      <w:marRight w:val="0"/>
      <w:marTop w:val="0"/>
      <w:marBottom w:val="0"/>
      <w:divBdr>
        <w:top w:val="none" w:sz="0" w:space="0" w:color="auto"/>
        <w:left w:val="none" w:sz="0" w:space="0" w:color="auto"/>
        <w:bottom w:val="none" w:sz="0" w:space="0" w:color="auto"/>
        <w:right w:val="none" w:sz="0" w:space="0" w:color="auto"/>
      </w:divBdr>
    </w:div>
    <w:div w:id="1787653467">
      <w:bodyDiv w:val="1"/>
      <w:marLeft w:val="0"/>
      <w:marRight w:val="0"/>
      <w:marTop w:val="0"/>
      <w:marBottom w:val="0"/>
      <w:divBdr>
        <w:top w:val="none" w:sz="0" w:space="0" w:color="auto"/>
        <w:left w:val="none" w:sz="0" w:space="0" w:color="auto"/>
        <w:bottom w:val="none" w:sz="0" w:space="0" w:color="auto"/>
        <w:right w:val="none" w:sz="0" w:space="0" w:color="auto"/>
      </w:divBdr>
    </w:div>
    <w:div w:id="1787774329">
      <w:bodyDiv w:val="1"/>
      <w:marLeft w:val="0"/>
      <w:marRight w:val="0"/>
      <w:marTop w:val="0"/>
      <w:marBottom w:val="0"/>
      <w:divBdr>
        <w:top w:val="none" w:sz="0" w:space="0" w:color="auto"/>
        <w:left w:val="none" w:sz="0" w:space="0" w:color="auto"/>
        <w:bottom w:val="none" w:sz="0" w:space="0" w:color="auto"/>
        <w:right w:val="none" w:sz="0" w:space="0" w:color="auto"/>
      </w:divBdr>
    </w:div>
    <w:div w:id="1787894531">
      <w:bodyDiv w:val="1"/>
      <w:marLeft w:val="0"/>
      <w:marRight w:val="0"/>
      <w:marTop w:val="0"/>
      <w:marBottom w:val="0"/>
      <w:divBdr>
        <w:top w:val="none" w:sz="0" w:space="0" w:color="auto"/>
        <w:left w:val="none" w:sz="0" w:space="0" w:color="auto"/>
        <w:bottom w:val="none" w:sz="0" w:space="0" w:color="auto"/>
        <w:right w:val="none" w:sz="0" w:space="0" w:color="auto"/>
      </w:divBdr>
    </w:div>
    <w:div w:id="1787895010">
      <w:bodyDiv w:val="1"/>
      <w:marLeft w:val="0"/>
      <w:marRight w:val="0"/>
      <w:marTop w:val="0"/>
      <w:marBottom w:val="0"/>
      <w:divBdr>
        <w:top w:val="none" w:sz="0" w:space="0" w:color="auto"/>
        <w:left w:val="none" w:sz="0" w:space="0" w:color="auto"/>
        <w:bottom w:val="none" w:sz="0" w:space="0" w:color="auto"/>
        <w:right w:val="none" w:sz="0" w:space="0" w:color="auto"/>
      </w:divBdr>
    </w:div>
    <w:div w:id="1787964614">
      <w:bodyDiv w:val="1"/>
      <w:marLeft w:val="0"/>
      <w:marRight w:val="0"/>
      <w:marTop w:val="0"/>
      <w:marBottom w:val="0"/>
      <w:divBdr>
        <w:top w:val="none" w:sz="0" w:space="0" w:color="auto"/>
        <w:left w:val="none" w:sz="0" w:space="0" w:color="auto"/>
        <w:bottom w:val="none" w:sz="0" w:space="0" w:color="auto"/>
        <w:right w:val="none" w:sz="0" w:space="0" w:color="auto"/>
      </w:divBdr>
    </w:div>
    <w:div w:id="1788575623">
      <w:bodyDiv w:val="1"/>
      <w:marLeft w:val="0"/>
      <w:marRight w:val="0"/>
      <w:marTop w:val="0"/>
      <w:marBottom w:val="0"/>
      <w:divBdr>
        <w:top w:val="none" w:sz="0" w:space="0" w:color="auto"/>
        <w:left w:val="none" w:sz="0" w:space="0" w:color="auto"/>
        <w:bottom w:val="none" w:sz="0" w:space="0" w:color="auto"/>
        <w:right w:val="none" w:sz="0" w:space="0" w:color="auto"/>
      </w:divBdr>
    </w:div>
    <w:div w:id="1788812438">
      <w:bodyDiv w:val="1"/>
      <w:marLeft w:val="0"/>
      <w:marRight w:val="0"/>
      <w:marTop w:val="0"/>
      <w:marBottom w:val="0"/>
      <w:divBdr>
        <w:top w:val="none" w:sz="0" w:space="0" w:color="auto"/>
        <w:left w:val="none" w:sz="0" w:space="0" w:color="auto"/>
        <w:bottom w:val="none" w:sz="0" w:space="0" w:color="auto"/>
        <w:right w:val="none" w:sz="0" w:space="0" w:color="auto"/>
      </w:divBdr>
    </w:div>
    <w:div w:id="1789473204">
      <w:bodyDiv w:val="1"/>
      <w:marLeft w:val="0"/>
      <w:marRight w:val="0"/>
      <w:marTop w:val="0"/>
      <w:marBottom w:val="0"/>
      <w:divBdr>
        <w:top w:val="none" w:sz="0" w:space="0" w:color="auto"/>
        <w:left w:val="none" w:sz="0" w:space="0" w:color="auto"/>
        <w:bottom w:val="none" w:sz="0" w:space="0" w:color="auto"/>
        <w:right w:val="none" w:sz="0" w:space="0" w:color="auto"/>
      </w:divBdr>
    </w:div>
    <w:div w:id="1789591986">
      <w:bodyDiv w:val="1"/>
      <w:marLeft w:val="0"/>
      <w:marRight w:val="0"/>
      <w:marTop w:val="0"/>
      <w:marBottom w:val="0"/>
      <w:divBdr>
        <w:top w:val="none" w:sz="0" w:space="0" w:color="auto"/>
        <w:left w:val="none" w:sz="0" w:space="0" w:color="auto"/>
        <w:bottom w:val="none" w:sz="0" w:space="0" w:color="auto"/>
        <w:right w:val="none" w:sz="0" w:space="0" w:color="auto"/>
      </w:divBdr>
    </w:div>
    <w:div w:id="1789621531">
      <w:bodyDiv w:val="1"/>
      <w:marLeft w:val="0"/>
      <w:marRight w:val="0"/>
      <w:marTop w:val="0"/>
      <w:marBottom w:val="0"/>
      <w:divBdr>
        <w:top w:val="none" w:sz="0" w:space="0" w:color="auto"/>
        <w:left w:val="none" w:sz="0" w:space="0" w:color="auto"/>
        <w:bottom w:val="none" w:sz="0" w:space="0" w:color="auto"/>
        <w:right w:val="none" w:sz="0" w:space="0" w:color="auto"/>
      </w:divBdr>
    </w:div>
    <w:div w:id="1790077433">
      <w:bodyDiv w:val="1"/>
      <w:marLeft w:val="0"/>
      <w:marRight w:val="0"/>
      <w:marTop w:val="0"/>
      <w:marBottom w:val="0"/>
      <w:divBdr>
        <w:top w:val="none" w:sz="0" w:space="0" w:color="auto"/>
        <w:left w:val="none" w:sz="0" w:space="0" w:color="auto"/>
        <w:bottom w:val="none" w:sz="0" w:space="0" w:color="auto"/>
        <w:right w:val="none" w:sz="0" w:space="0" w:color="auto"/>
      </w:divBdr>
    </w:div>
    <w:div w:id="1790124823">
      <w:bodyDiv w:val="1"/>
      <w:marLeft w:val="0"/>
      <w:marRight w:val="0"/>
      <w:marTop w:val="0"/>
      <w:marBottom w:val="0"/>
      <w:divBdr>
        <w:top w:val="none" w:sz="0" w:space="0" w:color="auto"/>
        <w:left w:val="none" w:sz="0" w:space="0" w:color="auto"/>
        <w:bottom w:val="none" w:sz="0" w:space="0" w:color="auto"/>
        <w:right w:val="none" w:sz="0" w:space="0" w:color="auto"/>
      </w:divBdr>
    </w:div>
    <w:div w:id="1790247176">
      <w:bodyDiv w:val="1"/>
      <w:marLeft w:val="0"/>
      <w:marRight w:val="0"/>
      <w:marTop w:val="0"/>
      <w:marBottom w:val="0"/>
      <w:divBdr>
        <w:top w:val="none" w:sz="0" w:space="0" w:color="auto"/>
        <w:left w:val="none" w:sz="0" w:space="0" w:color="auto"/>
        <w:bottom w:val="none" w:sz="0" w:space="0" w:color="auto"/>
        <w:right w:val="none" w:sz="0" w:space="0" w:color="auto"/>
      </w:divBdr>
    </w:div>
    <w:div w:id="1790247468">
      <w:bodyDiv w:val="1"/>
      <w:marLeft w:val="0"/>
      <w:marRight w:val="0"/>
      <w:marTop w:val="0"/>
      <w:marBottom w:val="0"/>
      <w:divBdr>
        <w:top w:val="none" w:sz="0" w:space="0" w:color="auto"/>
        <w:left w:val="none" w:sz="0" w:space="0" w:color="auto"/>
        <w:bottom w:val="none" w:sz="0" w:space="0" w:color="auto"/>
        <w:right w:val="none" w:sz="0" w:space="0" w:color="auto"/>
      </w:divBdr>
    </w:div>
    <w:div w:id="1790471526">
      <w:bodyDiv w:val="1"/>
      <w:marLeft w:val="0"/>
      <w:marRight w:val="0"/>
      <w:marTop w:val="0"/>
      <w:marBottom w:val="0"/>
      <w:divBdr>
        <w:top w:val="none" w:sz="0" w:space="0" w:color="auto"/>
        <w:left w:val="none" w:sz="0" w:space="0" w:color="auto"/>
        <w:bottom w:val="none" w:sz="0" w:space="0" w:color="auto"/>
        <w:right w:val="none" w:sz="0" w:space="0" w:color="auto"/>
      </w:divBdr>
    </w:div>
    <w:div w:id="1790972442">
      <w:bodyDiv w:val="1"/>
      <w:marLeft w:val="0"/>
      <w:marRight w:val="0"/>
      <w:marTop w:val="0"/>
      <w:marBottom w:val="0"/>
      <w:divBdr>
        <w:top w:val="none" w:sz="0" w:space="0" w:color="auto"/>
        <w:left w:val="none" w:sz="0" w:space="0" w:color="auto"/>
        <w:bottom w:val="none" w:sz="0" w:space="0" w:color="auto"/>
        <w:right w:val="none" w:sz="0" w:space="0" w:color="auto"/>
      </w:divBdr>
    </w:div>
    <w:div w:id="1791241145">
      <w:bodyDiv w:val="1"/>
      <w:marLeft w:val="0"/>
      <w:marRight w:val="0"/>
      <w:marTop w:val="0"/>
      <w:marBottom w:val="0"/>
      <w:divBdr>
        <w:top w:val="none" w:sz="0" w:space="0" w:color="auto"/>
        <w:left w:val="none" w:sz="0" w:space="0" w:color="auto"/>
        <w:bottom w:val="none" w:sz="0" w:space="0" w:color="auto"/>
        <w:right w:val="none" w:sz="0" w:space="0" w:color="auto"/>
      </w:divBdr>
    </w:div>
    <w:div w:id="1791246180">
      <w:bodyDiv w:val="1"/>
      <w:marLeft w:val="0"/>
      <w:marRight w:val="0"/>
      <w:marTop w:val="0"/>
      <w:marBottom w:val="0"/>
      <w:divBdr>
        <w:top w:val="none" w:sz="0" w:space="0" w:color="auto"/>
        <w:left w:val="none" w:sz="0" w:space="0" w:color="auto"/>
        <w:bottom w:val="none" w:sz="0" w:space="0" w:color="auto"/>
        <w:right w:val="none" w:sz="0" w:space="0" w:color="auto"/>
      </w:divBdr>
    </w:div>
    <w:div w:id="1791508055">
      <w:bodyDiv w:val="1"/>
      <w:marLeft w:val="0"/>
      <w:marRight w:val="0"/>
      <w:marTop w:val="0"/>
      <w:marBottom w:val="0"/>
      <w:divBdr>
        <w:top w:val="none" w:sz="0" w:space="0" w:color="auto"/>
        <w:left w:val="none" w:sz="0" w:space="0" w:color="auto"/>
        <w:bottom w:val="none" w:sz="0" w:space="0" w:color="auto"/>
        <w:right w:val="none" w:sz="0" w:space="0" w:color="auto"/>
      </w:divBdr>
    </w:div>
    <w:div w:id="1792283728">
      <w:bodyDiv w:val="1"/>
      <w:marLeft w:val="0"/>
      <w:marRight w:val="0"/>
      <w:marTop w:val="0"/>
      <w:marBottom w:val="0"/>
      <w:divBdr>
        <w:top w:val="none" w:sz="0" w:space="0" w:color="auto"/>
        <w:left w:val="none" w:sz="0" w:space="0" w:color="auto"/>
        <w:bottom w:val="none" w:sz="0" w:space="0" w:color="auto"/>
        <w:right w:val="none" w:sz="0" w:space="0" w:color="auto"/>
      </w:divBdr>
    </w:div>
    <w:div w:id="1792354532">
      <w:bodyDiv w:val="1"/>
      <w:marLeft w:val="0"/>
      <w:marRight w:val="0"/>
      <w:marTop w:val="0"/>
      <w:marBottom w:val="0"/>
      <w:divBdr>
        <w:top w:val="none" w:sz="0" w:space="0" w:color="auto"/>
        <w:left w:val="none" w:sz="0" w:space="0" w:color="auto"/>
        <w:bottom w:val="none" w:sz="0" w:space="0" w:color="auto"/>
        <w:right w:val="none" w:sz="0" w:space="0" w:color="auto"/>
      </w:divBdr>
    </w:div>
    <w:div w:id="1792896054">
      <w:bodyDiv w:val="1"/>
      <w:marLeft w:val="0"/>
      <w:marRight w:val="0"/>
      <w:marTop w:val="0"/>
      <w:marBottom w:val="0"/>
      <w:divBdr>
        <w:top w:val="none" w:sz="0" w:space="0" w:color="auto"/>
        <w:left w:val="none" w:sz="0" w:space="0" w:color="auto"/>
        <w:bottom w:val="none" w:sz="0" w:space="0" w:color="auto"/>
        <w:right w:val="none" w:sz="0" w:space="0" w:color="auto"/>
      </w:divBdr>
    </w:div>
    <w:div w:id="1793551929">
      <w:bodyDiv w:val="1"/>
      <w:marLeft w:val="0"/>
      <w:marRight w:val="0"/>
      <w:marTop w:val="0"/>
      <w:marBottom w:val="0"/>
      <w:divBdr>
        <w:top w:val="none" w:sz="0" w:space="0" w:color="auto"/>
        <w:left w:val="none" w:sz="0" w:space="0" w:color="auto"/>
        <w:bottom w:val="none" w:sz="0" w:space="0" w:color="auto"/>
        <w:right w:val="none" w:sz="0" w:space="0" w:color="auto"/>
      </w:divBdr>
    </w:div>
    <w:div w:id="1793589908">
      <w:bodyDiv w:val="1"/>
      <w:marLeft w:val="0"/>
      <w:marRight w:val="0"/>
      <w:marTop w:val="0"/>
      <w:marBottom w:val="0"/>
      <w:divBdr>
        <w:top w:val="none" w:sz="0" w:space="0" w:color="auto"/>
        <w:left w:val="none" w:sz="0" w:space="0" w:color="auto"/>
        <w:bottom w:val="none" w:sz="0" w:space="0" w:color="auto"/>
        <w:right w:val="none" w:sz="0" w:space="0" w:color="auto"/>
      </w:divBdr>
    </w:div>
    <w:div w:id="1793788705">
      <w:bodyDiv w:val="1"/>
      <w:marLeft w:val="0"/>
      <w:marRight w:val="0"/>
      <w:marTop w:val="0"/>
      <w:marBottom w:val="0"/>
      <w:divBdr>
        <w:top w:val="none" w:sz="0" w:space="0" w:color="auto"/>
        <w:left w:val="none" w:sz="0" w:space="0" w:color="auto"/>
        <w:bottom w:val="none" w:sz="0" w:space="0" w:color="auto"/>
        <w:right w:val="none" w:sz="0" w:space="0" w:color="auto"/>
      </w:divBdr>
    </w:div>
    <w:div w:id="1794246756">
      <w:bodyDiv w:val="1"/>
      <w:marLeft w:val="0"/>
      <w:marRight w:val="0"/>
      <w:marTop w:val="0"/>
      <w:marBottom w:val="0"/>
      <w:divBdr>
        <w:top w:val="none" w:sz="0" w:space="0" w:color="auto"/>
        <w:left w:val="none" w:sz="0" w:space="0" w:color="auto"/>
        <w:bottom w:val="none" w:sz="0" w:space="0" w:color="auto"/>
        <w:right w:val="none" w:sz="0" w:space="0" w:color="auto"/>
      </w:divBdr>
    </w:div>
    <w:div w:id="1794639381">
      <w:bodyDiv w:val="1"/>
      <w:marLeft w:val="0"/>
      <w:marRight w:val="0"/>
      <w:marTop w:val="0"/>
      <w:marBottom w:val="0"/>
      <w:divBdr>
        <w:top w:val="none" w:sz="0" w:space="0" w:color="auto"/>
        <w:left w:val="none" w:sz="0" w:space="0" w:color="auto"/>
        <w:bottom w:val="none" w:sz="0" w:space="0" w:color="auto"/>
        <w:right w:val="none" w:sz="0" w:space="0" w:color="auto"/>
      </w:divBdr>
    </w:div>
    <w:div w:id="1794834437">
      <w:bodyDiv w:val="1"/>
      <w:marLeft w:val="0"/>
      <w:marRight w:val="0"/>
      <w:marTop w:val="0"/>
      <w:marBottom w:val="0"/>
      <w:divBdr>
        <w:top w:val="none" w:sz="0" w:space="0" w:color="auto"/>
        <w:left w:val="none" w:sz="0" w:space="0" w:color="auto"/>
        <w:bottom w:val="none" w:sz="0" w:space="0" w:color="auto"/>
        <w:right w:val="none" w:sz="0" w:space="0" w:color="auto"/>
      </w:divBdr>
    </w:div>
    <w:div w:id="1795365932">
      <w:bodyDiv w:val="1"/>
      <w:marLeft w:val="0"/>
      <w:marRight w:val="0"/>
      <w:marTop w:val="0"/>
      <w:marBottom w:val="0"/>
      <w:divBdr>
        <w:top w:val="none" w:sz="0" w:space="0" w:color="auto"/>
        <w:left w:val="none" w:sz="0" w:space="0" w:color="auto"/>
        <w:bottom w:val="none" w:sz="0" w:space="0" w:color="auto"/>
        <w:right w:val="none" w:sz="0" w:space="0" w:color="auto"/>
      </w:divBdr>
    </w:div>
    <w:div w:id="1795518574">
      <w:bodyDiv w:val="1"/>
      <w:marLeft w:val="0"/>
      <w:marRight w:val="0"/>
      <w:marTop w:val="0"/>
      <w:marBottom w:val="0"/>
      <w:divBdr>
        <w:top w:val="none" w:sz="0" w:space="0" w:color="auto"/>
        <w:left w:val="none" w:sz="0" w:space="0" w:color="auto"/>
        <w:bottom w:val="none" w:sz="0" w:space="0" w:color="auto"/>
        <w:right w:val="none" w:sz="0" w:space="0" w:color="auto"/>
      </w:divBdr>
    </w:div>
    <w:div w:id="1796210732">
      <w:bodyDiv w:val="1"/>
      <w:marLeft w:val="0"/>
      <w:marRight w:val="0"/>
      <w:marTop w:val="0"/>
      <w:marBottom w:val="0"/>
      <w:divBdr>
        <w:top w:val="none" w:sz="0" w:space="0" w:color="auto"/>
        <w:left w:val="none" w:sz="0" w:space="0" w:color="auto"/>
        <w:bottom w:val="none" w:sz="0" w:space="0" w:color="auto"/>
        <w:right w:val="none" w:sz="0" w:space="0" w:color="auto"/>
      </w:divBdr>
    </w:div>
    <w:div w:id="1796218136">
      <w:bodyDiv w:val="1"/>
      <w:marLeft w:val="0"/>
      <w:marRight w:val="0"/>
      <w:marTop w:val="0"/>
      <w:marBottom w:val="0"/>
      <w:divBdr>
        <w:top w:val="none" w:sz="0" w:space="0" w:color="auto"/>
        <w:left w:val="none" w:sz="0" w:space="0" w:color="auto"/>
        <w:bottom w:val="none" w:sz="0" w:space="0" w:color="auto"/>
        <w:right w:val="none" w:sz="0" w:space="0" w:color="auto"/>
      </w:divBdr>
    </w:div>
    <w:div w:id="1796484859">
      <w:bodyDiv w:val="1"/>
      <w:marLeft w:val="0"/>
      <w:marRight w:val="0"/>
      <w:marTop w:val="0"/>
      <w:marBottom w:val="0"/>
      <w:divBdr>
        <w:top w:val="none" w:sz="0" w:space="0" w:color="auto"/>
        <w:left w:val="none" w:sz="0" w:space="0" w:color="auto"/>
        <w:bottom w:val="none" w:sz="0" w:space="0" w:color="auto"/>
        <w:right w:val="none" w:sz="0" w:space="0" w:color="auto"/>
      </w:divBdr>
    </w:div>
    <w:div w:id="1797065119">
      <w:bodyDiv w:val="1"/>
      <w:marLeft w:val="0"/>
      <w:marRight w:val="0"/>
      <w:marTop w:val="0"/>
      <w:marBottom w:val="0"/>
      <w:divBdr>
        <w:top w:val="none" w:sz="0" w:space="0" w:color="auto"/>
        <w:left w:val="none" w:sz="0" w:space="0" w:color="auto"/>
        <w:bottom w:val="none" w:sz="0" w:space="0" w:color="auto"/>
        <w:right w:val="none" w:sz="0" w:space="0" w:color="auto"/>
      </w:divBdr>
    </w:div>
    <w:div w:id="1797135870">
      <w:bodyDiv w:val="1"/>
      <w:marLeft w:val="0"/>
      <w:marRight w:val="0"/>
      <w:marTop w:val="0"/>
      <w:marBottom w:val="0"/>
      <w:divBdr>
        <w:top w:val="none" w:sz="0" w:space="0" w:color="auto"/>
        <w:left w:val="none" w:sz="0" w:space="0" w:color="auto"/>
        <w:bottom w:val="none" w:sz="0" w:space="0" w:color="auto"/>
        <w:right w:val="none" w:sz="0" w:space="0" w:color="auto"/>
      </w:divBdr>
    </w:div>
    <w:div w:id="1797212641">
      <w:bodyDiv w:val="1"/>
      <w:marLeft w:val="0"/>
      <w:marRight w:val="0"/>
      <w:marTop w:val="0"/>
      <w:marBottom w:val="0"/>
      <w:divBdr>
        <w:top w:val="none" w:sz="0" w:space="0" w:color="auto"/>
        <w:left w:val="none" w:sz="0" w:space="0" w:color="auto"/>
        <w:bottom w:val="none" w:sz="0" w:space="0" w:color="auto"/>
        <w:right w:val="none" w:sz="0" w:space="0" w:color="auto"/>
      </w:divBdr>
    </w:div>
    <w:div w:id="1797528351">
      <w:bodyDiv w:val="1"/>
      <w:marLeft w:val="0"/>
      <w:marRight w:val="0"/>
      <w:marTop w:val="0"/>
      <w:marBottom w:val="0"/>
      <w:divBdr>
        <w:top w:val="none" w:sz="0" w:space="0" w:color="auto"/>
        <w:left w:val="none" w:sz="0" w:space="0" w:color="auto"/>
        <w:bottom w:val="none" w:sz="0" w:space="0" w:color="auto"/>
        <w:right w:val="none" w:sz="0" w:space="0" w:color="auto"/>
      </w:divBdr>
    </w:div>
    <w:div w:id="1798252544">
      <w:bodyDiv w:val="1"/>
      <w:marLeft w:val="0"/>
      <w:marRight w:val="0"/>
      <w:marTop w:val="0"/>
      <w:marBottom w:val="0"/>
      <w:divBdr>
        <w:top w:val="none" w:sz="0" w:space="0" w:color="auto"/>
        <w:left w:val="none" w:sz="0" w:space="0" w:color="auto"/>
        <w:bottom w:val="none" w:sz="0" w:space="0" w:color="auto"/>
        <w:right w:val="none" w:sz="0" w:space="0" w:color="auto"/>
      </w:divBdr>
    </w:div>
    <w:div w:id="1798646137">
      <w:bodyDiv w:val="1"/>
      <w:marLeft w:val="0"/>
      <w:marRight w:val="0"/>
      <w:marTop w:val="0"/>
      <w:marBottom w:val="0"/>
      <w:divBdr>
        <w:top w:val="none" w:sz="0" w:space="0" w:color="auto"/>
        <w:left w:val="none" w:sz="0" w:space="0" w:color="auto"/>
        <w:bottom w:val="none" w:sz="0" w:space="0" w:color="auto"/>
        <w:right w:val="none" w:sz="0" w:space="0" w:color="auto"/>
      </w:divBdr>
    </w:div>
    <w:div w:id="1799495429">
      <w:bodyDiv w:val="1"/>
      <w:marLeft w:val="0"/>
      <w:marRight w:val="0"/>
      <w:marTop w:val="0"/>
      <w:marBottom w:val="0"/>
      <w:divBdr>
        <w:top w:val="none" w:sz="0" w:space="0" w:color="auto"/>
        <w:left w:val="none" w:sz="0" w:space="0" w:color="auto"/>
        <w:bottom w:val="none" w:sz="0" w:space="0" w:color="auto"/>
        <w:right w:val="none" w:sz="0" w:space="0" w:color="auto"/>
      </w:divBdr>
    </w:div>
    <w:div w:id="1799714416">
      <w:bodyDiv w:val="1"/>
      <w:marLeft w:val="0"/>
      <w:marRight w:val="0"/>
      <w:marTop w:val="0"/>
      <w:marBottom w:val="0"/>
      <w:divBdr>
        <w:top w:val="none" w:sz="0" w:space="0" w:color="auto"/>
        <w:left w:val="none" w:sz="0" w:space="0" w:color="auto"/>
        <w:bottom w:val="none" w:sz="0" w:space="0" w:color="auto"/>
        <w:right w:val="none" w:sz="0" w:space="0" w:color="auto"/>
      </w:divBdr>
    </w:div>
    <w:div w:id="1799760373">
      <w:bodyDiv w:val="1"/>
      <w:marLeft w:val="0"/>
      <w:marRight w:val="0"/>
      <w:marTop w:val="0"/>
      <w:marBottom w:val="0"/>
      <w:divBdr>
        <w:top w:val="none" w:sz="0" w:space="0" w:color="auto"/>
        <w:left w:val="none" w:sz="0" w:space="0" w:color="auto"/>
        <w:bottom w:val="none" w:sz="0" w:space="0" w:color="auto"/>
        <w:right w:val="none" w:sz="0" w:space="0" w:color="auto"/>
      </w:divBdr>
    </w:div>
    <w:div w:id="1800026964">
      <w:bodyDiv w:val="1"/>
      <w:marLeft w:val="0"/>
      <w:marRight w:val="0"/>
      <w:marTop w:val="0"/>
      <w:marBottom w:val="0"/>
      <w:divBdr>
        <w:top w:val="none" w:sz="0" w:space="0" w:color="auto"/>
        <w:left w:val="none" w:sz="0" w:space="0" w:color="auto"/>
        <w:bottom w:val="none" w:sz="0" w:space="0" w:color="auto"/>
        <w:right w:val="none" w:sz="0" w:space="0" w:color="auto"/>
      </w:divBdr>
    </w:div>
    <w:div w:id="1800145784">
      <w:bodyDiv w:val="1"/>
      <w:marLeft w:val="0"/>
      <w:marRight w:val="0"/>
      <w:marTop w:val="0"/>
      <w:marBottom w:val="0"/>
      <w:divBdr>
        <w:top w:val="none" w:sz="0" w:space="0" w:color="auto"/>
        <w:left w:val="none" w:sz="0" w:space="0" w:color="auto"/>
        <w:bottom w:val="none" w:sz="0" w:space="0" w:color="auto"/>
        <w:right w:val="none" w:sz="0" w:space="0" w:color="auto"/>
      </w:divBdr>
    </w:div>
    <w:div w:id="1800418964">
      <w:bodyDiv w:val="1"/>
      <w:marLeft w:val="0"/>
      <w:marRight w:val="0"/>
      <w:marTop w:val="0"/>
      <w:marBottom w:val="0"/>
      <w:divBdr>
        <w:top w:val="none" w:sz="0" w:space="0" w:color="auto"/>
        <w:left w:val="none" w:sz="0" w:space="0" w:color="auto"/>
        <w:bottom w:val="none" w:sz="0" w:space="0" w:color="auto"/>
        <w:right w:val="none" w:sz="0" w:space="0" w:color="auto"/>
      </w:divBdr>
    </w:div>
    <w:div w:id="1800610637">
      <w:bodyDiv w:val="1"/>
      <w:marLeft w:val="0"/>
      <w:marRight w:val="0"/>
      <w:marTop w:val="0"/>
      <w:marBottom w:val="0"/>
      <w:divBdr>
        <w:top w:val="none" w:sz="0" w:space="0" w:color="auto"/>
        <w:left w:val="none" w:sz="0" w:space="0" w:color="auto"/>
        <w:bottom w:val="none" w:sz="0" w:space="0" w:color="auto"/>
        <w:right w:val="none" w:sz="0" w:space="0" w:color="auto"/>
      </w:divBdr>
    </w:div>
    <w:div w:id="1800611501">
      <w:bodyDiv w:val="1"/>
      <w:marLeft w:val="0"/>
      <w:marRight w:val="0"/>
      <w:marTop w:val="0"/>
      <w:marBottom w:val="0"/>
      <w:divBdr>
        <w:top w:val="none" w:sz="0" w:space="0" w:color="auto"/>
        <w:left w:val="none" w:sz="0" w:space="0" w:color="auto"/>
        <w:bottom w:val="none" w:sz="0" w:space="0" w:color="auto"/>
        <w:right w:val="none" w:sz="0" w:space="0" w:color="auto"/>
      </w:divBdr>
    </w:div>
    <w:div w:id="1800875899">
      <w:bodyDiv w:val="1"/>
      <w:marLeft w:val="0"/>
      <w:marRight w:val="0"/>
      <w:marTop w:val="0"/>
      <w:marBottom w:val="0"/>
      <w:divBdr>
        <w:top w:val="none" w:sz="0" w:space="0" w:color="auto"/>
        <w:left w:val="none" w:sz="0" w:space="0" w:color="auto"/>
        <w:bottom w:val="none" w:sz="0" w:space="0" w:color="auto"/>
        <w:right w:val="none" w:sz="0" w:space="0" w:color="auto"/>
      </w:divBdr>
    </w:div>
    <w:div w:id="1800948346">
      <w:bodyDiv w:val="1"/>
      <w:marLeft w:val="0"/>
      <w:marRight w:val="0"/>
      <w:marTop w:val="0"/>
      <w:marBottom w:val="0"/>
      <w:divBdr>
        <w:top w:val="none" w:sz="0" w:space="0" w:color="auto"/>
        <w:left w:val="none" w:sz="0" w:space="0" w:color="auto"/>
        <w:bottom w:val="none" w:sz="0" w:space="0" w:color="auto"/>
        <w:right w:val="none" w:sz="0" w:space="0" w:color="auto"/>
      </w:divBdr>
    </w:div>
    <w:div w:id="1801722067">
      <w:bodyDiv w:val="1"/>
      <w:marLeft w:val="0"/>
      <w:marRight w:val="0"/>
      <w:marTop w:val="0"/>
      <w:marBottom w:val="0"/>
      <w:divBdr>
        <w:top w:val="none" w:sz="0" w:space="0" w:color="auto"/>
        <w:left w:val="none" w:sz="0" w:space="0" w:color="auto"/>
        <w:bottom w:val="none" w:sz="0" w:space="0" w:color="auto"/>
        <w:right w:val="none" w:sz="0" w:space="0" w:color="auto"/>
      </w:divBdr>
    </w:div>
    <w:div w:id="1801920126">
      <w:bodyDiv w:val="1"/>
      <w:marLeft w:val="0"/>
      <w:marRight w:val="0"/>
      <w:marTop w:val="0"/>
      <w:marBottom w:val="0"/>
      <w:divBdr>
        <w:top w:val="none" w:sz="0" w:space="0" w:color="auto"/>
        <w:left w:val="none" w:sz="0" w:space="0" w:color="auto"/>
        <w:bottom w:val="none" w:sz="0" w:space="0" w:color="auto"/>
        <w:right w:val="none" w:sz="0" w:space="0" w:color="auto"/>
      </w:divBdr>
    </w:div>
    <w:div w:id="1802074300">
      <w:bodyDiv w:val="1"/>
      <w:marLeft w:val="0"/>
      <w:marRight w:val="0"/>
      <w:marTop w:val="0"/>
      <w:marBottom w:val="0"/>
      <w:divBdr>
        <w:top w:val="none" w:sz="0" w:space="0" w:color="auto"/>
        <w:left w:val="none" w:sz="0" w:space="0" w:color="auto"/>
        <w:bottom w:val="none" w:sz="0" w:space="0" w:color="auto"/>
        <w:right w:val="none" w:sz="0" w:space="0" w:color="auto"/>
      </w:divBdr>
    </w:div>
    <w:div w:id="1802191530">
      <w:bodyDiv w:val="1"/>
      <w:marLeft w:val="0"/>
      <w:marRight w:val="0"/>
      <w:marTop w:val="0"/>
      <w:marBottom w:val="0"/>
      <w:divBdr>
        <w:top w:val="none" w:sz="0" w:space="0" w:color="auto"/>
        <w:left w:val="none" w:sz="0" w:space="0" w:color="auto"/>
        <w:bottom w:val="none" w:sz="0" w:space="0" w:color="auto"/>
        <w:right w:val="none" w:sz="0" w:space="0" w:color="auto"/>
      </w:divBdr>
    </w:div>
    <w:div w:id="1802267797">
      <w:bodyDiv w:val="1"/>
      <w:marLeft w:val="0"/>
      <w:marRight w:val="0"/>
      <w:marTop w:val="0"/>
      <w:marBottom w:val="0"/>
      <w:divBdr>
        <w:top w:val="none" w:sz="0" w:space="0" w:color="auto"/>
        <w:left w:val="none" w:sz="0" w:space="0" w:color="auto"/>
        <w:bottom w:val="none" w:sz="0" w:space="0" w:color="auto"/>
        <w:right w:val="none" w:sz="0" w:space="0" w:color="auto"/>
      </w:divBdr>
    </w:div>
    <w:div w:id="1802385284">
      <w:bodyDiv w:val="1"/>
      <w:marLeft w:val="0"/>
      <w:marRight w:val="0"/>
      <w:marTop w:val="0"/>
      <w:marBottom w:val="0"/>
      <w:divBdr>
        <w:top w:val="none" w:sz="0" w:space="0" w:color="auto"/>
        <w:left w:val="none" w:sz="0" w:space="0" w:color="auto"/>
        <w:bottom w:val="none" w:sz="0" w:space="0" w:color="auto"/>
        <w:right w:val="none" w:sz="0" w:space="0" w:color="auto"/>
      </w:divBdr>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
    <w:div w:id="1802917389">
      <w:bodyDiv w:val="1"/>
      <w:marLeft w:val="0"/>
      <w:marRight w:val="0"/>
      <w:marTop w:val="0"/>
      <w:marBottom w:val="0"/>
      <w:divBdr>
        <w:top w:val="none" w:sz="0" w:space="0" w:color="auto"/>
        <w:left w:val="none" w:sz="0" w:space="0" w:color="auto"/>
        <w:bottom w:val="none" w:sz="0" w:space="0" w:color="auto"/>
        <w:right w:val="none" w:sz="0" w:space="0" w:color="auto"/>
      </w:divBdr>
    </w:div>
    <w:div w:id="1802965827">
      <w:bodyDiv w:val="1"/>
      <w:marLeft w:val="0"/>
      <w:marRight w:val="0"/>
      <w:marTop w:val="0"/>
      <w:marBottom w:val="0"/>
      <w:divBdr>
        <w:top w:val="none" w:sz="0" w:space="0" w:color="auto"/>
        <w:left w:val="none" w:sz="0" w:space="0" w:color="auto"/>
        <w:bottom w:val="none" w:sz="0" w:space="0" w:color="auto"/>
        <w:right w:val="none" w:sz="0" w:space="0" w:color="auto"/>
      </w:divBdr>
    </w:div>
    <w:div w:id="1803420008">
      <w:bodyDiv w:val="1"/>
      <w:marLeft w:val="0"/>
      <w:marRight w:val="0"/>
      <w:marTop w:val="0"/>
      <w:marBottom w:val="0"/>
      <w:divBdr>
        <w:top w:val="none" w:sz="0" w:space="0" w:color="auto"/>
        <w:left w:val="none" w:sz="0" w:space="0" w:color="auto"/>
        <w:bottom w:val="none" w:sz="0" w:space="0" w:color="auto"/>
        <w:right w:val="none" w:sz="0" w:space="0" w:color="auto"/>
      </w:divBdr>
    </w:div>
    <w:div w:id="1803423409">
      <w:bodyDiv w:val="1"/>
      <w:marLeft w:val="0"/>
      <w:marRight w:val="0"/>
      <w:marTop w:val="0"/>
      <w:marBottom w:val="0"/>
      <w:divBdr>
        <w:top w:val="none" w:sz="0" w:space="0" w:color="auto"/>
        <w:left w:val="none" w:sz="0" w:space="0" w:color="auto"/>
        <w:bottom w:val="none" w:sz="0" w:space="0" w:color="auto"/>
        <w:right w:val="none" w:sz="0" w:space="0" w:color="auto"/>
      </w:divBdr>
    </w:div>
    <w:div w:id="1803426925">
      <w:bodyDiv w:val="1"/>
      <w:marLeft w:val="0"/>
      <w:marRight w:val="0"/>
      <w:marTop w:val="0"/>
      <w:marBottom w:val="0"/>
      <w:divBdr>
        <w:top w:val="none" w:sz="0" w:space="0" w:color="auto"/>
        <w:left w:val="none" w:sz="0" w:space="0" w:color="auto"/>
        <w:bottom w:val="none" w:sz="0" w:space="0" w:color="auto"/>
        <w:right w:val="none" w:sz="0" w:space="0" w:color="auto"/>
      </w:divBdr>
    </w:div>
    <w:div w:id="1803499409">
      <w:bodyDiv w:val="1"/>
      <w:marLeft w:val="0"/>
      <w:marRight w:val="0"/>
      <w:marTop w:val="0"/>
      <w:marBottom w:val="0"/>
      <w:divBdr>
        <w:top w:val="none" w:sz="0" w:space="0" w:color="auto"/>
        <w:left w:val="none" w:sz="0" w:space="0" w:color="auto"/>
        <w:bottom w:val="none" w:sz="0" w:space="0" w:color="auto"/>
        <w:right w:val="none" w:sz="0" w:space="0" w:color="auto"/>
      </w:divBdr>
    </w:div>
    <w:div w:id="1804538862">
      <w:bodyDiv w:val="1"/>
      <w:marLeft w:val="0"/>
      <w:marRight w:val="0"/>
      <w:marTop w:val="0"/>
      <w:marBottom w:val="0"/>
      <w:divBdr>
        <w:top w:val="none" w:sz="0" w:space="0" w:color="auto"/>
        <w:left w:val="none" w:sz="0" w:space="0" w:color="auto"/>
        <w:bottom w:val="none" w:sz="0" w:space="0" w:color="auto"/>
        <w:right w:val="none" w:sz="0" w:space="0" w:color="auto"/>
      </w:divBdr>
    </w:div>
    <w:div w:id="1805153661">
      <w:bodyDiv w:val="1"/>
      <w:marLeft w:val="0"/>
      <w:marRight w:val="0"/>
      <w:marTop w:val="0"/>
      <w:marBottom w:val="0"/>
      <w:divBdr>
        <w:top w:val="none" w:sz="0" w:space="0" w:color="auto"/>
        <w:left w:val="none" w:sz="0" w:space="0" w:color="auto"/>
        <w:bottom w:val="none" w:sz="0" w:space="0" w:color="auto"/>
        <w:right w:val="none" w:sz="0" w:space="0" w:color="auto"/>
      </w:divBdr>
    </w:div>
    <w:div w:id="1805737505">
      <w:bodyDiv w:val="1"/>
      <w:marLeft w:val="0"/>
      <w:marRight w:val="0"/>
      <w:marTop w:val="0"/>
      <w:marBottom w:val="0"/>
      <w:divBdr>
        <w:top w:val="none" w:sz="0" w:space="0" w:color="auto"/>
        <w:left w:val="none" w:sz="0" w:space="0" w:color="auto"/>
        <w:bottom w:val="none" w:sz="0" w:space="0" w:color="auto"/>
        <w:right w:val="none" w:sz="0" w:space="0" w:color="auto"/>
      </w:divBdr>
    </w:div>
    <w:div w:id="1805803818">
      <w:bodyDiv w:val="1"/>
      <w:marLeft w:val="0"/>
      <w:marRight w:val="0"/>
      <w:marTop w:val="0"/>
      <w:marBottom w:val="0"/>
      <w:divBdr>
        <w:top w:val="none" w:sz="0" w:space="0" w:color="auto"/>
        <w:left w:val="none" w:sz="0" w:space="0" w:color="auto"/>
        <w:bottom w:val="none" w:sz="0" w:space="0" w:color="auto"/>
        <w:right w:val="none" w:sz="0" w:space="0" w:color="auto"/>
      </w:divBdr>
    </w:div>
    <w:div w:id="1805927294">
      <w:bodyDiv w:val="1"/>
      <w:marLeft w:val="0"/>
      <w:marRight w:val="0"/>
      <w:marTop w:val="0"/>
      <w:marBottom w:val="0"/>
      <w:divBdr>
        <w:top w:val="none" w:sz="0" w:space="0" w:color="auto"/>
        <w:left w:val="none" w:sz="0" w:space="0" w:color="auto"/>
        <w:bottom w:val="none" w:sz="0" w:space="0" w:color="auto"/>
        <w:right w:val="none" w:sz="0" w:space="0" w:color="auto"/>
      </w:divBdr>
    </w:div>
    <w:div w:id="1806043850">
      <w:bodyDiv w:val="1"/>
      <w:marLeft w:val="0"/>
      <w:marRight w:val="0"/>
      <w:marTop w:val="0"/>
      <w:marBottom w:val="0"/>
      <w:divBdr>
        <w:top w:val="none" w:sz="0" w:space="0" w:color="auto"/>
        <w:left w:val="none" w:sz="0" w:space="0" w:color="auto"/>
        <w:bottom w:val="none" w:sz="0" w:space="0" w:color="auto"/>
        <w:right w:val="none" w:sz="0" w:space="0" w:color="auto"/>
      </w:divBdr>
    </w:div>
    <w:div w:id="1806657639">
      <w:bodyDiv w:val="1"/>
      <w:marLeft w:val="0"/>
      <w:marRight w:val="0"/>
      <w:marTop w:val="0"/>
      <w:marBottom w:val="0"/>
      <w:divBdr>
        <w:top w:val="none" w:sz="0" w:space="0" w:color="auto"/>
        <w:left w:val="none" w:sz="0" w:space="0" w:color="auto"/>
        <w:bottom w:val="none" w:sz="0" w:space="0" w:color="auto"/>
        <w:right w:val="none" w:sz="0" w:space="0" w:color="auto"/>
      </w:divBdr>
    </w:div>
    <w:div w:id="1806921473">
      <w:bodyDiv w:val="1"/>
      <w:marLeft w:val="0"/>
      <w:marRight w:val="0"/>
      <w:marTop w:val="0"/>
      <w:marBottom w:val="0"/>
      <w:divBdr>
        <w:top w:val="none" w:sz="0" w:space="0" w:color="auto"/>
        <w:left w:val="none" w:sz="0" w:space="0" w:color="auto"/>
        <w:bottom w:val="none" w:sz="0" w:space="0" w:color="auto"/>
        <w:right w:val="none" w:sz="0" w:space="0" w:color="auto"/>
      </w:divBdr>
    </w:div>
    <w:div w:id="1806971539">
      <w:bodyDiv w:val="1"/>
      <w:marLeft w:val="0"/>
      <w:marRight w:val="0"/>
      <w:marTop w:val="0"/>
      <w:marBottom w:val="0"/>
      <w:divBdr>
        <w:top w:val="none" w:sz="0" w:space="0" w:color="auto"/>
        <w:left w:val="none" w:sz="0" w:space="0" w:color="auto"/>
        <w:bottom w:val="none" w:sz="0" w:space="0" w:color="auto"/>
        <w:right w:val="none" w:sz="0" w:space="0" w:color="auto"/>
      </w:divBdr>
    </w:div>
    <w:div w:id="1807158413">
      <w:bodyDiv w:val="1"/>
      <w:marLeft w:val="0"/>
      <w:marRight w:val="0"/>
      <w:marTop w:val="0"/>
      <w:marBottom w:val="0"/>
      <w:divBdr>
        <w:top w:val="none" w:sz="0" w:space="0" w:color="auto"/>
        <w:left w:val="none" w:sz="0" w:space="0" w:color="auto"/>
        <w:bottom w:val="none" w:sz="0" w:space="0" w:color="auto"/>
        <w:right w:val="none" w:sz="0" w:space="0" w:color="auto"/>
      </w:divBdr>
    </w:div>
    <w:div w:id="1807315857">
      <w:bodyDiv w:val="1"/>
      <w:marLeft w:val="0"/>
      <w:marRight w:val="0"/>
      <w:marTop w:val="0"/>
      <w:marBottom w:val="0"/>
      <w:divBdr>
        <w:top w:val="none" w:sz="0" w:space="0" w:color="auto"/>
        <w:left w:val="none" w:sz="0" w:space="0" w:color="auto"/>
        <w:bottom w:val="none" w:sz="0" w:space="0" w:color="auto"/>
        <w:right w:val="none" w:sz="0" w:space="0" w:color="auto"/>
      </w:divBdr>
    </w:div>
    <w:div w:id="1807625451">
      <w:bodyDiv w:val="1"/>
      <w:marLeft w:val="0"/>
      <w:marRight w:val="0"/>
      <w:marTop w:val="0"/>
      <w:marBottom w:val="0"/>
      <w:divBdr>
        <w:top w:val="none" w:sz="0" w:space="0" w:color="auto"/>
        <w:left w:val="none" w:sz="0" w:space="0" w:color="auto"/>
        <w:bottom w:val="none" w:sz="0" w:space="0" w:color="auto"/>
        <w:right w:val="none" w:sz="0" w:space="0" w:color="auto"/>
      </w:divBdr>
    </w:div>
    <w:div w:id="1807696432">
      <w:bodyDiv w:val="1"/>
      <w:marLeft w:val="0"/>
      <w:marRight w:val="0"/>
      <w:marTop w:val="0"/>
      <w:marBottom w:val="0"/>
      <w:divBdr>
        <w:top w:val="none" w:sz="0" w:space="0" w:color="auto"/>
        <w:left w:val="none" w:sz="0" w:space="0" w:color="auto"/>
        <w:bottom w:val="none" w:sz="0" w:space="0" w:color="auto"/>
        <w:right w:val="none" w:sz="0" w:space="0" w:color="auto"/>
      </w:divBdr>
    </w:div>
    <w:div w:id="1807776866">
      <w:bodyDiv w:val="1"/>
      <w:marLeft w:val="0"/>
      <w:marRight w:val="0"/>
      <w:marTop w:val="0"/>
      <w:marBottom w:val="0"/>
      <w:divBdr>
        <w:top w:val="none" w:sz="0" w:space="0" w:color="auto"/>
        <w:left w:val="none" w:sz="0" w:space="0" w:color="auto"/>
        <w:bottom w:val="none" w:sz="0" w:space="0" w:color="auto"/>
        <w:right w:val="none" w:sz="0" w:space="0" w:color="auto"/>
      </w:divBdr>
    </w:div>
    <w:div w:id="1808281451">
      <w:bodyDiv w:val="1"/>
      <w:marLeft w:val="0"/>
      <w:marRight w:val="0"/>
      <w:marTop w:val="0"/>
      <w:marBottom w:val="0"/>
      <w:divBdr>
        <w:top w:val="none" w:sz="0" w:space="0" w:color="auto"/>
        <w:left w:val="none" w:sz="0" w:space="0" w:color="auto"/>
        <w:bottom w:val="none" w:sz="0" w:space="0" w:color="auto"/>
        <w:right w:val="none" w:sz="0" w:space="0" w:color="auto"/>
      </w:divBdr>
    </w:div>
    <w:div w:id="1808473982">
      <w:bodyDiv w:val="1"/>
      <w:marLeft w:val="0"/>
      <w:marRight w:val="0"/>
      <w:marTop w:val="0"/>
      <w:marBottom w:val="0"/>
      <w:divBdr>
        <w:top w:val="none" w:sz="0" w:space="0" w:color="auto"/>
        <w:left w:val="none" w:sz="0" w:space="0" w:color="auto"/>
        <w:bottom w:val="none" w:sz="0" w:space="0" w:color="auto"/>
        <w:right w:val="none" w:sz="0" w:space="0" w:color="auto"/>
      </w:divBdr>
    </w:div>
    <w:div w:id="1809087114">
      <w:bodyDiv w:val="1"/>
      <w:marLeft w:val="0"/>
      <w:marRight w:val="0"/>
      <w:marTop w:val="0"/>
      <w:marBottom w:val="0"/>
      <w:divBdr>
        <w:top w:val="none" w:sz="0" w:space="0" w:color="auto"/>
        <w:left w:val="none" w:sz="0" w:space="0" w:color="auto"/>
        <w:bottom w:val="none" w:sz="0" w:space="0" w:color="auto"/>
        <w:right w:val="none" w:sz="0" w:space="0" w:color="auto"/>
      </w:divBdr>
    </w:div>
    <w:div w:id="1809274409">
      <w:bodyDiv w:val="1"/>
      <w:marLeft w:val="0"/>
      <w:marRight w:val="0"/>
      <w:marTop w:val="0"/>
      <w:marBottom w:val="0"/>
      <w:divBdr>
        <w:top w:val="none" w:sz="0" w:space="0" w:color="auto"/>
        <w:left w:val="none" w:sz="0" w:space="0" w:color="auto"/>
        <w:bottom w:val="none" w:sz="0" w:space="0" w:color="auto"/>
        <w:right w:val="none" w:sz="0" w:space="0" w:color="auto"/>
      </w:divBdr>
    </w:div>
    <w:div w:id="1809584883">
      <w:bodyDiv w:val="1"/>
      <w:marLeft w:val="0"/>
      <w:marRight w:val="0"/>
      <w:marTop w:val="0"/>
      <w:marBottom w:val="0"/>
      <w:divBdr>
        <w:top w:val="none" w:sz="0" w:space="0" w:color="auto"/>
        <w:left w:val="none" w:sz="0" w:space="0" w:color="auto"/>
        <w:bottom w:val="none" w:sz="0" w:space="0" w:color="auto"/>
        <w:right w:val="none" w:sz="0" w:space="0" w:color="auto"/>
      </w:divBdr>
    </w:div>
    <w:div w:id="1809591605">
      <w:bodyDiv w:val="1"/>
      <w:marLeft w:val="0"/>
      <w:marRight w:val="0"/>
      <w:marTop w:val="0"/>
      <w:marBottom w:val="0"/>
      <w:divBdr>
        <w:top w:val="none" w:sz="0" w:space="0" w:color="auto"/>
        <w:left w:val="none" w:sz="0" w:space="0" w:color="auto"/>
        <w:bottom w:val="none" w:sz="0" w:space="0" w:color="auto"/>
        <w:right w:val="none" w:sz="0" w:space="0" w:color="auto"/>
      </w:divBdr>
    </w:div>
    <w:div w:id="1809594096">
      <w:bodyDiv w:val="1"/>
      <w:marLeft w:val="0"/>
      <w:marRight w:val="0"/>
      <w:marTop w:val="0"/>
      <w:marBottom w:val="0"/>
      <w:divBdr>
        <w:top w:val="none" w:sz="0" w:space="0" w:color="auto"/>
        <w:left w:val="none" w:sz="0" w:space="0" w:color="auto"/>
        <w:bottom w:val="none" w:sz="0" w:space="0" w:color="auto"/>
        <w:right w:val="none" w:sz="0" w:space="0" w:color="auto"/>
      </w:divBdr>
    </w:div>
    <w:div w:id="1809783616">
      <w:bodyDiv w:val="1"/>
      <w:marLeft w:val="0"/>
      <w:marRight w:val="0"/>
      <w:marTop w:val="0"/>
      <w:marBottom w:val="0"/>
      <w:divBdr>
        <w:top w:val="none" w:sz="0" w:space="0" w:color="auto"/>
        <w:left w:val="none" w:sz="0" w:space="0" w:color="auto"/>
        <w:bottom w:val="none" w:sz="0" w:space="0" w:color="auto"/>
        <w:right w:val="none" w:sz="0" w:space="0" w:color="auto"/>
      </w:divBdr>
    </w:div>
    <w:div w:id="1810240794">
      <w:bodyDiv w:val="1"/>
      <w:marLeft w:val="0"/>
      <w:marRight w:val="0"/>
      <w:marTop w:val="0"/>
      <w:marBottom w:val="0"/>
      <w:divBdr>
        <w:top w:val="none" w:sz="0" w:space="0" w:color="auto"/>
        <w:left w:val="none" w:sz="0" w:space="0" w:color="auto"/>
        <w:bottom w:val="none" w:sz="0" w:space="0" w:color="auto"/>
        <w:right w:val="none" w:sz="0" w:space="0" w:color="auto"/>
      </w:divBdr>
    </w:div>
    <w:div w:id="1810240958">
      <w:bodyDiv w:val="1"/>
      <w:marLeft w:val="0"/>
      <w:marRight w:val="0"/>
      <w:marTop w:val="0"/>
      <w:marBottom w:val="0"/>
      <w:divBdr>
        <w:top w:val="none" w:sz="0" w:space="0" w:color="auto"/>
        <w:left w:val="none" w:sz="0" w:space="0" w:color="auto"/>
        <w:bottom w:val="none" w:sz="0" w:space="0" w:color="auto"/>
        <w:right w:val="none" w:sz="0" w:space="0" w:color="auto"/>
      </w:divBdr>
    </w:div>
    <w:div w:id="1810515690">
      <w:bodyDiv w:val="1"/>
      <w:marLeft w:val="0"/>
      <w:marRight w:val="0"/>
      <w:marTop w:val="0"/>
      <w:marBottom w:val="0"/>
      <w:divBdr>
        <w:top w:val="none" w:sz="0" w:space="0" w:color="auto"/>
        <w:left w:val="none" w:sz="0" w:space="0" w:color="auto"/>
        <w:bottom w:val="none" w:sz="0" w:space="0" w:color="auto"/>
        <w:right w:val="none" w:sz="0" w:space="0" w:color="auto"/>
      </w:divBdr>
    </w:div>
    <w:div w:id="1810971045">
      <w:bodyDiv w:val="1"/>
      <w:marLeft w:val="0"/>
      <w:marRight w:val="0"/>
      <w:marTop w:val="0"/>
      <w:marBottom w:val="0"/>
      <w:divBdr>
        <w:top w:val="none" w:sz="0" w:space="0" w:color="auto"/>
        <w:left w:val="none" w:sz="0" w:space="0" w:color="auto"/>
        <w:bottom w:val="none" w:sz="0" w:space="0" w:color="auto"/>
        <w:right w:val="none" w:sz="0" w:space="0" w:color="auto"/>
      </w:divBdr>
    </w:div>
    <w:div w:id="1811051945">
      <w:bodyDiv w:val="1"/>
      <w:marLeft w:val="0"/>
      <w:marRight w:val="0"/>
      <w:marTop w:val="0"/>
      <w:marBottom w:val="0"/>
      <w:divBdr>
        <w:top w:val="none" w:sz="0" w:space="0" w:color="auto"/>
        <w:left w:val="none" w:sz="0" w:space="0" w:color="auto"/>
        <w:bottom w:val="none" w:sz="0" w:space="0" w:color="auto"/>
        <w:right w:val="none" w:sz="0" w:space="0" w:color="auto"/>
      </w:divBdr>
    </w:div>
    <w:div w:id="1811095708">
      <w:bodyDiv w:val="1"/>
      <w:marLeft w:val="0"/>
      <w:marRight w:val="0"/>
      <w:marTop w:val="0"/>
      <w:marBottom w:val="0"/>
      <w:divBdr>
        <w:top w:val="none" w:sz="0" w:space="0" w:color="auto"/>
        <w:left w:val="none" w:sz="0" w:space="0" w:color="auto"/>
        <w:bottom w:val="none" w:sz="0" w:space="0" w:color="auto"/>
        <w:right w:val="none" w:sz="0" w:space="0" w:color="auto"/>
      </w:divBdr>
    </w:div>
    <w:div w:id="1811169946">
      <w:bodyDiv w:val="1"/>
      <w:marLeft w:val="0"/>
      <w:marRight w:val="0"/>
      <w:marTop w:val="0"/>
      <w:marBottom w:val="0"/>
      <w:divBdr>
        <w:top w:val="none" w:sz="0" w:space="0" w:color="auto"/>
        <w:left w:val="none" w:sz="0" w:space="0" w:color="auto"/>
        <w:bottom w:val="none" w:sz="0" w:space="0" w:color="auto"/>
        <w:right w:val="none" w:sz="0" w:space="0" w:color="auto"/>
      </w:divBdr>
    </w:div>
    <w:div w:id="1812281209">
      <w:bodyDiv w:val="1"/>
      <w:marLeft w:val="0"/>
      <w:marRight w:val="0"/>
      <w:marTop w:val="0"/>
      <w:marBottom w:val="0"/>
      <w:divBdr>
        <w:top w:val="none" w:sz="0" w:space="0" w:color="auto"/>
        <w:left w:val="none" w:sz="0" w:space="0" w:color="auto"/>
        <w:bottom w:val="none" w:sz="0" w:space="0" w:color="auto"/>
        <w:right w:val="none" w:sz="0" w:space="0" w:color="auto"/>
      </w:divBdr>
    </w:div>
    <w:div w:id="1812749968">
      <w:bodyDiv w:val="1"/>
      <w:marLeft w:val="0"/>
      <w:marRight w:val="0"/>
      <w:marTop w:val="0"/>
      <w:marBottom w:val="0"/>
      <w:divBdr>
        <w:top w:val="none" w:sz="0" w:space="0" w:color="auto"/>
        <w:left w:val="none" w:sz="0" w:space="0" w:color="auto"/>
        <w:bottom w:val="none" w:sz="0" w:space="0" w:color="auto"/>
        <w:right w:val="none" w:sz="0" w:space="0" w:color="auto"/>
      </w:divBdr>
    </w:div>
    <w:div w:id="1812869506">
      <w:bodyDiv w:val="1"/>
      <w:marLeft w:val="0"/>
      <w:marRight w:val="0"/>
      <w:marTop w:val="0"/>
      <w:marBottom w:val="0"/>
      <w:divBdr>
        <w:top w:val="none" w:sz="0" w:space="0" w:color="auto"/>
        <w:left w:val="none" w:sz="0" w:space="0" w:color="auto"/>
        <w:bottom w:val="none" w:sz="0" w:space="0" w:color="auto"/>
        <w:right w:val="none" w:sz="0" w:space="0" w:color="auto"/>
      </w:divBdr>
    </w:div>
    <w:div w:id="1812944787">
      <w:bodyDiv w:val="1"/>
      <w:marLeft w:val="0"/>
      <w:marRight w:val="0"/>
      <w:marTop w:val="0"/>
      <w:marBottom w:val="0"/>
      <w:divBdr>
        <w:top w:val="none" w:sz="0" w:space="0" w:color="auto"/>
        <w:left w:val="none" w:sz="0" w:space="0" w:color="auto"/>
        <w:bottom w:val="none" w:sz="0" w:space="0" w:color="auto"/>
        <w:right w:val="none" w:sz="0" w:space="0" w:color="auto"/>
      </w:divBdr>
    </w:div>
    <w:div w:id="1813137448">
      <w:bodyDiv w:val="1"/>
      <w:marLeft w:val="0"/>
      <w:marRight w:val="0"/>
      <w:marTop w:val="0"/>
      <w:marBottom w:val="0"/>
      <w:divBdr>
        <w:top w:val="none" w:sz="0" w:space="0" w:color="auto"/>
        <w:left w:val="none" w:sz="0" w:space="0" w:color="auto"/>
        <w:bottom w:val="none" w:sz="0" w:space="0" w:color="auto"/>
        <w:right w:val="none" w:sz="0" w:space="0" w:color="auto"/>
      </w:divBdr>
    </w:div>
    <w:div w:id="1814330901">
      <w:bodyDiv w:val="1"/>
      <w:marLeft w:val="0"/>
      <w:marRight w:val="0"/>
      <w:marTop w:val="0"/>
      <w:marBottom w:val="0"/>
      <w:divBdr>
        <w:top w:val="none" w:sz="0" w:space="0" w:color="auto"/>
        <w:left w:val="none" w:sz="0" w:space="0" w:color="auto"/>
        <w:bottom w:val="none" w:sz="0" w:space="0" w:color="auto"/>
        <w:right w:val="none" w:sz="0" w:space="0" w:color="auto"/>
      </w:divBdr>
    </w:div>
    <w:div w:id="1814561375">
      <w:bodyDiv w:val="1"/>
      <w:marLeft w:val="0"/>
      <w:marRight w:val="0"/>
      <w:marTop w:val="0"/>
      <w:marBottom w:val="0"/>
      <w:divBdr>
        <w:top w:val="none" w:sz="0" w:space="0" w:color="auto"/>
        <w:left w:val="none" w:sz="0" w:space="0" w:color="auto"/>
        <w:bottom w:val="none" w:sz="0" w:space="0" w:color="auto"/>
        <w:right w:val="none" w:sz="0" w:space="0" w:color="auto"/>
      </w:divBdr>
    </w:div>
    <w:div w:id="1814561801">
      <w:bodyDiv w:val="1"/>
      <w:marLeft w:val="0"/>
      <w:marRight w:val="0"/>
      <w:marTop w:val="0"/>
      <w:marBottom w:val="0"/>
      <w:divBdr>
        <w:top w:val="none" w:sz="0" w:space="0" w:color="auto"/>
        <w:left w:val="none" w:sz="0" w:space="0" w:color="auto"/>
        <w:bottom w:val="none" w:sz="0" w:space="0" w:color="auto"/>
        <w:right w:val="none" w:sz="0" w:space="0" w:color="auto"/>
      </w:divBdr>
    </w:div>
    <w:div w:id="1814784589">
      <w:bodyDiv w:val="1"/>
      <w:marLeft w:val="0"/>
      <w:marRight w:val="0"/>
      <w:marTop w:val="0"/>
      <w:marBottom w:val="0"/>
      <w:divBdr>
        <w:top w:val="none" w:sz="0" w:space="0" w:color="auto"/>
        <w:left w:val="none" w:sz="0" w:space="0" w:color="auto"/>
        <w:bottom w:val="none" w:sz="0" w:space="0" w:color="auto"/>
        <w:right w:val="none" w:sz="0" w:space="0" w:color="auto"/>
      </w:divBdr>
    </w:div>
    <w:div w:id="1815566992">
      <w:bodyDiv w:val="1"/>
      <w:marLeft w:val="0"/>
      <w:marRight w:val="0"/>
      <w:marTop w:val="0"/>
      <w:marBottom w:val="0"/>
      <w:divBdr>
        <w:top w:val="none" w:sz="0" w:space="0" w:color="auto"/>
        <w:left w:val="none" w:sz="0" w:space="0" w:color="auto"/>
        <w:bottom w:val="none" w:sz="0" w:space="0" w:color="auto"/>
        <w:right w:val="none" w:sz="0" w:space="0" w:color="auto"/>
      </w:divBdr>
    </w:div>
    <w:div w:id="1815681854">
      <w:bodyDiv w:val="1"/>
      <w:marLeft w:val="0"/>
      <w:marRight w:val="0"/>
      <w:marTop w:val="0"/>
      <w:marBottom w:val="0"/>
      <w:divBdr>
        <w:top w:val="none" w:sz="0" w:space="0" w:color="auto"/>
        <w:left w:val="none" w:sz="0" w:space="0" w:color="auto"/>
        <w:bottom w:val="none" w:sz="0" w:space="0" w:color="auto"/>
        <w:right w:val="none" w:sz="0" w:space="0" w:color="auto"/>
      </w:divBdr>
    </w:div>
    <w:div w:id="1815835015">
      <w:bodyDiv w:val="1"/>
      <w:marLeft w:val="0"/>
      <w:marRight w:val="0"/>
      <w:marTop w:val="0"/>
      <w:marBottom w:val="0"/>
      <w:divBdr>
        <w:top w:val="none" w:sz="0" w:space="0" w:color="auto"/>
        <w:left w:val="none" w:sz="0" w:space="0" w:color="auto"/>
        <w:bottom w:val="none" w:sz="0" w:space="0" w:color="auto"/>
        <w:right w:val="none" w:sz="0" w:space="0" w:color="auto"/>
      </w:divBdr>
    </w:div>
    <w:div w:id="1816027353">
      <w:bodyDiv w:val="1"/>
      <w:marLeft w:val="0"/>
      <w:marRight w:val="0"/>
      <w:marTop w:val="0"/>
      <w:marBottom w:val="0"/>
      <w:divBdr>
        <w:top w:val="none" w:sz="0" w:space="0" w:color="auto"/>
        <w:left w:val="none" w:sz="0" w:space="0" w:color="auto"/>
        <w:bottom w:val="none" w:sz="0" w:space="0" w:color="auto"/>
        <w:right w:val="none" w:sz="0" w:space="0" w:color="auto"/>
      </w:divBdr>
    </w:div>
    <w:div w:id="1816335759">
      <w:bodyDiv w:val="1"/>
      <w:marLeft w:val="0"/>
      <w:marRight w:val="0"/>
      <w:marTop w:val="0"/>
      <w:marBottom w:val="0"/>
      <w:divBdr>
        <w:top w:val="none" w:sz="0" w:space="0" w:color="auto"/>
        <w:left w:val="none" w:sz="0" w:space="0" w:color="auto"/>
        <w:bottom w:val="none" w:sz="0" w:space="0" w:color="auto"/>
        <w:right w:val="none" w:sz="0" w:space="0" w:color="auto"/>
      </w:divBdr>
    </w:div>
    <w:div w:id="1817646991">
      <w:bodyDiv w:val="1"/>
      <w:marLeft w:val="0"/>
      <w:marRight w:val="0"/>
      <w:marTop w:val="0"/>
      <w:marBottom w:val="0"/>
      <w:divBdr>
        <w:top w:val="none" w:sz="0" w:space="0" w:color="auto"/>
        <w:left w:val="none" w:sz="0" w:space="0" w:color="auto"/>
        <w:bottom w:val="none" w:sz="0" w:space="0" w:color="auto"/>
        <w:right w:val="none" w:sz="0" w:space="0" w:color="auto"/>
      </w:divBdr>
    </w:div>
    <w:div w:id="1817719040">
      <w:bodyDiv w:val="1"/>
      <w:marLeft w:val="0"/>
      <w:marRight w:val="0"/>
      <w:marTop w:val="0"/>
      <w:marBottom w:val="0"/>
      <w:divBdr>
        <w:top w:val="none" w:sz="0" w:space="0" w:color="auto"/>
        <w:left w:val="none" w:sz="0" w:space="0" w:color="auto"/>
        <w:bottom w:val="none" w:sz="0" w:space="0" w:color="auto"/>
        <w:right w:val="none" w:sz="0" w:space="0" w:color="auto"/>
      </w:divBdr>
    </w:div>
    <w:div w:id="1817841774">
      <w:bodyDiv w:val="1"/>
      <w:marLeft w:val="0"/>
      <w:marRight w:val="0"/>
      <w:marTop w:val="0"/>
      <w:marBottom w:val="0"/>
      <w:divBdr>
        <w:top w:val="none" w:sz="0" w:space="0" w:color="auto"/>
        <w:left w:val="none" w:sz="0" w:space="0" w:color="auto"/>
        <w:bottom w:val="none" w:sz="0" w:space="0" w:color="auto"/>
        <w:right w:val="none" w:sz="0" w:space="0" w:color="auto"/>
      </w:divBdr>
    </w:div>
    <w:div w:id="1817913697">
      <w:bodyDiv w:val="1"/>
      <w:marLeft w:val="0"/>
      <w:marRight w:val="0"/>
      <w:marTop w:val="0"/>
      <w:marBottom w:val="0"/>
      <w:divBdr>
        <w:top w:val="none" w:sz="0" w:space="0" w:color="auto"/>
        <w:left w:val="none" w:sz="0" w:space="0" w:color="auto"/>
        <w:bottom w:val="none" w:sz="0" w:space="0" w:color="auto"/>
        <w:right w:val="none" w:sz="0" w:space="0" w:color="auto"/>
      </w:divBdr>
    </w:div>
    <w:div w:id="1818184112">
      <w:bodyDiv w:val="1"/>
      <w:marLeft w:val="0"/>
      <w:marRight w:val="0"/>
      <w:marTop w:val="0"/>
      <w:marBottom w:val="0"/>
      <w:divBdr>
        <w:top w:val="none" w:sz="0" w:space="0" w:color="auto"/>
        <w:left w:val="none" w:sz="0" w:space="0" w:color="auto"/>
        <w:bottom w:val="none" w:sz="0" w:space="0" w:color="auto"/>
        <w:right w:val="none" w:sz="0" w:space="0" w:color="auto"/>
      </w:divBdr>
    </w:div>
    <w:div w:id="1818573865">
      <w:bodyDiv w:val="1"/>
      <w:marLeft w:val="0"/>
      <w:marRight w:val="0"/>
      <w:marTop w:val="0"/>
      <w:marBottom w:val="0"/>
      <w:divBdr>
        <w:top w:val="none" w:sz="0" w:space="0" w:color="auto"/>
        <w:left w:val="none" w:sz="0" w:space="0" w:color="auto"/>
        <w:bottom w:val="none" w:sz="0" w:space="0" w:color="auto"/>
        <w:right w:val="none" w:sz="0" w:space="0" w:color="auto"/>
      </w:divBdr>
    </w:div>
    <w:div w:id="1818574042">
      <w:bodyDiv w:val="1"/>
      <w:marLeft w:val="0"/>
      <w:marRight w:val="0"/>
      <w:marTop w:val="0"/>
      <w:marBottom w:val="0"/>
      <w:divBdr>
        <w:top w:val="none" w:sz="0" w:space="0" w:color="auto"/>
        <w:left w:val="none" w:sz="0" w:space="0" w:color="auto"/>
        <w:bottom w:val="none" w:sz="0" w:space="0" w:color="auto"/>
        <w:right w:val="none" w:sz="0" w:space="0" w:color="auto"/>
      </w:divBdr>
    </w:div>
    <w:div w:id="1818835668">
      <w:bodyDiv w:val="1"/>
      <w:marLeft w:val="0"/>
      <w:marRight w:val="0"/>
      <w:marTop w:val="0"/>
      <w:marBottom w:val="0"/>
      <w:divBdr>
        <w:top w:val="none" w:sz="0" w:space="0" w:color="auto"/>
        <w:left w:val="none" w:sz="0" w:space="0" w:color="auto"/>
        <w:bottom w:val="none" w:sz="0" w:space="0" w:color="auto"/>
        <w:right w:val="none" w:sz="0" w:space="0" w:color="auto"/>
      </w:divBdr>
    </w:div>
    <w:div w:id="1818912008">
      <w:bodyDiv w:val="1"/>
      <w:marLeft w:val="0"/>
      <w:marRight w:val="0"/>
      <w:marTop w:val="0"/>
      <w:marBottom w:val="0"/>
      <w:divBdr>
        <w:top w:val="none" w:sz="0" w:space="0" w:color="auto"/>
        <w:left w:val="none" w:sz="0" w:space="0" w:color="auto"/>
        <w:bottom w:val="none" w:sz="0" w:space="0" w:color="auto"/>
        <w:right w:val="none" w:sz="0" w:space="0" w:color="auto"/>
      </w:divBdr>
    </w:div>
    <w:div w:id="1818960728">
      <w:bodyDiv w:val="1"/>
      <w:marLeft w:val="0"/>
      <w:marRight w:val="0"/>
      <w:marTop w:val="0"/>
      <w:marBottom w:val="0"/>
      <w:divBdr>
        <w:top w:val="none" w:sz="0" w:space="0" w:color="auto"/>
        <w:left w:val="none" w:sz="0" w:space="0" w:color="auto"/>
        <w:bottom w:val="none" w:sz="0" w:space="0" w:color="auto"/>
        <w:right w:val="none" w:sz="0" w:space="0" w:color="auto"/>
      </w:divBdr>
    </w:div>
    <w:div w:id="1819373019">
      <w:bodyDiv w:val="1"/>
      <w:marLeft w:val="0"/>
      <w:marRight w:val="0"/>
      <w:marTop w:val="0"/>
      <w:marBottom w:val="0"/>
      <w:divBdr>
        <w:top w:val="none" w:sz="0" w:space="0" w:color="auto"/>
        <w:left w:val="none" w:sz="0" w:space="0" w:color="auto"/>
        <w:bottom w:val="none" w:sz="0" w:space="0" w:color="auto"/>
        <w:right w:val="none" w:sz="0" w:space="0" w:color="auto"/>
      </w:divBdr>
    </w:div>
    <w:div w:id="1819416037">
      <w:bodyDiv w:val="1"/>
      <w:marLeft w:val="0"/>
      <w:marRight w:val="0"/>
      <w:marTop w:val="0"/>
      <w:marBottom w:val="0"/>
      <w:divBdr>
        <w:top w:val="none" w:sz="0" w:space="0" w:color="auto"/>
        <w:left w:val="none" w:sz="0" w:space="0" w:color="auto"/>
        <w:bottom w:val="none" w:sz="0" w:space="0" w:color="auto"/>
        <w:right w:val="none" w:sz="0" w:space="0" w:color="auto"/>
      </w:divBdr>
    </w:div>
    <w:div w:id="1819612975">
      <w:bodyDiv w:val="1"/>
      <w:marLeft w:val="0"/>
      <w:marRight w:val="0"/>
      <w:marTop w:val="0"/>
      <w:marBottom w:val="0"/>
      <w:divBdr>
        <w:top w:val="none" w:sz="0" w:space="0" w:color="auto"/>
        <w:left w:val="none" w:sz="0" w:space="0" w:color="auto"/>
        <w:bottom w:val="none" w:sz="0" w:space="0" w:color="auto"/>
        <w:right w:val="none" w:sz="0" w:space="0" w:color="auto"/>
      </w:divBdr>
    </w:div>
    <w:div w:id="1820145755">
      <w:bodyDiv w:val="1"/>
      <w:marLeft w:val="0"/>
      <w:marRight w:val="0"/>
      <w:marTop w:val="0"/>
      <w:marBottom w:val="0"/>
      <w:divBdr>
        <w:top w:val="none" w:sz="0" w:space="0" w:color="auto"/>
        <w:left w:val="none" w:sz="0" w:space="0" w:color="auto"/>
        <w:bottom w:val="none" w:sz="0" w:space="0" w:color="auto"/>
        <w:right w:val="none" w:sz="0" w:space="0" w:color="auto"/>
      </w:divBdr>
    </w:div>
    <w:div w:id="1820149086">
      <w:bodyDiv w:val="1"/>
      <w:marLeft w:val="0"/>
      <w:marRight w:val="0"/>
      <w:marTop w:val="0"/>
      <w:marBottom w:val="0"/>
      <w:divBdr>
        <w:top w:val="none" w:sz="0" w:space="0" w:color="auto"/>
        <w:left w:val="none" w:sz="0" w:space="0" w:color="auto"/>
        <w:bottom w:val="none" w:sz="0" w:space="0" w:color="auto"/>
        <w:right w:val="none" w:sz="0" w:space="0" w:color="auto"/>
      </w:divBdr>
    </w:div>
    <w:div w:id="1820413964">
      <w:bodyDiv w:val="1"/>
      <w:marLeft w:val="0"/>
      <w:marRight w:val="0"/>
      <w:marTop w:val="0"/>
      <w:marBottom w:val="0"/>
      <w:divBdr>
        <w:top w:val="none" w:sz="0" w:space="0" w:color="auto"/>
        <w:left w:val="none" w:sz="0" w:space="0" w:color="auto"/>
        <w:bottom w:val="none" w:sz="0" w:space="0" w:color="auto"/>
        <w:right w:val="none" w:sz="0" w:space="0" w:color="auto"/>
      </w:divBdr>
    </w:div>
    <w:div w:id="1820531518">
      <w:bodyDiv w:val="1"/>
      <w:marLeft w:val="0"/>
      <w:marRight w:val="0"/>
      <w:marTop w:val="0"/>
      <w:marBottom w:val="0"/>
      <w:divBdr>
        <w:top w:val="none" w:sz="0" w:space="0" w:color="auto"/>
        <w:left w:val="none" w:sz="0" w:space="0" w:color="auto"/>
        <w:bottom w:val="none" w:sz="0" w:space="0" w:color="auto"/>
        <w:right w:val="none" w:sz="0" w:space="0" w:color="auto"/>
      </w:divBdr>
    </w:div>
    <w:div w:id="1820727445">
      <w:bodyDiv w:val="1"/>
      <w:marLeft w:val="0"/>
      <w:marRight w:val="0"/>
      <w:marTop w:val="0"/>
      <w:marBottom w:val="0"/>
      <w:divBdr>
        <w:top w:val="none" w:sz="0" w:space="0" w:color="auto"/>
        <w:left w:val="none" w:sz="0" w:space="0" w:color="auto"/>
        <w:bottom w:val="none" w:sz="0" w:space="0" w:color="auto"/>
        <w:right w:val="none" w:sz="0" w:space="0" w:color="auto"/>
      </w:divBdr>
    </w:div>
    <w:div w:id="1821070850">
      <w:bodyDiv w:val="1"/>
      <w:marLeft w:val="0"/>
      <w:marRight w:val="0"/>
      <w:marTop w:val="0"/>
      <w:marBottom w:val="0"/>
      <w:divBdr>
        <w:top w:val="none" w:sz="0" w:space="0" w:color="auto"/>
        <w:left w:val="none" w:sz="0" w:space="0" w:color="auto"/>
        <w:bottom w:val="none" w:sz="0" w:space="0" w:color="auto"/>
        <w:right w:val="none" w:sz="0" w:space="0" w:color="auto"/>
      </w:divBdr>
    </w:div>
    <w:div w:id="1821117170">
      <w:bodyDiv w:val="1"/>
      <w:marLeft w:val="0"/>
      <w:marRight w:val="0"/>
      <w:marTop w:val="0"/>
      <w:marBottom w:val="0"/>
      <w:divBdr>
        <w:top w:val="none" w:sz="0" w:space="0" w:color="auto"/>
        <w:left w:val="none" w:sz="0" w:space="0" w:color="auto"/>
        <w:bottom w:val="none" w:sz="0" w:space="0" w:color="auto"/>
        <w:right w:val="none" w:sz="0" w:space="0" w:color="auto"/>
      </w:divBdr>
    </w:div>
    <w:div w:id="1821339316">
      <w:bodyDiv w:val="1"/>
      <w:marLeft w:val="0"/>
      <w:marRight w:val="0"/>
      <w:marTop w:val="0"/>
      <w:marBottom w:val="0"/>
      <w:divBdr>
        <w:top w:val="none" w:sz="0" w:space="0" w:color="auto"/>
        <w:left w:val="none" w:sz="0" w:space="0" w:color="auto"/>
        <w:bottom w:val="none" w:sz="0" w:space="0" w:color="auto"/>
        <w:right w:val="none" w:sz="0" w:space="0" w:color="auto"/>
      </w:divBdr>
    </w:div>
    <w:div w:id="1821381063">
      <w:bodyDiv w:val="1"/>
      <w:marLeft w:val="0"/>
      <w:marRight w:val="0"/>
      <w:marTop w:val="0"/>
      <w:marBottom w:val="0"/>
      <w:divBdr>
        <w:top w:val="none" w:sz="0" w:space="0" w:color="auto"/>
        <w:left w:val="none" w:sz="0" w:space="0" w:color="auto"/>
        <w:bottom w:val="none" w:sz="0" w:space="0" w:color="auto"/>
        <w:right w:val="none" w:sz="0" w:space="0" w:color="auto"/>
      </w:divBdr>
    </w:div>
    <w:div w:id="1821461926">
      <w:bodyDiv w:val="1"/>
      <w:marLeft w:val="0"/>
      <w:marRight w:val="0"/>
      <w:marTop w:val="0"/>
      <w:marBottom w:val="0"/>
      <w:divBdr>
        <w:top w:val="none" w:sz="0" w:space="0" w:color="auto"/>
        <w:left w:val="none" w:sz="0" w:space="0" w:color="auto"/>
        <w:bottom w:val="none" w:sz="0" w:space="0" w:color="auto"/>
        <w:right w:val="none" w:sz="0" w:space="0" w:color="auto"/>
      </w:divBdr>
    </w:div>
    <w:div w:id="1821998271">
      <w:bodyDiv w:val="1"/>
      <w:marLeft w:val="0"/>
      <w:marRight w:val="0"/>
      <w:marTop w:val="0"/>
      <w:marBottom w:val="0"/>
      <w:divBdr>
        <w:top w:val="none" w:sz="0" w:space="0" w:color="auto"/>
        <w:left w:val="none" w:sz="0" w:space="0" w:color="auto"/>
        <w:bottom w:val="none" w:sz="0" w:space="0" w:color="auto"/>
        <w:right w:val="none" w:sz="0" w:space="0" w:color="auto"/>
      </w:divBdr>
    </w:div>
    <w:div w:id="1822037769">
      <w:bodyDiv w:val="1"/>
      <w:marLeft w:val="0"/>
      <w:marRight w:val="0"/>
      <w:marTop w:val="0"/>
      <w:marBottom w:val="0"/>
      <w:divBdr>
        <w:top w:val="none" w:sz="0" w:space="0" w:color="auto"/>
        <w:left w:val="none" w:sz="0" w:space="0" w:color="auto"/>
        <w:bottom w:val="none" w:sz="0" w:space="0" w:color="auto"/>
        <w:right w:val="none" w:sz="0" w:space="0" w:color="auto"/>
      </w:divBdr>
    </w:div>
    <w:div w:id="1822307554">
      <w:bodyDiv w:val="1"/>
      <w:marLeft w:val="0"/>
      <w:marRight w:val="0"/>
      <w:marTop w:val="0"/>
      <w:marBottom w:val="0"/>
      <w:divBdr>
        <w:top w:val="none" w:sz="0" w:space="0" w:color="auto"/>
        <w:left w:val="none" w:sz="0" w:space="0" w:color="auto"/>
        <w:bottom w:val="none" w:sz="0" w:space="0" w:color="auto"/>
        <w:right w:val="none" w:sz="0" w:space="0" w:color="auto"/>
      </w:divBdr>
    </w:div>
    <w:div w:id="1823308217">
      <w:bodyDiv w:val="1"/>
      <w:marLeft w:val="0"/>
      <w:marRight w:val="0"/>
      <w:marTop w:val="0"/>
      <w:marBottom w:val="0"/>
      <w:divBdr>
        <w:top w:val="none" w:sz="0" w:space="0" w:color="auto"/>
        <w:left w:val="none" w:sz="0" w:space="0" w:color="auto"/>
        <w:bottom w:val="none" w:sz="0" w:space="0" w:color="auto"/>
        <w:right w:val="none" w:sz="0" w:space="0" w:color="auto"/>
      </w:divBdr>
    </w:div>
    <w:div w:id="1824422566">
      <w:bodyDiv w:val="1"/>
      <w:marLeft w:val="0"/>
      <w:marRight w:val="0"/>
      <w:marTop w:val="0"/>
      <w:marBottom w:val="0"/>
      <w:divBdr>
        <w:top w:val="none" w:sz="0" w:space="0" w:color="auto"/>
        <w:left w:val="none" w:sz="0" w:space="0" w:color="auto"/>
        <w:bottom w:val="none" w:sz="0" w:space="0" w:color="auto"/>
        <w:right w:val="none" w:sz="0" w:space="0" w:color="auto"/>
      </w:divBdr>
    </w:div>
    <w:div w:id="1824467826">
      <w:bodyDiv w:val="1"/>
      <w:marLeft w:val="0"/>
      <w:marRight w:val="0"/>
      <w:marTop w:val="0"/>
      <w:marBottom w:val="0"/>
      <w:divBdr>
        <w:top w:val="none" w:sz="0" w:space="0" w:color="auto"/>
        <w:left w:val="none" w:sz="0" w:space="0" w:color="auto"/>
        <w:bottom w:val="none" w:sz="0" w:space="0" w:color="auto"/>
        <w:right w:val="none" w:sz="0" w:space="0" w:color="auto"/>
      </w:divBdr>
    </w:div>
    <w:div w:id="1824659383">
      <w:bodyDiv w:val="1"/>
      <w:marLeft w:val="0"/>
      <w:marRight w:val="0"/>
      <w:marTop w:val="0"/>
      <w:marBottom w:val="0"/>
      <w:divBdr>
        <w:top w:val="none" w:sz="0" w:space="0" w:color="auto"/>
        <w:left w:val="none" w:sz="0" w:space="0" w:color="auto"/>
        <w:bottom w:val="none" w:sz="0" w:space="0" w:color="auto"/>
        <w:right w:val="none" w:sz="0" w:space="0" w:color="auto"/>
      </w:divBdr>
    </w:div>
    <w:div w:id="1824810390">
      <w:bodyDiv w:val="1"/>
      <w:marLeft w:val="0"/>
      <w:marRight w:val="0"/>
      <w:marTop w:val="0"/>
      <w:marBottom w:val="0"/>
      <w:divBdr>
        <w:top w:val="none" w:sz="0" w:space="0" w:color="auto"/>
        <w:left w:val="none" w:sz="0" w:space="0" w:color="auto"/>
        <w:bottom w:val="none" w:sz="0" w:space="0" w:color="auto"/>
        <w:right w:val="none" w:sz="0" w:space="0" w:color="auto"/>
      </w:divBdr>
    </w:div>
    <w:div w:id="1825122242">
      <w:bodyDiv w:val="1"/>
      <w:marLeft w:val="0"/>
      <w:marRight w:val="0"/>
      <w:marTop w:val="0"/>
      <w:marBottom w:val="0"/>
      <w:divBdr>
        <w:top w:val="none" w:sz="0" w:space="0" w:color="auto"/>
        <w:left w:val="none" w:sz="0" w:space="0" w:color="auto"/>
        <w:bottom w:val="none" w:sz="0" w:space="0" w:color="auto"/>
        <w:right w:val="none" w:sz="0" w:space="0" w:color="auto"/>
      </w:divBdr>
    </w:div>
    <w:div w:id="1825393374">
      <w:bodyDiv w:val="1"/>
      <w:marLeft w:val="0"/>
      <w:marRight w:val="0"/>
      <w:marTop w:val="0"/>
      <w:marBottom w:val="0"/>
      <w:divBdr>
        <w:top w:val="none" w:sz="0" w:space="0" w:color="auto"/>
        <w:left w:val="none" w:sz="0" w:space="0" w:color="auto"/>
        <w:bottom w:val="none" w:sz="0" w:space="0" w:color="auto"/>
        <w:right w:val="none" w:sz="0" w:space="0" w:color="auto"/>
      </w:divBdr>
    </w:div>
    <w:div w:id="1825704041">
      <w:bodyDiv w:val="1"/>
      <w:marLeft w:val="0"/>
      <w:marRight w:val="0"/>
      <w:marTop w:val="0"/>
      <w:marBottom w:val="0"/>
      <w:divBdr>
        <w:top w:val="none" w:sz="0" w:space="0" w:color="auto"/>
        <w:left w:val="none" w:sz="0" w:space="0" w:color="auto"/>
        <w:bottom w:val="none" w:sz="0" w:space="0" w:color="auto"/>
        <w:right w:val="none" w:sz="0" w:space="0" w:color="auto"/>
      </w:divBdr>
    </w:div>
    <w:div w:id="1826161747">
      <w:bodyDiv w:val="1"/>
      <w:marLeft w:val="0"/>
      <w:marRight w:val="0"/>
      <w:marTop w:val="0"/>
      <w:marBottom w:val="0"/>
      <w:divBdr>
        <w:top w:val="none" w:sz="0" w:space="0" w:color="auto"/>
        <w:left w:val="none" w:sz="0" w:space="0" w:color="auto"/>
        <w:bottom w:val="none" w:sz="0" w:space="0" w:color="auto"/>
        <w:right w:val="none" w:sz="0" w:space="0" w:color="auto"/>
      </w:divBdr>
    </w:div>
    <w:div w:id="1826429181">
      <w:bodyDiv w:val="1"/>
      <w:marLeft w:val="0"/>
      <w:marRight w:val="0"/>
      <w:marTop w:val="0"/>
      <w:marBottom w:val="0"/>
      <w:divBdr>
        <w:top w:val="none" w:sz="0" w:space="0" w:color="auto"/>
        <w:left w:val="none" w:sz="0" w:space="0" w:color="auto"/>
        <w:bottom w:val="none" w:sz="0" w:space="0" w:color="auto"/>
        <w:right w:val="none" w:sz="0" w:space="0" w:color="auto"/>
      </w:divBdr>
    </w:div>
    <w:div w:id="1826702871">
      <w:bodyDiv w:val="1"/>
      <w:marLeft w:val="0"/>
      <w:marRight w:val="0"/>
      <w:marTop w:val="0"/>
      <w:marBottom w:val="0"/>
      <w:divBdr>
        <w:top w:val="none" w:sz="0" w:space="0" w:color="auto"/>
        <w:left w:val="none" w:sz="0" w:space="0" w:color="auto"/>
        <w:bottom w:val="none" w:sz="0" w:space="0" w:color="auto"/>
        <w:right w:val="none" w:sz="0" w:space="0" w:color="auto"/>
      </w:divBdr>
    </w:div>
    <w:div w:id="1827284026">
      <w:bodyDiv w:val="1"/>
      <w:marLeft w:val="0"/>
      <w:marRight w:val="0"/>
      <w:marTop w:val="0"/>
      <w:marBottom w:val="0"/>
      <w:divBdr>
        <w:top w:val="none" w:sz="0" w:space="0" w:color="auto"/>
        <w:left w:val="none" w:sz="0" w:space="0" w:color="auto"/>
        <w:bottom w:val="none" w:sz="0" w:space="0" w:color="auto"/>
        <w:right w:val="none" w:sz="0" w:space="0" w:color="auto"/>
      </w:divBdr>
    </w:div>
    <w:div w:id="1827353713">
      <w:bodyDiv w:val="1"/>
      <w:marLeft w:val="0"/>
      <w:marRight w:val="0"/>
      <w:marTop w:val="0"/>
      <w:marBottom w:val="0"/>
      <w:divBdr>
        <w:top w:val="none" w:sz="0" w:space="0" w:color="auto"/>
        <w:left w:val="none" w:sz="0" w:space="0" w:color="auto"/>
        <w:bottom w:val="none" w:sz="0" w:space="0" w:color="auto"/>
        <w:right w:val="none" w:sz="0" w:space="0" w:color="auto"/>
      </w:divBdr>
    </w:div>
    <w:div w:id="1827431355">
      <w:bodyDiv w:val="1"/>
      <w:marLeft w:val="0"/>
      <w:marRight w:val="0"/>
      <w:marTop w:val="0"/>
      <w:marBottom w:val="0"/>
      <w:divBdr>
        <w:top w:val="none" w:sz="0" w:space="0" w:color="auto"/>
        <w:left w:val="none" w:sz="0" w:space="0" w:color="auto"/>
        <w:bottom w:val="none" w:sz="0" w:space="0" w:color="auto"/>
        <w:right w:val="none" w:sz="0" w:space="0" w:color="auto"/>
      </w:divBdr>
    </w:div>
    <w:div w:id="1827546149">
      <w:bodyDiv w:val="1"/>
      <w:marLeft w:val="0"/>
      <w:marRight w:val="0"/>
      <w:marTop w:val="0"/>
      <w:marBottom w:val="0"/>
      <w:divBdr>
        <w:top w:val="none" w:sz="0" w:space="0" w:color="auto"/>
        <w:left w:val="none" w:sz="0" w:space="0" w:color="auto"/>
        <w:bottom w:val="none" w:sz="0" w:space="0" w:color="auto"/>
        <w:right w:val="none" w:sz="0" w:space="0" w:color="auto"/>
      </w:divBdr>
    </w:div>
    <w:div w:id="1827894859">
      <w:bodyDiv w:val="1"/>
      <w:marLeft w:val="0"/>
      <w:marRight w:val="0"/>
      <w:marTop w:val="0"/>
      <w:marBottom w:val="0"/>
      <w:divBdr>
        <w:top w:val="none" w:sz="0" w:space="0" w:color="auto"/>
        <w:left w:val="none" w:sz="0" w:space="0" w:color="auto"/>
        <w:bottom w:val="none" w:sz="0" w:space="0" w:color="auto"/>
        <w:right w:val="none" w:sz="0" w:space="0" w:color="auto"/>
      </w:divBdr>
    </w:div>
    <w:div w:id="1827934391">
      <w:bodyDiv w:val="1"/>
      <w:marLeft w:val="0"/>
      <w:marRight w:val="0"/>
      <w:marTop w:val="0"/>
      <w:marBottom w:val="0"/>
      <w:divBdr>
        <w:top w:val="none" w:sz="0" w:space="0" w:color="auto"/>
        <w:left w:val="none" w:sz="0" w:space="0" w:color="auto"/>
        <w:bottom w:val="none" w:sz="0" w:space="0" w:color="auto"/>
        <w:right w:val="none" w:sz="0" w:space="0" w:color="auto"/>
      </w:divBdr>
    </w:div>
    <w:div w:id="1828131402">
      <w:bodyDiv w:val="1"/>
      <w:marLeft w:val="0"/>
      <w:marRight w:val="0"/>
      <w:marTop w:val="0"/>
      <w:marBottom w:val="0"/>
      <w:divBdr>
        <w:top w:val="none" w:sz="0" w:space="0" w:color="auto"/>
        <w:left w:val="none" w:sz="0" w:space="0" w:color="auto"/>
        <w:bottom w:val="none" w:sz="0" w:space="0" w:color="auto"/>
        <w:right w:val="none" w:sz="0" w:space="0" w:color="auto"/>
      </w:divBdr>
    </w:div>
    <w:div w:id="1828131757">
      <w:bodyDiv w:val="1"/>
      <w:marLeft w:val="0"/>
      <w:marRight w:val="0"/>
      <w:marTop w:val="0"/>
      <w:marBottom w:val="0"/>
      <w:divBdr>
        <w:top w:val="none" w:sz="0" w:space="0" w:color="auto"/>
        <w:left w:val="none" w:sz="0" w:space="0" w:color="auto"/>
        <w:bottom w:val="none" w:sz="0" w:space="0" w:color="auto"/>
        <w:right w:val="none" w:sz="0" w:space="0" w:color="auto"/>
      </w:divBdr>
    </w:div>
    <w:div w:id="1828158700">
      <w:bodyDiv w:val="1"/>
      <w:marLeft w:val="0"/>
      <w:marRight w:val="0"/>
      <w:marTop w:val="0"/>
      <w:marBottom w:val="0"/>
      <w:divBdr>
        <w:top w:val="none" w:sz="0" w:space="0" w:color="auto"/>
        <w:left w:val="none" w:sz="0" w:space="0" w:color="auto"/>
        <w:bottom w:val="none" w:sz="0" w:space="0" w:color="auto"/>
        <w:right w:val="none" w:sz="0" w:space="0" w:color="auto"/>
      </w:divBdr>
    </w:div>
    <w:div w:id="1828158941">
      <w:bodyDiv w:val="1"/>
      <w:marLeft w:val="0"/>
      <w:marRight w:val="0"/>
      <w:marTop w:val="0"/>
      <w:marBottom w:val="0"/>
      <w:divBdr>
        <w:top w:val="none" w:sz="0" w:space="0" w:color="auto"/>
        <w:left w:val="none" w:sz="0" w:space="0" w:color="auto"/>
        <w:bottom w:val="none" w:sz="0" w:space="0" w:color="auto"/>
        <w:right w:val="none" w:sz="0" w:space="0" w:color="auto"/>
      </w:divBdr>
    </w:div>
    <w:div w:id="1829395806">
      <w:bodyDiv w:val="1"/>
      <w:marLeft w:val="0"/>
      <w:marRight w:val="0"/>
      <w:marTop w:val="0"/>
      <w:marBottom w:val="0"/>
      <w:divBdr>
        <w:top w:val="none" w:sz="0" w:space="0" w:color="auto"/>
        <w:left w:val="none" w:sz="0" w:space="0" w:color="auto"/>
        <w:bottom w:val="none" w:sz="0" w:space="0" w:color="auto"/>
        <w:right w:val="none" w:sz="0" w:space="0" w:color="auto"/>
      </w:divBdr>
    </w:div>
    <w:div w:id="1829594750">
      <w:bodyDiv w:val="1"/>
      <w:marLeft w:val="0"/>
      <w:marRight w:val="0"/>
      <w:marTop w:val="0"/>
      <w:marBottom w:val="0"/>
      <w:divBdr>
        <w:top w:val="none" w:sz="0" w:space="0" w:color="auto"/>
        <w:left w:val="none" w:sz="0" w:space="0" w:color="auto"/>
        <w:bottom w:val="none" w:sz="0" w:space="0" w:color="auto"/>
        <w:right w:val="none" w:sz="0" w:space="0" w:color="auto"/>
      </w:divBdr>
    </w:div>
    <w:div w:id="1830242453">
      <w:bodyDiv w:val="1"/>
      <w:marLeft w:val="0"/>
      <w:marRight w:val="0"/>
      <w:marTop w:val="0"/>
      <w:marBottom w:val="0"/>
      <w:divBdr>
        <w:top w:val="none" w:sz="0" w:space="0" w:color="auto"/>
        <w:left w:val="none" w:sz="0" w:space="0" w:color="auto"/>
        <w:bottom w:val="none" w:sz="0" w:space="0" w:color="auto"/>
        <w:right w:val="none" w:sz="0" w:space="0" w:color="auto"/>
      </w:divBdr>
    </w:div>
    <w:div w:id="1830251842">
      <w:bodyDiv w:val="1"/>
      <w:marLeft w:val="0"/>
      <w:marRight w:val="0"/>
      <w:marTop w:val="0"/>
      <w:marBottom w:val="0"/>
      <w:divBdr>
        <w:top w:val="none" w:sz="0" w:space="0" w:color="auto"/>
        <w:left w:val="none" w:sz="0" w:space="0" w:color="auto"/>
        <w:bottom w:val="none" w:sz="0" w:space="0" w:color="auto"/>
        <w:right w:val="none" w:sz="0" w:space="0" w:color="auto"/>
      </w:divBdr>
    </w:div>
    <w:div w:id="1830949729">
      <w:bodyDiv w:val="1"/>
      <w:marLeft w:val="0"/>
      <w:marRight w:val="0"/>
      <w:marTop w:val="0"/>
      <w:marBottom w:val="0"/>
      <w:divBdr>
        <w:top w:val="none" w:sz="0" w:space="0" w:color="auto"/>
        <w:left w:val="none" w:sz="0" w:space="0" w:color="auto"/>
        <w:bottom w:val="none" w:sz="0" w:space="0" w:color="auto"/>
        <w:right w:val="none" w:sz="0" w:space="0" w:color="auto"/>
      </w:divBdr>
    </w:div>
    <w:div w:id="1831092135">
      <w:bodyDiv w:val="1"/>
      <w:marLeft w:val="0"/>
      <w:marRight w:val="0"/>
      <w:marTop w:val="0"/>
      <w:marBottom w:val="0"/>
      <w:divBdr>
        <w:top w:val="none" w:sz="0" w:space="0" w:color="auto"/>
        <w:left w:val="none" w:sz="0" w:space="0" w:color="auto"/>
        <w:bottom w:val="none" w:sz="0" w:space="0" w:color="auto"/>
        <w:right w:val="none" w:sz="0" w:space="0" w:color="auto"/>
      </w:divBdr>
    </w:div>
    <w:div w:id="1831099964">
      <w:bodyDiv w:val="1"/>
      <w:marLeft w:val="0"/>
      <w:marRight w:val="0"/>
      <w:marTop w:val="0"/>
      <w:marBottom w:val="0"/>
      <w:divBdr>
        <w:top w:val="none" w:sz="0" w:space="0" w:color="auto"/>
        <w:left w:val="none" w:sz="0" w:space="0" w:color="auto"/>
        <w:bottom w:val="none" w:sz="0" w:space="0" w:color="auto"/>
        <w:right w:val="none" w:sz="0" w:space="0" w:color="auto"/>
      </w:divBdr>
    </w:div>
    <w:div w:id="1831364118">
      <w:bodyDiv w:val="1"/>
      <w:marLeft w:val="0"/>
      <w:marRight w:val="0"/>
      <w:marTop w:val="0"/>
      <w:marBottom w:val="0"/>
      <w:divBdr>
        <w:top w:val="none" w:sz="0" w:space="0" w:color="auto"/>
        <w:left w:val="none" w:sz="0" w:space="0" w:color="auto"/>
        <w:bottom w:val="none" w:sz="0" w:space="0" w:color="auto"/>
        <w:right w:val="none" w:sz="0" w:space="0" w:color="auto"/>
      </w:divBdr>
    </w:div>
    <w:div w:id="1831482637">
      <w:bodyDiv w:val="1"/>
      <w:marLeft w:val="0"/>
      <w:marRight w:val="0"/>
      <w:marTop w:val="0"/>
      <w:marBottom w:val="0"/>
      <w:divBdr>
        <w:top w:val="none" w:sz="0" w:space="0" w:color="auto"/>
        <w:left w:val="none" w:sz="0" w:space="0" w:color="auto"/>
        <w:bottom w:val="none" w:sz="0" w:space="0" w:color="auto"/>
        <w:right w:val="none" w:sz="0" w:space="0" w:color="auto"/>
      </w:divBdr>
    </w:div>
    <w:div w:id="1831749938">
      <w:bodyDiv w:val="1"/>
      <w:marLeft w:val="0"/>
      <w:marRight w:val="0"/>
      <w:marTop w:val="0"/>
      <w:marBottom w:val="0"/>
      <w:divBdr>
        <w:top w:val="none" w:sz="0" w:space="0" w:color="auto"/>
        <w:left w:val="none" w:sz="0" w:space="0" w:color="auto"/>
        <w:bottom w:val="none" w:sz="0" w:space="0" w:color="auto"/>
        <w:right w:val="none" w:sz="0" w:space="0" w:color="auto"/>
      </w:divBdr>
    </w:div>
    <w:div w:id="1831827212">
      <w:bodyDiv w:val="1"/>
      <w:marLeft w:val="0"/>
      <w:marRight w:val="0"/>
      <w:marTop w:val="0"/>
      <w:marBottom w:val="0"/>
      <w:divBdr>
        <w:top w:val="none" w:sz="0" w:space="0" w:color="auto"/>
        <w:left w:val="none" w:sz="0" w:space="0" w:color="auto"/>
        <w:bottom w:val="none" w:sz="0" w:space="0" w:color="auto"/>
        <w:right w:val="none" w:sz="0" w:space="0" w:color="auto"/>
      </w:divBdr>
    </w:div>
    <w:div w:id="1832015960">
      <w:bodyDiv w:val="1"/>
      <w:marLeft w:val="0"/>
      <w:marRight w:val="0"/>
      <w:marTop w:val="0"/>
      <w:marBottom w:val="0"/>
      <w:divBdr>
        <w:top w:val="none" w:sz="0" w:space="0" w:color="auto"/>
        <w:left w:val="none" w:sz="0" w:space="0" w:color="auto"/>
        <w:bottom w:val="none" w:sz="0" w:space="0" w:color="auto"/>
        <w:right w:val="none" w:sz="0" w:space="0" w:color="auto"/>
      </w:divBdr>
    </w:div>
    <w:div w:id="1832331067">
      <w:bodyDiv w:val="1"/>
      <w:marLeft w:val="0"/>
      <w:marRight w:val="0"/>
      <w:marTop w:val="0"/>
      <w:marBottom w:val="0"/>
      <w:divBdr>
        <w:top w:val="none" w:sz="0" w:space="0" w:color="auto"/>
        <w:left w:val="none" w:sz="0" w:space="0" w:color="auto"/>
        <w:bottom w:val="none" w:sz="0" w:space="0" w:color="auto"/>
        <w:right w:val="none" w:sz="0" w:space="0" w:color="auto"/>
      </w:divBdr>
    </w:div>
    <w:div w:id="1832603855">
      <w:bodyDiv w:val="1"/>
      <w:marLeft w:val="0"/>
      <w:marRight w:val="0"/>
      <w:marTop w:val="0"/>
      <w:marBottom w:val="0"/>
      <w:divBdr>
        <w:top w:val="none" w:sz="0" w:space="0" w:color="auto"/>
        <w:left w:val="none" w:sz="0" w:space="0" w:color="auto"/>
        <w:bottom w:val="none" w:sz="0" w:space="0" w:color="auto"/>
        <w:right w:val="none" w:sz="0" w:space="0" w:color="auto"/>
      </w:divBdr>
    </w:div>
    <w:div w:id="1832791869">
      <w:bodyDiv w:val="1"/>
      <w:marLeft w:val="0"/>
      <w:marRight w:val="0"/>
      <w:marTop w:val="0"/>
      <w:marBottom w:val="0"/>
      <w:divBdr>
        <w:top w:val="none" w:sz="0" w:space="0" w:color="auto"/>
        <w:left w:val="none" w:sz="0" w:space="0" w:color="auto"/>
        <w:bottom w:val="none" w:sz="0" w:space="0" w:color="auto"/>
        <w:right w:val="none" w:sz="0" w:space="0" w:color="auto"/>
      </w:divBdr>
    </w:div>
    <w:div w:id="1832793574">
      <w:bodyDiv w:val="1"/>
      <w:marLeft w:val="0"/>
      <w:marRight w:val="0"/>
      <w:marTop w:val="0"/>
      <w:marBottom w:val="0"/>
      <w:divBdr>
        <w:top w:val="none" w:sz="0" w:space="0" w:color="auto"/>
        <w:left w:val="none" w:sz="0" w:space="0" w:color="auto"/>
        <w:bottom w:val="none" w:sz="0" w:space="0" w:color="auto"/>
        <w:right w:val="none" w:sz="0" w:space="0" w:color="auto"/>
      </w:divBdr>
    </w:div>
    <w:div w:id="1833133489">
      <w:bodyDiv w:val="1"/>
      <w:marLeft w:val="0"/>
      <w:marRight w:val="0"/>
      <w:marTop w:val="0"/>
      <w:marBottom w:val="0"/>
      <w:divBdr>
        <w:top w:val="none" w:sz="0" w:space="0" w:color="auto"/>
        <w:left w:val="none" w:sz="0" w:space="0" w:color="auto"/>
        <w:bottom w:val="none" w:sz="0" w:space="0" w:color="auto"/>
        <w:right w:val="none" w:sz="0" w:space="0" w:color="auto"/>
      </w:divBdr>
    </w:div>
    <w:div w:id="1833174700">
      <w:bodyDiv w:val="1"/>
      <w:marLeft w:val="0"/>
      <w:marRight w:val="0"/>
      <w:marTop w:val="0"/>
      <w:marBottom w:val="0"/>
      <w:divBdr>
        <w:top w:val="none" w:sz="0" w:space="0" w:color="auto"/>
        <w:left w:val="none" w:sz="0" w:space="0" w:color="auto"/>
        <w:bottom w:val="none" w:sz="0" w:space="0" w:color="auto"/>
        <w:right w:val="none" w:sz="0" w:space="0" w:color="auto"/>
      </w:divBdr>
    </w:div>
    <w:div w:id="1833982259">
      <w:bodyDiv w:val="1"/>
      <w:marLeft w:val="0"/>
      <w:marRight w:val="0"/>
      <w:marTop w:val="0"/>
      <w:marBottom w:val="0"/>
      <w:divBdr>
        <w:top w:val="none" w:sz="0" w:space="0" w:color="auto"/>
        <w:left w:val="none" w:sz="0" w:space="0" w:color="auto"/>
        <w:bottom w:val="none" w:sz="0" w:space="0" w:color="auto"/>
        <w:right w:val="none" w:sz="0" w:space="0" w:color="auto"/>
      </w:divBdr>
    </w:div>
    <w:div w:id="1834027185">
      <w:bodyDiv w:val="1"/>
      <w:marLeft w:val="0"/>
      <w:marRight w:val="0"/>
      <w:marTop w:val="0"/>
      <w:marBottom w:val="0"/>
      <w:divBdr>
        <w:top w:val="none" w:sz="0" w:space="0" w:color="auto"/>
        <w:left w:val="none" w:sz="0" w:space="0" w:color="auto"/>
        <w:bottom w:val="none" w:sz="0" w:space="0" w:color="auto"/>
        <w:right w:val="none" w:sz="0" w:space="0" w:color="auto"/>
      </w:divBdr>
    </w:div>
    <w:div w:id="1834368669">
      <w:bodyDiv w:val="1"/>
      <w:marLeft w:val="0"/>
      <w:marRight w:val="0"/>
      <w:marTop w:val="0"/>
      <w:marBottom w:val="0"/>
      <w:divBdr>
        <w:top w:val="none" w:sz="0" w:space="0" w:color="auto"/>
        <w:left w:val="none" w:sz="0" w:space="0" w:color="auto"/>
        <w:bottom w:val="none" w:sz="0" w:space="0" w:color="auto"/>
        <w:right w:val="none" w:sz="0" w:space="0" w:color="auto"/>
      </w:divBdr>
    </w:div>
    <w:div w:id="1834488802">
      <w:bodyDiv w:val="1"/>
      <w:marLeft w:val="0"/>
      <w:marRight w:val="0"/>
      <w:marTop w:val="0"/>
      <w:marBottom w:val="0"/>
      <w:divBdr>
        <w:top w:val="none" w:sz="0" w:space="0" w:color="auto"/>
        <w:left w:val="none" w:sz="0" w:space="0" w:color="auto"/>
        <w:bottom w:val="none" w:sz="0" w:space="0" w:color="auto"/>
        <w:right w:val="none" w:sz="0" w:space="0" w:color="auto"/>
      </w:divBdr>
    </w:div>
    <w:div w:id="1834832086">
      <w:bodyDiv w:val="1"/>
      <w:marLeft w:val="0"/>
      <w:marRight w:val="0"/>
      <w:marTop w:val="0"/>
      <w:marBottom w:val="0"/>
      <w:divBdr>
        <w:top w:val="none" w:sz="0" w:space="0" w:color="auto"/>
        <w:left w:val="none" w:sz="0" w:space="0" w:color="auto"/>
        <w:bottom w:val="none" w:sz="0" w:space="0" w:color="auto"/>
        <w:right w:val="none" w:sz="0" w:space="0" w:color="auto"/>
      </w:divBdr>
    </w:div>
    <w:div w:id="1834956223">
      <w:bodyDiv w:val="1"/>
      <w:marLeft w:val="0"/>
      <w:marRight w:val="0"/>
      <w:marTop w:val="0"/>
      <w:marBottom w:val="0"/>
      <w:divBdr>
        <w:top w:val="none" w:sz="0" w:space="0" w:color="auto"/>
        <w:left w:val="none" w:sz="0" w:space="0" w:color="auto"/>
        <w:bottom w:val="none" w:sz="0" w:space="0" w:color="auto"/>
        <w:right w:val="none" w:sz="0" w:space="0" w:color="auto"/>
      </w:divBdr>
    </w:div>
    <w:div w:id="1835100963">
      <w:bodyDiv w:val="1"/>
      <w:marLeft w:val="0"/>
      <w:marRight w:val="0"/>
      <w:marTop w:val="0"/>
      <w:marBottom w:val="0"/>
      <w:divBdr>
        <w:top w:val="none" w:sz="0" w:space="0" w:color="auto"/>
        <w:left w:val="none" w:sz="0" w:space="0" w:color="auto"/>
        <w:bottom w:val="none" w:sz="0" w:space="0" w:color="auto"/>
        <w:right w:val="none" w:sz="0" w:space="0" w:color="auto"/>
      </w:divBdr>
    </w:div>
    <w:div w:id="1835562219">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5878557">
      <w:bodyDiv w:val="1"/>
      <w:marLeft w:val="0"/>
      <w:marRight w:val="0"/>
      <w:marTop w:val="0"/>
      <w:marBottom w:val="0"/>
      <w:divBdr>
        <w:top w:val="none" w:sz="0" w:space="0" w:color="auto"/>
        <w:left w:val="none" w:sz="0" w:space="0" w:color="auto"/>
        <w:bottom w:val="none" w:sz="0" w:space="0" w:color="auto"/>
        <w:right w:val="none" w:sz="0" w:space="0" w:color="auto"/>
      </w:divBdr>
    </w:div>
    <w:div w:id="1836069549">
      <w:bodyDiv w:val="1"/>
      <w:marLeft w:val="0"/>
      <w:marRight w:val="0"/>
      <w:marTop w:val="0"/>
      <w:marBottom w:val="0"/>
      <w:divBdr>
        <w:top w:val="none" w:sz="0" w:space="0" w:color="auto"/>
        <w:left w:val="none" w:sz="0" w:space="0" w:color="auto"/>
        <w:bottom w:val="none" w:sz="0" w:space="0" w:color="auto"/>
        <w:right w:val="none" w:sz="0" w:space="0" w:color="auto"/>
      </w:divBdr>
    </w:div>
    <w:div w:id="1836188868">
      <w:bodyDiv w:val="1"/>
      <w:marLeft w:val="0"/>
      <w:marRight w:val="0"/>
      <w:marTop w:val="0"/>
      <w:marBottom w:val="0"/>
      <w:divBdr>
        <w:top w:val="none" w:sz="0" w:space="0" w:color="auto"/>
        <w:left w:val="none" w:sz="0" w:space="0" w:color="auto"/>
        <w:bottom w:val="none" w:sz="0" w:space="0" w:color="auto"/>
        <w:right w:val="none" w:sz="0" w:space="0" w:color="auto"/>
      </w:divBdr>
    </w:div>
    <w:div w:id="1836526808">
      <w:bodyDiv w:val="1"/>
      <w:marLeft w:val="0"/>
      <w:marRight w:val="0"/>
      <w:marTop w:val="0"/>
      <w:marBottom w:val="0"/>
      <w:divBdr>
        <w:top w:val="none" w:sz="0" w:space="0" w:color="auto"/>
        <w:left w:val="none" w:sz="0" w:space="0" w:color="auto"/>
        <w:bottom w:val="none" w:sz="0" w:space="0" w:color="auto"/>
        <w:right w:val="none" w:sz="0" w:space="0" w:color="auto"/>
      </w:divBdr>
    </w:div>
    <w:div w:id="1836605148">
      <w:bodyDiv w:val="1"/>
      <w:marLeft w:val="0"/>
      <w:marRight w:val="0"/>
      <w:marTop w:val="0"/>
      <w:marBottom w:val="0"/>
      <w:divBdr>
        <w:top w:val="none" w:sz="0" w:space="0" w:color="auto"/>
        <w:left w:val="none" w:sz="0" w:space="0" w:color="auto"/>
        <w:bottom w:val="none" w:sz="0" w:space="0" w:color="auto"/>
        <w:right w:val="none" w:sz="0" w:space="0" w:color="auto"/>
      </w:divBdr>
    </w:div>
    <w:div w:id="1836721056">
      <w:bodyDiv w:val="1"/>
      <w:marLeft w:val="0"/>
      <w:marRight w:val="0"/>
      <w:marTop w:val="0"/>
      <w:marBottom w:val="0"/>
      <w:divBdr>
        <w:top w:val="none" w:sz="0" w:space="0" w:color="auto"/>
        <w:left w:val="none" w:sz="0" w:space="0" w:color="auto"/>
        <w:bottom w:val="none" w:sz="0" w:space="0" w:color="auto"/>
        <w:right w:val="none" w:sz="0" w:space="0" w:color="auto"/>
      </w:divBdr>
    </w:div>
    <w:div w:id="1836846167">
      <w:bodyDiv w:val="1"/>
      <w:marLeft w:val="0"/>
      <w:marRight w:val="0"/>
      <w:marTop w:val="0"/>
      <w:marBottom w:val="0"/>
      <w:divBdr>
        <w:top w:val="none" w:sz="0" w:space="0" w:color="auto"/>
        <w:left w:val="none" w:sz="0" w:space="0" w:color="auto"/>
        <w:bottom w:val="none" w:sz="0" w:space="0" w:color="auto"/>
        <w:right w:val="none" w:sz="0" w:space="0" w:color="auto"/>
      </w:divBdr>
    </w:div>
    <w:div w:id="1837182746">
      <w:bodyDiv w:val="1"/>
      <w:marLeft w:val="0"/>
      <w:marRight w:val="0"/>
      <w:marTop w:val="0"/>
      <w:marBottom w:val="0"/>
      <w:divBdr>
        <w:top w:val="none" w:sz="0" w:space="0" w:color="auto"/>
        <w:left w:val="none" w:sz="0" w:space="0" w:color="auto"/>
        <w:bottom w:val="none" w:sz="0" w:space="0" w:color="auto"/>
        <w:right w:val="none" w:sz="0" w:space="0" w:color="auto"/>
      </w:divBdr>
    </w:div>
    <w:div w:id="1837575071">
      <w:bodyDiv w:val="1"/>
      <w:marLeft w:val="0"/>
      <w:marRight w:val="0"/>
      <w:marTop w:val="0"/>
      <w:marBottom w:val="0"/>
      <w:divBdr>
        <w:top w:val="none" w:sz="0" w:space="0" w:color="auto"/>
        <w:left w:val="none" w:sz="0" w:space="0" w:color="auto"/>
        <w:bottom w:val="none" w:sz="0" w:space="0" w:color="auto"/>
        <w:right w:val="none" w:sz="0" w:space="0" w:color="auto"/>
      </w:divBdr>
    </w:div>
    <w:div w:id="1837841925">
      <w:bodyDiv w:val="1"/>
      <w:marLeft w:val="0"/>
      <w:marRight w:val="0"/>
      <w:marTop w:val="0"/>
      <w:marBottom w:val="0"/>
      <w:divBdr>
        <w:top w:val="none" w:sz="0" w:space="0" w:color="auto"/>
        <w:left w:val="none" w:sz="0" w:space="0" w:color="auto"/>
        <w:bottom w:val="none" w:sz="0" w:space="0" w:color="auto"/>
        <w:right w:val="none" w:sz="0" w:space="0" w:color="auto"/>
      </w:divBdr>
    </w:div>
    <w:div w:id="1837844622">
      <w:bodyDiv w:val="1"/>
      <w:marLeft w:val="0"/>
      <w:marRight w:val="0"/>
      <w:marTop w:val="0"/>
      <w:marBottom w:val="0"/>
      <w:divBdr>
        <w:top w:val="none" w:sz="0" w:space="0" w:color="auto"/>
        <w:left w:val="none" w:sz="0" w:space="0" w:color="auto"/>
        <w:bottom w:val="none" w:sz="0" w:space="0" w:color="auto"/>
        <w:right w:val="none" w:sz="0" w:space="0" w:color="auto"/>
      </w:divBdr>
    </w:div>
    <w:div w:id="1838156958">
      <w:bodyDiv w:val="1"/>
      <w:marLeft w:val="0"/>
      <w:marRight w:val="0"/>
      <w:marTop w:val="0"/>
      <w:marBottom w:val="0"/>
      <w:divBdr>
        <w:top w:val="none" w:sz="0" w:space="0" w:color="auto"/>
        <w:left w:val="none" w:sz="0" w:space="0" w:color="auto"/>
        <w:bottom w:val="none" w:sz="0" w:space="0" w:color="auto"/>
        <w:right w:val="none" w:sz="0" w:space="0" w:color="auto"/>
      </w:divBdr>
    </w:div>
    <w:div w:id="1838227517">
      <w:bodyDiv w:val="1"/>
      <w:marLeft w:val="0"/>
      <w:marRight w:val="0"/>
      <w:marTop w:val="0"/>
      <w:marBottom w:val="0"/>
      <w:divBdr>
        <w:top w:val="none" w:sz="0" w:space="0" w:color="auto"/>
        <w:left w:val="none" w:sz="0" w:space="0" w:color="auto"/>
        <w:bottom w:val="none" w:sz="0" w:space="0" w:color="auto"/>
        <w:right w:val="none" w:sz="0" w:space="0" w:color="auto"/>
      </w:divBdr>
    </w:div>
    <w:div w:id="1838643788">
      <w:bodyDiv w:val="1"/>
      <w:marLeft w:val="0"/>
      <w:marRight w:val="0"/>
      <w:marTop w:val="0"/>
      <w:marBottom w:val="0"/>
      <w:divBdr>
        <w:top w:val="none" w:sz="0" w:space="0" w:color="auto"/>
        <w:left w:val="none" w:sz="0" w:space="0" w:color="auto"/>
        <w:bottom w:val="none" w:sz="0" w:space="0" w:color="auto"/>
        <w:right w:val="none" w:sz="0" w:space="0" w:color="auto"/>
      </w:divBdr>
    </w:div>
    <w:div w:id="1838687029">
      <w:bodyDiv w:val="1"/>
      <w:marLeft w:val="0"/>
      <w:marRight w:val="0"/>
      <w:marTop w:val="0"/>
      <w:marBottom w:val="0"/>
      <w:divBdr>
        <w:top w:val="none" w:sz="0" w:space="0" w:color="auto"/>
        <w:left w:val="none" w:sz="0" w:space="0" w:color="auto"/>
        <w:bottom w:val="none" w:sz="0" w:space="0" w:color="auto"/>
        <w:right w:val="none" w:sz="0" w:space="0" w:color="auto"/>
      </w:divBdr>
    </w:div>
    <w:div w:id="1838760969">
      <w:bodyDiv w:val="1"/>
      <w:marLeft w:val="0"/>
      <w:marRight w:val="0"/>
      <w:marTop w:val="0"/>
      <w:marBottom w:val="0"/>
      <w:divBdr>
        <w:top w:val="none" w:sz="0" w:space="0" w:color="auto"/>
        <w:left w:val="none" w:sz="0" w:space="0" w:color="auto"/>
        <w:bottom w:val="none" w:sz="0" w:space="0" w:color="auto"/>
        <w:right w:val="none" w:sz="0" w:space="0" w:color="auto"/>
      </w:divBdr>
    </w:div>
    <w:div w:id="1838768864">
      <w:bodyDiv w:val="1"/>
      <w:marLeft w:val="0"/>
      <w:marRight w:val="0"/>
      <w:marTop w:val="0"/>
      <w:marBottom w:val="0"/>
      <w:divBdr>
        <w:top w:val="none" w:sz="0" w:space="0" w:color="auto"/>
        <w:left w:val="none" w:sz="0" w:space="0" w:color="auto"/>
        <w:bottom w:val="none" w:sz="0" w:space="0" w:color="auto"/>
        <w:right w:val="none" w:sz="0" w:space="0" w:color="auto"/>
      </w:divBdr>
    </w:div>
    <w:div w:id="1839033435">
      <w:bodyDiv w:val="1"/>
      <w:marLeft w:val="0"/>
      <w:marRight w:val="0"/>
      <w:marTop w:val="0"/>
      <w:marBottom w:val="0"/>
      <w:divBdr>
        <w:top w:val="none" w:sz="0" w:space="0" w:color="auto"/>
        <w:left w:val="none" w:sz="0" w:space="0" w:color="auto"/>
        <w:bottom w:val="none" w:sz="0" w:space="0" w:color="auto"/>
        <w:right w:val="none" w:sz="0" w:space="0" w:color="auto"/>
      </w:divBdr>
    </w:div>
    <w:div w:id="1839078367">
      <w:bodyDiv w:val="1"/>
      <w:marLeft w:val="0"/>
      <w:marRight w:val="0"/>
      <w:marTop w:val="0"/>
      <w:marBottom w:val="0"/>
      <w:divBdr>
        <w:top w:val="none" w:sz="0" w:space="0" w:color="auto"/>
        <w:left w:val="none" w:sz="0" w:space="0" w:color="auto"/>
        <w:bottom w:val="none" w:sz="0" w:space="0" w:color="auto"/>
        <w:right w:val="none" w:sz="0" w:space="0" w:color="auto"/>
      </w:divBdr>
    </w:div>
    <w:div w:id="1839156161">
      <w:bodyDiv w:val="1"/>
      <w:marLeft w:val="0"/>
      <w:marRight w:val="0"/>
      <w:marTop w:val="0"/>
      <w:marBottom w:val="0"/>
      <w:divBdr>
        <w:top w:val="none" w:sz="0" w:space="0" w:color="auto"/>
        <w:left w:val="none" w:sz="0" w:space="0" w:color="auto"/>
        <w:bottom w:val="none" w:sz="0" w:space="0" w:color="auto"/>
        <w:right w:val="none" w:sz="0" w:space="0" w:color="auto"/>
      </w:divBdr>
    </w:div>
    <w:div w:id="1839227451">
      <w:bodyDiv w:val="1"/>
      <w:marLeft w:val="0"/>
      <w:marRight w:val="0"/>
      <w:marTop w:val="0"/>
      <w:marBottom w:val="0"/>
      <w:divBdr>
        <w:top w:val="none" w:sz="0" w:space="0" w:color="auto"/>
        <w:left w:val="none" w:sz="0" w:space="0" w:color="auto"/>
        <w:bottom w:val="none" w:sz="0" w:space="0" w:color="auto"/>
        <w:right w:val="none" w:sz="0" w:space="0" w:color="auto"/>
      </w:divBdr>
    </w:div>
    <w:div w:id="1839228717">
      <w:bodyDiv w:val="1"/>
      <w:marLeft w:val="0"/>
      <w:marRight w:val="0"/>
      <w:marTop w:val="0"/>
      <w:marBottom w:val="0"/>
      <w:divBdr>
        <w:top w:val="none" w:sz="0" w:space="0" w:color="auto"/>
        <w:left w:val="none" w:sz="0" w:space="0" w:color="auto"/>
        <w:bottom w:val="none" w:sz="0" w:space="0" w:color="auto"/>
        <w:right w:val="none" w:sz="0" w:space="0" w:color="auto"/>
      </w:divBdr>
    </w:div>
    <w:div w:id="1839229152">
      <w:bodyDiv w:val="1"/>
      <w:marLeft w:val="0"/>
      <w:marRight w:val="0"/>
      <w:marTop w:val="0"/>
      <w:marBottom w:val="0"/>
      <w:divBdr>
        <w:top w:val="none" w:sz="0" w:space="0" w:color="auto"/>
        <w:left w:val="none" w:sz="0" w:space="0" w:color="auto"/>
        <w:bottom w:val="none" w:sz="0" w:space="0" w:color="auto"/>
        <w:right w:val="none" w:sz="0" w:space="0" w:color="auto"/>
      </w:divBdr>
    </w:div>
    <w:div w:id="1839495814">
      <w:bodyDiv w:val="1"/>
      <w:marLeft w:val="0"/>
      <w:marRight w:val="0"/>
      <w:marTop w:val="0"/>
      <w:marBottom w:val="0"/>
      <w:divBdr>
        <w:top w:val="none" w:sz="0" w:space="0" w:color="auto"/>
        <w:left w:val="none" w:sz="0" w:space="0" w:color="auto"/>
        <w:bottom w:val="none" w:sz="0" w:space="0" w:color="auto"/>
        <w:right w:val="none" w:sz="0" w:space="0" w:color="auto"/>
      </w:divBdr>
    </w:div>
    <w:div w:id="1839609782">
      <w:bodyDiv w:val="1"/>
      <w:marLeft w:val="0"/>
      <w:marRight w:val="0"/>
      <w:marTop w:val="0"/>
      <w:marBottom w:val="0"/>
      <w:divBdr>
        <w:top w:val="none" w:sz="0" w:space="0" w:color="auto"/>
        <w:left w:val="none" w:sz="0" w:space="0" w:color="auto"/>
        <w:bottom w:val="none" w:sz="0" w:space="0" w:color="auto"/>
        <w:right w:val="none" w:sz="0" w:space="0" w:color="auto"/>
      </w:divBdr>
    </w:div>
    <w:div w:id="1839686663">
      <w:bodyDiv w:val="1"/>
      <w:marLeft w:val="0"/>
      <w:marRight w:val="0"/>
      <w:marTop w:val="0"/>
      <w:marBottom w:val="0"/>
      <w:divBdr>
        <w:top w:val="none" w:sz="0" w:space="0" w:color="auto"/>
        <w:left w:val="none" w:sz="0" w:space="0" w:color="auto"/>
        <w:bottom w:val="none" w:sz="0" w:space="0" w:color="auto"/>
        <w:right w:val="none" w:sz="0" w:space="0" w:color="auto"/>
      </w:divBdr>
    </w:div>
    <w:div w:id="1839729362">
      <w:bodyDiv w:val="1"/>
      <w:marLeft w:val="0"/>
      <w:marRight w:val="0"/>
      <w:marTop w:val="0"/>
      <w:marBottom w:val="0"/>
      <w:divBdr>
        <w:top w:val="none" w:sz="0" w:space="0" w:color="auto"/>
        <w:left w:val="none" w:sz="0" w:space="0" w:color="auto"/>
        <w:bottom w:val="none" w:sz="0" w:space="0" w:color="auto"/>
        <w:right w:val="none" w:sz="0" w:space="0" w:color="auto"/>
      </w:divBdr>
    </w:div>
    <w:div w:id="1840004493">
      <w:bodyDiv w:val="1"/>
      <w:marLeft w:val="0"/>
      <w:marRight w:val="0"/>
      <w:marTop w:val="0"/>
      <w:marBottom w:val="0"/>
      <w:divBdr>
        <w:top w:val="none" w:sz="0" w:space="0" w:color="auto"/>
        <w:left w:val="none" w:sz="0" w:space="0" w:color="auto"/>
        <w:bottom w:val="none" w:sz="0" w:space="0" w:color="auto"/>
        <w:right w:val="none" w:sz="0" w:space="0" w:color="auto"/>
      </w:divBdr>
    </w:div>
    <w:div w:id="1840344306">
      <w:bodyDiv w:val="1"/>
      <w:marLeft w:val="0"/>
      <w:marRight w:val="0"/>
      <w:marTop w:val="0"/>
      <w:marBottom w:val="0"/>
      <w:divBdr>
        <w:top w:val="none" w:sz="0" w:space="0" w:color="auto"/>
        <w:left w:val="none" w:sz="0" w:space="0" w:color="auto"/>
        <w:bottom w:val="none" w:sz="0" w:space="0" w:color="auto"/>
        <w:right w:val="none" w:sz="0" w:space="0" w:color="auto"/>
      </w:divBdr>
    </w:div>
    <w:div w:id="1840465186">
      <w:bodyDiv w:val="1"/>
      <w:marLeft w:val="0"/>
      <w:marRight w:val="0"/>
      <w:marTop w:val="0"/>
      <w:marBottom w:val="0"/>
      <w:divBdr>
        <w:top w:val="none" w:sz="0" w:space="0" w:color="auto"/>
        <w:left w:val="none" w:sz="0" w:space="0" w:color="auto"/>
        <w:bottom w:val="none" w:sz="0" w:space="0" w:color="auto"/>
        <w:right w:val="none" w:sz="0" w:space="0" w:color="auto"/>
      </w:divBdr>
    </w:div>
    <w:div w:id="1840651562">
      <w:bodyDiv w:val="1"/>
      <w:marLeft w:val="0"/>
      <w:marRight w:val="0"/>
      <w:marTop w:val="0"/>
      <w:marBottom w:val="0"/>
      <w:divBdr>
        <w:top w:val="none" w:sz="0" w:space="0" w:color="auto"/>
        <w:left w:val="none" w:sz="0" w:space="0" w:color="auto"/>
        <w:bottom w:val="none" w:sz="0" w:space="0" w:color="auto"/>
        <w:right w:val="none" w:sz="0" w:space="0" w:color="auto"/>
      </w:divBdr>
    </w:div>
    <w:div w:id="1840728962">
      <w:bodyDiv w:val="1"/>
      <w:marLeft w:val="0"/>
      <w:marRight w:val="0"/>
      <w:marTop w:val="0"/>
      <w:marBottom w:val="0"/>
      <w:divBdr>
        <w:top w:val="none" w:sz="0" w:space="0" w:color="auto"/>
        <w:left w:val="none" w:sz="0" w:space="0" w:color="auto"/>
        <w:bottom w:val="none" w:sz="0" w:space="0" w:color="auto"/>
        <w:right w:val="none" w:sz="0" w:space="0" w:color="auto"/>
      </w:divBdr>
    </w:div>
    <w:div w:id="1841000177">
      <w:bodyDiv w:val="1"/>
      <w:marLeft w:val="0"/>
      <w:marRight w:val="0"/>
      <w:marTop w:val="0"/>
      <w:marBottom w:val="0"/>
      <w:divBdr>
        <w:top w:val="none" w:sz="0" w:space="0" w:color="auto"/>
        <w:left w:val="none" w:sz="0" w:space="0" w:color="auto"/>
        <w:bottom w:val="none" w:sz="0" w:space="0" w:color="auto"/>
        <w:right w:val="none" w:sz="0" w:space="0" w:color="auto"/>
      </w:divBdr>
    </w:div>
    <w:div w:id="1841116913">
      <w:bodyDiv w:val="1"/>
      <w:marLeft w:val="0"/>
      <w:marRight w:val="0"/>
      <w:marTop w:val="0"/>
      <w:marBottom w:val="0"/>
      <w:divBdr>
        <w:top w:val="none" w:sz="0" w:space="0" w:color="auto"/>
        <w:left w:val="none" w:sz="0" w:space="0" w:color="auto"/>
        <w:bottom w:val="none" w:sz="0" w:space="0" w:color="auto"/>
        <w:right w:val="none" w:sz="0" w:space="0" w:color="auto"/>
      </w:divBdr>
    </w:div>
    <w:div w:id="1841234534">
      <w:bodyDiv w:val="1"/>
      <w:marLeft w:val="0"/>
      <w:marRight w:val="0"/>
      <w:marTop w:val="0"/>
      <w:marBottom w:val="0"/>
      <w:divBdr>
        <w:top w:val="none" w:sz="0" w:space="0" w:color="auto"/>
        <w:left w:val="none" w:sz="0" w:space="0" w:color="auto"/>
        <w:bottom w:val="none" w:sz="0" w:space="0" w:color="auto"/>
        <w:right w:val="none" w:sz="0" w:space="0" w:color="auto"/>
      </w:divBdr>
    </w:div>
    <w:div w:id="1841314701">
      <w:bodyDiv w:val="1"/>
      <w:marLeft w:val="0"/>
      <w:marRight w:val="0"/>
      <w:marTop w:val="0"/>
      <w:marBottom w:val="0"/>
      <w:divBdr>
        <w:top w:val="none" w:sz="0" w:space="0" w:color="auto"/>
        <w:left w:val="none" w:sz="0" w:space="0" w:color="auto"/>
        <w:bottom w:val="none" w:sz="0" w:space="0" w:color="auto"/>
        <w:right w:val="none" w:sz="0" w:space="0" w:color="auto"/>
      </w:divBdr>
    </w:div>
    <w:div w:id="1841506634">
      <w:bodyDiv w:val="1"/>
      <w:marLeft w:val="0"/>
      <w:marRight w:val="0"/>
      <w:marTop w:val="0"/>
      <w:marBottom w:val="0"/>
      <w:divBdr>
        <w:top w:val="none" w:sz="0" w:space="0" w:color="auto"/>
        <w:left w:val="none" w:sz="0" w:space="0" w:color="auto"/>
        <w:bottom w:val="none" w:sz="0" w:space="0" w:color="auto"/>
        <w:right w:val="none" w:sz="0" w:space="0" w:color="auto"/>
      </w:divBdr>
    </w:div>
    <w:div w:id="1841579425">
      <w:bodyDiv w:val="1"/>
      <w:marLeft w:val="0"/>
      <w:marRight w:val="0"/>
      <w:marTop w:val="0"/>
      <w:marBottom w:val="0"/>
      <w:divBdr>
        <w:top w:val="none" w:sz="0" w:space="0" w:color="auto"/>
        <w:left w:val="none" w:sz="0" w:space="0" w:color="auto"/>
        <w:bottom w:val="none" w:sz="0" w:space="0" w:color="auto"/>
        <w:right w:val="none" w:sz="0" w:space="0" w:color="auto"/>
      </w:divBdr>
    </w:div>
    <w:div w:id="1841653071">
      <w:bodyDiv w:val="1"/>
      <w:marLeft w:val="0"/>
      <w:marRight w:val="0"/>
      <w:marTop w:val="0"/>
      <w:marBottom w:val="0"/>
      <w:divBdr>
        <w:top w:val="none" w:sz="0" w:space="0" w:color="auto"/>
        <w:left w:val="none" w:sz="0" w:space="0" w:color="auto"/>
        <w:bottom w:val="none" w:sz="0" w:space="0" w:color="auto"/>
        <w:right w:val="none" w:sz="0" w:space="0" w:color="auto"/>
      </w:divBdr>
    </w:div>
    <w:div w:id="1842156500">
      <w:bodyDiv w:val="1"/>
      <w:marLeft w:val="0"/>
      <w:marRight w:val="0"/>
      <w:marTop w:val="0"/>
      <w:marBottom w:val="0"/>
      <w:divBdr>
        <w:top w:val="none" w:sz="0" w:space="0" w:color="auto"/>
        <w:left w:val="none" w:sz="0" w:space="0" w:color="auto"/>
        <w:bottom w:val="none" w:sz="0" w:space="0" w:color="auto"/>
        <w:right w:val="none" w:sz="0" w:space="0" w:color="auto"/>
      </w:divBdr>
    </w:div>
    <w:div w:id="1842234848">
      <w:bodyDiv w:val="1"/>
      <w:marLeft w:val="0"/>
      <w:marRight w:val="0"/>
      <w:marTop w:val="0"/>
      <w:marBottom w:val="0"/>
      <w:divBdr>
        <w:top w:val="none" w:sz="0" w:space="0" w:color="auto"/>
        <w:left w:val="none" w:sz="0" w:space="0" w:color="auto"/>
        <w:bottom w:val="none" w:sz="0" w:space="0" w:color="auto"/>
        <w:right w:val="none" w:sz="0" w:space="0" w:color="auto"/>
      </w:divBdr>
    </w:div>
    <w:div w:id="1842499809">
      <w:bodyDiv w:val="1"/>
      <w:marLeft w:val="0"/>
      <w:marRight w:val="0"/>
      <w:marTop w:val="0"/>
      <w:marBottom w:val="0"/>
      <w:divBdr>
        <w:top w:val="none" w:sz="0" w:space="0" w:color="auto"/>
        <w:left w:val="none" w:sz="0" w:space="0" w:color="auto"/>
        <w:bottom w:val="none" w:sz="0" w:space="0" w:color="auto"/>
        <w:right w:val="none" w:sz="0" w:space="0" w:color="auto"/>
      </w:divBdr>
    </w:div>
    <w:div w:id="1842622821">
      <w:bodyDiv w:val="1"/>
      <w:marLeft w:val="0"/>
      <w:marRight w:val="0"/>
      <w:marTop w:val="0"/>
      <w:marBottom w:val="0"/>
      <w:divBdr>
        <w:top w:val="none" w:sz="0" w:space="0" w:color="auto"/>
        <w:left w:val="none" w:sz="0" w:space="0" w:color="auto"/>
        <w:bottom w:val="none" w:sz="0" w:space="0" w:color="auto"/>
        <w:right w:val="none" w:sz="0" w:space="0" w:color="auto"/>
      </w:divBdr>
    </w:div>
    <w:div w:id="1842966930">
      <w:bodyDiv w:val="1"/>
      <w:marLeft w:val="0"/>
      <w:marRight w:val="0"/>
      <w:marTop w:val="0"/>
      <w:marBottom w:val="0"/>
      <w:divBdr>
        <w:top w:val="none" w:sz="0" w:space="0" w:color="auto"/>
        <w:left w:val="none" w:sz="0" w:space="0" w:color="auto"/>
        <w:bottom w:val="none" w:sz="0" w:space="0" w:color="auto"/>
        <w:right w:val="none" w:sz="0" w:space="0" w:color="auto"/>
      </w:divBdr>
    </w:div>
    <w:div w:id="1843347738">
      <w:bodyDiv w:val="1"/>
      <w:marLeft w:val="0"/>
      <w:marRight w:val="0"/>
      <w:marTop w:val="0"/>
      <w:marBottom w:val="0"/>
      <w:divBdr>
        <w:top w:val="none" w:sz="0" w:space="0" w:color="auto"/>
        <w:left w:val="none" w:sz="0" w:space="0" w:color="auto"/>
        <w:bottom w:val="none" w:sz="0" w:space="0" w:color="auto"/>
        <w:right w:val="none" w:sz="0" w:space="0" w:color="auto"/>
      </w:divBdr>
    </w:div>
    <w:div w:id="1843817044">
      <w:bodyDiv w:val="1"/>
      <w:marLeft w:val="0"/>
      <w:marRight w:val="0"/>
      <w:marTop w:val="0"/>
      <w:marBottom w:val="0"/>
      <w:divBdr>
        <w:top w:val="none" w:sz="0" w:space="0" w:color="auto"/>
        <w:left w:val="none" w:sz="0" w:space="0" w:color="auto"/>
        <w:bottom w:val="none" w:sz="0" w:space="0" w:color="auto"/>
        <w:right w:val="none" w:sz="0" w:space="0" w:color="auto"/>
      </w:divBdr>
    </w:div>
    <w:div w:id="1844591935">
      <w:bodyDiv w:val="1"/>
      <w:marLeft w:val="0"/>
      <w:marRight w:val="0"/>
      <w:marTop w:val="0"/>
      <w:marBottom w:val="0"/>
      <w:divBdr>
        <w:top w:val="none" w:sz="0" w:space="0" w:color="auto"/>
        <w:left w:val="none" w:sz="0" w:space="0" w:color="auto"/>
        <w:bottom w:val="none" w:sz="0" w:space="0" w:color="auto"/>
        <w:right w:val="none" w:sz="0" w:space="0" w:color="auto"/>
      </w:divBdr>
    </w:div>
    <w:div w:id="1844855964">
      <w:bodyDiv w:val="1"/>
      <w:marLeft w:val="0"/>
      <w:marRight w:val="0"/>
      <w:marTop w:val="0"/>
      <w:marBottom w:val="0"/>
      <w:divBdr>
        <w:top w:val="none" w:sz="0" w:space="0" w:color="auto"/>
        <w:left w:val="none" w:sz="0" w:space="0" w:color="auto"/>
        <w:bottom w:val="none" w:sz="0" w:space="0" w:color="auto"/>
        <w:right w:val="none" w:sz="0" w:space="0" w:color="auto"/>
      </w:divBdr>
    </w:div>
    <w:div w:id="1844857260">
      <w:bodyDiv w:val="1"/>
      <w:marLeft w:val="0"/>
      <w:marRight w:val="0"/>
      <w:marTop w:val="0"/>
      <w:marBottom w:val="0"/>
      <w:divBdr>
        <w:top w:val="none" w:sz="0" w:space="0" w:color="auto"/>
        <w:left w:val="none" w:sz="0" w:space="0" w:color="auto"/>
        <w:bottom w:val="none" w:sz="0" w:space="0" w:color="auto"/>
        <w:right w:val="none" w:sz="0" w:space="0" w:color="auto"/>
      </w:divBdr>
    </w:div>
    <w:div w:id="1844930056">
      <w:bodyDiv w:val="1"/>
      <w:marLeft w:val="0"/>
      <w:marRight w:val="0"/>
      <w:marTop w:val="0"/>
      <w:marBottom w:val="0"/>
      <w:divBdr>
        <w:top w:val="none" w:sz="0" w:space="0" w:color="auto"/>
        <w:left w:val="none" w:sz="0" w:space="0" w:color="auto"/>
        <w:bottom w:val="none" w:sz="0" w:space="0" w:color="auto"/>
        <w:right w:val="none" w:sz="0" w:space="0" w:color="auto"/>
      </w:divBdr>
    </w:div>
    <w:div w:id="1845053390">
      <w:bodyDiv w:val="1"/>
      <w:marLeft w:val="0"/>
      <w:marRight w:val="0"/>
      <w:marTop w:val="0"/>
      <w:marBottom w:val="0"/>
      <w:divBdr>
        <w:top w:val="none" w:sz="0" w:space="0" w:color="auto"/>
        <w:left w:val="none" w:sz="0" w:space="0" w:color="auto"/>
        <w:bottom w:val="none" w:sz="0" w:space="0" w:color="auto"/>
        <w:right w:val="none" w:sz="0" w:space="0" w:color="auto"/>
      </w:divBdr>
    </w:div>
    <w:div w:id="1845585884">
      <w:bodyDiv w:val="1"/>
      <w:marLeft w:val="0"/>
      <w:marRight w:val="0"/>
      <w:marTop w:val="0"/>
      <w:marBottom w:val="0"/>
      <w:divBdr>
        <w:top w:val="none" w:sz="0" w:space="0" w:color="auto"/>
        <w:left w:val="none" w:sz="0" w:space="0" w:color="auto"/>
        <w:bottom w:val="none" w:sz="0" w:space="0" w:color="auto"/>
        <w:right w:val="none" w:sz="0" w:space="0" w:color="auto"/>
      </w:divBdr>
    </w:div>
    <w:div w:id="1845974372">
      <w:bodyDiv w:val="1"/>
      <w:marLeft w:val="0"/>
      <w:marRight w:val="0"/>
      <w:marTop w:val="0"/>
      <w:marBottom w:val="0"/>
      <w:divBdr>
        <w:top w:val="none" w:sz="0" w:space="0" w:color="auto"/>
        <w:left w:val="none" w:sz="0" w:space="0" w:color="auto"/>
        <w:bottom w:val="none" w:sz="0" w:space="0" w:color="auto"/>
        <w:right w:val="none" w:sz="0" w:space="0" w:color="auto"/>
      </w:divBdr>
    </w:div>
    <w:div w:id="1845976890">
      <w:bodyDiv w:val="1"/>
      <w:marLeft w:val="0"/>
      <w:marRight w:val="0"/>
      <w:marTop w:val="0"/>
      <w:marBottom w:val="0"/>
      <w:divBdr>
        <w:top w:val="none" w:sz="0" w:space="0" w:color="auto"/>
        <w:left w:val="none" w:sz="0" w:space="0" w:color="auto"/>
        <w:bottom w:val="none" w:sz="0" w:space="0" w:color="auto"/>
        <w:right w:val="none" w:sz="0" w:space="0" w:color="auto"/>
      </w:divBdr>
    </w:div>
    <w:div w:id="1846360012">
      <w:bodyDiv w:val="1"/>
      <w:marLeft w:val="0"/>
      <w:marRight w:val="0"/>
      <w:marTop w:val="0"/>
      <w:marBottom w:val="0"/>
      <w:divBdr>
        <w:top w:val="none" w:sz="0" w:space="0" w:color="auto"/>
        <w:left w:val="none" w:sz="0" w:space="0" w:color="auto"/>
        <w:bottom w:val="none" w:sz="0" w:space="0" w:color="auto"/>
        <w:right w:val="none" w:sz="0" w:space="0" w:color="auto"/>
      </w:divBdr>
    </w:div>
    <w:div w:id="1846548987">
      <w:bodyDiv w:val="1"/>
      <w:marLeft w:val="0"/>
      <w:marRight w:val="0"/>
      <w:marTop w:val="0"/>
      <w:marBottom w:val="0"/>
      <w:divBdr>
        <w:top w:val="none" w:sz="0" w:space="0" w:color="auto"/>
        <w:left w:val="none" w:sz="0" w:space="0" w:color="auto"/>
        <w:bottom w:val="none" w:sz="0" w:space="0" w:color="auto"/>
        <w:right w:val="none" w:sz="0" w:space="0" w:color="auto"/>
      </w:divBdr>
    </w:div>
    <w:div w:id="1846550866">
      <w:bodyDiv w:val="1"/>
      <w:marLeft w:val="0"/>
      <w:marRight w:val="0"/>
      <w:marTop w:val="0"/>
      <w:marBottom w:val="0"/>
      <w:divBdr>
        <w:top w:val="none" w:sz="0" w:space="0" w:color="auto"/>
        <w:left w:val="none" w:sz="0" w:space="0" w:color="auto"/>
        <w:bottom w:val="none" w:sz="0" w:space="0" w:color="auto"/>
        <w:right w:val="none" w:sz="0" w:space="0" w:color="auto"/>
      </w:divBdr>
    </w:div>
    <w:div w:id="1846626260">
      <w:bodyDiv w:val="1"/>
      <w:marLeft w:val="0"/>
      <w:marRight w:val="0"/>
      <w:marTop w:val="0"/>
      <w:marBottom w:val="0"/>
      <w:divBdr>
        <w:top w:val="none" w:sz="0" w:space="0" w:color="auto"/>
        <w:left w:val="none" w:sz="0" w:space="0" w:color="auto"/>
        <w:bottom w:val="none" w:sz="0" w:space="0" w:color="auto"/>
        <w:right w:val="none" w:sz="0" w:space="0" w:color="auto"/>
      </w:divBdr>
    </w:div>
    <w:div w:id="1846894632">
      <w:bodyDiv w:val="1"/>
      <w:marLeft w:val="0"/>
      <w:marRight w:val="0"/>
      <w:marTop w:val="0"/>
      <w:marBottom w:val="0"/>
      <w:divBdr>
        <w:top w:val="none" w:sz="0" w:space="0" w:color="auto"/>
        <w:left w:val="none" w:sz="0" w:space="0" w:color="auto"/>
        <w:bottom w:val="none" w:sz="0" w:space="0" w:color="auto"/>
        <w:right w:val="none" w:sz="0" w:space="0" w:color="auto"/>
      </w:divBdr>
    </w:div>
    <w:div w:id="1846900332">
      <w:bodyDiv w:val="1"/>
      <w:marLeft w:val="0"/>
      <w:marRight w:val="0"/>
      <w:marTop w:val="0"/>
      <w:marBottom w:val="0"/>
      <w:divBdr>
        <w:top w:val="none" w:sz="0" w:space="0" w:color="auto"/>
        <w:left w:val="none" w:sz="0" w:space="0" w:color="auto"/>
        <w:bottom w:val="none" w:sz="0" w:space="0" w:color="auto"/>
        <w:right w:val="none" w:sz="0" w:space="0" w:color="auto"/>
      </w:divBdr>
    </w:div>
    <w:div w:id="1846944299">
      <w:bodyDiv w:val="1"/>
      <w:marLeft w:val="0"/>
      <w:marRight w:val="0"/>
      <w:marTop w:val="0"/>
      <w:marBottom w:val="0"/>
      <w:divBdr>
        <w:top w:val="none" w:sz="0" w:space="0" w:color="auto"/>
        <w:left w:val="none" w:sz="0" w:space="0" w:color="auto"/>
        <w:bottom w:val="none" w:sz="0" w:space="0" w:color="auto"/>
        <w:right w:val="none" w:sz="0" w:space="0" w:color="auto"/>
      </w:divBdr>
    </w:div>
    <w:div w:id="1847088763">
      <w:bodyDiv w:val="1"/>
      <w:marLeft w:val="0"/>
      <w:marRight w:val="0"/>
      <w:marTop w:val="0"/>
      <w:marBottom w:val="0"/>
      <w:divBdr>
        <w:top w:val="none" w:sz="0" w:space="0" w:color="auto"/>
        <w:left w:val="none" w:sz="0" w:space="0" w:color="auto"/>
        <w:bottom w:val="none" w:sz="0" w:space="0" w:color="auto"/>
        <w:right w:val="none" w:sz="0" w:space="0" w:color="auto"/>
      </w:divBdr>
    </w:div>
    <w:div w:id="1847406542">
      <w:bodyDiv w:val="1"/>
      <w:marLeft w:val="0"/>
      <w:marRight w:val="0"/>
      <w:marTop w:val="0"/>
      <w:marBottom w:val="0"/>
      <w:divBdr>
        <w:top w:val="none" w:sz="0" w:space="0" w:color="auto"/>
        <w:left w:val="none" w:sz="0" w:space="0" w:color="auto"/>
        <w:bottom w:val="none" w:sz="0" w:space="0" w:color="auto"/>
        <w:right w:val="none" w:sz="0" w:space="0" w:color="auto"/>
      </w:divBdr>
    </w:div>
    <w:div w:id="1848129572">
      <w:bodyDiv w:val="1"/>
      <w:marLeft w:val="0"/>
      <w:marRight w:val="0"/>
      <w:marTop w:val="0"/>
      <w:marBottom w:val="0"/>
      <w:divBdr>
        <w:top w:val="none" w:sz="0" w:space="0" w:color="auto"/>
        <w:left w:val="none" w:sz="0" w:space="0" w:color="auto"/>
        <w:bottom w:val="none" w:sz="0" w:space="0" w:color="auto"/>
        <w:right w:val="none" w:sz="0" w:space="0" w:color="auto"/>
      </w:divBdr>
    </w:div>
    <w:div w:id="1849173113">
      <w:bodyDiv w:val="1"/>
      <w:marLeft w:val="0"/>
      <w:marRight w:val="0"/>
      <w:marTop w:val="0"/>
      <w:marBottom w:val="0"/>
      <w:divBdr>
        <w:top w:val="none" w:sz="0" w:space="0" w:color="auto"/>
        <w:left w:val="none" w:sz="0" w:space="0" w:color="auto"/>
        <w:bottom w:val="none" w:sz="0" w:space="0" w:color="auto"/>
        <w:right w:val="none" w:sz="0" w:space="0" w:color="auto"/>
      </w:divBdr>
    </w:div>
    <w:div w:id="1849248482">
      <w:bodyDiv w:val="1"/>
      <w:marLeft w:val="0"/>
      <w:marRight w:val="0"/>
      <w:marTop w:val="0"/>
      <w:marBottom w:val="0"/>
      <w:divBdr>
        <w:top w:val="none" w:sz="0" w:space="0" w:color="auto"/>
        <w:left w:val="none" w:sz="0" w:space="0" w:color="auto"/>
        <w:bottom w:val="none" w:sz="0" w:space="0" w:color="auto"/>
        <w:right w:val="none" w:sz="0" w:space="0" w:color="auto"/>
      </w:divBdr>
    </w:div>
    <w:div w:id="1849324723">
      <w:bodyDiv w:val="1"/>
      <w:marLeft w:val="0"/>
      <w:marRight w:val="0"/>
      <w:marTop w:val="0"/>
      <w:marBottom w:val="0"/>
      <w:divBdr>
        <w:top w:val="none" w:sz="0" w:space="0" w:color="auto"/>
        <w:left w:val="none" w:sz="0" w:space="0" w:color="auto"/>
        <w:bottom w:val="none" w:sz="0" w:space="0" w:color="auto"/>
        <w:right w:val="none" w:sz="0" w:space="0" w:color="auto"/>
      </w:divBdr>
    </w:div>
    <w:div w:id="1849367345">
      <w:bodyDiv w:val="1"/>
      <w:marLeft w:val="0"/>
      <w:marRight w:val="0"/>
      <w:marTop w:val="0"/>
      <w:marBottom w:val="0"/>
      <w:divBdr>
        <w:top w:val="none" w:sz="0" w:space="0" w:color="auto"/>
        <w:left w:val="none" w:sz="0" w:space="0" w:color="auto"/>
        <w:bottom w:val="none" w:sz="0" w:space="0" w:color="auto"/>
        <w:right w:val="none" w:sz="0" w:space="0" w:color="auto"/>
      </w:divBdr>
    </w:div>
    <w:div w:id="1849563121">
      <w:bodyDiv w:val="1"/>
      <w:marLeft w:val="0"/>
      <w:marRight w:val="0"/>
      <w:marTop w:val="0"/>
      <w:marBottom w:val="0"/>
      <w:divBdr>
        <w:top w:val="none" w:sz="0" w:space="0" w:color="auto"/>
        <w:left w:val="none" w:sz="0" w:space="0" w:color="auto"/>
        <w:bottom w:val="none" w:sz="0" w:space="0" w:color="auto"/>
        <w:right w:val="none" w:sz="0" w:space="0" w:color="auto"/>
      </w:divBdr>
    </w:div>
    <w:div w:id="1850220594">
      <w:bodyDiv w:val="1"/>
      <w:marLeft w:val="0"/>
      <w:marRight w:val="0"/>
      <w:marTop w:val="0"/>
      <w:marBottom w:val="0"/>
      <w:divBdr>
        <w:top w:val="none" w:sz="0" w:space="0" w:color="auto"/>
        <w:left w:val="none" w:sz="0" w:space="0" w:color="auto"/>
        <w:bottom w:val="none" w:sz="0" w:space="0" w:color="auto"/>
        <w:right w:val="none" w:sz="0" w:space="0" w:color="auto"/>
      </w:divBdr>
    </w:div>
    <w:div w:id="1850483303">
      <w:bodyDiv w:val="1"/>
      <w:marLeft w:val="0"/>
      <w:marRight w:val="0"/>
      <w:marTop w:val="0"/>
      <w:marBottom w:val="0"/>
      <w:divBdr>
        <w:top w:val="none" w:sz="0" w:space="0" w:color="auto"/>
        <w:left w:val="none" w:sz="0" w:space="0" w:color="auto"/>
        <w:bottom w:val="none" w:sz="0" w:space="0" w:color="auto"/>
        <w:right w:val="none" w:sz="0" w:space="0" w:color="auto"/>
      </w:divBdr>
    </w:div>
    <w:div w:id="1850634466">
      <w:bodyDiv w:val="1"/>
      <w:marLeft w:val="0"/>
      <w:marRight w:val="0"/>
      <w:marTop w:val="0"/>
      <w:marBottom w:val="0"/>
      <w:divBdr>
        <w:top w:val="none" w:sz="0" w:space="0" w:color="auto"/>
        <w:left w:val="none" w:sz="0" w:space="0" w:color="auto"/>
        <w:bottom w:val="none" w:sz="0" w:space="0" w:color="auto"/>
        <w:right w:val="none" w:sz="0" w:space="0" w:color="auto"/>
      </w:divBdr>
    </w:div>
    <w:div w:id="1850825889">
      <w:bodyDiv w:val="1"/>
      <w:marLeft w:val="0"/>
      <w:marRight w:val="0"/>
      <w:marTop w:val="0"/>
      <w:marBottom w:val="0"/>
      <w:divBdr>
        <w:top w:val="none" w:sz="0" w:space="0" w:color="auto"/>
        <w:left w:val="none" w:sz="0" w:space="0" w:color="auto"/>
        <w:bottom w:val="none" w:sz="0" w:space="0" w:color="auto"/>
        <w:right w:val="none" w:sz="0" w:space="0" w:color="auto"/>
      </w:divBdr>
    </w:div>
    <w:div w:id="1851017557">
      <w:bodyDiv w:val="1"/>
      <w:marLeft w:val="0"/>
      <w:marRight w:val="0"/>
      <w:marTop w:val="0"/>
      <w:marBottom w:val="0"/>
      <w:divBdr>
        <w:top w:val="none" w:sz="0" w:space="0" w:color="auto"/>
        <w:left w:val="none" w:sz="0" w:space="0" w:color="auto"/>
        <w:bottom w:val="none" w:sz="0" w:space="0" w:color="auto"/>
        <w:right w:val="none" w:sz="0" w:space="0" w:color="auto"/>
      </w:divBdr>
    </w:div>
    <w:div w:id="1851329736">
      <w:bodyDiv w:val="1"/>
      <w:marLeft w:val="0"/>
      <w:marRight w:val="0"/>
      <w:marTop w:val="0"/>
      <w:marBottom w:val="0"/>
      <w:divBdr>
        <w:top w:val="none" w:sz="0" w:space="0" w:color="auto"/>
        <w:left w:val="none" w:sz="0" w:space="0" w:color="auto"/>
        <w:bottom w:val="none" w:sz="0" w:space="0" w:color="auto"/>
        <w:right w:val="none" w:sz="0" w:space="0" w:color="auto"/>
      </w:divBdr>
    </w:div>
    <w:div w:id="1851527021">
      <w:bodyDiv w:val="1"/>
      <w:marLeft w:val="0"/>
      <w:marRight w:val="0"/>
      <w:marTop w:val="0"/>
      <w:marBottom w:val="0"/>
      <w:divBdr>
        <w:top w:val="none" w:sz="0" w:space="0" w:color="auto"/>
        <w:left w:val="none" w:sz="0" w:space="0" w:color="auto"/>
        <w:bottom w:val="none" w:sz="0" w:space="0" w:color="auto"/>
        <w:right w:val="none" w:sz="0" w:space="0" w:color="auto"/>
      </w:divBdr>
    </w:div>
    <w:div w:id="1851867559">
      <w:bodyDiv w:val="1"/>
      <w:marLeft w:val="0"/>
      <w:marRight w:val="0"/>
      <w:marTop w:val="0"/>
      <w:marBottom w:val="0"/>
      <w:divBdr>
        <w:top w:val="none" w:sz="0" w:space="0" w:color="auto"/>
        <w:left w:val="none" w:sz="0" w:space="0" w:color="auto"/>
        <w:bottom w:val="none" w:sz="0" w:space="0" w:color="auto"/>
        <w:right w:val="none" w:sz="0" w:space="0" w:color="auto"/>
      </w:divBdr>
    </w:div>
    <w:div w:id="1852183145">
      <w:bodyDiv w:val="1"/>
      <w:marLeft w:val="0"/>
      <w:marRight w:val="0"/>
      <w:marTop w:val="0"/>
      <w:marBottom w:val="0"/>
      <w:divBdr>
        <w:top w:val="none" w:sz="0" w:space="0" w:color="auto"/>
        <w:left w:val="none" w:sz="0" w:space="0" w:color="auto"/>
        <w:bottom w:val="none" w:sz="0" w:space="0" w:color="auto"/>
        <w:right w:val="none" w:sz="0" w:space="0" w:color="auto"/>
      </w:divBdr>
    </w:div>
    <w:div w:id="1852254013">
      <w:bodyDiv w:val="1"/>
      <w:marLeft w:val="0"/>
      <w:marRight w:val="0"/>
      <w:marTop w:val="0"/>
      <w:marBottom w:val="0"/>
      <w:divBdr>
        <w:top w:val="none" w:sz="0" w:space="0" w:color="auto"/>
        <w:left w:val="none" w:sz="0" w:space="0" w:color="auto"/>
        <w:bottom w:val="none" w:sz="0" w:space="0" w:color="auto"/>
        <w:right w:val="none" w:sz="0" w:space="0" w:color="auto"/>
      </w:divBdr>
    </w:div>
    <w:div w:id="1852333350">
      <w:bodyDiv w:val="1"/>
      <w:marLeft w:val="0"/>
      <w:marRight w:val="0"/>
      <w:marTop w:val="0"/>
      <w:marBottom w:val="0"/>
      <w:divBdr>
        <w:top w:val="none" w:sz="0" w:space="0" w:color="auto"/>
        <w:left w:val="none" w:sz="0" w:space="0" w:color="auto"/>
        <w:bottom w:val="none" w:sz="0" w:space="0" w:color="auto"/>
        <w:right w:val="none" w:sz="0" w:space="0" w:color="auto"/>
      </w:divBdr>
    </w:div>
    <w:div w:id="1852648696">
      <w:bodyDiv w:val="1"/>
      <w:marLeft w:val="0"/>
      <w:marRight w:val="0"/>
      <w:marTop w:val="0"/>
      <w:marBottom w:val="0"/>
      <w:divBdr>
        <w:top w:val="none" w:sz="0" w:space="0" w:color="auto"/>
        <w:left w:val="none" w:sz="0" w:space="0" w:color="auto"/>
        <w:bottom w:val="none" w:sz="0" w:space="0" w:color="auto"/>
        <w:right w:val="none" w:sz="0" w:space="0" w:color="auto"/>
      </w:divBdr>
    </w:div>
    <w:div w:id="1852840279">
      <w:bodyDiv w:val="1"/>
      <w:marLeft w:val="0"/>
      <w:marRight w:val="0"/>
      <w:marTop w:val="0"/>
      <w:marBottom w:val="0"/>
      <w:divBdr>
        <w:top w:val="none" w:sz="0" w:space="0" w:color="auto"/>
        <w:left w:val="none" w:sz="0" w:space="0" w:color="auto"/>
        <w:bottom w:val="none" w:sz="0" w:space="0" w:color="auto"/>
        <w:right w:val="none" w:sz="0" w:space="0" w:color="auto"/>
      </w:divBdr>
    </w:div>
    <w:div w:id="1853454658">
      <w:bodyDiv w:val="1"/>
      <w:marLeft w:val="0"/>
      <w:marRight w:val="0"/>
      <w:marTop w:val="0"/>
      <w:marBottom w:val="0"/>
      <w:divBdr>
        <w:top w:val="none" w:sz="0" w:space="0" w:color="auto"/>
        <w:left w:val="none" w:sz="0" w:space="0" w:color="auto"/>
        <w:bottom w:val="none" w:sz="0" w:space="0" w:color="auto"/>
        <w:right w:val="none" w:sz="0" w:space="0" w:color="auto"/>
      </w:divBdr>
    </w:div>
    <w:div w:id="1853571758">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854371937">
      <w:bodyDiv w:val="1"/>
      <w:marLeft w:val="0"/>
      <w:marRight w:val="0"/>
      <w:marTop w:val="0"/>
      <w:marBottom w:val="0"/>
      <w:divBdr>
        <w:top w:val="none" w:sz="0" w:space="0" w:color="auto"/>
        <w:left w:val="none" w:sz="0" w:space="0" w:color="auto"/>
        <w:bottom w:val="none" w:sz="0" w:space="0" w:color="auto"/>
        <w:right w:val="none" w:sz="0" w:space="0" w:color="auto"/>
      </w:divBdr>
    </w:div>
    <w:div w:id="1854372135">
      <w:bodyDiv w:val="1"/>
      <w:marLeft w:val="0"/>
      <w:marRight w:val="0"/>
      <w:marTop w:val="0"/>
      <w:marBottom w:val="0"/>
      <w:divBdr>
        <w:top w:val="none" w:sz="0" w:space="0" w:color="auto"/>
        <w:left w:val="none" w:sz="0" w:space="0" w:color="auto"/>
        <w:bottom w:val="none" w:sz="0" w:space="0" w:color="auto"/>
        <w:right w:val="none" w:sz="0" w:space="0" w:color="auto"/>
      </w:divBdr>
    </w:div>
    <w:div w:id="1854419007">
      <w:bodyDiv w:val="1"/>
      <w:marLeft w:val="0"/>
      <w:marRight w:val="0"/>
      <w:marTop w:val="0"/>
      <w:marBottom w:val="0"/>
      <w:divBdr>
        <w:top w:val="none" w:sz="0" w:space="0" w:color="auto"/>
        <w:left w:val="none" w:sz="0" w:space="0" w:color="auto"/>
        <w:bottom w:val="none" w:sz="0" w:space="0" w:color="auto"/>
        <w:right w:val="none" w:sz="0" w:space="0" w:color="auto"/>
      </w:divBdr>
    </w:div>
    <w:div w:id="1854685397">
      <w:bodyDiv w:val="1"/>
      <w:marLeft w:val="0"/>
      <w:marRight w:val="0"/>
      <w:marTop w:val="0"/>
      <w:marBottom w:val="0"/>
      <w:divBdr>
        <w:top w:val="none" w:sz="0" w:space="0" w:color="auto"/>
        <w:left w:val="none" w:sz="0" w:space="0" w:color="auto"/>
        <w:bottom w:val="none" w:sz="0" w:space="0" w:color="auto"/>
        <w:right w:val="none" w:sz="0" w:space="0" w:color="auto"/>
      </w:divBdr>
    </w:div>
    <w:div w:id="1854763303">
      <w:bodyDiv w:val="1"/>
      <w:marLeft w:val="0"/>
      <w:marRight w:val="0"/>
      <w:marTop w:val="0"/>
      <w:marBottom w:val="0"/>
      <w:divBdr>
        <w:top w:val="none" w:sz="0" w:space="0" w:color="auto"/>
        <w:left w:val="none" w:sz="0" w:space="0" w:color="auto"/>
        <w:bottom w:val="none" w:sz="0" w:space="0" w:color="auto"/>
        <w:right w:val="none" w:sz="0" w:space="0" w:color="auto"/>
      </w:divBdr>
    </w:div>
    <w:div w:id="1855148010">
      <w:bodyDiv w:val="1"/>
      <w:marLeft w:val="0"/>
      <w:marRight w:val="0"/>
      <w:marTop w:val="0"/>
      <w:marBottom w:val="0"/>
      <w:divBdr>
        <w:top w:val="none" w:sz="0" w:space="0" w:color="auto"/>
        <w:left w:val="none" w:sz="0" w:space="0" w:color="auto"/>
        <w:bottom w:val="none" w:sz="0" w:space="0" w:color="auto"/>
        <w:right w:val="none" w:sz="0" w:space="0" w:color="auto"/>
      </w:divBdr>
    </w:div>
    <w:div w:id="1855417110">
      <w:bodyDiv w:val="1"/>
      <w:marLeft w:val="0"/>
      <w:marRight w:val="0"/>
      <w:marTop w:val="0"/>
      <w:marBottom w:val="0"/>
      <w:divBdr>
        <w:top w:val="none" w:sz="0" w:space="0" w:color="auto"/>
        <w:left w:val="none" w:sz="0" w:space="0" w:color="auto"/>
        <w:bottom w:val="none" w:sz="0" w:space="0" w:color="auto"/>
        <w:right w:val="none" w:sz="0" w:space="0" w:color="auto"/>
      </w:divBdr>
    </w:div>
    <w:div w:id="1855462990">
      <w:bodyDiv w:val="1"/>
      <w:marLeft w:val="0"/>
      <w:marRight w:val="0"/>
      <w:marTop w:val="0"/>
      <w:marBottom w:val="0"/>
      <w:divBdr>
        <w:top w:val="none" w:sz="0" w:space="0" w:color="auto"/>
        <w:left w:val="none" w:sz="0" w:space="0" w:color="auto"/>
        <w:bottom w:val="none" w:sz="0" w:space="0" w:color="auto"/>
        <w:right w:val="none" w:sz="0" w:space="0" w:color="auto"/>
      </w:divBdr>
    </w:div>
    <w:div w:id="1855924122">
      <w:bodyDiv w:val="1"/>
      <w:marLeft w:val="0"/>
      <w:marRight w:val="0"/>
      <w:marTop w:val="0"/>
      <w:marBottom w:val="0"/>
      <w:divBdr>
        <w:top w:val="none" w:sz="0" w:space="0" w:color="auto"/>
        <w:left w:val="none" w:sz="0" w:space="0" w:color="auto"/>
        <w:bottom w:val="none" w:sz="0" w:space="0" w:color="auto"/>
        <w:right w:val="none" w:sz="0" w:space="0" w:color="auto"/>
      </w:divBdr>
    </w:div>
    <w:div w:id="1856384566">
      <w:bodyDiv w:val="1"/>
      <w:marLeft w:val="0"/>
      <w:marRight w:val="0"/>
      <w:marTop w:val="0"/>
      <w:marBottom w:val="0"/>
      <w:divBdr>
        <w:top w:val="none" w:sz="0" w:space="0" w:color="auto"/>
        <w:left w:val="none" w:sz="0" w:space="0" w:color="auto"/>
        <w:bottom w:val="none" w:sz="0" w:space="0" w:color="auto"/>
        <w:right w:val="none" w:sz="0" w:space="0" w:color="auto"/>
      </w:divBdr>
    </w:div>
    <w:div w:id="1856574872">
      <w:bodyDiv w:val="1"/>
      <w:marLeft w:val="0"/>
      <w:marRight w:val="0"/>
      <w:marTop w:val="0"/>
      <w:marBottom w:val="0"/>
      <w:divBdr>
        <w:top w:val="none" w:sz="0" w:space="0" w:color="auto"/>
        <w:left w:val="none" w:sz="0" w:space="0" w:color="auto"/>
        <w:bottom w:val="none" w:sz="0" w:space="0" w:color="auto"/>
        <w:right w:val="none" w:sz="0" w:space="0" w:color="auto"/>
      </w:divBdr>
    </w:div>
    <w:div w:id="1856842650">
      <w:bodyDiv w:val="1"/>
      <w:marLeft w:val="0"/>
      <w:marRight w:val="0"/>
      <w:marTop w:val="0"/>
      <w:marBottom w:val="0"/>
      <w:divBdr>
        <w:top w:val="none" w:sz="0" w:space="0" w:color="auto"/>
        <w:left w:val="none" w:sz="0" w:space="0" w:color="auto"/>
        <w:bottom w:val="none" w:sz="0" w:space="0" w:color="auto"/>
        <w:right w:val="none" w:sz="0" w:space="0" w:color="auto"/>
      </w:divBdr>
    </w:div>
    <w:div w:id="1857382748">
      <w:bodyDiv w:val="1"/>
      <w:marLeft w:val="0"/>
      <w:marRight w:val="0"/>
      <w:marTop w:val="0"/>
      <w:marBottom w:val="0"/>
      <w:divBdr>
        <w:top w:val="none" w:sz="0" w:space="0" w:color="auto"/>
        <w:left w:val="none" w:sz="0" w:space="0" w:color="auto"/>
        <w:bottom w:val="none" w:sz="0" w:space="0" w:color="auto"/>
        <w:right w:val="none" w:sz="0" w:space="0" w:color="auto"/>
      </w:divBdr>
    </w:div>
    <w:div w:id="1857890132">
      <w:bodyDiv w:val="1"/>
      <w:marLeft w:val="0"/>
      <w:marRight w:val="0"/>
      <w:marTop w:val="0"/>
      <w:marBottom w:val="0"/>
      <w:divBdr>
        <w:top w:val="none" w:sz="0" w:space="0" w:color="auto"/>
        <w:left w:val="none" w:sz="0" w:space="0" w:color="auto"/>
        <w:bottom w:val="none" w:sz="0" w:space="0" w:color="auto"/>
        <w:right w:val="none" w:sz="0" w:space="0" w:color="auto"/>
      </w:divBdr>
    </w:div>
    <w:div w:id="1858081224">
      <w:bodyDiv w:val="1"/>
      <w:marLeft w:val="0"/>
      <w:marRight w:val="0"/>
      <w:marTop w:val="0"/>
      <w:marBottom w:val="0"/>
      <w:divBdr>
        <w:top w:val="none" w:sz="0" w:space="0" w:color="auto"/>
        <w:left w:val="none" w:sz="0" w:space="0" w:color="auto"/>
        <w:bottom w:val="none" w:sz="0" w:space="0" w:color="auto"/>
        <w:right w:val="none" w:sz="0" w:space="0" w:color="auto"/>
      </w:divBdr>
    </w:div>
    <w:div w:id="1858081840">
      <w:bodyDiv w:val="1"/>
      <w:marLeft w:val="0"/>
      <w:marRight w:val="0"/>
      <w:marTop w:val="0"/>
      <w:marBottom w:val="0"/>
      <w:divBdr>
        <w:top w:val="none" w:sz="0" w:space="0" w:color="auto"/>
        <w:left w:val="none" w:sz="0" w:space="0" w:color="auto"/>
        <w:bottom w:val="none" w:sz="0" w:space="0" w:color="auto"/>
        <w:right w:val="none" w:sz="0" w:space="0" w:color="auto"/>
      </w:divBdr>
    </w:div>
    <w:div w:id="1858230538">
      <w:bodyDiv w:val="1"/>
      <w:marLeft w:val="0"/>
      <w:marRight w:val="0"/>
      <w:marTop w:val="0"/>
      <w:marBottom w:val="0"/>
      <w:divBdr>
        <w:top w:val="none" w:sz="0" w:space="0" w:color="auto"/>
        <w:left w:val="none" w:sz="0" w:space="0" w:color="auto"/>
        <w:bottom w:val="none" w:sz="0" w:space="0" w:color="auto"/>
        <w:right w:val="none" w:sz="0" w:space="0" w:color="auto"/>
      </w:divBdr>
    </w:div>
    <w:div w:id="1858501347">
      <w:bodyDiv w:val="1"/>
      <w:marLeft w:val="0"/>
      <w:marRight w:val="0"/>
      <w:marTop w:val="0"/>
      <w:marBottom w:val="0"/>
      <w:divBdr>
        <w:top w:val="none" w:sz="0" w:space="0" w:color="auto"/>
        <w:left w:val="none" w:sz="0" w:space="0" w:color="auto"/>
        <w:bottom w:val="none" w:sz="0" w:space="0" w:color="auto"/>
        <w:right w:val="none" w:sz="0" w:space="0" w:color="auto"/>
      </w:divBdr>
    </w:div>
    <w:div w:id="1858883608">
      <w:bodyDiv w:val="1"/>
      <w:marLeft w:val="0"/>
      <w:marRight w:val="0"/>
      <w:marTop w:val="0"/>
      <w:marBottom w:val="0"/>
      <w:divBdr>
        <w:top w:val="none" w:sz="0" w:space="0" w:color="auto"/>
        <w:left w:val="none" w:sz="0" w:space="0" w:color="auto"/>
        <w:bottom w:val="none" w:sz="0" w:space="0" w:color="auto"/>
        <w:right w:val="none" w:sz="0" w:space="0" w:color="auto"/>
      </w:divBdr>
    </w:div>
    <w:div w:id="1858888413">
      <w:bodyDiv w:val="1"/>
      <w:marLeft w:val="0"/>
      <w:marRight w:val="0"/>
      <w:marTop w:val="0"/>
      <w:marBottom w:val="0"/>
      <w:divBdr>
        <w:top w:val="none" w:sz="0" w:space="0" w:color="auto"/>
        <w:left w:val="none" w:sz="0" w:space="0" w:color="auto"/>
        <w:bottom w:val="none" w:sz="0" w:space="0" w:color="auto"/>
        <w:right w:val="none" w:sz="0" w:space="0" w:color="auto"/>
      </w:divBdr>
    </w:div>
    <w:div w:id="1859657242">
      <w:bodyDiv w:val="1"/>
      <w:marLeft w:val="0"/>
      <w:marRight w:val="0"/>
      <w:marTop w:val="0"/>
      <w:marBottom w:val="0"/>
      <w:divBdr>
        <w:top w:val="none" w:sz="0" w:space="0" w:color="auto"/>
        <w:left w:val="none" w:sz="0" w:space="0" w:color="auto"/>
        <w:bottom w:val="none" w:sz="0" w:space="0" w:color="auto"/>
        <w:right w:val="none" w:sz="0" w:space="0" w:color="auto"/>
      </w:divBdr>
    </w:div>
    <w:div w:id="1859663001">
      <w:bodyDiv w:val="1"/>
      <w:marLeft w:val="0"/>
      <w:marRight w:val="0"/>
      <w:marTop w:val="0"/>
      <w:marBottom w:val="0"/>
      <w:divBdr>
        <w:top w:val="none" w:sz="0" w:space="0" w:color="auto"/>
        <w:left w:val="none" w:sz="0" w:space="0" w:color="auto"/>
        <w:bottom w:val="none" w:sz="0" w:space="0" w:color="auto"/>
        <w:right w:val="none" w:sz="0" w:space="0" w:color="auto"/>
      </w:divBdr>
    </w:div>
    <w:div w:id="1859732719">
      <w:bodyDiv w:val="1"/>
      <w:marLeft w:val="0"/>
      <w:marRight w:val="0"/>
      <w:marTop w:val="0"/>
      <w:marBottom w:val="0"/>
      <w:divBdr>
        <w:top w:val="none" w:sz="0" w:space="0" w:color="auto"/>
        <w:left w:val="none" w:sz="0" w:space="0" w:color="auto"/>
        <w:bottom w:val="none" w:sz="0" w:space="0" w:color="auto"/>
        <w:right w:val="none" w:sz="0" w:space="0" w:color="auto"/>
      </w:divBdr>
    </w:div>
    <w:div w:id="1860004397">
      <w:bodyDiv w:val="1"/>
      <w:marLeft w:val="0"/>
      <w:marRight w:val="0"/>
      <w:marTop w:val="0"/>
      <w:marBottom w:val="0"/>
      <w:divBdr>
        <w:top w:val="none" w:sz="0" w:space="0" w:color="auto"/>
        <w:left w:val="none" w:sz="0" w:space="0" w:color="auto"/>
        <w:bottom w:val="none" w:sz="0" w:space="0" w:color="auto"/>
        <w:right w:val="none" w:sz="0" w:space="0" w:color="auto"/>
      </w:divBdr>
    </w:div>
    <w:div w:id="1860393717">
      <w:bodyDiv w:val="1"/>
      <w:marLeft w:val="0"/>
      <w:marRight w:val="0"/>
      <w:marTop w:val="0"/>
      <w:marBottom w:val="0"/>
      <w:divBdr>
        <w:top w:val="none" w:sz="0" w:space="0" w:color="auto"/>
        <w:left w:val="none" w:sz="0" w:space="0" w:color="auto"/>
        <w:bottom w:val="none" w:sz="0" w:space="0" w:color="auto"/>
        <w:right w:val="none" w:sz="0" w:space="0" w:color="auto"/>
      </w:divBdr>
    </w:div>
    <w:div w:id="1860511425">
      <w:bodyDiv w:val="1"/>
      <w:marLeft w:val="0"/>
      <w:marRight w:val="0"/>
      <w:marTop w:val="0"/>
      <w:marBottom w:val="0"/>
      <w:divBdr>
        <w:top w:val="none" w:sz="0" w:space="0" w:color="auto"/>
        <w:left w:val="none" w:sz="0" w:space="0" w:color="auto"/>
        <w:bottom w:val="none" w:sz="0" w:space="0" w:color="auto"/>
        <w:right w:val="none" w:sz="0" w:space="0" w:color="auto"/>
      </w:divBdr>
    </w:div>
    <w:div w:id="1860852816">
      <w:bodyDiv w:val="1"/>
      <w:marLeft w:val="0"/>
      <w:marRight w:val="0"/>
      <w:marTop w:val="0"/>
      <w:marBottom w:val="0"/>
      <w:divBdr>
        <w:top w:val="none" w:sz="0" w:space="0" w:color="auto"/>
        <w:left w:val="none" w:sz="0" w:space="0" w:color="auto"/>
        <w:bottom w:val="none" w:sz="0" w:space="0" w:color="auto"/>
        <w:right w:val="none" w:sz="0" w:space="0" w:color="auto"/>
      </w:divBdr>
    </w:div>
    <w:div w:id="1861091535">
      <w:bodyDiv w:val="1"/>
      <w:marLeft w:val="0"/>
      <w:marRight w:val="0"/>
      <w:marTop w:val="0"/>
      <w:marBottom w:val="0"/>
      <w:divBdr>
        <w:top w:val="none" w:sz="0" w:space="0" w:color="auto"/>
        <w:left w:val="none" w:sz="0" w:space="0" w:color="auto"/>
        <w:bottom w:val="none" w:sz="0" w:space="0" w:color="auto"/>
        <w:right w:val="none" w:sz="0" w:space="0" w:color="auto"/>
      </w:divBdr>
    </w:div>
    <w:div w:id="1861577369">
      <w:bodyDiv w:val="1"/>
      <w:marLeft w:val="0"/>
      <w:marRight w:val="0"/>
      <w:marTop w:val="0"/>
      <w:marBottom w:val="0"/>
      <w:divBdr>
        <w:top w:val="none" w:sz="0" w:space="0" w:color="auto"/>
        <w:left w:val="none" w:sz="0" w:space="0" w:color="auto"/>
        <w:bottom w:val="none" w:sz="0" w:space="0" w:color="auto"/>
        <w:right w:val="none" w:sz="0" w:space="0" w:color="auto"/>
      </w:divBdr>
    </w:div>
    <w:div w:id="1861701309">
      <w:bodyDiv w:val="1"/>
      <w:marLeft w:val="0"/>
      <w:marRight w:val="0"/>
      <w:marTop w:val="0"/>
      <w:marBottom w:val="0"/>
      <w:divBdr>
        <w:top w:val="none" w:sz="0" w:space="0" w:color="auto"/>
        <w:left w:val="none" w:sz="0" w:space="0" w:color="auto"/>
        <w:bottom w:val="none" w:sz="0" w:space="0" w:color="auto"/>
        <w:right w:val="none" w:sz="0" w:space="0" w:color="auto"/>
      </w:divBdr>
    </w:div>
    <w:div w:id="1862233753">
      <w:bodyDiv w:val="1"/>
      <w:marLeft w:val="0"/>
      <w:marRight w:val="0"/>
      <w:marTop w:val="0"/>
      <w:marBottom w:val="0"/>
      <w:divBdr>
        <w:top w:val="none" w:sz="0" w:space="0" w:color="auto"/>
        <w:left w:val="none" w:sz="0" w:space="0" w:color="auto"/>
        <w:bottom w:val="none" w:sz="0" w:space="0" w:color="auto"/>
        <w:right w:val="none" w:sz="0" w:space="0" w:color="auto"/>
      </w:divBdr>
    </w:div>
    <w:div w:id="1862275286">
      <w:bodyDiv w:val="1"/>
      <w:marLeft w:val="0"/>
      <w:marRight w:val="0"/>
      <w:marTop w:val="0"/>
      <w:marBottom w:val="0"/>
      <w:divBdr>
        <w:top w:val="none" w:sz="0" w:space="0" w:color="auto"/>
        <w:left w:val="none" w:sz="0" w:space="0" w:color="auto"/>
        <w:bottom w:val="none" w:sz="0" w:space="0" w:color="auto"/>
        <w:right w:val="none" w:sz="0" w:space="0" w:color="auto"/>
      </w:divBdr>
    </w:div>
    <w:div w:id="1862282507">
      <w:bodyDiv w:val="1"/>
      <w:marLeft w:val="0"/>
      <w:marRight w:val="0"/>
      <w:marTop w:val="0"/>
      <w:marBottom w:val="0"/>
      <w:divBdr>
        <w:top w:val="none" w:sz="0" w:space="0" w:color="auto"/>
        <w:left w:val="none" w:sz="0" w:space="0" w:color="auto"/>
        <w:bottom w:val="none" w:sz="0" w:space="0" w:color="auto"/>
        <w:right w:val="none" w:sz="0" w:space="0" w:color="auto"/>
      </w:divBdr>
    </w:div>
    <w:div w:id="1862433059">
      <w:bodyDiv w:val="1"/>
      <w:marLeft w:val="0"/>
      <w:marRight w:val="0"/>
      <w:marTop w:val="0"/>
      <w:marBottom w:val="0"/>
      <w:divBdr>
        <w:top w:val="none" w:sz="0" w:space="0" w:color="auto"/>
        <w:left w:val="none" w:sz="0" w:space="0" w:color="auto"/>
        <w:bottom w:val="none" w:sz="0" w:space="0" w:color="auto"/>
        <w:right w:val="none" w:sz="0" w:space="0" w:color="auto"/>
      </w:divBdr>
    </w:div>
    <w:div w:id="1862552130">
      <w:bodyDiv w:val="1"/>
      <w:marLeft w:val="0"/>
      <w:marRight w:val="0"/>
      <w:marTop w:val="0"/>
      <w:marBottom w:val="0"/>
      <w:divBdr>
        <w:top w:val="none" w:sz="0" w:space="0" w:color="auto"/>
        <w:left w:val="none" w:sz="0" w:space="0" w:color="auto"/>
        <w:bottom w:val="none" w:sz="0" w:space="0" w:color="auto"/>
        <w:right w:val="none" w:sz="0" w:space="0" w:color="auto"/>
      </w:divBdr>
    </w:div>
    <w:div w:id="1862696430">
      <w:bodyDiv w:val="1"/>
      <w:marLeft w:val="0"/>
      <w:marRight w:val="0"/>
      <w:marTop w:val="0"/>
      <w:marBottom w:val="0"/>
      <w:divBdr>
        <w:top w:val="none" w:sz="0" w:space="0" w:color="auto"/>
        <w:left w:val="none" w:sz="0" w:space="0" w:color="auto"/>
        <w:bottom w:val="none" w:sz="0" w:space="0" w:color="auto"/>
        <w:right w:val="none" w:sz="0" w:space="0" w:color="auto"/>
      </w:divBdr>
    </w:div>
    <w:div w:id="1863393146">
      <w:bodyDiv w:val="1"/>
      <w:marLeft w:val="0"/>
      <w:marRight w:val="0"/>
      <w:marTop w:val="0"/>
      <w:marBottom w:val="0"/>
      <w:divBdr>
        <w:top w:val="none" w:sz="0" w:space="0" w:color="auto"/>
        <w:left w:val="none" w:sz="0" w:space="0" w:color="auto"/>
        <w:bottom w:val="none" w:sz="0" w:space="0" w:color="auto"/>
        <w:right w:val="none" w:sz="0" w:space="0" w:color="auto"/>
      </w:divBdr>
    </w:div>
    <w:div w:id="1863863737">
      <w:bodyDiv w:val="1"/>
      <w:marLeft w:val="0"/>
      <w:marRight w:val="0"/>
      <w:marTop w:val="0"/>
      <w:marBottom w:val="0"/>
      <w:divBdr>
        <w:top w:val="none" w:sz="0" w:space="0" w:color="auto"/>
        <w:left w:val="none" w:sz="0" w:space="0" w:color="auto"/>
        <w:bottom w:val="none" w:sz="0" w:space="0" w:color="auto"/>
        <w:right w:val="none" w:sz="0" w:space="0" w:color="auto"/>
      </w:divBdr>
    </w:div>
    <w:div w:id="1863978506">
      <w:bodyDiv w:val="1"/>
      <w:marLeft w:val="0"/>
      <w:marRight w:val="0"/>
      <w:marTop w:val="0"/>
      <w:marBottom w:val="0"/>
      <w:divBdr>
        <w:top w:val="none" w:sz="0" w:space="0" w:color="auto"/>
        <w:left w:val="none" w:sz="0" w:space="0" w:color="auto"/>
        <w:bottom w:val="none" w:sz="0" w:space="0" w:color="auto"/>
        <w:right w:val="none" w:sz="0" w:space="0" w:color="auto"/>
      </w:divBdr>
    </w:div>
    <w:div w:id="1864124308">
      <w:bodyDiv w:val="1"/>
      <w:marLeft w:val="0"/>
      <w:marRight w:val="0"/>
      <w:marTop w:val="0"/>
      <w:marBottom w:val="0"/>
      <w:divBdr>
        <w:top w:val="none" w:sz="0" w:space="0" w:color="auto"/>
        <w:left w:val="none" w:sz="0" w:space="0" w:color="auto"/>
        <w:bottom w:val="none" w:sz="0" w:space="0" w:color="auto"/>
        <w:right w:val="none" w:sz="0" w:space="0" w:color="auto"/>
      </w:divBdr>
    </w:div>
    <w:div w:id="1864854996">
      <w:bodyDiv w:val="1"/>
      <w:marLeft w:val="0"/>
      <w:marRight w:val="0"/>
      <w:marTop w:val="0"/>
      <w:marBottom w:val="0"/>
      <w:divBdr>
        <w:top w:val="none" w:sz="0" w:space="0" w:color="auto"/>
        <w:left w:val="none" w:sz="0" w:space="0" w:color="auto"/>
        <w:bottom w:val="none" w:sz="0" w:space="0" w:color="auto"/>
        <w:right w:val="none" w:sz="0" w:space="0" w:color="auto"/>
      </w:divBdr>
    </w:div>
    <w:div w:id="1865361403">
      <w:bodyDiv w:val="1"/>
      <w:marLeft w:val="0"/>
      <w:marRight w:val="0"/>
      <w:marTop w:val="0"/>
      <w:marBottom w:val="0"/>
      <w:divBdr>
        <w:top w:val="none" w:sz="0" w:space="0" w:color="auto"/>
        <w:left w:val="none" w:sz="0" w:space="0" w:color="auto"/>
        <w:bottom w:val="none" w:sz="0" w:space="0" w:color="auto"/>
        <w:right w:val="none" w:sz="0" w:space="0" w:color="auto"/>
      </w:divBdr>
    </w:div>
    <w:div w:id="1865973202">
      <w:bodyDiv w:val="1"/>
      <w:marLeft w:val="0"/>
      <w:marRight w:val="0"/>
      <w:marTop w:val="0"/>
      <w:marBottom w:val="0"/>
      <w:divBdr>
        <w:top w:val="none" w:sz="0" w:space="0" w:color="auto"/>
        <w:left w:val="none" w:sz="0" w:space="0" w:color="auto"/>
        <w:bottom w:val="none" w:sz="0" w:space="0" w:color="auto"/>
        <w:right w:val="none" w:sz="0" w:space="0" w:color="auto"/>
      </w:divBdr>
    </w:div>
    <w:div w:id="1866744487">
      <w:bodyDiv w:val="1"/>
      <w:marLeft w:val="0"/>
      <w:marRight w:val="0"/>
      <w:marTop w:val="0"/>
      <w:marBottom w:val="0"/>
      <w:divBdr>
        <w:top w:val="none" w:sz="0" w:space="0" w:color="auto"/>
        <w:left w:val="none" w:sz="0" w:space="0" w:color="auto"/>
        <w:bottom w:val="none" w:sz="0" w:space="0" w:color="auto"/>
        <w:right w:val="none" w:sz="0" w:space="0" w:color="auto"/>
      </w:divBdr>
    </w:div>
    <w:div w:id="1866749604">
      <w:bodyDiv w:val="1"/>
      <w:marLeft w:val="0"/>
      <w:marRight w:val="0"/>
      <w:marTop w:val="0"/>
      <w:marBottom w:val="0"/>
      <w:divBdr>
        <w:top w:val="none" w:sz="0" w:space="0" w:color="auto"/>
        <w:left w:val="none" w:sz="0" w:space="0" w:color="auto"/>
        <w:bottom w:val="none" w:sz="0" w:space="0" w:color="auto"/>
        <w:right w:val="none" w:sz="0" w:space="0" w:color="auto"/>
      </w:divBdr>
    </w:div>
    <w:div w:id="1867016535">
      <w:bodyDiv w:val="1"/>
      <w:marLeft w:val="0"/>
      <w:marRight w:val="0"/>
      <w:marTop w:val="0"/>
      <w:marBottom w:val="0"/>
      <w:divBdr>
        <w:top w:val="none" w:sz="0" w:space="0" w:color="auto"/>
        <w:left w:val="none" w:sz="0" w:space="0" w:color="auto"/>
        <w:bottom w:val="none" w:sz="0" w:space="0" w:color="auto"/>
        <w:right w:val="none" w:sz="0" w:space="0" w:color="auto"/>
      </w:divBdr>
    </w:div>
    <w:div w:id="1867327509">
      <w:bodyDiv w:val="1"/>
      <w:marLeft w:val="0"/>
      <w:marRight w:val="0"/>
      <w:marTop w:val="0"/>
      <w:marBottom w:val="0"/>
      <w:divBdr>
        <w:top w:val="none" w:sz="0" w:space="0" w:color="auto"/>
        <w:left w:val="none" w:sz="0" w:space="0" w:color="auto"/>
        <w:bottom w:val="none" w:sz="0" w:space="0" w:color="auto"/>
        <w:right w:val="none" w:sz="0" w:space="0" w:color="auto"/>
      </w:divBdr>
    </w:div>
    <w:div w:id="1867450907">
      <w:bodyDiv w:val="1"/>
      <w:marLeft w:val="0"/>
      <w:marRight w:val="0"/>
      <w:marTop w:val="0"/>
      <w:marBottom w:val="0"/>
      <w:divBdr>
        <w:top w:val="none" w:sz="0" w:space="0" w:color="auto"/>
        <w:left w:val="none" w:sz="0" w:space="0" w:color="auto"/>
        <w:bottom w:val="none" w:sz="0" w:space="0" w:color="auto"/>
        <w:right w:val="none" w:sz="0" w:space="0" w:color="auto"/>
      </w:divBdr>
    </w:div>
    <w:div w:id="1867597992">
      <w:bodyDiv w:val="1"/>
      <w:marLeft w:val="0"/>
      <w:marRight w:val="0"/>
      <w:marTop w:val="0"/>
      <w:marBottom w:val="0"/>
      <w:divBdr>
        <w:top w:val="none" w:sz="0" w:space="0" w:color="auto"/>
        <w:left w:val="none" w:sz="0" w:space="0" w:color="auto"/>
        <w:bottom w:val="none" w:sz="0" w:space="0" w:color="auto"/>
        <w:right w:val="none" w:sz="0" w:space="0" w:color="auto"/>
      </w:divBdr>
    </w:div>
    <w:div w:id="1867673259">
      <w:bodyDiv w:val="1"/>
      <w:marLeft w:val="0"/>
      <w:marRight w:val="0"/>
      <w:marTop w:val="0"/>
      <w:marBottom w:val="0"/>
      <w:divBdr>
        <w:top w:val="none" w:sz="0" w:space="0" w:color="auto"/>
        <w:left w:val="none" w:sz="0" w:space="0" w:color="auto"/>
        <w:bottom w:val="none" w:sz="0" w:space="0" w:color="auto"/>
        <w:right w:val="none" w:sz="0" w:space="0" w:color="auto"/>
      </w:divBdr>
    </w:div>
    <w:div w:id="1867789251">
      <w:bodyDiv w:val="1"/>
      <w:marLeft w:val="0"/>
      <w:marRight w:val="0"/>
      <w:marTop w:val="0"/>
      <w:marBottom w:val="0"/>
      <w:divBdr>
        <w:top w:val="none" w:sz="0" w:space="0" w:color="auto"/>
        <w:left w:val="none" w:sz="0" w:space="0" w:color="auto"/>
        <w:bottom w:val="none" w:sz="0" w:space="0" w:color="auto"/>
        <w:right w:val="none" w:sz="0" w:space="0" w:color="auto"/>
      </w:divBdr>
    </w:div>
    <w:div w:id="1867909338">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868179377">
      <w:bodyDiv w:val="1"/>
      <w:marLeft w:val="0"/>
      <w:marRight w:val="0"/>
      <w:marTop w:val="0"/>
      <w:marBottom w:val="0"/>
      <w:divBdr>
        <w:top w:val="none" w:sz="0" w:space="0" w:color="auto"/>
        <w:left w:val="none" w:sz="0" w:space="0" w:color="auto"/>
        <w:bottom w:val="none" w:sz="0" w:space="0" w:color="auto"/>
        <w:right w:val="none" w:sz="0" w:space="0" w:color="auto"/>
      </w:divBdr>
    </w:div>
    <w:div w:id="1868521396">
      <w:bodyDiv w:val="1"/>
      <w:marLeft w:val="0"/>
      <w:marRight w:val="0"/>
      <w:marTop w:val="0"/>
      <w:marBottom w:val="0"/>
      <w:divBdr>
        <w:top w:val="none" w:sz="0" w:space="0" w:color="auto"/>
        <w:left w:val="none" w:sz="0" w:space="0" w:color="auto"/>
        <w:bottom w:val="none" w:sz="0" w:space="0" w:color="auto"/>
        <w:right w:val="none" w:sz="0" w:space="0" w:color="auto"/>
      </w:divBdr>
    </w:div>
    <w:div w:id="1868978816">
      <w:bodyDiv w:val="1"/>
      <w:marLeft w:val="0"/>
      <w:marRight w:val="0"/>
      <w:marTop w:val="0"/>
      <w:marBottom w:val="0"/>
      <w:divBdr>
        <w:top w:val="none" w:sz="0" w:space="0" w:color="auto"/>
        <w:left w:val="none" w:sz="0" w:space="0" w:color="auto"/>
        <w:bottom w:val="none" w:sz="0" w:space="0" w:color="auto"/>
        <w:right w:val="none" w:sz="0" w:space="0" w:color="auto"/>
      </w:divBdr>
    </w:div>
    <w:div w:id="1869171697">
      <w:bodyDiv w:val="1"/>
      <w:marLeft w:val="0"/>
      <w:marRight w:val="0"/>
      <w:marTop w:val="0"/>
      <w:marBottom w:val="0"/>
      <w:divBdr>
        <w:top w:val="none" w:sz="0" w:space="0" w:color="auto"/>
        <w:left w:val="none" w:sz="0" w:space="0" w:color="auto"/>
        <w:bottom w:val="none" w:sz="0" w:space="0" w:color="auto"/>
        <w:right w:val="none" w:sz="0" w:space="0" w:color="auto"/>
      </w:divBdr>
    </w:div>
    <w:div w:id="1869176986">
      <w:bodyDiv w:val="1"/>
      <w:marLeft w:val="0"/>
      <w:marRight w:val="0"/>
      <w:marTop w:val="0"/>
      <w:marBottom w:val="0"/>
      <w:divBdr>
        <w:top w:val="none" w:sz="0" w:space="0" w:color="auto"/>
        <w:left w:val="none" w:sz="0" w:space="0" w:color="auto"/>
        <w:bottom w:val="none" w:sz="0" w:space="0" w:color="auto"/>
        <w:right w:val="none" w:sz="0" w:space="0" w:color="auto"/>
      </w:divBdr>
    </w:div>
    <w:div w:id="1869558901">
      <w:bodyDiv w:val="1"/>
      <w:marLeft w:val="0"/>
      <w:marRight w:val="0"/>
      <w:marTop w:val="0"/>
      <w:marBottom w:val="0"/>
      <w:divBdr>
        <w:top w:val="none" w:sz="0" w:space="0" w:color="auto"/>
        <w:left w:val="none" w:sz="0" w:space="0" w:color="auto"/>
        <w:bottom w:val="none" w:sz="0" w:space="0" w:color="auto"/>
        <w:right w:val="none" w:sz="0" w:space="0" w:color="auto"/>
      </w:divBdr>
    </w:div>
    <w:div w:id="1871406108">
      <w:bodyDiv w:val="1"/>
      <w:marLeft w:val="0"/>
      <w:marRight w:val="0"/>
      <w:marTop w:val="0"/>
      <w:marBottom w:val="0"/>
      <w:divBdr>
        <w:top w:val="none" w:sz="0" w:space="0" w:color="auto"/>
        <w:left w:val="none" w:sz="0" w:space="0" w:color="auto"/>
        <w:bottom w:val="none" w:sz="0" w:space="0" w:color="auto"/>
        <w:right w:val="none" w:sz="0" w:space="0" w:color="auto"/>
      </w:divBdr>
    </w:div>
    <w:div w:id="1871408828">
      <w:bodyDiv w:val="1"/>
      <w:marLeft w:val="0"/>
      <w:marRight w:val="0"/>
      <w:marTop w:val="0"/>
      <w:marBottom w:val="0"/>
      <w:divBdr>
        <w:top w:val="none" w:sz="0" w:space="0" w:color="auto"/>
        <w:left w:val="none" w:sz="0" w:space="0" w:color="auto"/>
        <w:bottom w:val="none" w:sz="0" w:space="0" w:color="auto"/>
        <w:right w:val="none" w:sz="0" w:space="0" w:color="auto"/>
      </w:divBdr>
    </w:div>
    <w:div w:id="1871644874">
      <w:bodyDiv w:val="1"/>
      <w:marLeft w:val="0"/>
      <w:marRight w:val="0"/>
      <w:marTop w:val="0"/>
      <w:marBottom w:val="0"/>
      <w:divBdr>
        <w:top w:val="none" w:sz="0" w:space="0" w:color="auto"/>
        <w:left w:val="none" w:sz="0" w:space="0" w:color="auto"/>
        <w:bottom w:val="none" w:sz="0" w:space="0" w:color="auto"/>
        <w:right w:val="none" w:sz="0" w:space="0" w:color="auto"/>
      </w:divBdr>
    </w:div>
    <w:div w:id="1872720768">
      <w:bodyDiv w:val="1"/>
      <w:marLeft w:val="0"/>
      <w:marRight w:val="0"/>
      <w:marTop w:val="0"/>
      <w:marBottom w:val="0"/>
      <w:divBdr>
        <w:top w:val="none" w:sz="0" w:space="0" w:color="auto"/>
        <w:left w:val="none" w:sz="0" w:space="0" w:color="auto"/>
        <w:bottom w:val="none" w:sz="0" w:space="0" w:color="auto"/>
        <w:right w:val="none" w:sz="0" w:space="0" w:color="auto"/>
      </w:divBdr>
    </w:div>
    <w:div w:id="1872841167">
      <w:bodyDiv w:val="1"/>
      <w:marLeft w:val="0"/>
      <w:marRight w:val="0"/>
      <w:marTop w:val="0"/>
      <w:marBottom w:val="0"/>
      <w:divBdr>
        <w:top w:val="none" w:sz="0" w:space="0" w:color="auto"/>
        <w:left w:val="none" w:sz="0" w:space="0" w:color="auto"/>
        <w:bottom w:val="none" w:sz="0" w:space="0" w:color="auto"/>
        <w:right w:val="none" w:sz="0" w:space="0" w:color="auto"/>
      </w:divBdr>
    </w:div>
    <w:div w:id="1872914558">
      <w:bodyDiv w:val="1"/>
      <w:marLeft w:val="0"/>
      <w:marRight w:val="0"/>
      <w:marTop w:val="0"/>
      <w:marBottom w:val="0"/>
      <w:divBdr>
        <w:top w:val="none" w:sz="0" w:space="0" w:color="auto"/>
        <w:left w:val="none" w:sz="0" w:space="0" w:color="auto"/>
        <w:bottom w:val="none" w:sz="0" w:space="0" w:color="auto"/>
        <w:right w:val="none" w:sz="0" w:space="0" w:color="auto"/>
      </w:divBdr>
    </w:div>
    <w:div w:id="1873029144">
      <w:bodyDiv w:val="1"/>
      <w:marLeft w:val="0"/>
      <w:marRight w:val="0"/>
      <w:marTop w:val="0"/>
      <w:marBottom w:val="0"/>
      <w:divBdr>
        <w:top w:val="none" w:sz="0" w:space="0" w:color="auto"/>
        <w:left w:val="none" w:sz="0" w:space="0" w:color="auto"/>
        <w:bottom w:val="none" w:sz="0" w:space="0" w:color="auto"/>
        <w:right w:val="none" w:sz="0" w:space="0" w:color="auto"/>
      </w:divBdr>
    </w:div>
    <w:div w:id="1873035351">
      <w:bodyDiv w:val="1"/>
      <w:marLeft w:val="0"/>
      <w:marRight w:val="0"/>
      <w:marTop w:val="0"/>
      <w:marBottom w:val="0"/>
      <w:divBdr>
        <w:top w:val="none" w:sz="0" w:space="0" w:color="auto"/>
        <w:left w:val="none" w:sz="0" w:space="0" w:color="auto"/>
        <w:bottom w:val="none" w:sz="0" w:space="0" w:color="auto"/>
        <w:right w:val="none" w:sz="0" w:space="0" w:color="auto"/>
      </w:divBdr>
    </w:div>
    <w:div w:id="1873107360">
      <w:bodyDiv w:val="1"/>
      <w:marLeft w:val="0"/>
      <w:marRight w:val="0"/>
      <w:marTop w:val="0"/>
      <w:marBottom w:val="0"/>
      <w:divBdr>
        <w:top w:val="none" w:sz="0" w:space="0" w:color="auto"/>
        <w:left w:val="none" w:sz="0" w:space="0" w:color="auto"/>
        <w:bottom w:val="none" w:sz="0" w:space="0" w:color="auto"/>
        <w:right w:val="none" w:sz="0" w:space="0" w:color="auto"/>
      </w:divBdr>
    </w:div>
    <w:div w:id="1873297603">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3614315">
      <w:bodyDiv w:val="1"/>
      <w:marLeft w:val="0"/>
      <w:marRight w:val="0"/>
      <w:marTop w:val="0"/>
      <w:marBottom w:val="0"/>
      <w:divBdr>
        <w:top w:val="none" w:sz="0" w:space="0" w:color="auto"/>
        <w:left w:val="none" w:sz="0" w:space="0" w:color="auto"/>
        <w:bottom w:val="none" w:sz="0" w:space="0" w:color="auto"/>
        <w:right w:val="none" w:sz="0" w:space="0" w:color="auto"/>
      </w:divBdr>
    </w:div>
    <w:div w:id="1873809121">
      <w:bodyDiv w:val="1"/>
      <w:marLeft w:val="0"/>
      <w:marRight w:val="0"/>
      <w:marTop w:val="0"/>
      <w:marBottom w:val="0"/>
      <w:divBdr>
        <w:top w:val="none" w:sz="0" w:space="0" w:color="auto"/>
        <w:left w:val="none" w:sz="0" w:space="0" w:color="auto"/>
        <w:bottom w:val="none" w:sz="0" w:space="0" w:color="auto"/>
        <w:right w:val="none" w:sz="0" w:space="0" w:color="auto"/>
      </w:divBdr>
    </w:div>
    <w:div w:id="1874415600">
      <w:bodyDiv w:val="1"/>
      <w:marLeft w:val="0"/>
      <w:marRight w:val="0"/>
      <w:marTop w:val="0"/>
      <w:marBottom w:val="0"/>
      <w:divBdr>
        <w:top w:val="none" w:sz="0" w:space="0" w:color="auto"/>
        <w:left w:val="none" w:sz="0" w:space="0" w:color="auto"/>
        <w:bottom w:val="none" w:sz="0" w:space="0" w:color="auto"/>
        <w:right w:val="none" w:sz="0" w:space="0" w:color="auto"/>
      </w:divBdr>
    </w:div>
    <w:div w:id="1874687924">
      <w:bodyDiv w:val="1"/>
      <w:marLeft w:val="0"/>
      <w:marRight w:val="0"/>
      <w:marTop w:val="0"/>
      <w:marBottom w:val="0"/>
      <w:divBdr>
        <w:top w:val="none" w:sz="0" w:space="0" w:color="auto"/>
        <w:left w:val="none" w:sz="0" w:space="0" w:color="auto"/>
        <w:bottom w:val="none" w:sz="0" w:space="0" w:color="auto"/>
        <w:right w:val="none" w:sz="0" w:space="0" w:color="auto"/>
      </w:divBdr>
    </w:div>
    <w:div w:id="1874732702">
      <w:bodyDiv w:val="1"/>
      <w:marLeft w:val="0"/>
      <w:marRight w:val="0"/>
      <w:marTop w:val="0"/>
      <w:marBottom w:val="0"/>
      <w:divBdr>
        <w:top w:val="none" w:sz="0" w:space="0" w:color="auto"/>
        <w:left w:val="none" w:sz="0" w:space="0" w:color="auto"/>
        <w:bottom w:val="none" w:sz="0" w:space="0" w:color="auto"/>
        <w:right w:val="none" w:sz="0" w:space="0" w:color="auto"/>
      </w:divBdr>
    </w:div>
    <w:div w:id="1874920882">
      <w:bodyDiv w:val="1"/>
      <w:marLeft w:val="0"/>
      <w:marRight w:val="0"/>
      <w:marTop w:val="0"/>
      <w:marBottom w:val="0"/>
      <w:divBdr>
        <w:top w:val="none" w:sz="0" w:space="0" w:color="auto"/>
        <w:left w:val="none" w:sz="0" w:space="0" w:color="auto"/>
        <w:bottom w:val="none" w:sz="0" w:space="0" w:color="auto"/>
        <w:right w:val="none" w:sz="0" w:space="0" w:color="auto"/>
      </w:divBdr>
    </w:div>
    <w:div w:id="1875076925">
      <w:bodyDiv w:val="1"/>
      <w:marLeft w:val="0"/>
      <w:marRight w:val="0"/>
      <w:marTop w:val="0"/>
      <w:marBottom w:val="0"/>
      <w:divBdr>
        <w:top w:val="none" w:sz="0" w:space="0" w:color="auto"/>
        <w:left w:val="none" w:sz="0" w:space="0" w:color="auto"/>
        <w:bottom w:val="none" w:sz="0" w:space="0" w:color="auto"/>
        <w:right w:val="none" w:sz="0" w:space="0" w:color="auto"/>
      </w:divBdr>
    </w:div>
    <w:div w:id="1875803761">
      <w:bodyDiv w:val="1"/>
      <w:marLeft w:val="0"/>
      <w:marRight w:val="0"/>
      <w:marTop w:val="0"/>
      <w:marBottom w:val="0"/>
      <w:divBdr>
        <w:top w:val="none" w:sz="0" w:space="0" w:color="auto"/>
        <w:left w:val="none" w:sz="0" w:space="0" w:color="auto"/>
        <w:bottom w:val="none" w:sz="0" w:space="0" w:color="auto"/>
        <w:right w:val="none" w:sz="0" w:space="0" w:color="auto"/>
      </w:divBdr>
    </w:div>
    <w:div w:id="1875968234">
      <w:bodyDiv w:val="1"/>
      <w:marLeft w:val="0"/>
      <w:marRight w:val="0"/>
      <w:marTop w:val="0"/>
      <w:marBottom w:val="0"/>
      <w:divBdr>
        <w:top w:val="none" w:sz="0" w:space="0" w:color="auto"/>
        <w:left w:val="none" w:sz="0" w:space="0" w:color="auto"/>
        <w:bottom w:val="none" w:sz="0" w:space="0" w:color="auto"/>
        <w:right w:val="none" w:sz="0" w:space="0" w:color="auto"/>
      </w:divBdr>
    </w:div>
    <w:div w:id="1876652722">
      <w:bodyDiv w:val="1"/>
      <w:marLeft w:val="0"/>
      <w:marRight w:val="0"/>
      <w:marTop w:val="0"/>
      <w:marBottom w:val="0"/>
      <w:divBdr>
        <w:top w:val="none" w:sz="0" w:space="0" w:color="auto"/>
        <w:left w:val="none" w:sz="0" w:space="0" w:color="auto"/>
        <w:bottom w:val="none" w:sz="0" w:space="0" w:color="auto"/>
        <w:right w:val="none" w:sz="0" w:space="0" w:color="auto"/>
      </w:divBdr>
    </w:div>
    <w:div w:id="1876850129">
      <w:bodyDiv w:val="1"/>
      <w:marLeft w:val="0"/>
      <w:marRight w:val="0"/>
      <w:marTop w:val="0"/>
      <w:marBottom w:val="0"/>
      <w:divBdr>
        <w:top w:val="none" w:sz="0" w:space="0" w:color="auto"/>
        <w:left w:val="none" w:sz="0" w:space="0" w:color="auto"/>
        <w:bottom w:val="none" w:sz="0" w:space="0" w:color="auto"/>
        <w:right w:val="none" w:sz="0" w:space="0" w:color="auto"/>
      </w:divBdr>
    </w:div>
    <w:div w:id="1876890725">
      <w:bodyDiv w:val="1"/>
      <w:marLeft w:val="0"/>
      <w:marRight w:val="0"/>
      <w:marTop w:val="0"/>
      <w:marBottom w:val="0"/>
      <w:divBdr>
        <w:top w:val="none" w:sz="0" w:space="0" w:color="auto"/>
        <w:left w:val="none" w:sz="0" w:space="0" w:color="auto"/>
        <w:bottom w:val="none" w:sz="0" w:space="0" w:color="auto"/>
        <w:right w:val="none" w:sz="0" w:space="0" w:color="auto"/>
      </w:divBdr>
    </w:div>
    <w:div w:id="1876966987">
      <w:bodyDiv w:val="1"/>
      <w:marLeft w:val="0"/>
      <w:marRight w:val="0"/>
      <w:marTop w:val="0"/>
      <w:marBottom w:val="0"/>
      <w:divBdr>
        <w:top w:val="none" w:sz="0" w:space="0" w:color="auto"/>
        <w:left w:val="none" w:sz="0" w:space="0" w:color="auto"/>
        <w:bottom w:val="none" w:sz="0" w:space="0" w:color="auto"/>
        <w:right w:val="none" w:sz="0" w:space="0" w:color="auto"/>
      </w:divBdr>
    </w:div>
    <w:div w:id="1877043583">
      <w:bodyDiv w:val="1"/>
      <w:marLeft w:val="0"/>
      <w:marRight w:val="0"/>
      <w:marTop w:val="0"/>
      <w:marBottom w:val="0"/>
      <w:divBdr>
        <w:top w:val="none" w:sz="0" w:space="0" w:color="auto"/>
        <w:left w:val="none" w:sz="0" w:space="0" w:color="auto"/>
        <w:bottom w:val="none" w:sz="0" w:space="0" w:color="auto"/>
        <w:right w:val="none" w:sz="0" w:space="0" w:color="auto"/>
      </w:divBdr>
    </w:div>
    <w:div w:id="1877543387">
      <w:bodyDiv w:val="1"/>
      <w:marLeft w:val="0"/>
      <w:marRight w:val="0"/>
      <w:marTop w:val="0"/>
      <w:marBottom w:val="0"/>
      <w:divBdr>
        <w:top w:val="none" w:sz="0" w:space="0" w:color="auto"/>
        <w:left w:val="none" w:sz="0" w:space="0" w:color="auto"/>
        <w:bottom w:val="none" w:sz="0" w:space="0" w:color="auto"/>
        <w:right w:val="none" w:sz="0" w:space="0" w:color="auto"/>
      </w:divBdr>
    </w:div>
    <w:div w:id="1877545063">
      <w:bodyDiv w:val="1"/>
      <w:marLeft w:val="0"/>
      <w:marRight w:val="0"/>
      <w:marTop w:val="0"/>
      <w:marBottom w:val="0"/>
      <w:divBdr>
        <w:top w:val="none" w:sz="0" w:space="0" w:color="auto"/>
        <w:left w:val="none" w:sz="0" w:space="0" w:color="auto"/>
        <w:bottom w:val="none" w:sz="0" w:space="0" w:color="auto"/>
        <w:right w:val="none" w:sz="0" w:space="0" w:color="auto"/>
      </w:divBdr>
    </w:div>
    <w:div w:id="1877934875">
      <w:bodyDiv w:val="1"/>
      <w:marLeft w:val="0"/>
      <w:marRight w:val="0"/>
      <w:marTop w:val="0"/>
      <w:marBottom w:val="0"/>
      <w:divBdr>
        <w:top w:val="none" w:sz="0" w:space="0" w:color="auto"/>
        <w:left w:val="none" w:sz="0" w:space="0" w:color="auto"/>
        <w:bottom w:val="none" w:sz="0" w:space="0" w:color="auto"/>
        <w:right w:val="none" w:sz="0" w:space="0" w:color="auto"/>
      </w:divBdr>
    </w:div>
    <w:div w:id="1877966143">
      <w:bodyDiv w:val="1"/>
      <w:marLeft w:val="0"/>
      <w:marRight w:val="0"/>
      <w:marTop w:val="0"/>
      <w:marBottom w:val="0"/>
      <w:divBdr>
        <w:top w:val="none" w:sz="0" w:space="0" w:color="auto"/>
        <w:left w:val="none" w:sz="0" w:space="0" w:color="auto"/>
        <w:bottom w:val="none" w:sz="0" w:space="0" w:color="auto"/>
        <w:right w:val="none" w:sz="0" w:space="0" w:color="auto"/>
      </w:divBdr>
    </w:div>
    <w:div w:id="1879048476">
      <w:bodyDiv w:val="1"/>
      <w:marLeft w:val="0"/>
      <w:marRight w:val="0"/>
      <w:marTop w:val="0"/>
      <w:marBottom w:val="0"/>
      <w:divBdr>
        <w:top w:val="none" w:sz="0" w:space="0" w:color="auto"/>
        <w:left w:val="none" w:sz="0" w:space="0" w:color="auto"/>
        <w:bottom w:val="none" w:sz="0" w:space="0" w:color="auto"/>
        <w:right w:val="none" w:sz="0" w:space="0" w:color="auto"/>
      </w:divBdr>
    </w:div>
    <w:div w:id="1879245494">
      <w:bodyDiv w:val="1"/>
      <w:marLeft w:val="0"/>
      <w:marRight w:val="0"/>
      <w:marTop w:val="0"/>
      <w:marBottom w:val="0"/>
      <w:divBdr>
        <w:top w:val="none" w:sz="0" w:space="0" w:color="auto"/>
        <w:left w:val="none" w:sz="0" w:space="0" w:color="auto"/>
        <w:bottom w:val="none" w:sz="0" w:space="0" w:color="auto"/>
        <w:right w:val="none" w:sz="0" w:space="0" w:color="auto"/>
      </w:divBdr>
    </w:div>
    <w:div w:id="1879272127">
      <w:bodyDiv w:val="1"/>
      <w:marLeft w:val="0"/>
      <w:marRight w:val="0"/>
      <w:marTop w:val="0"/>
      <w:marBottom w:val="0"/>
      <w:divBdr>
        <w:top w:val="none" w:sz="0" w:space="0" w:color="auto"/>
        <w:left w:val="none" w:sz="0" w:space="0" w:color="auto"/>
        <w:bottom w:val="none" w:sz="0" w:space="0" w:color="auto"/>
        <w:right w:val="none" w:sz="0" w:space="0" w:color="auto"/>
      </w:divBdr>
    </w:div>
    <w:div w:id="1879928313">
      <w:bodyDiv w:val="1"/>
      <w:marLeft w:val="0"/>
      <w:marRight w:val="0"/>
      <w:marTop w:val="0"/>
      <w:marBottom w:val="0"/>
      <w:divBdr>
        <w:top w:val="none" w:sz="0" w:space="0" w:color="auto"/>
        <w:left w:val="none" w:sz="0" w:space="0" w:color="auto"/>
        <w:bottom w:val="none" w:sz="0" w:space="0" w:color="auto"/>
        <w:right w:val="none" w:sz="0" w:space="0" w:color="auto"/>
      </w:divBdr>
    </w:div>
    <w:div w:id="1880042600">
      <w:bodyDiv w:val="1"/>
      <w:marLeft w:val="0"/>
      <w:marRight w:val="0"/>
      <w:marTop w:val="0"/>
      <w:marBottom w:val="0"/>
      <w:divBdr>
        <w:top w:val="none" w:sz="0" w:space="0" w:color="auto"/>
        <w:left w:val="none" w:sz="0" w:space="0" w:color="auto"/>
        <w:bottom w:val="none" w:sz="0" w:space="0" w:color="auto"/>
        <w:right w:val="none" w:sz="0" w:space="0" w:color="auto"/>
      </w:divBdr>
    </w:div>
    <w:div w:id="1880048064">
      <w:bodyDiv w:val="1"/>
      <w:marLeft w:val="0"/>
      <w:marRight w:val="0"/>
      <w:marTop w:val="0"/>
      <w:marBottom w:val="0"/>
      <w:divBdr>
        <w:top w:val="none" w:sz="0" w:space="0" w:color="auto"/>
        <w:left w:val="none" w:sz="0" w:space="0" w:color="auto"/>
        <w:bottom w:val="none" w:sz="0" w:space="0" w:color="auto"/>
        <w:right w:val="none" w:sz="0" w:space="0" w:color="auto"/>
      </w:divBdr>
    </w:div>
    <w:div w:id="1880700315">
      <w:bodyDiv w:val="1"/>
      <w:marLeft w:val="0"/>
      <w:marRight w:val="0"/>
      <w:marTop w:val="0"/>
      <w:marBottom w:val="0"/>
      <w:divBdr>
        <w:top w:val="none" w:sz="0" w:space="0" w:color="auto"/>
        <w:left w:val="none" w:sz="0" w:space="0" w:color="auto"/>
        <w:bottom w:val="none" w:sz="0" w:space="0" w:color="auto"/>
        <w:right w:val="none" w:sz="0" w:space="0" w:color="auto"/>
      </w:divBdr>
    </w:div>
    <w:div w:id="1880969489">
      <w:bodyDiv w:val="1"/>
      <w:marLeft w:val="0"/>
      <w:marRight w:val="0"/>
      <w:marTop w:val="0"/>
      <w:marBottom w:val="0"/>
      <w:divBdr>
        <w:top w:val="none" w:sz="0" w:space="0" w:color="auto"/>
        <w:left w:val="none" w:sz="0" w:space="0" w:color="auto"/>
        <w:bottom w:val="none" w:sz="0" w:space="0" w:color="auto"/>
        <w:right w:val="none" w:sz="0" w:space="0" w:color="auto"/>
      </w:divBdr>
    </w:div>
    <w:div w:id="1881354115">
      <w:bodyDiv w:val="1"/>
      <w:marLeft w:val="0"/>
      <w:marRight w:val="0"/>
      <w:marTop w:val="0"/>
      <w:marBottom w:val="0"/>
      <w:divBdr>
        <w:top w:val="none" w:sz="0" w:space="0" w:color="auto"/>
        <w:left w:val="none" w:sz="0" w:space="0" w:color="auto"/>
        <w:bottom w:val="none" w:sz="0" w:space="0" w:color="auto"/>
        <w:right w:val="none" w:sz="0" w:space="0" w:color="auto"/>
      </w:divBdr>
    </w:div>
    <w:div w:id="1881430916">
      <w:bodyDiv w:val="1"/>
      <w:marLeft w:val="0"/>
      <w:marRight w:val="0"/>
      <w:marTop w:val="0"/>
      <w:marBottom w:val="0"/>
      <w:divBdr>
        <w:top w:val="none" w:sz="0" w:space="0" w:color="auto"/>
        <w:left w:val="none" w:sz="0" w:space="0" w:color="auto"/>
        <w:bottom w:val="none" w:sz="0" w:space="0" w:color="auto"/>
        <w:right w:val="none" w:sz="0" w:space="0" w:color="auto"/>
      </w:divBdr>
    </w:div>
    <w:div w:id="1881627077">
      <w:bodyDiv w:val="1"/>
      <w:marLeft w:val="0"/>
      <w:marRight w:val="0"/>
      <w:marTop w:val="0"/>
      <w:marBottom w:val="0"/>
      <w:divBdr>
        <w:top w:val="none" w:sz="0" w:space="0" w:color="auto"/>
        <w:left w:val="none" w:sz="0" w:space="0" w:color="auto"/>
        <w:bottom w:val="none" w:sz="0" w:space="0" w:color="auto"/>
        <w:right w:val="none" w:sz="0" w:space="0" w:color="auto"/>
      </w:divBdr>
    </w:div>
    <w:div w:id="1881818738">
      <w:bodyDiv w:val="1"/>
      <w:marLeft w:val="0"/>
      <w:marRight w:val="0"/>
      <w:marTop w:val="0"/>
      <w:marBottom w:val="0"/>
      <w:divBdr>
        <w:top w:val="none" w:sz="0" w:space="0" w:color="auto"/>
        <w:left w:val="none" w:sz="0" w:space="0" w:color="auto"/>
        <w:bottom w:val="none" w:sz="0" w:space="0" w:color="auto"/>
        <w:right w:val="none" w:sz="0" w:space="0" w:color="auto"/>
      </w:divBdr>
    </w:div>
    <w:div w:id="1881823042">
      <w:bodyDiv w:val="1"/>
      <w:marLeft w:val="0"/>
      <w:marRight w:val="0"/>
      <w:marTop w:val="0"/>
      <w:marBottom w:val="0"/>
      <w:divBdr>
        <w:top w:val="none" w:sz="0" w:space="0" w:color="auto"/>
        <w:left w:val="none" w:sz="0" w:space="0" w:color="auto"/>
        <w:bottom w:val="none" w:sz="0" w:space="0" w:color="auto"/>
        <w:right w:val="none" w:sz="0" w:space="0" w:color="auto"/>
      </w:divBdr>
    </w:div>
    <w:div w:id="1882129022">
      <w:bodyDiv w:val="1"/>
      <w:marLeft w:val="0"/>
      <w:marRight w:val="0"/>
      <w:marTop w:val="0"/>
      <w:marBottom w:val="0"/>
      <w:divBdr>
        <w:top w:val="none" w:sz="0" w:space="0" w:color="auto"/>
        <w:left w:val="none" w:sz="0" w:space="0" w:color="auto"/>
        <w:bottom w:val="none" w:sz="0" w:space="0" w:color="auto"/>
        <w:right w:val="none" w:sz="0" w:space="0" w:color="auto"/>
      </w:divBdr>
    </w:div>
    <w:div w:id="1883665810">
      <w:bodyDiv w:val="1"/>
      <w:marLeft w:val="0"/>
      <w:marRight w:val="0"/>
      <w:marTop w:val="0"/>
      <w:marBottom w:val="0"/>
      <w:divBdr>
        <w:top w:val="none" w:sz="0" w:space="0" w:color="auto"/>
        <w:left w:val="none" w:sz="0" w:space="0" w:color="auto"/>
        <w:bottom w:val="none" w:sz="0" w:space="0" w:color="auto"/>
        <w:right w:val="none" w:sz="0" w:space="0" w:color="auto"/>
      </w:divBdr>
    </w:div>
    <w:div w:id="1884050175">
      <w:bodyDiv w:val="1"/>
      <w:marLeft w:val="0"/>
      <w:marRight w:val="0"/>
      <w:marTop w:val="0"/>
      <w:marBottom w:val="0"/>
      <w:divBdr>
        <w:top w:val="none" w:sz="0" w:space="0" w:color="auto"/>
        <w:left w:val="none" w:sz="0" w:space="0" w:color="auto"/>
        <w:bottom w:val="none" w:sz="0" w:space="0" w:color="auto"/>
        <w:right w:val="none" w:sz="0" w:space="0" w:color="auto"/>
      </w:divBdr>
    </w:div>
    <w:div w:id="1884319658">
      <w:bodyDiv w:val="1"/>
      <w:marLeft w:val="0"/>
      <w:marRight w:val="0"/>
      <w:marTop w:val="0"/>
      <w:marBottom w:val="0"/>
      <w:divBdr>
        <w:top w:val="none" w:sz="0" w:space="0" w:color="auto"/>
        <w:left w:val="none" w:sz="0" w:space="0" w:color="auto"/>
        <w:bottom w:val="none" w:sz="0" w:space="0" w:color="auto"/>
        <w:right w:val="none" w:sz="0" w:space="0" w:color="auto"/>
      </w:divBdr>
    </w:div>
    <w:div w:id="1884712745">
      <w:bodyDiv w:val="1"/>
      <w:marLeft w:val="0"/>
      <w:marRight w:val="0"/>
      <w:marTop w:val="0"/>
      <w:marBottom w:val="0"/>
      <w:divBdr>
        <w:top w:val="none" w:sz="0" w:space="0" w:color="auto"/>
        <w:left w:val="none" w:sz="0" w:space="0" w:color="auto"/>
        <w:bottom w:val="none" w:sz="0" w:space="0" w:color="auto"/>
        <w:right w:val="none" w:sz="0" w:space="0" w:color="auto"/>
      </w:divBdr>
    </w:div>
    <w:div w:id="1885173659">
      <w:bodyDiv w:val="1"/>
      <w:marLeft w:val="0"/>
      <w:marRight w:val="0"/>
      <w:marTop w:val="0"/>
      <w:marBottom w:val="0"/>
      <w:divBdr>
        <w:top w:val="none" w:sz="0" w:space="0" w:color="auto"/>
        <w:left w:val="none" w:sz="0" w:space="0" w:color="auto"/>
        <w:bottom w:val="none" w:sz="0" w:space="0" w:color="auto"/>
        <w:right w:val="none" w:sz="0" w:space="0" w:color="auto"/>
      </w:divBdr>
    </w:div>
    <w:div w:id="1885215159">
      <w:bodyDiv w:val="1"/>
      <w:marLeft w:val="0"/>
      <w:marRight w:val="0"/>
      <w:marTop w:val="0"/>
      <w:marBottom w:val="0"/>
      <w:divBdr>
        <w:top w:val="none" w:sz="0" w:space="0" w:color="auto"/>
        <w:left w:val="none" w:sz="0" w:space="0" w:color="auto"/>
        <w:bottom w:val="none" w:sz="0" w:space="0" w:color="auto"/>
        <w:right w:val="none" w:sz="0" w:space="0" w:color="auto"/>
      </w:divBdr>
    </w:div>
    <w:div w:id="1885365859">
      <w:bodyDiv w:val="1"/>
      <w:marLeft w:val="0"/>
      <w:marRight w:val="0"/>
      <w:marTop w:val="0"/>
      <w:marBottom w:val="0"/>
      <w:divBdr>
        <w:top w:val="none" w:sz="0" w:space="0" w:color="auto"/>
        <w:left w:val="none" w:sz="0" w:space="0" w:color="auto"/>
        <w:bottom w:val="none" w:sz="0" w:space="0" w:color="auto"/>
        <w:right w:val="none" w:sz="0" w:space="0" w:color="auto"/>
      </w:divBdr>
    </w:div>
    <w:div w:id="1885603459">
      <w:bodyDiv w:val="1"/>
      <w:marLeft w:val="0"/>
      <w:marRight w:val="0"/>
      <w:marTop w:val="0"/>
      <w:marBottom w:val="0"/>
      <w:divBdr>
        <w:top w:val="none" w:sz="0" w:space="0" w:color="auto"/>
        <w:left w:val="none" w:sz="0" w:space="0" w:color="auto"/>
        <w:bottom w:val="none" w:sz="0" w:space="0" w:color="auto"/>
        <w:right w:val="none" w:sz="0" w:space="0" w:color="auto"/>
      </w:divBdr>
    </w:div>
    <w:div w:id="1885826492">
      <w:bodyDiv w:val="1"/>
      <w:marLeft w:val="0"/>
      <w:marRight w:val="0"/>
      <w:marTop w:val="0"/>
      <w:marBottom w:val="0"/>
      <w:divBdr>
        <w:top w:val="none" w:sz="0" w:space="0" w:color="auto"/>
        <w:left w:val="none" w:sz="0" w:space="0" w:color="auto"/>
        <w:bottom w:val="none" w:sz="0" w:space="0" w:color="auto"/>
        <w:right w:val="none" w:sz="0" w:space="0" w:color="auto"/>
      </w:divBdr>
    </w:div>
    <w:div w:id="1885869134">
      <w:bodyDiv w:val="1"/>
      <w:marLeft w:val="0"/>
      <w:marRight w:val="0"/>
      <w:marTop w:val="0"/>
      <w:marBottom w:val="0"/>
      <w:divBdr>
        <w:top w:val="none" w:sz="0" w:space="0" w:color="auto"/>
        <w:left w:val="none" w:sz="0" w:space="0" w:color="auto"/>
        <w:bottom w:val="none" w:sz="0" w:space="0" w:color="auto"/>
        <w:right w:val="none" w:sz="0" w:space="0" w:color="auto"/>
      </w:divBdr>
    </w:div>
    <w:div w:id="1886024222">
      <w:bodyDiv w:val="1"/>
      <w:marLeft w:val="0"/>
      <w:marRight w:val="0"/>
      <w:marTop w:val="0"/>
      <w:marBottom w:val="0"/>
      <w:divBdr>
        <w:top w:val="none" w:sz="0" w:space="0" w:color="auto"/>
        <w:left w:val="none" w:sz="0" w:space="0" w:color="auto"/>
        <w:bottom w:val="none" w:sz="0" w:space="0" w:color="auto"/>
        <w:right w:val="none" w:sz="0" w:space="0" w:color="auto"/>
      </w:divBdr>
    </w:div>
    <w:div w:id="1886485746">
      <w:bodyDiv w:val="1"/>
      <w:marLeft w:val="0"/>
      <w:marRight w:val="0"/>
      <w:marTop w:val="0"/>
      <w:marBottom w:val="0"/>
      <w:divBdr>
        <w:top w:val="none" w:sz="0" w:space="0" w:color="auto"/>
        <w:left w:val="none" w:sz="0" w:space="0" w:color="auto"/>
        <w:bottom w:val="none" w:sz="0" w:space="0" w:color="auto"/>
        <w:right w:val="none" w:sz="0" w:space="0" w:color="auto"/>
      </w:divBdr>
    </w:div>
    <w:div w:id="1886746020">
      <w:bodyDiv w:val="1"/>
      <w:marLeft w:val="0"/>
      <w:marRight w:val="0"/>
      <w:marTop w:val="0"/>
      <w:marBottom w:val="0"/>
      <w:divBdr>
        <w:top w:val="none" w:sz="0" w:space="0" w:color="auto"/>
        <w:left w:val="none" w:sz="0" w:space="0" w:color="auto"/>
        <w:bottom w:val="none" w:sz="0" w:space="0" w:color="auto"/>
        <w:right w:val="none" w:sz="0" w:space="0" w:color="auto"/>
      </w:divBdr>
    </w:div>
    <w:div w:id="1887256101">
      <w:bodyDiv w:val="1"/>
      <w:marLeft w:val="0"/>
      <w:marRight w:val="0"/>
      <w:marTop w:val="0"/>
      <w:marBottom w:val="0"/>
      <w:divBdr>
        <w:top w:val="none" w:sz="0" w:space="0" w:color="auto"/>
        <w:left w:val="none" w:sz="0" w:space="0" w:color="auto"/>
        <w:bottom w:val="none" w:sz="0" w:space="0" w:color="auto"/>
        <w:right w:val="none" w:sz="0" w:space="0" w:color="auto"/>
      </w:divBdr>
    </w:div>
    <w:div w:id="1887444211">
      <w:bodyDiv w:val="1"/>
      <w:marLeft w:val="0"/>
      <w:marRight w:val="0"/>
      <w:marTop w:val="0"/>
      <w:marBottom w:val="0"/>
      <w:divBdr>
        <w:top w:val="none" w:sz="0" w:space="0" w:color="auto"/>
        <w:left w:val="none" w:sz="0" w:space="0" w:color="auto"/>
        <w:bottom w:val="none" w:sz="0" w:space="0" w:color="auto"/>
        <w:right w:val="none" w:sz="0" w:space="0" w:color="auto"/>
      </w:divBdr>
    </w:div>
    <w:div w:id="1887450976">
      <w:bodyDiv w:val="1"/>
      <w:marLeft w:val="0"/>
      <w:marRight w:val="0"/>
      <w:marTop w:val="0"/>
      <w:marBottom w:val="0"/>
      <w:divBdr>
        <w:top w:val="none" w:sz="0" w:space="0" w:color="auto"/>
        <w:left w:val="none" w:sz="0" w:space="0" w:color="auto"/>
        <w:bottom w:val="none" w:sz="0" w:space="0" w:color="auto"/>
        <w:right w:val="none" w:sz="0" w:space="0" w:color="auto"/>
      </w:divBdr>
    </w:div>
    <w:div w:id="1887712855">
      <w:bodyDiv w:val="1"/>
      <w:marLeft w:val="0"/>
      <w:marRight w:val="0"/>
      <w:marTop w:val="0"/>
      <w:marBottom w:val="0"/>
      <w:divBdr>
        <w:top w:val="none" w:sz="0" w:space="0" w:color="auto"/>
        <w:left w:val="none" w:sz="0" w:space="0" w:color="auto"/>
        <w:bottom w:val="none" w:sz="0" w:space="0" w:color="auto"/>
        <w:right w:val="none" w:sz="0" w:space="0" w:color="auto"/>
      </w:divBdr>
    </w:div>
    <w:div w:id="1889075261">
      <w:bodyDiv w:val="1"/>
      <w:marLeft w:val="0"/>
      <w:marRight w:val="0"/>
      <w:marTop w:val="0"/>
      <w:marBottom w:val="0"/>
      <w:divBdr>
        <w:top w:val="none" w:sz="0" w:space="0" w:color="auto"/>
        <w:left w:val="none" w:sz="0" w:space="0" w:color="auto"/>
        <w:bottom w:val="none" w:sz="0" w:space="0" w:color="auto"/>
        <w:right w:val="none" w:sz="0" w:space="0" w:color="auto"/>
      </w:divBdr>
    </w:div>
    <w:div w:id="1889222043">
      <w:bodyDiv w:val="1"/>
      <w:marLeft w:val="0"/>
      <w:marRight w:val="0"/>
      <w:marTop w:val="0"/>
      <w:marBottom w:val="0"/>
      <w:divBdr>
        <w:top w:val="none" w:sz="0" w:space="0" w:color="auto"/>
        <w:left w:val="none" w:sz="0" w:space="0" w:color="auto"/>
        <w:bottom w:val="none" w:sz="0" w:space="0" w:color="auto"/>
        <w:right w:val="none" w:sz="0" w:space="0" w:color="auto"/>
      </w:divBdr>
    </w:div>
    <w:div w:id="1889412410">
      <w:bodyDiv w:val="1"/>
      <w:marLeft w:val="0"/>
      <w:marRight w:val="0"/>
      <w:marTop w:val="0"/>
      <w:marBottom w:val="0"/>
      <w:divBdr>
        <w:top w:val="none" w:sz="0" w:space="0" w:color="auto"/>
        <w:left w:val="none" w:sz="0" w:space="0" w:color="auto"/>
        <w:bottom w:val="none" w:sz="0" w:space="0" w:color="auto"/>
        <w:right w:val="none" w:sz="0" w:space="0" w:color="auto"/>
      </w:divBdr>
    </w:div>
    <w:div w:id="1889417757">
      <w:bodyDiv w:val="1"/>
      <w:marLeft w:val="0"/>
      <w:marRight w:val="0"/>
      <w:marTop w:val="0"/>
      <w:marBottom w:val="0"/>
      <w:divBdr>
        <w:top w:val="none" w:sz="0" w:space="0" w:color="auto"/>
        <w:left w:val="none" w:sz="0" w:space="0" w:color="auto"/>
        <w:bottom w:val="none" w:sz="0" w:space="0" w:color="auto"/>
        <w:right w:val="none" w:sz="0" w:space="0" w:color="auto"/>
      </w:divBdr>
    </w:div>
    <w:div w:id="1889490160">
      <w:bodyDiv w:val="1"/>
      <w:marLeft w:val="0"/>
      <w:marRight w:val="0"/>
      <w:marTop w:val="0"/>
      <w:marBottom w:val="0"/>
      <w:divBdr>
        <w:top w:val="none" w:sz="0" w:space="0" w:color="auto"/>
        <w:left w:val="none" w:sz="0" w:space="0" w:color="auto"/>
        <w:bottom w:val="none" w:sz="0" w:space="0" w:color="auto"/>
        <w:right w:val="none" w:sz="0" w:space="0" w:color="auto"/>
      </w:divBdr>
    </w:div>
    <w:div w:id="1889612296">
      <w:bodyDiv w:val="1"/>
      <w:marLeft w:val="0"/>
      <w:marRight w:val="0"/>
      <w:marTop w:val="0"/>
      <w:marBottom w:val="0"/>
      <w:divBdr>
        <w:top w:val="none" w:sz="0" w:space="0" w:color="auto"/>
        <w:left w:val="none" w:sz="0" w:space="0" w:color="auto"/>
        <w:bottom w:val="none" w:sz="0" w:space="0" w:color="auto"/>
        <w:right w:val="none" w:sz="0" w:space="0" w:color="auto"/>
      </w:divBdr>
    </w:div>
    <w:div w:id="1889679551">
      <w:bodyDiv w:val="1"/>
      <w:marLeft w:val="0"/>
      <w:marRight w:val="0"/>
      <w:marTop w:val="0"/>
      <w:marBottom w:val="0"/>
      <w:divBdr>
        <w:top w:val="none" w:sz="0" w:space="0" w:color="auto"/>
        <w:left w:val="none" w:sz="0" w:space="0" w:color="auto"/>
        <w:bottom w:val="none" w:sz="0" w:space="0" w:color="auto"/>
        <w:right w:val="none" w:sz="0" w:space="0" w:color="auto"/>
      </w:divBdr>
    </w:div>
    <w:div w:id="1889803443">
      <w:bodyDiv w:val="1"/>
      <w:marLeft w:val="0"/>
      <w:marRight w:val="0"/>
      <w:marTop w:val="0"/>
      <w:marBottom w:val="0"/>
      <w:divBdr>
        <w:top w:val="none" w:sz="0" w:space="0" w:color="auto"/>
        <w:left w:val="none" w:sz="0" w:space="0" w:color="auto"/>
        <w:bottom w:val="none" w:sz="0" w:space="0" w:color="auto"/>
        <w:right w:val="none" w:sz="0" w:space="0" w:color="auto"/>
      </w:divBdr>
    </w:div>
    <w:div w:id="1890216426">
      <w:bodyDiv w:val="1"/>
      <w:marLeft w:val="0"/>
      <w:marRight w:val="0"/>
      <w:marTop w:val="0"/>
      <w:marBottom w:val="0"/>
      <w:divBdr>
        <w:top w:val="none" w:sz="0" w:space="0" w:color="auto"/>
        <w:left w:val="none" w:sz="0" w:space="0" w:color="auto"/>
        <w:bottom w:val="none" w:sz="0" w:space="0" w:color="auto"/>
        <w:right w:val="none" w:sz="0" w:space="0" w:color="auto"/>
      </w:divBdr>
    </w:div>
    <w:div w:id="1890267146">
      <w:bodyDiv w:val="1"/>
      <w:marLeft w:val="0"/>
      <w:marRight w:val="0"/>
      <w:marTop w:val="0"/>
      <w:marBottom w:val="0"/>
      <w:divBdr>
        <w:top w:val="none" w:sz="0" w:space="0" w:color="auto"/>
        <w:left w:val="none" w:sz="0" w:space="0" w:color="auto"/>
        <w:bottom w:val="none" w:sz="0" w:space="0" w:color="auto"/>
        <w:right w:val="none" w:sz="0" w:space="0" w:color="auto"/>
      </w:divBdr>
    </w:div>
    <w:div w:id="1890606503">
      <w:bodyDiv w:val="1"/>
      <w:marLeft w:val="0"/>
      <w:marRight w:val="0"/>
      <w:marTop w:val="0"/>
      <w:marBottom w:val="0"/>
      <w:divBdr>
        <w:top w:val="none" w:sz="0" w:space="0" w:color="auto"/>
        <w:left w:val="none" w:sz="0" w:space="0" w:color="auto"/>
        <w:bottom w:val="none" w:sz="0" w:space="0" w:color="auto"/>
        <w:right w:val="none" w:sz="0" w:space="0" w:color="auto"/>
      </w:divBdr>
    </w:div>
    <w:div w:id="1890610590">
      <w:bodyDiv w:val="1"/>
      <w:marLeft w:val="0"/>
      <w:marRight w:val="0"/>
      <w:marTop w:val="0"/>
      <w:marBottom w:val="0"/>
      <w:divBdr>
        <w:top w:val="none" w:sz="0" w:space="0" w:color="auto"/>
        <w:left w:val="none" w:sz="0" w:space="0" w:color="auto"/>
        <w:bottom w:val="none" w:sz="0" w:space="0" w:color="auto"/>
        <w:right w:val="none" w:sz="0" w:space="0" w:color="auto"/>
      </w:divBdr>
    </w:div>
    <w:div w:id="1890648412">
      <w:bodyDiv w:val="1"/>
      <w:marLeft w:val="0"/>
      <w:marRight w:val="0"/>
      <w:marTop w:val="0"/>
      <w:marBottom w:val="0"/>
      <w:divBdr>
        <w:top w:val="none" w:sz="0" w:space="0" w:color="auto"/>
        <w:left w:val="none" w:sz="0" w:space="0" w:color="auto"/>
        <w:bottom w:val="none" w:sz="0" w:space="0" w:color="auto"/>
        <w:right w:val="none" w:sz="0" w:space="0" w:color="auto"/>
      </w:divBdr>
    </w:div>
    <w:div w:id="1891113718">
      <w:bodyDiv w:val="1"/>
      <w:marLeft w:val="0"/>
      <w:marRight w:val="0"/>
      <w:marTop w:val="0"/>
      <w:marBottom w:val="0"/>
      <w:divBdr>
        <w:top w:val="none" w:sz="0" w:space="0" w:color="auto"/>
        <w:left w:val="none" w:sz="0" w:space="0" w:color="auto"/>
        <w:bottom w:val="none" w:sz="0" w:space="0" w:color="auto"/>
        <w:right w:val="none" w:sz="0" w:space="0" w:color="auto"/>
      </w:divBdr>
    </w:div>
    <w:div w:id="1891262964">
      <w:bodyDiv w:val="1"/>
      <w:marLeft w:val="0"/>
      <w:marRight w:val="0"/>
      <w:marTop w:val="0"/>
      <w:marBottom w:val="0"/>
      <w:divBdr>
        <w:top w:val="none" w:sz="0" w:space="0" w:color="auto"/>
        <w:left w:val="none" w:sz="0" w:space="0" w:color="auto"/>
        <w:bottom w:val="none" w:sz="0" w:space="0" w:color="auto"/>
        <w:right w:val="none" w:sz="0" w:space="0" w:color="auto"/>
      </w:divBdr>
    </w:div>
    <w:div w:id="1891335047">
      <w:bodyDiv w:val="1"/>
      <w:marLeft w:val="0"/>
      <w:marRight w:val="0"/>
      <w:marTop w:val="0"/>
      <w:marBottom w:val="0"/>
      <w:divBdr>
        <w:top w:val="none" w:sz="0" w:space="0" w:color="auto"/>
        <w:left w:val="none" w:sz="0" w:space="0" w:color="auto"/>
        <w:bottom w:val="none" w:sz="0" w:space="0" w:color="auto"/>
        <w:right w:val="none" w:sz="0" w:space="0" w:color="auto"/>
      </w:divBdr>
    </w:div>
    <w:div w:id="1891528446">
      <w:bodyDiv w:val="1"/>
      <w:marLeft w:val="0"/>
      <w:marRight w:val="0"/>
      <w:marTop w:val="0"/>
      <w:marBottom w:val="0"/>
      <w:divBdr>
        <w:top w:val="none" w:sz="0" w:space="0" w:color="auto"/>
        <w:left w:val="none" w:sz="0" w:space="0" w:color="auto"/>
        <w:bottom w:val="none" w:sz="0" w:space="0" w:color="auto"/>
        <w:right w:val="none" w:sz="0" w:space="0" w:color="auto"/>
      </w:divBdr>
    </w:div>
    <w:div w:id="1892762054">
      <w:bodyDiv w:val="1"/>
      <w:marLeft w:val="0"/>
      <w:marRight w:val="0"/>
      <w:marTop w:val="0"/>
      <w:marBottom w:val="0"/>
      <w:divBdr>
        <w:top w:val="none" w:sz="0" w:space="0" w:color="auto"/>
        <w:left w:val="none" w:sz="0" w:space="0" w:color="auto"/>
        <w:bottom w:val="none" w:sz="0" w:space="0" w:color="auto"/>
        <w:right w:val="none" w:sz="0" w:space="0" w:color="auto"/>
      </w:divBdr>
    </w:div>
    <w:div w:id="1892842780">
      <w:bodyDiv w:val="1"/>
      <w:marLeft w:val="0"/>
      <w:marRight w:val="0"/>
      <w:marTop w:val="0"/>
      <w:marBottom w:val="0"/>
      <w:divBdr>
        <w:top w:val="none" w:sz="0" w:space="0" w:color="auto"/>
        <w:left w:val="none" w:sz="0" w:space="0" w:color="auto"/>
        <w:bottom w:val="none" w:sz="0" w:space="0" w:color="auto"/>
        <w:right w:val="none" w:sz="0" w:space="0" w:color="auto"/>
      </w:divBdr>
    </w:div>
    <w:div w:id="1892954909">
      <w:bodyDiv w:val="1"/>
      <w:marLeft w:val="0"/>
      <w:marRight w:val="0"/>
      <w:marTop w:val="0"/>
      <w:marBottom w:val="0"/>
      <w:divBdr>
        <w:top w:val="none" w:sz="0" w:space="0" w:color="auto"/>
        <w:left w:val="none" w:sz="0" w:space="0" w:color="auto"/>
        <w:bottom w:val="none" w:sz="0" w:space="0" w:color="auto"/>
        <w:right w:val="none" w:sz="0" w:space="0" w:color="auto"/>
      </w:divBdr>
    </w:div>
    <w:div w:id="1892960693">
      <w:bodyDiv w:val="1"/>
      <w:marLeft w:val="0"/>
      <w:marRight w:val="0"/>
      <w:marTop w:val="0"/>
      <w:marBottom w:val="0"/>
      <w:divBdr>
        <w:top w:val="none" w:sz="0" w:space="0" w:color="auto"/>
        <w:left w:val="none" w:sz="0" w:space="0" w:color="auto"/>
        <w:bottom w:val="none" w:sz="0" w:space="0" w:color="auto"/>
        <w:right w:val="none" w:sz="0" w:space="0" w:color="auto"/>
      </w:divBdr>
    </w:div>
    <w:div w:id="1893075985">
      <w:bodyDiv w:val="1"/>
      <w:marLeft w:val="0"/>
      <w:marRight w:val="0"/>
      <w:marTop w:val="0"/>
      <w:marBottom w:val="0"/>
      <w:divBdr>
        <w:top w:val="none" w:sz="0" w:space="0" w:color="auto"/>
        <w:left w:val="none" w:sz="0" w:space="0" w:color="auto"/>
        <w:bottom w:val="none" w:sz="0" w:space="0" w:color="auto"/>
        <w:right w:val="none" w:sz="0" w:space="0" w:color="auto"/>
      </w:divBdr>
    </w:div>
    <w:div w:id="1893693416">
      <w:bodyDiv w:val="1"/>
      <w:marLeft w:val="0"/>
      <w:marRight w:val="0"/>
      <w:marTop w:val="0"/>
      <w:marBottom w:val="0"/>
      <w:divBdr>
        <w:top w:val="none" w:sz="0" w:space="0" w:color="auto"/>
        <w:left w:val="none" w:sz="0" w:space="0" w:color="auto"/>
        <w:bottom w:val="none" w:sz="0" w:space="0" w:color="auto"/>
        <w:right w:val="none" w:sz="0" w:space="0" w:color="auto"/>
      </w:divBdr>
    </w:div>
    <w:div w:id="1894658040">
      <w:bodyDiv w:val="1"/>
      <w:marLeft w:val="0"/>
      <w:marRight w:val="0"/>
      <w:marTop w:val="0"/>
      <w:marBottom w:val="0"/>
      <w:divBdr>
        <w:top w:val="none" w:sz="0" w:space="0" w:color="auto"/>
        <w:left w:val="none" w:sz="0" w:space="0" w:color="auto"/>
        <w:bottom w:val="none" w:sz="0" w:space="0" w:color="auto"/>
        <w:right w:val="none" w:sz="0" w:space="0" w:color="auto"/>
      </w:divBdr>
    </w:div>
    <w:div w:id="1894661233">
      <w:bodyDiv w:val="1"/>
      <w:marLeft w:val="0"/>
      <w:marRight w:val="0"/>
      <w:marTop w:val="0"/>
      <w:marBottom w:val="0"/>
      <w:divBdr>
        <w:top w:val="none" w:sz="0" w:space="0" w:color="auto"/>
        <w:left w:val="none" w:sz="0" w:space="0" w:color="auto"/>
        <w:bottom w:val="none" w:sz="0" w:space="0" w:color="auto"/>
        <w:right w:val="none" w:sz="0" w:space="0" w:color="auto"/>
      </w:divBdr>
    </w:div>
    <w:div w:id="1894845513">
      <w:bodyDiv w:val="1"/>
      <w:marLeft w:val="0"/>
      <w:marRight w:val="0"/>
      <w:marTop w:val="0"/>
      <w:marBottom w:val="0"/>
      <w:divBdr>
        <w:top w:val="none" w:sz="0" w:space="0" w:color="auto"/>
        <w:left w:val="none" w:sz="0" w:space="0" w:color="auto"/>
        <w:bottom w:val="none" w:sz="0" w:space="0" w:color="auto"/>
        <w:right w:val="none" w:sz="0" w:space="0" w:color="auto"/>
      </w:divBdr>
    </w:div>
    <w:div w:id="1895039883">
      <w:bodyDiv w:val="1"/>
      <w:marLeft w:val="0"/>
      <w:marRight w:val="0"/>
      <w:marTop w:val="0"/>
      <w:marBottom w:val="0"/>
      <w:divBdr>
        <w:top w:val="none" w:sz="0" w:space="0" w:color="auto"/>
        <w:left w:val="none" w:sz="0" w:space="0" w:color="auto"/>
        <w:bottom w:val="none" w:sz="0" w:space="0" w:color="auto"/>
        <w:right w:val="none" w:sz="0" w:space="0" w:color="auto"/>
      </w:divBdr>
    </w:div>
    <w:div w:id="1895117614">
      <w:bodyDiv w:val="1"/>
      <w:marLeft w:val="0"/>
      <w:marRight w:val="0"/>
      <w:marTop w:val="0"/>
      <w:marBottom w:val="0"/>
      <w:divBdr>
        <w:top w:val="none" w:sz="0" w:space="0" w:color="auto"/>
        <w:left w:val="none" w:sz="0" w:space="0" w:color="auto"/>
        <w:bottom w:val="none" w:sz="0" w:space="0" w:color="auto"/>
        <w:right w:val="none" w:sz="0" w:space="0" w:color="auto"/>
      </w:divBdr>
    </w:div>
    <w:div w:id="1895238698">
      <w:bodyDiv w:val="1"/>
      <w:marLeft w:val="0"/>
      <w:marRight w:val="0"/>
      <w:marTop w:val="0"/>
      <w:marBottom w:val="0"/>
      <w:divBdr>
        <w:top w:val="none" w:sz="0" w:space="0" w:color="auto"/>
        <w:left w:val="none" w:sz="0" w:space="0" w:color="auto"/>
        <w:bottom w:val="none" w:sz="0" w:space="0" w:color="auto"/>
        <w:right w:val="none" w:sz="0" w:space="0" w:color="auto"/>
      </w:divBdr>
    </w:div>
    <w:div w:id="1895776281">
      <w:bodyDiv w:val="1"/>
      <w:marLeft w:val="0"/>
      <w:marRight w:val="0"/>
      <w:marTop w:val="0"/>
      <w:marBottom w:val="0"/>
      <w:divBdr>
        <w:top w:val="none" w:sz="0" w:space="0" w:color="auto"/>
        <w:left w:val="none" w:sz="0" w:space="0" w:color="auto"/>
        <w:bottom w:val="none" w:sz="0" w:space="0" w:color="auto"/>
        <w:right w:val="none" w:sz="0" w:space="0" w:color="auto"/>
      </w:divBdr>
    </w:div>
    <w:div w:id="1895964281">
      <w:bodyDiv w:val="1"/>
      <w:marLeft w:val="0"/>
      <w:marRight w:val="0"/>
      <w:marTop w:val="0"/>
      <w:marBottom w:val="0"/>
      <w:divBdr>
        <w:top w:val="none" w:sz="0" w:space="0" w:color="auto"/>
        <w:left w:val="none" w:sz="0" w:space="0" w:color="auto"/>
        <w:bottom w:val="none" w:sz="0" w:space="0" w:color="auto"/>
        <w:right w:val="none" w:sz="0" w:space="0" w:color="auto"/>
      </w:divBdr>
    </w:div>
    <w:div w:id="1896237865">
      <w:bodyDiv w:val="1"/>
      <w:marLeft w:val="0"/>
      <w:marRight w:val="0"/>
      <w:marTop w:val="0"/>
      <w:marBottom w:val="0"/>
      <w:divBdr>
        <w:top w:val="none" w:sz="0" w:space="0" w:color="auto"/>
        <w:left w:val="none" w:sz="0" w:space="0" w:color="auto"/>
        <w:bottom w:val="none" w:sz="0" w:space="0" w:color="auto"/>
        <w:right w:val="none" w:sz="0" w:space="0" w:color="auto"/>
      </w:divBdr>
    </w:div>
    <w:div w:id="1896313001">
      <w:bodyDiv w:val="1"/>
      <w:marLeft w:val="0"/>
      <w:marRight w:val="0"/>
      <w:marTop w:val="0"/>
      <w:marBottom w:val="0"/>
      <w:divBdr>
        <w:top w:val="none" w:sz="0" w:space="0" w:color="auto"/>
        <w:left w:val="none" w:sz="0" w:space="0" w:color="auto"/>
        <w:bottom w:val="none" w:sz="0" w:space="0" w:color="auto"/>
        <w:right w:val="none" w:sz="0" w:space="0" w:color="auto"/>
      </w:divBdr>
    </w:div>
    <w:div w:id="1896356858">
      <w:bodyDiv w:val="1"/>
      <w:marLeft w:val="0"/>
      <w:marRight w:val="0"/>
      <w:marTop w:val="0"/>
      <w:marBottom w:val="0"/>
      <w:divBdr>
        <w:top w:val="none" w:sz="0" w:space="0" w:color="auto"/>
        <w:left w:val="none" w:sz="0" w:space="0" w:color="auto"/>
        <w:bottom w:val="none" w:sz="0" w:space="0" w:color="auto"/>
        <w:right w:val="none" w:sz="0" w:space="0" w:color="auto"/>
      </w:divBdr>
    </w:div>
    <w:div w:id="1896768609">
      <w:bodyDiv w:val="1"/>
      <w:marLeft w:val="0"/>
      <w:marRight w:val="0"/>
      <w:marTop w:val="0"/>
      <w:marBottom w:val="0"/>
      <w:divBdr>
        <w:top w:val="none" w:sz="0" w:space="0" w:color="auto"/>
        <w:left w:val="none" w:sz="0" w:space="0" w:color="auto"/>
        <w:bottom w:val="none" w:sz="0" w:space="0" w:color="auto"/>
        <w:right w:val="none" w:sz="0" w:space="0" w:color="auto"/>
      </w:divBdr>
    </w:div>
    <w:div w:id="1896969812">
      <w:bodyDiv w:val="1"/>
      <w:marLeft w:val="0"/>
      <w:marRight w:val="0"/>
      <w:marTop w:val="0"/>
      <w:marBottom w:val="0"/>
      <w:divBdr>
        <w:top w:val="none" w:sz="0" w:space="0" w:color="auto"/>
        <w:left w:val="none" w:sz="0" w:space="0" w:color="auto"/>
        <w:bottom w:val="none" w:sz="0" w:space="0" w:color="auto"/>
        <w:right w:val="none" w:sz="0" w:space="0" w:color="auto"/>
      </w:divBdr>
    </w:div>
    <w:div w:id="1897161107">
      <w:bodyDiv w:val="1"/>
      <w:marLeft w:val="0"/>
      <w:marRight w:val="0"/>
      <w:marTop w:val="0"/>
      <w:marBottom w:val="0"/>
      <w:divBdr>
        <w:top w:val="none" w:sz="0" w:space="0" w:color="auto"/>
        <w:left w:val="none" w:sz="0" w:space="0" w:color="auto"/>
        <w:bottom w:val="none" w:sz="0" w:space="0" w:color="auto"/>
        <w:right w:val="none" w:sz="0" w:space="0" w:color="auto"/>
      </w:divBdr>
    </w:div>
    <w:div w:id="1897399920">
      <w:bodyDiv w:val="1"/>
      <w:marLeft w:val="0"/>
      <w:marRight w:val="0"/>
      <w:marTop w:val="0"/>
      <w:marBottom w:val="0"/>
      <w:divBdr>
        <w:top w:val="none" w:sz="0" w:space="0" w:color="auto"/>
        <w:left w:val="none" w:sz="0" w:space="0" w:color="auto"/>
        <w:bottom w:val="none" w:sz="0" w:space="0" w:color="auto"/>
        <w:right w:val="none" w:sz="0" w:space="0" w:color="auto"/>
      </w:divBdr>
    </w:div>
    <w:div w:id="1898124346">
      <w:bodyDiv w:val="1"/>
      <w:marLeft w:val="0"/>
      <w:marRight w:val="0"/>
      <w:marTop w:val="0"/>
      <w:marBottom w:val="0"/>
      <w:divBdr>
        <w:top w:val="none" w:sz="0" w:space="0" w:color="auto"/>
        <w:left w:val="none" w:sz="0" w:space="0" w:color="auto"/>
        <w:bottom w:val="none" w:sz="0" w:space="0" w:color="auto"/>
        <w:right w:val="none" w:sz="0" w:space="0" w:color="auto"/>
      </w:divBdr>
    </w:div>
    <w:div w:id="1898128914">
      <w:bodyDiv w:val="1"/>
      <w:marLeft w:val="0"/>
      <w:marRight w:val="0"/>
      <w:marTop w:val="0"/>
      <w:marBottom w:val="0"/>
      <w:divBdr>
        <w:top w:val="none" w:sz="0" w:space="0" w:color="auto"/>
        <w:left w:val="none" w:sz="0" w:space="0" w:color="auto"/>
        <w:bottom w:val="none" w:sz="0" w:space="0" w:color="auto"/>
        <w:right w:val="none" w:sz="0" w:space="0" w:color="auto"/>
      </w:divBdr>
    </w:div>
    <w:div w:id="1898473362">
      <w:bodyDiv w:val="1"/>
      <w:marLeft w:val="0"/>
      <w:marRight w:val="0"/>
      <w:marTop w:val="0"/>
      <w:marBottom w:val="0"/>
      <w:divBdr>
        <w:top w:val="none" w:sz="0" w:space="0" w:color="auto"/>
        <w:left w:val="none" w:sz="0" w:space="0" w:color="auto"/>
        <w:bottom w:val="none" w:sz="0" w:space="0" w:color="auto"/>
        <w:right w:val="none" w:sz="0" w:space="0" w:color="auto"/>
      </w:divBdr>
    </w:div>
    <w:div w:id="1898739268">
      <w:bodyDiv w:val="1"/>
      <w:marLeft w:val="0"/>
      <w:marRight w:val="0"/>
      <w:marTop w:val="0"/>
      <w:marBottom w:val="0"/>
      <w:divBdr>
        <w:top w:val="none" w:sz="0" w:space="0" w:color="auto"/>
        <w:left w:val="none" w:sz="0" w:space="0" w:color="auto"/>
        <w:bottom w:val="none" w:sz="0" w:space="0" w:color="auto"/>
        <w:right w:val="none" w:sz="0" w:space="0" w:color="auto"/>
      </w:divBdr>
    </w:div>
    <w:div w:id="1898974369">
      <w:bodyDiv w:val="1"/>
      <w:marLeft w:val="0"/>
      <w:marRight w:val="0"/>
      <w:marTop w:val="0"/>
      <w:marBottom w:val="0"/>
      <w:divBdr>
        <w:top w:val="none" w:sz="0" w:space="0" w:color="auto"/>
        <w:left w:val="none" w:sz="0" w:space="0" w:color="auto"/>
        <w:bottom w:val="none" w:sz="0" w:space="0" w:color="auto"/>
        <w:right w:val="none" w:sz="0" w:space="0" w:color="auto"/>
      </w:divBdr>
    </w:div>
    <w:div w:id="1899171668">
      <w:bodyDiv w:val="1"/>
      <w:marLeft w:val="0"/>
      <w:marRight w:val="0"/>
      <w:marTop w:val="0"/>
      <w:marBottom w:val="0"/>
      <w:divBdr>
        <w:top w:val="none" w:sz="0" w:space="0" w:color="auto"/>
        <w:left w:val="none" w:sz="0" w:space="0" w:color="auto"/>
        <w:bottom w:val="none" w:sz="0" w:space="0" w:color="auto"/>
        <w:right w:val="none" w:sz="0" w:space="0" w:color="auto"/>
      </w:divBdr>
    </w:div>
    <w:div w:id="1899433548">
      <w:bodyDiv w:val="1"/>
      <w:marLeft w:val="0"/>
      <w:marRight w:val="0"/>
      <w:marTop w:val="0"/>
      <w:marBottom w:val="0"/>
      <w:divBdr>
        <w:top w:val="none" w:sz="0" w:space="0" w:color="auto"/>
        <w:left w:val="none" w:sz="0" w:space="0" w:color="auto"/>
        <w:bottom w:val="none" w:sz="0" w:space="0" w:color="auto"/>
        <w:right w:val="none" w:sz="0" w:space="0" w:color="auto"/>
      </w:divBdr>
    </w:div>
    <w:div w:id="1899438484">
      <w:bodyDiv w:val="1"/>
      <w:marLeft w:val="0"/>
      <w:marRight w:val="0"/>
      <w:marTop w:val="0"/>
      <w:marBottom w:val="0"/>
      <w:divBdr>
        <w:top w:val="none" w:sz="0" w:space="0" w:color="auto"/>
        <w:left w:val="none" w:sz="0" w:space="0" w:color="auto"/>
        <w:bottom w:val="none" w:sz="0" w:space="0" w:color="auto"/>
        <w:right w:val="none" w:sz="0" w:space="0" w:color="auto"/>
      </w:divBdr>
    </w:div>
    <w:div w:id="1899509771">
      <w:bodyDiv w:val="1"/>
      <w:marLeft w:val="0"/>
      <w:marRight w:val="0"/>
      <w:marTop w:val="0"/>
      <w:marBottom w:val="0"/>
      <w:divBdr>
        <w:top w:val="none" w:sz="0" w:space="0" w:color="auto"/>
        <w:left w:val="none" w:sz="0" w:space="0" w:color="auto"/>
        <w:bottom w:val="none" w:sz="0" w:space="0" w:color="auto"/>
        <w:right w:val="none" w:sz="0" w:space="0" w:color="auto"/>
      </w:divBdr>
    </w:div>
    <w:div w:id="1899586408">
      <w:bodyDiv w:val="1"/>
      <w:marLeft w:val="0"/>
      <w:marRight w:val="0"/>
      <w:marTop w:val="0"/>
      <w:marBottom w:val="0"/>
      <w:divBdr>
        <w:top w:val="none" w:sz="0" w:space="0" w:color="auto"/>
        <w:left w:val="none" w:sz="0" w:space="0" w:color="auto"/>
        <w:bottom w:val="none" w:sz="0" w:space="0" w:color="auto"/>
        <w:right w:val="none" w:sz="0" w:space="0" w:color="auto"/>
      </w:divBdr>
    </w:div>
    <w:div w:id="1899973618">
      <w:bodyDiv w:val="1"/>
      <w:marLeft w:val="0"/>
      <w:marRight w:val="0"/>
      <w:marTop w:val="0"/>
      <w:marBottom w:val="0"/>
      <w:divBdr>
        <w:top w:val="none" w:sz="0" w:space="0" w:color="auto"/>
        <w:left w:val="none" w:sz="0" w:space="0" w:color="auto"/>
        <w:bottom w:val="none" w:sz="0" w:space="0" w:color="auto"/>
        <w:right w:val="none" w:sz="0" w:space="0" w:color="auto"/>
      </w:divBdr>
    </w:div>
    <w:div w:id="1900171981">
      <w:bodyDiv w:val="1"/>
      <w:marLeft w:val="0"/>
      <w:marRight w:val="0"/>
      <w:marTop w:val="0"/>
      <w:marBottom w:val="0"/>
      <w:divBdr>
        <w:top w:val="none" w:sz="0" w:space="0" w:color="auto"/>
        <w:left w:val="none" w:sz="0" w:space="0" w:color="auto"/>
        <w:bottom w:val="none" w:sz="0" w:space="0" w:color="auto"/>
        <w:right w:val="none" w:sz="0" w:space="0" w:color="auto"/>
      </w:divBdr>
    </w:div>
    <w:div w:id="1900287187">
      <w:bodyDiv w:val="1"/>
      <w:marLeft w:val="0"/>
      <w:marRight w:val="0"/>
      <w:marTop w:val="0"/>
      <w:marBottom w:val="0"/>
      <w:divBdr>
        <w:top w:val="none" w:sz="0" w:space="0" w:color="auto"/>
        <w:left w:val="none" w:sz="0" w:space="0" w:color="auto"/>
        <w:bottom w:val="none" w:sz="0" w:space="0" w:color="auto"/>
        <w:right w:val="none" w:sz="0" w:space="0" w:color="auto"/>
      </w:divBdr>
    </w:div>
    <w:div w:id="1900555929">
      <w:bodyDiv w:val="1"/>
      <w:marLeft w:val="0"/>
      <w:marRight w:val="0"/>
      <w:marTop w:val="0"/>
      <w:marBottom w:val="0"/>
      <w:divBdr>
        <w:top w:val="none" w:sz="0" w:space="0" w:color="auto"/>
        <w:left w:val="none" w:sz="0" w:space="0" w:color="auto"/>
        <w:bottom w:val="none" w:sz="0" w:space="0" w:color="auto"/>
        <w:right w:val="none" w:sz="0" w:space="0" w:color="auto"/>
      </w:divBdr>
    </w:div>
    <w:div w:id="1901401215">
      <w:bodyDiv w:val="1"/>
      <w:marLeft w:val="0"/>
      <w:marRight w:val="0"/>
      <w:marTop w:val="0"/>
      <w:marBottom w:val="0"/>
      <w:divBdr>
        <w:top w:val="none" w:sz="0" w:space="0" w:color="auto"/>
        <w:left w:val="none" w:sz="0" w:space="0" w:color="auto"/>
        <w:bottom w:val="none" w:sz="0" w:space="0" w:color="auto"/>
        <w:right w:val="none" w:sz="0" w:space="0" w:color="auto"/>
      </w:divBdr>
    </w:div>
    <w:div w:id="1901554256">
      <w:bodyDiv w:val="1"/>
      <w:marLeft w:val="0"/>
      <w:marRight w:val="0"/>
      <w:marTop w:val="0"/>
      <w:marBottom w:val="0"/>
      <w:divBdr>
        <w:top w:val="none" w:sz="0" w:space="0" w:color="auto"/>
        <w:left w:val="none" w:sz="0" w:space="0" w:color="auto"/>
        <w:bottom w:val="none" w:sz="0" w:space="0" w:color="auto"/>
        <w:right w:val="none" w:sz="0" w:space="0" w:color="auto"/>
      </w:divBdr>
    </w:div>
    <w:div w:id="1901599404">
      <w:bodyDiv w:val="1"/>
      <w:marLeft w:val="0"/>
      <w:marRight w:val="0"/>
      <w:marTop w:val="0"/>
      <w:marBottom w:val="0"/>
      <w:divBdr>
        <w:top w:val="none" w:sz="0" w:space="0" w:color="auto"/>
        <w:left w:val="none" w:sz="0" w:space="0" w:color="auto"/>
        <w:bottom w:val="none" w:sz="0" w:space="0" w:color="auto"/>
        <w:right w:val="none" w:sz="0" w:space="0" w:color="auto"/>
      </w:divBdr>
    </w:div>
    <w:div w:id="1902207846">
      <w:bodyDiv w:val="1"/>
      <w:marLeft w:val="0"/>
      <w:marRight w:val="0"/>
      <w:marTop w:val="0"/>
      <w:marBottom w:val="0"/>
      <w:divBdr>
        <w:top w:val="none" w:sz="0" w:space="0" w:color="auto"/>
        <w:left w:val="none" w:sz="0" w:space="0" w:color="auto"/>
        <w:bottom w:val="none" w:sz="0" w:space="0" w:color="auto"/>
        <w:right w:val="none" w:sz="0" w:space="0" w:color="auto"/>
      </w:divBdr>
    </w:div>
    <w:div w:id="1903062035">
      <w:bodyDiv w:val="1"/>
      <w:marLeft w:val="0"/>
      <w:marRight w:val="0"/>
      <w:marTop w:val="0"/>
      <w:marBottom w:val="0"/>
      <w:divBdr>
        <w:top w:val="none" w:sz="0" w:space="0" w:color="auto"/>
        <w:left w:val="none" w:sz="0" w:space="0" w:color="auto"/>
        <w:bottom w:val="none" w:sz="0" w:space="0" w:color="auto"/>
        <w:right w:val="none" w:sz="0" w:space="0" w:color="auto"/>
      </w:divBdr>
    </w:div>
    <w:div w:id="1903130027">
      <w:bodyDiv w:val="1"/>
      <w:marLeft w:val="0"/>
      <w:marRight w:val="0"/>
      <w:marTop w:val="0"/>
      <w:marBottom w:val="0"/>
      <w:divBdr>
        <w:top w:val="none" w:sz="0" w:space="0" w:color="auto"/>
        <w:left w:val="none" w:sz="0" w:space="0" w:color="auto"/>
        <w:bottom w:val="none" w:sz="0" w:space="0" w:color="auto"/>
        <w:right w:val="none" w:sz="0" w:space="0" w:color="auto"/>
      </w:divBdr>
    </w:div>
    <w:div w:id="1903131452">
      <w:bodyDiv w:val="1"/>
      <w:marLeft w:val="0"/>
      <w:marRight w:val="0"/>
      <w:marTop w:val="0"/>
      <w:marBottom w:val="0"/>
      <w:divBdr>
        <w:top w:val="none" w:sz="0" w:space="0" w:color="auto"/>
        <w:left w:val="none" w:sz="0" w:space="0" w:color="auto"/>
        <w:bottom w:val="none" w:sz="0" w:space="0" w:color="auto"/>
        <w:right w:val="none" w:sz="0" w:space="0" w:color="auto"/>
      </w:divBdr>
    </w:div>
    <w:div w:id="1903363991">
      <w:bodyDiv w:val="1"/>
      <w:marLeft w:val="0"/>
      <w:marRight w:val="0"/>
      <w:marTop w:val="0"/>
      <w:marBottom w:val="0"/>
      <w:divBdr>
        <w:top w:val="none" w:sz="0" w:space="0" w:color="auto"/>
        <w:left w:val="none" w:sz="0" w:space="0" w:color="auto"/>
        <w:bottom w:val="none" w:sz="0" w:space="0" w:color="auto"/>
        <w:right w:val="none" w:sz="0" w:space="0" w:color="auto"/>
      </w:divBdr>
    </w:div>
    <w:div w:id="1903372507">
      <w:bodyDiv w:val="1"/>
      <w:marLeft w:val="0"/>
      <w:marRight w:val="0"/>
      <w:marTop w:val="0"/>
      <w:marBottom w:val="0"/>
      <w:divBdr>
        <w:top w:val="none" w:sz="0" w:space="0" w:color="auto"/>
        <w:left w:val="none" w:sz="0" w:space="0" w:color="auto"/>
        <w:bottom w:val="none" w:sz="0" w:space="0" w:color="auto"/>
        <w:right w:val="none" w:sz="0" w:space="0" w:color="auto"/>
      </w:divBdr>
    </w:div>
    <w:div w:id="1903981850">
      <w:bodyDiv w:val="1"/>
      <w:marLeft w:val="0"/>
      <w:marRight w:val="0"/>
      <w:marTop w:val="0"/>
      <w:marBottom w:val="0"/>
      <w:divBdr>
        <w:top w:val="none" w:sz="0" w:space="0" w:color="auto"/>
        <w:left w:val="none" w:sz="0" w:space="0" w:color="auto"/>
        <w:bottom w:val="none" w:sz="0" w:space="0" w:color="auto"/>
        <w:right w:val="none" w:sz="0" w:space="0" w:color="auto"/>
      </w:divBdr>
    </w:div>
    <w:div w:id="1903983295">
      <w:bodyDiv w:val="1"/>
      <w:marLeft w:val="0"/>
      <w:marRight w:val="0"/>
      <w:marTop w:val="0"/>
      <w:marBottom w:val="0"/>
      <w:divBdr>
        <w:top w:val="none" w:sz="0" w:space="0" w:color="auto"/>
        <w:left w:val="none" w:sz="0" w:space="0" w:color="auto"/>
        <w:bottom w:val="none" w:sz="0" w:space="0" w:color="auto"/>
        <w:right w:val="none" w:sz="0" w:space="0" w:color="auto"/>
      </w:divBdr>
    </w:div>
    <w:div w:id="1904022611">
      <w:bodyDiv w:val="1"/>
      <w:marLeft w:val="0"/>
      <w:marRight w:val="0"/>
      <w:marTop w:val="0"/>
      <w:marBottom w:val="0"/>
      <w:divBdr>
        <w:top w:val="none" w:sz="0" w:space="0" w:color="auto"/>
        <w:left w:val="none" w:sz="0" w:space="0" w:color="auto"/>
        <w:bottom w:val="none" w:sz="0" w:space="0" w:color="auto"/>
        <w:right w:val="none" w:sz="0" w:space="0" w:color="auto"/>
      </w:divBdr>
    </w:div>
    <w:div w:id="1904440147">
      <w:bodyDiv w:val="1"/>
      <w:marLeft w:val="0"/>
      <w:marRight w:val="0"/>
      <w:marTop w:val="0"/>
      <w:marBottom w:val="0"/>
      <w:divBdr>
        <w:top w:val="none" w:sz="0" w:space="0" w:color="auto"/>
        <w:left w:val="none" w:sz="0" w:space="0" w:color="auto"/>
        <w:bottom w:val="none" w:sz="0" w:space="0" w:color="auto"/>
        <w:right w:val="none" w:sz="0" w:space="0" w:color="auto"/>
      </w:divBdr>
    </w:div>
    <w:div w:id="1905748901">
      <w:bodyDiv w:val="1"/>
      <w:marLeft w:val="0"/>
      <w:marRight w:val="0"/>
      <w:marTop w:val="0"/>
      <w:marBottom w:val="0"/>
      <w:divBdr>
        <w:top w:val="none" w:sz="0" w:space="0" w:color="auto"/>
        <w:left w:val="none" w:sz="0" w:space="0" w:color="auto"/>
        <w:bottom w:val="none" w:sz="0" w:space="0" w:color="auto"/>
        <w:right w:val="none" w:sz="0" w:space="0" w:color="auto"/>
      </w:divBdr>
    </w:div>
    <w:div w:id="1905918387">
      <w:bodyDiv w:val="1"/>
      <w:marLeft w:val="0"/>
      <w:marRight w:val="0"/>
      <w:marTop w:val="0"/>
      <w:marBottom w:val="0"/>
      <w:divBdr>
        <w:top w:val="none" w:sz="0" w:space="0" w:color="auto"/>
        <w:left w:val="none" w:sz="0" w:space="0" w:color="auto"/>
        <w:bottom w:val="none" w:sz="0" w:space="0" w:color="auto"/>
        <w:right w:val="none" w:sz="0" w:space="0" w:color="auto"/>
      </w:divBdr>
    </w:div>
    <w:div w:id="1906377775">
      <w:bodyDiv w:val="1"/>
      <w:marLeft w:val="0"/>
      <w:marRight w:val="0"/>
      <w:marTop w:val="0"/>
      <w:marBottom w:val="0"/>
      <w:divBdr>
        <w:top w:val="none" w:sz="0" w:space="0" w:color="auto"/>
        <w:left w:val="none" w:sz="0" w:space="0" w:color="auto"/>
        <w:bottom w:val="none" w:sz="0" w:space="0" w:color="auto"/>
        <w:right w:val="none" w:sz="0" w:space="0" w:color="auto"/>
      </w:divBdr>
    </w:div>
    <w:div w:id="1906531384">
      <w:bodyDiv w:val="1"/>
      <w:marLeft w:val="0"/>
      <w:marRight w:val="0"/>
      <w:marTop w:val="0"/>
      <w:marBottom w:val="0"/>
      <w:divBdr>
        <w:top w:val="none" w:sz="0" w:space="0" w:color="auto"/>
        <w:left w:val="none" w:sz="0" w:space="0" w:color="auto"/>
        <w:bottom w:val="none" w:sz="0" w:space="0" w:color="auto"/>
        <w:right w:val="none" w:sz="0" w:space="0" w:color="auto"/>
      </w:divBdr>
    </w:div>
    <w:div w:id="1906912173">
      <w:bodyDiv w:val="1"/>
      <w:marLeft w:val="0"/>
      <w:marRight w:val="0"/>
      <w:marTop w:val="0"/>
      <w:marBottom w:val="0"/>
      <w:divBdr>
        <w:top w:val="none" w:sz="0" w:space="0" w:color="auto"/>
        <w:left w:val="none" w:sz="0" w:space="0" w:color="auto"/>
        <w:bottom w:val="none" w:sz="0" w:space="0" w:color="auto"/>
        <w:right w:val="none" w:sz="0" w:space="0" w:color="auto"/>
      </w:divBdr>
    </w:div>
    <w:div w:id="1907913230">
      <w:bodyDiv w:val="1"/>
      <w:marLeft w:val="0"/>
      <w:marRight w:val="0"/>
      <w:marTop w:val="0"/>
      <w:marBottom w:val="0"/>
      <w:divBdr>
        <w:top w:val="none" w:sz="0" w:space="0" w:color="auto"/>
        <w:left w:val="none" w:sz="0" w:space="0" w:color="auto"/>
        <w:bottom w:val="none" w:sz="0" w:space="0" w:color="auto"/>
        <w:right w:val="none" w:sz="0" w:space="0" w:color="auto"/>
      </w:divBdr>
    </w:div>
    <w:div w:id="1908419743">
      <w:bodyDiv w:val="1"/>
      <w:marLeft w:val="0"/>
      <w:marRight w:val="0"/>
      <w:marTop w:val="0"/>
      <w:marBottom w:val="0"/>
      <w:divBdr>
        <w:top w:val="none" w:sz="0" w:space="0" w:color="auto"/>
        <w:left w:val="none" w:sz="0" w:space="0" w:color="auto"/>
        <w:bottom w:val="none" w:sz="0" w:space="0" w:color="auto"/>
        <w:right w:val="none" w:sz="0" w:space="0" w:color="auto"/>
      </w:divBdr>
    </w:div>
    <w:div w:id="1908421689">
      <w:bodyDiv w:val="1"/>
      <w:marLeft w:val="0"/>
      <w:marRight w:val="0"/>
      <w:marTop w:val="0"/>
      <w:marBottom w:val="0"/>
      <w:divBdr>
        <w:top w:val="none" w:sz="0" w:space="0" w:color="auto"/>
        <w:left w:val="none" w:sz="0" w:space="0" w:color="auto"/>
        <w:bottom w:val="none" w:sz="0" w:space="0" w:color="auto"/>
        <w:right w:val="none" w:sz="0" w:space="0" w:color="auto"/>
      </w:divBdr>
    </w:div>
    <w:div w:id="1908563253">
      <w:bodyDiv w:val="1"/>
      <w:marLeft w:val="0"/>
      <w:marRight w:val="0"/>
      <w:marTop w:val="0"/>
      <w:marBottom w:val="0"/>
      <w:divBdr>
        <w:top w:val="none" w:sz="0" w:space="0" w:color="auto"/>
        <w:left w:val="none" w:sz="0" w:space="0" w:color="auto"/>
        <w:bottom w:val="none" w:sz="0" w:space="0" w:color="auto"/>
        <w:right w:val="none" w:sz="0" w:space="0" w:color="auto"/>
      </w:divBdr>
    </w:div>
    <w:div w:id="1908609113">
      <w:bodyDiv w:val="1"/>
      <w:marLeft w:val="0"/>
      <w:marRight w:val="0"/>
      <w:marTop w:val="0"/>
      <w:marBottom w:val="0"/>
      <w:divBdr>
        <w:top w:val="none" w:sz="0" w:space="0" w:color="auto"/>
        <w:left w:val="none" w:sz="0" w:space="0" w:color="auto"/>
        <w:bottom w:val="none" w:sz="0" w:space="0" w:color="auto"/>
        <w:right w:val="none" w:sz="0" w:space="0" w:color="auto"/>
      </w:divBdr>
    </w:div>
    <w:div w:id="1908612575">
      <w:bodyDiv w:val="1"/>
      <w:marLeft w:val="0"/>
      <w:marRight w:val="0"/>
      <w:marTop w:val="0"/>
      <w:marBottom w:val="0"/>
      <w:divBdr>
        <w:top w:val="none" w:sz="0" w:space="0" w:color="auto"/>
        <w:left w:val="none" w:sz="0" w:space="0" w:color="auto"/>
        <w:bottom w:val="none" w:sz="0" w:space="0" w:color="auto"/>
        <w:right w:val="none" w:sz="0" w:space="0" w:color="auto"/>
      </w:divBdr>
    </w:div>
    <w:div w:id="1909457202">
      <w:bodyDiv w:val="1"/>
      <w:marLeft w:val="0"/>
      <w:marRight w:val="0"/>
      <w:marTop w:val="0"/>
      <w:marBottom w:val="0"/>
      <w:divBdr>
        <w:top w:val="none" w:sz="0" w:space="0" w:color="auto"/>
        <w:left w:val="none" w:sz="0" w:space="0" w:color="auto"/>
        <w:bottom w:val="none" w:sz="0" w:space="0" w:color="auto"/>
        <w:right w:val="none" w:sz="0" w:space="0" w:color="auto"/>
      </w:divBdr>
    </w:div>
    <w:div w:id="1909607641">
      <w:bodyDiv w:val="1"/>
      <w:marLeft w:val="0"/>
      <w:marRight w:val="0"/>
      <w:marTop w:val="0"/>
      <w:marBottom w:val="0"/>
      <w:divBdr>
        <w:top w:val="none" w:sz="0" w:space="0" w:color="auto"/>
        <w:left w:val="none" w:sz="0" w:space="0" w:color="auto"/>
        <w:bottom w:val="none" w:sz="0" w:space="0" w:color="auto"/>
        <w:right w:val="none" w:sz="0" w:space="0" w:color="auto"/>
      </w:divBdr>
    </w:div>
    <w:div w:id="1909684804">
      <w:bodyDiv w:val="1"/>
      <w:marLeft w:val="0"/>
      <w:marRight w:val="0"/>
      <w:marTop w:val="0"/>
      <w:marBottom w:val="0"/>
      <w:divBdr>
        <w:top w:val="none" w:sz="0" w:space="0" w:color="auto"/>
        <w:left w:val="none" w:sz="0" w:space="0" w:color="auto"/>
        <w:bottom w:val="none" w:sz="0" w:space="0" w:color="auto"/>
        <w:right w:val="none" w:sz="0" w:space="0" w:color="auto"/>
      </w:divBdr>
    </w:div>
    <w:div w:id="1909923574">
      <w:bodyDiv w:val="1"/>
      <w:marLeft w:val="0"/>
      <w:marRight w:val="0"/>
      <w:marTop w:val="0"/>
      <w:marBottom w:val="0"/>
      <w:divBdr>
        <w:top w:val="none" w:sz="0" w:space="0" w:color="auto"/>
        <w:left w:val="none" w:sz="0" w:space="0" w:color="auto"/>
        <w:bottom w:val="none" w:sz="0" w:space="0" w:color="auto"/>
        <w:right w:val="none" w:sz="0" w:space="0" w:color="auto"/>
      </w:divBdr>
    </w:div>
    <w:div w:id="1910076121">
      <w:bodyDiv w:val="1"/>
      <w:marLeft w:val="0"/>
      <w:marRight w:val="0"/>
      <w:marTop w:val="0"/>
      <w:marBottom w:val="0"/>
      <w:divBdr>
        <w:top w:val="none" w:sz="0" w:space="0" w:color="auto"/>
        <w:left w:val="none" w:sz="0" w:space="0" w:color="auto"/>
        <w:bottom w:val="none" w:sz="0" w:space="0" w:color="auto"/>
        <w:right w:val="none" w:sz="0" w:space="0" w:color="auto"/>
      </w:divBdr>
    </w:div>
    <w:div w:id="1910338905">
      <w:bodyDiv w:val="1"/>
      <w:marLeft w:val="0"/>
      <w:marRight w:val="0"/>
      <w:marTop w:val="0"/>
      <w:marBottom w:val="0"/>
      <w:divBdr>
        <w:top w:val="none" w:sz="0" w:space="0" w:color="auto"/>
        <w:left w:val="none" w:sz="0" w:space="0" w:color="auto"/>
        <w:bottom w:val="none" w:sz="0" w:space="0" w:color="auto"/>
        <w:right w:val="none" w:sz="0" w:space="0" w:color="auto"/>
      </w:divBdr>
    </w:div>
    <w:div w:id="1910339541">
      <w:bodyDiv w:val="1"/>
      <w:marLeft w:val="0"/>
      <w:marRight w:val="0"/>
      <w:marTop w:val="0"/>
      <w:marBottom w:val="0"/>
      <w:divBdr>
        <w:top w:val="none" w:sz="0" w:space="0" w:color="auto"/>
        <w:left w:val="none" w:sz="0" w:space="0" w:color="auto"/>
        <w:bottom w:val="none" w:sz="0" w:space="0" w:color="auto"/>
        <w:right w:val="none" w:sz="0" w:space="0" w:color="auto"/>
      </w:divBdr>
    </w:div>
    <w:div w:id="1910731034">
      <w:bodyDiv w:val="1"/>
      <w:marLeft w:val="0"/>
      <w:marRight w:val="0"/>
      <w:marTop w:val="0"/>
      <w:marBottom w:val="0"/>
      <w:divBdr>
        <w:top w:val="none" w:sz="0" w:space="0" w:color="auto"/>
        <w:left w:val="none" w:sz="0" w:space="0" w:color="auto"/>
        <w:bottom w:val="none" w:sz="0" w:space="0" w:color="auto"/>
        <w:right w:val="none" w:sz="0" w:space="0" w:color="auto"/>
      </w:divBdr>
    </w:div>
    <w:div w:id="1910768512">
      <w:bodyDiv w:val="1"/>
      <w:marLeft w:val="0"/>
      <w:marRight w:val="0"/>
      <w:marTop w:val="0"/>
      <w:marBottom w:val="0"/>
      <w:divBdr>
        <w:top w:val="none" w:sz="0" w:space="0" w:color="auto"/>
        <w:left w:val="none" w:sz="0" w:space="0" w:color="auto"/>
        <w:bottom w:val="none" w:sz="0" w:space="0" w:color="auto"/>
        <w:right w:val="none" w:sz="0" w:space="0" w:color="auto"/>
      </w:divBdr>
    </w:div>
    <w:div w:id="1910847017">
      <w:bodyDiv w:val="1"/>
      <w:marLeft w:val="0"/>
      <w:marRight w:val="0"/>
      <w:marTop w:val="0"/>
      <w:marBottom w:val="0"/>
      <w:divBdr>
        <w:top w:val="none" w:sz="0" w:space="0" w:color="auto"/>
        <w:left w:val="none" w:sz="0" w:space="0" w:color="auto"/>
        <w:bottom w:val="none" w:sz="0" w:space="0" w:color="auto"/>
        <w:right w:val="none" w:sz="0" w:space="0" w:color="auto"/>
      </w:divBdr>
    </w:div>
    <w:div w:id="1911236584">
      <w:bodyDiv w:val="1"/>
      <w:marLeft w:val="0"/>
      <w:marRight w:val="0"/>
      <w:marTop w:val="0"/>
      <w:marBottom w:val="0"/>
      <w:divBdr>
        <w:top w:val="none" w:sz="0" w:space="0" w:color="auto"/>
        <w:left w:val="none" w:sz="0" w:space="0" w:color="auto"/>
        <w:bottom w:val="none" w:sz="0" w:space="0" w:color="auto"/>
        <w:right w:val="none" w:sz="0" w:space="0" w:color="auto"/>
      </w:divBdr>
    </w:div>
    <w:div w:id="1911692412">
      <w:bodyDiv w:val="1"/>
      <w:marLeft w:val="0"/>
      <w:marRight w:val="0"/>
      <w:marTop w:val="0"/>
      <w:marBottom w:val="0"/>
      <w:divBdr>
        <w:top w:val="none" w:sz="0" w:space="0" w:color="auto"/>
        <w:left w:val="none" w:sz="0" w:space="0" w:color="auto"/>
        <w:bottom w:val="none" w:sz="0" w:space="0" w:color="auto"/>
        <w:right w:val="none" w:sz="0" w:space="0" w:color="auto"/>
      </w:divBdr>
    </w:div>
    <w:div w:id="1912277056">
      <w:bodyDiv w:val="1"/>
      <w:marLeft w:val="0"/>
      <w:marRight w:val="0"/>
      <w:marTop w:val="0"/>
      <w:marBottom w:val="0"/>
      <w:divBdr>
        <w:top w:val="none" w:sz="0" w:space="0" w:color="auto"/>
        <w:left w:val="none" w:sz="0" w:space="0" w:color="auto"/>
        <w:bottom w:val="none" w:sz="0" w:space="0" w:color="auto"/>
        <w:right w:val="none" w:sz="0" w:space="0" w:color="auto"/>
      </w:divBdr>
    </w:div>
    <w:div w:id="1912345385">
      <w:bodyDiv w:val="1"/>
      <w:marLeft w:val="0"/>
      <w:marRight w:val="0"/>
      <w:marTop w:val="0"/>
      <w:marBottom w:val="0"/>
      <w:divBdr>
        <w:top w:val="none" w:sz="0" w:space="0" w:color="auto"/>
        <w:left w:val="none" w:sz="0" w:space="0" w:color="auto"/>
        <w:bottom w:val="none" w:sz="0" w:space="0" w:color="auto"/>
        <w:right w:val="none" w:sz="0" w:space="0" w:color="auto"/>
      </w:divBdr>
    </w:div>
    <w:div w:id="1912419824">
      <w:bodyDiv w:val="1"/>
      <w:marLeft w:val="0"/>
      <w:marRight w:val="0"/>
      <w:marTop w:val="0"/>
      <w:marBottom w:val="0"/>
      <w:divBdr>
        <w:top w:val="none" w:sz="0" w:space="0" w:color="auto"/>
        <w:left w:val="none" w:sz="0" w:space="0" w:color="auto"/>
        <w:bottom w:val="none" w:sz="0" w:space="0" w:color="auto"/>
        <w:right w:val="none" w:sz="0" w:space="0" w:color="auto"/>
      </w:divBdr>
    </w:div>
    <w:div w:id="1912697594">
      <w:bodyDiv w:val="1"/>
      <w:marLeft w:val="0"/>
      <w:marRight w:val="0"/>
      <w:marTop w:val="0"/>
      <w:marBottom w:val="0"/>
      <w:divBdr>
        <w:top w:val="none" w:sz="0" w:space="0" w:color="auto"/>
        <w:left w:val="none" w:sz="0" w:space="0" w:color="auto"/>
        <w:bottom w:val="none" w:sz="0" w:space="0" w:color="auto"/>
        <w:right w:val="none" w:sz="0" w:space="0" w:color="auto"/>
      </w:divBdr>
    </w:div>
    <w:div w:id="1912764142">
      <w:bodyDiv w:val="1"/>
      <w:marLeft w:val="0"/>
      <w:marRight w:val="0"/>
      <w:marTop w:val="0"/>
      <w:marBottom w:val="0"/>
      <w:divBdr>
        <w:top w:val="none" w:sz="0" w:space="0" w:color="auto"/>
        <w:left w:val="none" w:sz="0" w:space="0" w:color="auto"/>
        <w:bottom w:val="none" w:sz="0" w:space="0" w:color="auto"/>
        <w:right w:val="none" w:sz="0" w:space="0" w:color="auto"/>
      </w:divBdr>
    </w:div>
    <w:div w:id="1913201438">
      <w:bodyDiv w:val="1"/>
      <w:marLeft w:val="0"/>
      <w:marRight w:val="0"/>
      <w:marTop w:val="0"/>
      <w:marBottom w:val="0"/>
      <w:divBdr>
        <w:top w:val="none" w:sz="0" w:space="0" w:color="auto"/>
        <w:left w:val="none" w:sz="0" w:space="0" w:color="auto"/>
        <w:bottom w:val="none" w:sz="0" w:space="0" w:color="auto"/>
        <w:right w:val="none" w:sz="0" w:space="0" w:color="auto"/>
      </w:divBdr>
    </w:div>
    <w:div w:id="1913735820">
      <w:bodyDiv w:val="1"/>
      <w:marLeft w:val="0"/>
      <w:marRight w:val="0"/>
      <w:marTop w:val="0"/>
      <w:marBottom w:val="0"/>
      <w:divBdr>
        <w:top w:val="none" w:sz="0" w:space="0" w:color="auto"/>
        <w:left w:val="none" w:sz="0" w:space="0" w:color="auto"/>
        <w:bottom w:val="none" w:sz="0" w:space="0" w:color="auto"/>
        <w:right w:val="none" w:sz="0" w:space="0" w:color="auto"/>
      </w:divBdr>
    </w:div>
    <w:div w:id="1913929581">
      <w:bodyDiv w:val="1"/>
      <w:marLeft w:val="0"/>
      <w:marRight w:val="0"/>
      <w:marTop w:val="0"/>
      <w:marBottom w:val="0"/>
      <w:divBdr>
        <w:top w:val="none" w:sz="0" w:space="0" w:color="auto"/>
        <w:left w:val="none" w:sz="0" w:space="0" w:color="auto"/>
        <w:bottom w:val="none" w:sz="0" w:space="0" w:color="auto"/>
        <w:right w:val="none" w:sz="0" w:space="0" w:color="auto"/>
      </w:divBdr>
    </w:div>
    <w:div w:id="1914000533">
      <w:bodyDiv w:val="1"/>
      <w:marLeft w:val="0"/>
      <w:marRight w:val="0"/>
      <w:marTop w:val="0"/>
      <w:marBottom w:val="0"/>
      <w:divBdr>
        <w:top w:val="none" w:sz="0" w:space="0" w:color="auto"/>
        <w:left w:val="none" w:sz="0" w:space="0" w:color="auto"/>
        <w:bottom w:val="none" w:sz="0" w:space="0" w:color="auto"/>
        <w:right w:val="none" w:sz="0" w:space="0" w:color="auto"/>
      </w:divBdr>
    </w:div>
    <w:div w:id="1914119388">
      <w:bodyDiv w:val="1"/>
      <w:marLeft w:val="0"/>
      <w:marRight w:val="0"/>
      <w:marTop w:val="0"/>
      <w:marBottom w:val="0"/>
      <w:divBdr>
        <w:top w:val="none" w:sz="0" w:space="0" w:color="auto"/>
        <w:left w:val="none" w:sz="0" w:space="0" w:color="auto"/>
        <w:bottom w:val="none" w:sz="0" w:space="0" w:color="auto"/>
        <w:right w:val="none" w:sz="0" w:space="0" w:color="auto"/>
      </w:divBdr>
    </w:div>
    <w:div w:id="1915384869">
      <w:bodyDiv w:val="1"/>
      <w:marLeft w:val="0"/>
      <w:marRight w:val="0"/>
      <w:marTop w:val="0"/>
      <w:marBottom w:val="0"/>
      <w:divBdr>
        <w:top w:val="none" w:sz="0" w:space="0" w:color="auto"/>
        <w:left w:val="none" w:sz="0" w:space="0" w:color="auto"/>
        <w:bottom w:val="none" w:sz="0" w:space="0" w:color="auto"/>
        <w:right w:val="none" w:sz="0" w:space="0" w:color="auto"/>
      </w:divBdr>
    </w:div>
    <w:div w:id="1915699710">
      <w:bodyDiv w:val="1"/>
      <w:marLeft w:val="0"/>
      <w:marRight w:val="0"/>
      <w:marTop w:val="0"/>
      <w:marBottom w:val="0"/>
      <w:divBdr>
        <w:top w:val="none" w:sz="0" w:space="0" w:color="auto"/>
        <w:left w:val="none" w:sz="0" w:space="0" w:color="auto"/>
        <w:bottom w:val="none" w:sz="0" w:space="0" w:color="auto"/>
        <w:right w:val="none" w:sz="0" w:space="0" w:color="auto"/>
      </w:divBdr>
    </w:div>
    <w:div w:id="1916285324">
      <w:bodyDiv w:val="1"/>
      <w:marLeft w:val="0"/>
      <w:marRight w:val="0"/>
      <w:marTop w:val="0"/>
      <w:marBottom w:val="0"/>
      <w:divBdr>
        <w:top w:val="none" w:sz="0" w:space="0" w:color="auto"/>
        <w:left w:val="none" w:sz="0" w:space="0" w:color="auto"/>
        <w:bottom w:val="none" w:sz="0" w:space="0" w:color="auto"/>
        <w:right w:val="none" w:sz="0" w:space="0" w:color="auto"/>
      </w:divBdr>
    </w:div>
    <w:div w:id="1916625467">
      <w:bodyDiv w:val="1"/>
      <w:marLeft w:val="0"/>
      <w:marRight w:val="0"/>
      <w:marTop w:val="0"/>
      <w:marBottom w:val="0"/>
      <w:divBdr>
        <w:top w:val="none" w:sz="0" w:space="0" w:color="auto"/>
        <w:left w:val="none" w:sz="0" w:space="0" w:color="auto"/>
        <w:bottom w:val="none" w:sz="0" w:space="0" w:color="auto"/>
        <w:right w:val="none" w:sz="0" w:space="0" w:color="auto"/>
      </w:divBdr>
    </w:div>
    <w:div w:id="1916747102">
      <w:bodyDiv w:val="1"/>
      <w:marLeft w:val="0"/>
      <w:marRight w:val="0"/>
      <w:marTop w:val="0"/>
      <w:marBottom w:val="0"/>
      <w:divBdr>
        <w:top w:val="none" w:sz="0" w:space="0" w:color="auto"/>
        <w:left w:val="none" w:sz="0" w:space="0" w:color="auto"/>
        <w:bottom w:val="none" w:sz="0" w:space="0" w:color="auto"/>
        <w:right w:val="none" w:sz="0" w:space="0" w:color="auto"/>
      </w:divBdr>
    </w:div>
    <w:div w:id="1916938324">
      <w:bodyDiv w:val="1"/>
      <w:marLeft w:val="0"/>
      <w:marRight w:val="0"/>
      <w:marTop w:val="0"/>
      <w:marBottom w:val="0"/>
      <w:divBdr>
        <w:top w:val="none" w:sz="0" w:space="0" w:color="auto"/>
        <w:left w:val="none" w:sz="0" w:space="0" w:color="auto"/>
        <w:bottom w:val="none" w:sz="0" w:space="0" w:color="auto"/>
        <w:right w:val="none" w:sz="0" w:space="0" w:color="auto"/>
      </w:divBdr>
    </w:div>
    <w:div w:id="1916940463">
      <w:bodyDiv w:val="1"/>
      <w:marLeft w:val="0"/>
      <w:marRight w:val="0"/>
      <w:marTop w:val="0"/>
      <w:marBottom w:val="0"/>
      <w:divBdr>
        <w:top w:val="none" w:sz="0" w:space="0" w:color="auto"/>
        <w:left w:val="none" w:sz="0" w:space="0" w:color="auto"/>
        <w:bottom w:val="none" w:sz="0" w:space="0" w:color="auto"/>
        <w:right w:val="none" w:sz="0" w:space="0" w:color="auto"/>
      </w:divBdr>
    </w:div>
    <w:div w:id="1917015526">
      <w:bodyDiv w:val="1"/>
      <w:marLeft w:val="0"/>
      <w:marRight w:val="0"/>
      <w:marTop w:val="0"/>
      <w:marBottom w:val="0"/>
      <w:divBdr>
        <w:top w:val="none" w:sz="0" w:space="0" w:color="auto"/>
        <w:left w:val="none" w:sz="0" w:space="0" w:color="auto"/>
        <w:bottom w:val="none" w:sz="0" w:space="0" w:color="auto"/>
        <w:right w:val="none" w:sz="0" w:space="0" w:color="auto"/>
      </w:divBdr>
    </w:div>
    <w:div w:id="1917396662">
      <w:bodyDiv w:val="1"/>
      <w:marLeft w:val="0"/>
      <w:marRight w:val="0"/>
      <w:marTop w:val="0"/>
      <w:marBottom w:val="0"/>
      <w:divBdr>
        <w:top w:val="none" w:sz="0" w:space="0" w:color="auto"/>
        <w:left w:val="none" w:sz="0" w:space="0" w:color="auto"/>
        <w:bottom w:val="none" w:sz="0" w:space="0" w:color="auto"/>
        <w:right w:val="none" w:sz="0" w:space="0" w:color="auto"/>
      </w:divBdr>
    </w:div>
    <w:div w:id="1918008643">
      <w:bodyDiv w:val="1"/>
      <w:marLeft w:val="0"/>
      <w:marRight w:val="0"/>
      <w:marTop w:val="0"/>
      <w:marBottom w:val="0"/>
      <w:divBdr>
        <w:top w:val="none" w:sz="0" w:space="0" w:color="auto"/>
        <w:left w:val="none" w:sz="0" w:space="0" w:color="auto"/>
        <w:bottom w:val="none" w:sz="0" w:space="0" w:color="auto"/>
        <w:right w:val="none" w:sz="0" w:space="0" w:color="auto"/>
      </w:divBdr>
    </w:div>
    <w:div w:id="1918519855">
      <w:bodyDiv w:val="1"/>
      <w:marLeft w:val="0"/>
      <w:marRight w:val="0"/>
      <w:marTop w:val="0"/>
      <w:marBottom w:val="0"/>
      <w:divBdr>
        <w:top w:val="none" w:sz="0" w:space="0" w:color="auto"/>
        <w:left w:val="none" w:sz="0" w:space="0" w:color="auto"/>
        <w:bottom w:val="none" w:sz="0" w:space="0" w:color="auto"/>
        <w:right w:val="none" w:sz="0" w:space="0" w:color="auto"/>
      </w:divBdr>
    </w:div>
    <w:div w:id="1918707821">
      <w:bodyDiv w:val="1"/>
      <w:marLeft w:val="0"/>
      <w:marRight w:val="0"/>
      <w:marTop w:val="0"/>
      <w:marBottom w:val="0"/>
      <w:divBdr>
        <w:top w:val="none" w:sz="0" w:space="0" w:color="auto"/>
        <w:left w:val="none" w:sz="0" w:space="0" w:color="auto"/>
        <w:bottom w:val="none" w:sz="0" w:space="0" w:color="auto"/>
        <w:right w:val="none" w:sz="0" w:space="0" w:color="auto"/>
      </w:divBdr>
    </w:div>
    <w:div w:id="1919243990">
      <w:bodyDiv w:val="1"/>
      <w:marLeft w:val="0"/>
      <w:marRight w:val="0"/>
      <w:marTop w:val="0"/>
      <w:marBottom w:val="0"/>
      <w:divBdr>
        <w:top w:val="none" w:sz="0" w:space="0" w:color="auto"/>
        <w:left w:val="none" w:sz="0" w:space="0" w:color="auto"/>
        <w:bottom w:val="none" w:sz="0" w:space="0" w:color="auto"/>
        <w:right w:val="none" w:sz="0" w:space="0" w:color="auto"/>
      </w:divBdr>
    </w:div>
    <w:div w:id="1919442431">
      <w:bodyDiv w:val="1"/>
      <w:marLeft w:val="0"/>
      <w:marRight w:val="0"/>
      <w:marTop w:val="0"/>
      <w:marBottom w:val="0"/>
      <w:divBdr>
        <w:top w:val="none" w:sz="0" w:space="0" w:color="auto"/>
        <w:left w:val="none" w:sz="0" w:space="0" w:color="auto"/>
        <w:bottom w:val="none" w:sz="0" w:space="0" w:color="auto"/>
        <w:right w:val="none" w:sz="0" w:space="0" w:color="auto"/>
      </w:divBdr>
    </w:div>
    <w:div w:id="1919629823">
      <w:bodyDiv w:val="1"/>
      <w:marLeft w:val="0"/>
      <w:marRight w:val="0"/>
      <w:marTop w:val="0"/>
      <w:marBottom w:val="0"/>
      <w:divBdr>
        <w:top w:val="none" w:sz="0" w:space="0" w:color="auto"/>
        <w:left w:val="none" w:sz="0" w:space="0" w:color="auto"/>
        <w:bottom w:val="none" w:sz="0" w:space="0" w:color="auto"/>
        <w:right w:val="none" w:sz="0" w:space="0" w:color="auto"/>
      </w:divBdr>
    </w:div>
    <w:div w:id="1919900085">
      <w:bodyDiv w:val="1"/>
      <w:marLeft w:val="0"/>
      <w:marRight w:val="0"/>
      <w:marTop w:val="0"/>
      <w:marBottom w:val="0"/>
      <w:divBdr>
        <w:top w:val="none" w:sz="0" w:space="0" w:color="auto"/>
        <w:left w:val="none" w:sz="0" w:space="0" w:color="auto"/>
        <w:bottom w:val="none" w:sz="0" w:space="0" w:color="auto"/>
        <w:right w:val="none" w:sz="0" w:space="0" w:color="auto"/>
      </w:divBdr>
    </w:div>
    <w:div w:id="1920283373">
      <w:bodyDiv w:val="1"/>
      <w:marLeft w:val="0"/>
      <w:marRight w:val="0"/>
      <w:marTop w:val="0"/>
      <w:marBottom w:val="0"/>
      <w:divBdr>
        <w:top w:val="none" w:sz="0" w:space="0" w:color="auto"/>
        <w:left w:val="none" w:sz="0" w:space="0" w:color="auto"/>
        <w:bottom w:val="none" w:sz="0" w:space="0" w:color="auto"/>
        <w:right w:val="none" w:sz="0" w:space="0" w:color="auto"/>
      </w:divBdr>
    </w:div>
    <w:div w:id="1920750497">
      <w:bodyDiv w:val="1"/>
      <w:marLeft w:val="0"/>
      <w:marRight w:val="0"/>
      <w:marTop w:val="0"/>
      <w:marBottom w:val="0"/>
      <w:divBdr>
        <w:top w:val="none" w:sz="0" w:space="0" w:color="auto"/>
        <w:left w:val="none" w:sz="0" w:space="0" w:color="auto"/>
        <w:bottom w:val="none" w:sz="0" w:space="0" w:color="auto"/>
        <w:right w:val="none" w:sz="0" w:space="0" w:color="auto"/>
      </w:divBdr>
    </w:div>
    <w:div w:id="1920825868">
      <w:bodyDiv w:val="1"/>
      <w:marLeft w:val="0"/>
      <w:marRight w:val="0"/>
      <w:marTop w:val="0"/>
      <w:marBottom w:val="0"/>
      <w:divBdr>
        <w:top w:val="none" w:sz="0" w:space="0" w:color="auto"/>
        <w:left w:val="none" w:sz="0" w:space="0" w:color="auto"/>
        <w:bottom w:val="none" w:sz="0" w:space="0" w:color="auto"/>
        <w:right w:val="none" w:sz="0" w:space="0" w:color="auto"/>
      </w:divBdr>
    </w:div>
    <w:div w:id="1921015414">
      <w:bodyDiv w:val="1"/>
      <w:marLeft w:val="0"/>
      <w:marRight w:val="0"/>
      <w:marTop w:val="0"/>
      <w:marBottom w:val="0"/>
      <w:divBdr>
        <w:top w:val="none" w:sz="0" w:space="0" w:color="auto"/>
        <w:left w:val="none" w:sz="0" w:space="0" w:color="auto"/>
        <w:bottom w:val="none" w:sz="0" w:space="0" w:color="auto"/>
        <w:right w:val="none" w:sz="0" w:space="0" w:color="auto"/>
      </w:divBdr>
    </w:div>
    <w:div w:id="1921064813">
      <w:bodyDiv w:val="1"/>
      <w:marLeft w:val="0"/>
      <w:marRight w:val="0"/>
      <w:marTop w:val="0"/>
      <w:marBottom w:val="0"/>
      <w:divBdr>
        <w:top w:val="none" w:sz="0" w:space="0" w:color="auto"/>
        <w:left w:val="none" w:sz="0" w:space="0" w:color="auto"/>
        <w:bottom w:val="none" w:sz="0" w:space="0" w:color="auto"/>
        <w:right w:val="none" w:sz="0" w:space="0" w:color="auto"/>
      </w:divBdr>
    </w:div>
    <w:div w:id="1921480097">
      <w:bodyDiv w:val="1"/>
      <w:marLeft w:val="0"/>
      <w:marRight w:val="0"/>
      <w:marTop w:val="0"/>
      <w:marBottom w:val="0"/>
      <w:divBdr>
        <w:top w:val="none" w:sz="0" w:space="0" w:color="auto"/>
        <w:left w:val="none" w:sz="0" w:space="0" w:color="auto"/>
        <w:bottom w:val="none" w:sz="0" w:space="0" w:color="auto"/>
        <w:right w:val="none" w:sz="0" w:space="0" w:color="auto"/>
      </w:divBdr>
    </w:div>
    <w:div w:id="1921939113">
      <w:bodyDiv w:val="1"/>
      <w:marLeft w:val="0"/>
      <w:marRight w:val="0"/>
      <w:marTop w:val="0"/>
      <w:marBottom w:val="0"/>
      <w:divBdr>
        <w:top w:val="none" w:sz="0" w:space="0" w:color="auto"/>
        <w:left w:val="none" w:sz="0" w:space="0" w:color="auto"/>
        <w:bottom w:val="none" w:sz="0" w:space="0" w:color="auto"/>
        <w:right w:val="none" w:sz="0" w:space="0" w:color="auto"/>
      </w:divBdr>
    </w:div>
    <w:div w:id="1921985824">
      <w:bodyDiv w:val="1"/>
      <w:marLeft w:val="0"/>
      <w:marRight w:val="0"/>
      <w:marTop w:val="0"/>
      <w:marBottom w:val="0"/>
      <w:divBdr>
        <w:top w:val="none" w:sz="0" w:space="0" w:color="auto"/>
        <w:left w:val="none" w:sz="0" w:space="0" w:color="auto"/>
        <w:bottom w:val="none" w:sz="0" w:space="0" w:color="auto"/>
        <w:right w:val="none" w:sz="0" w:space="0" w:color="auto"/>
      </w:divBdr>
    </w:div>
    <w:div w:id="1922059620">
      <w:bodyDiv w:val="1"/>
      <w:marLeft w:val="0"/>
      <w:marRight w:val="0"/>
      <w:marTop w:val="0"/>
      <w:marBottom w:val="0"/>
      <w:divBdr>
        <w:top w:val="none" w:sz="0" w:space="0" w:color="auto"/>
        <w:left w:val="none" w:sz="0" w:space="0" w:color="auto"/>
        <w:bottom w:val="none" w:sz="0" w:space="0" w:color="auto"/>
        <w:right w:val="none" w:sz="0" w:space="0" w:color="auto"/>
      </w:divBdr>
    </w:div>
    <w:div w:id="1922061218">
      <w:bodyDiv w:val="1"/>
      <w:marLeft w:val="0"/>
      <w:marRight w:val="0"/>
      <w:marTop w:val="0"/>
      <w:marBottom w:val="0"/>
      <w:divBdr>
        <w:top w:val="none" w:sz="0" w:space="0" w:color="auto"/>
        <w:left w:val="none" w:sz="0" w:space="0" w:color="auto"/>
        <w:bottom w:val="none" w:sz="0" w:space="0" w:color="auto"/>
        <w:right w:val="none" w:sz="0" w:space="0" w:color="auto"/>
      </w:divBdr>
    </w:div>
    <w:div w:id="1922592999">
      <w:bodyDiv w:val="1"/>
      <w:marLeft w:val="0"/>
      <w:marRight w:val="0"/>
      <w:marTop w:val="0"/>
      <w:marBottom w:val="0"/>
      <w:divBdr>
        <w:top w:val="none" w:sz="0" w:space="0" w:color="auto"/>
        <w:left w:val="none" w:sz="0" w:space="0" w:color="auto"/>
        <w:bottom w:val="none" w:sz="0" w:space="0" w:color="auto"/>
        <w:right w:val="none" w:sz="0" w:space="0" w:color="auto"/>
      </w:divBdr>
    </w:div>
    <w:div w:id="1923563498">
      <w:bodyDiv w:val="1"/>
      <w:marLeft w:val="0"/>
      <w:marRight w:val="0"/>
      <w:marTop w:val="0"/>
      <w:marBottom w:val="0"/>
      <w:divBdr>
        <w:top w:val="none" w:sz="0" w:space="0" w:color="auto"/>
        <w:left w:val="none" w:sz="0" w:space="0" w:color="auto"/>
        <w:bottom w:val="none" w:sz="0" w:space="0" w:color="auto"/>
        <w:right w:val="none" w:sz="0" w:space="0" w:color="auto"/>
      </w:divBdr>
    </w:div>
    <w:div w:id="1923758183">
      <w:bodyDiv w:val="1"/>
      <w:marLeft w:val="0"/>
      <w:marRight w:val="0"/>
      <w:marTop w:val="0"/>
      <w:marBottom w:val="0"/>
      <w:divBdr>
        <w:top w:val="none" w:sz="0" w:space="0" w:color="auto"/>
        <w:left w:val="none" w:sz="0" w:space="0" w:color="auto"/>
        <w:bottom w:val="none" w:sz="0" w:space="0" w:color="auto"/>
        <w:right w:val="none" w:sz="0" w:space="0" w:color="auto"/>
      </w:divBdr>
    </w:div>
    <w:div w:id="1924029459">
      <w:bodyDiv w:val="1"/>
      <w:marLeft w:val="0"/>
      <w:marRight w:val="0"/>
      <w:marTop w:val="0"/>
      <w:marBottom w:val="0"/>
      <w:divBdr>
        <w:top w:val="none" w:sz="0" w:space="0" w:color="auto"/>
        <w:left w:val="none" w:sz="0" w:space="0" w:color="auto"/>
        <w:bottom w:val="none" w:sz="0" w:space="0" w:color="auto"/>
        <w:right w:val="none" w:sz="0" w:space="0" w:color="auto"/>
      </w:divBdr>
    </w:div>
    <w:div w:id="1924214940">
      <w:bodyDiv w:val="1"/>
      <w:marLeft w:val="0"/>
      <w:marRight w:val="0"/>
      <w:marTop w:val="0"/>
      <w:marBottom w:val="0"/>
      <w:divBdr>
        <w:top w:val="none" w:sz="0" w:space="0" w:color="auto"/>
        <w:left w:val="none" w:sz="0" w:space="0" w:color="auto"/>
        <w:bottom w:val="none" w:sz="0" w:space="0" w:color="auto"/>
        <w:right w:val="none" w:sz="0" w:space="0" w:color="auto"/>
      </w:divBdr>
    </w:div>
    <w:div w:id="1924534141">
      <w:bodyDiv w:val="1"/>
      <w:marLeft w:val="0"/>
      <w:marRight w:val="0"/>
      <w:marTop w:val="0"/>
      <w:marBottom w:val="0"/>
      <w:divBdr>
        <w:top w:val="none" w:sz="0" w:space="0" w:color="auto"/>
        <w:left w:val="none" w:sz="0" w:space="0" w:color="auto"/>
        <w:bottom w:val="none" w:sz="0" w:space="0" w:color="auto"/>
        <w:right w:val="none" w:sz="0" w:space="0" w:color="auto"/>
      </w:divBdr>
    </w:div>
    <w:div w:id="1924677836">
      <w:bodyDiv w:val="1"/>
      <w:marLeft w:val="0"/>
      <w:marRight w:val="0"/>
      <w:marTop w:val="0"/>
      <w:marBottom w:val="0"/>
      <w:divBdr>
        <w:top w:val="none" w:sz="0" w:space="0" w:color="auto"/>
        <w:left w:val="none" w:sz="0" w:space="0" w:color="auto"/>
        <w:bottom w:val="none" w:sz="0" w:space="0" w:color="auto"/>
        <w:right w:val="none" w:sz="0" w:space="0" w:color="auto"/>
      </w:divBdr>
    </w:div>
    <w:div w:id="1924727830">
      <w:bodyDiv w:val="1"/>
      <w:marLeft w:val="0"/>
      <w:marRight w:val="0"/>
      <w:marTop w:val="0"/>
      <w:marBottom w:val="0"/>
      <w:divBdr>
        <w:top w:val="none" w:sz="0" w:space="0" w:color="auto"/>
        <w:left w:val="none" w:sz="0" w:space="0" w:color="auto"/>
        <w:bottom w:val="none" w:sz="0" w:space="0" w:color="auto"/>
        <w:right w:val="none" w:sz="0" w:space="0" w:color="auto"/>
      </w:divBdr>
    </w:div>
    <w:div w:id="1924799980">
      <w:bodyDiv w:val="1"/>
      <w:marLeft w:val="0"/>
      <w:marRight w:val="0"/>
      <w:marTop w:val="0"/>
      <w:marBottom w:val="0"/>
      <w:divBdr>
        <w:top w:val="none" w:sz="0" w:space="0" w:color="auto"/>
        <w:left w:val="none" w:sz="0" w:space="0" w:color="auto"/>
        <w:bottom w:val="none" w:sz="0" w:space="0" w:color="auto"/>
        <w:right w:val="none" w:sz="0" w:space="0" w:color="auto"/>
      </w:divBdr>
    </w:div>
    <w:div w:id="1924877868">
      <w:bodyDiv w:val="1"/>
      <w:marLeft w:val="0"/>
      <w:marRight w:val="0"/>
      <w:marTop w:val="0"/>
      <w:marBottom w:val="0"/>
      <w:divBdr>
        <w:top w:val="none" w:sz="0" w:space="0" w:color="auto"/>
        <w:left w:val="none" w:sz="0" w:space="0" w:color="auto"/>
        <w:bottom w:val="none" w:sz="0" w:space="0" w:color="auto"/>
        <w:right w:val="none" w:sz="0" w:space="0" w:color="auto"/>
      </w:divBdr>
    </w:div>
    <w:div w:id="1924992866">
      <w:bodyDiv w:val="1"/>
      <w:marLeft w:val="0"/>
      <w:marRight w:val="0"/>
      <w:marTop w:val="0"/>
      <w:marBottom w:val="0"/>
      <w:divBdr>
        <w:top w:val="none" w:sz="0" w:space="0" w:color="auto"/>
        <w:left w:val="none" w:sz="0" w:space="0" w:color="auto"/>
        <w:bottom w:val="none" w:sz="0" w:space="0" w:color="auto"/>
        <w:right w:val="none" w:sz="0" w:space="0" w:color="auto"/>
      </w:divBdr>
    </w:div>
    <w:div w:id="1925412022">
      <w:bodyDiv w:val="1"/>
      <w:marLeft w:val="0"/>
      <w:marRight w:val="0"/>
      <w:marTop w:val="0"/>
      <w:marBottom w:val="0"/>
      <w:divBdr>
        <w:top w:val="none" w:sz="0" w:space="0" w:color="auto"/>
        <w:left w:val="none" w:sz="0" w:space="0" w:color="auto"/>
        <w:bottom w:val="none" w:sz="0" w:space="0" w:color="auto"/>
        <w:right w:val="none" w:sz="0" w:space="0" w:color="auto"/>
      </w:divBdr>
    </w:div>
    <w:div w:id="1925606773">
      <w:bodyDiv w:val="1"/>
      <w:marLeft w:val="0"/>
      <w:marRight w:val="0"/>
      <w:marTop w:val="0"/>
      <w:marBottom w:val="0"/>
      <w:divBdr>
        <w:top w:val="none" w:sz="0" w:space="0" w:color="auto"/>
        <w:left w:val="none" w:sz="0" w:space="0" w:color="auto"/>
        <w:bottom w:val="none" w:sz="0" w:space="0" w:color="auto"/>
        <w:right w:val="none" w:sz="0" w:space="0" w:color="auto"/>
      </w:divBdr>
    </w:div>
    <w:div w:id="1925872348">
      <w:bodyDiv w:val="1"/>
      <w:marLeft w:val="0"/>
      <w:marRight w:val="0"/>
      <w:marTop w:val="0"/>
      <w:marBottom w:val="0"/>
      <w:divBdr>
        <w:top w:val="none" w:sz="0" w:space="0" w:color="auto"/>
        <w:left w:val="none" w:sz="0" w:space="0" w:color="auto"/>
        <w:bottom w:val="none" w:sz="0" w:space="0" w:color="auto"/>
        <w:right w:val="none" w:sz="0" w:space="0" w:color="auto"/>
      </w:divBdr>
    </w:div>
    <w:div w:id="1926113390">
      <w:bodyDiv w:val="1"/>
      <w:marLeft w:val="0"/>
      <w:marRight w:val="0"/>
      <w:marTop w:val="0"/>
      <w:marBottom w:val="0"/>
      <w:divBdr>
        <w:top w:val="none" w:sz="0" w:space="0" w:color="auto"/>
        <w:left w:val="none" w:sz="0" w:space="0" w:color="auto"/>
        <w:bottom w:val="none" w:sz="0" w:space="0" w:color="auto"/>
        <w:right w:val="none" w:sz="0" w:space="0" w:color="auto"/>
      </w:divBdr>
    </w:div>
    <w:div w:id="1926183136">
      <w:bodyDiv w:val="1"/>
      <w:marLeft w:val="0"/>
      <w:marRight w:val="0"/>
      <w:marTop w:val="0"/>
      <w:marBottom w:val="0"/>
      <w:divBdr>
        <w:top w:val="none" w:sz="0" w:space="0" w:color="auto"/>
        <w:left w:val="none" w:sz="0" w:space="0" w:color="auto"/>
        <w:bottom w:val="none" w:sz="0" w:space="0" w:color="auto"/>
        <w:right w:val="none" w:sz="0" w:space="0" w:color="auto"/>
      </w:divBdr>
    </w:div>
    <w:div w:id="1926456633">
      <w:bodyDiv w:val="1"/>
      <w:marLeft w:val="0"/>
      <w:marRight w:val="0"/>
      <w:marTop w:val="0"/>
      <w:marBottom w:val="0"/>
      <w:divBdr>
        <w:top w:val="none" w:sz="0" w:space="0" w:color="auto"/>
        <w:left w:val="none" w:sz="0" w:space="0" w:color="auto"/>
        <w:bottom w:val="none" w:sz="0" w:space="0" w:color="auto"/>
        <w:right w:val="none" w:sz="0" w:space="0" w:color="auto"/>
      </w:divBdr>
    </w:div>
    <w:div w:id="1926567170">
      <w:bodyDiv w:val="1"/>
      <w:marLeft w:val="0"/>
      <w:marRight w:val="0"/>
      <w:marTop w:val="0"/>
      <w:marBottom w:val="0"/>
      <w:divBdr>
        <w:top w:val="none" w:sz="0" w:space="0" w:color="auto"/>
        <w:left w:val="none" w:sz="0" w:space="0" w:color="auto"/>
        <w:bottom w:val="none" w:sz="0" w:space="0" w:color="auto"/>
        <w:right w:val="none" w:sz="0" w:space="0" w:color="auto"/>
      </w:divBdr>
    </w:div>
    <w:div w:id="1926765987">
      <w:bodyDiv w:val="1"/>
      <w:marLeft w:val="0"/>
      <w:marRight w:val="0"/>
      <w:marTop w:val="0"/>
      <w:marBottom w:val="0"/>
      <w:divBdr>
        <w:top w:val="none" w:sz="0" w:space="0" w:color="auto"/>
        <w:left w:val="none" w:sz="0" w:space="0" w:color="auto"/>
        <w:bottom w:val="none" w:sz="0" w:space="0" w:color="auto"/>
        <w:right w:val="none" w:sz="0" w:space="0" w:color="auto"/>
      </w:divBdr>
    </w:div>
    <w:div w:id="1927423714">
      <w:bodyDiv w:val="1"/>
      <w:marLeft w:val="0"/>
      <w:marRight w:val="0"/>
      <w:marTop w:val="0"/>
      <w:marBottom w:val="0"/>
      <w:divBdr>
        <w:top w:val="none" w:sz="0" w:space="0" w:color="auto"/>
        <w:left w:val="none" w:sz="0" w:space="0" w:color="auto"/>
        <w:bottom w:val="none" w:sz="0" w:space="0" w:color="auto"/>
        <w:right w:val="none" w:sz="0" w:space="0" w:color="auto"/>
      </w:divBdr>
    </w:div>
    <w:div w:id="1927424939">
      <w:bodyDiv w:val="1"/>
      <w:marLeft w:val="0"/>
      <w:marRight w:val="0"/>
      <w:marTop w:val="0"/>
      <w:marBottom w:val="0"/>
      <w:divBdr>
        <w:top w:val="none" w:sz="0" w:space="0" w:color="auto"/>
        <w:left w:val="none" w:sz="0" w:space="0" w:color="auto"/>
        <w:bottom w:val="none" w:sz="0" w:space="0" w:color="auto"/>
        <w:right w:val="none" w:sz="0" w:space="0" w:color="auto"/>
      </w:divBdr>
    </w:div>
    <w:div w:id="1927693143">
      <w:bodyDiv w:val="1"/>
      <w:marLeft w:val="0"/>
      <w:marRight w:val="0"/>
      <w:marTop w:val="0"/>
      <w:marBottom w:val="0"/>
      <w:divBdr>
        <w:top w:val="none" w:sz="0" w:space="0" w:color="auto"/>
        <w:left w:val="none" w:sz="0" w:space="0" w:color="auto"/>
        <w:bottom w:val="none" w:sz="0" w:space="0" w:color="auto"/>
        <w:right w:val="none" w:sz="0" w:space="0" w:color="auto"/>
      </w:divBdr>
    </w:div>
    <w:div w:id="1927954311">
      <w:bodyDiv w:val="1"/>
      <w:marLeft w:val="0"/>
      <w:marRight w:val="0"/>
      <w:marTop w:val="0"/>
      <w:marBottom w:val="0"/>
      <w:divBdr>
        <w:top w:val="none" w:sz="0" w:space="0" w:color="auto"/>
        <w:left w:val="none" w:sz="0" w:space="0" w:color="auto"/>
        <w:bottom w:val="none" w:sz="0" w:space="0" w:color="auto"/>
        <w:right w:val="none" w:sz="0" w:space="0" w:color="auto"/>
      </w:divBdr>
    </w:div>
    <w:div w:id="1928029659">
      <w:bodyDiv w:val="1"/>
      <w:marLeft w:val="0"/>
      <w:marRight w:val="0"/>
      <w:marTop w:val="0"/>
      <w:marBottom w:val="0"/>
      <w:divBdr>
        <w:top w:val="none" w:sz="0" w:space="0" w:color="auto"/>
        <w:left w:val="none" w:sz="0" w:space="0" w:color="auto"/>
        <w:bottom w:val="none" w:sz="0" w:space="0" w:color="auto"/>
        <w:right w:val="none" w:sz="0" w:space="0" w:color="auto"/>
      </w:divBdr>
    </w:div>
    <w:div w:id="1928072232">
      <w:bodyDiv w:val="1"/>
      <w:marLeft w:val="0"/>
      <w:marRight w:val="0"/>
      <w:marTop w:val="0"/>
      <w:marBottom w:val="0"/>
      <w:divBdr>
        <w:top w:val="none" w:sz="0" w:space="0" w:color="auto"/>
        <w:left w:val="none" w:sz="0" w:space="0" w:color="auto"/>
        <w:bottom w:val="none" w:sz="0" w:space="0" w:color="auto"/>
        <w:right w:val="none" w:sz="0" w:space="0" w:color="auto"/>
      </w:divBdr>
    </w:div>
    <w:div w:id="1928228000">
      <w:bodyDiv w:val="1"/>
      <w:marLeft w:val="0"/>
      <w:marRight w:val="0"/>
      <w:marTop w:val="0"/>
      <w:marBottom w:val="0"/>
      <w:divBdr>
        <w:top w:val="none" w:sz="0" w:space="0" w:color="auto"/>
        <w:left w:val="none" w:sz="0" w:space="0" w:color="auto"/>
        <w:bottom w:val="none" w:sz="0" w:space="0" w:color="auto"/>
        <w:right w:val="none" w:sz="0" w:space="0" w:color="auto"/>
      </w:divBdr>
    </w:div>
    <w:div w:id="1928688362">
      <w:bodyDiv w:val="1"/>
      <w:marLeft w:val="0"/>
      <w:marRight w:val="0"/>
      <w:marTop w:val="0"/>
      <w:marBottom w:val="0"/>
      <w:divBdr>
        <w:top w:val="none" w:sz="0" w:space="0" w:color="auto"/>
        <w:left w:val="none" w:sz="0" w:space="0" w:color="auto"/>
        <w:bottom w:val="none" w:sz="0" w:space="0" w:color="auto"/>
        <w:right w:val="none" w:sz="0" w:space="0" w:color="auto"/>
      </w:divBdr>
    </w:div>
    <w:div w:id="1928690249">
      <w:bodyDiv w:val="1"/>
      <w:marLeft w:val="0"/>
      <w:marRight w:val="0"/>
      <w:marTop w:val="0"/>
      <w:marBottom w:val="0"/>
      <w:divBdr>
        <w:top w:val="none" w:sz="0" w:space="0" w:color="auto"/>
        <w:left w:val="none" w:sz="0" w:space="0" w:color="auto"/>
        <w:bottom w:val="none" w:sz="0" w:space="0" w:color="auto"/>
        <w:right w:val="none" w:sz="0" w:space="0" w:color="auto"/>
      </w:divBdr>
    </w:div>
    <w:div w:id="1928880409">
      <w:bodyDiv w:val="1"/>
      <w:marLeft w:val="0"/>
      <w:marRight w:val="0"/>
      <w:marTop w:val="0"/>
      <w:marBottom w:val="0"/>
      <w:divBdr>
        <w:top w:val="none" w:sz="0" w:space="0" w:color="auto"/>
        <w:left w:val="none" w:sz="0" w:space="0" w:color="auto"/>
        <w:bottom w:val="none" w:sz="0" w:space="0" w:color="auto"/>
        <w:right w:val="none" w:sz="0" w:space="0" w:color="auto"/>
      </w:divBdr>
    </w:div>
    <w:div w:id="1929268530">
      <w:bodyDiv w:val="1"/>
      <w:marLeft w:val="0"/>
      <w:marRight w:val="0"/>
      <w:marTop w:val="0"/>
      <w:marBottom w:val="0"/>
      <w:divBdr>
        <w:top w:val="none" w:sz="0" w:space="0" w:color="auto"/>
        <w:left w:val="none" w:sz="0" w:space="0" w:color="auto"/>
        <w:bottom w:val="none" w:sz="0" w:space="0" w:color="auto"/>
        <w:right w:val="none" w:sz="0" w:space="0" w:color="auto"/>
      </w:divBdr>
    </w:div>
    <w:div w:id="1929385133">
      <w:bodyDiv w:val="1"/>
      <w:marLeft w:val="0"/>
      <w:marRight w:val="0"/>
      <w:marTop w:val="0"/>
      <w:marBottom w:val="0"/>
      <w:divBdr>
        <w:top w:val="none" w:sz="0" w:space="0" w:color="auto"/>
        <w:left w:val="none" w:sz="0" w:space="0" w:color="auto"/>
        <w:bottom w:val="none" w:sz="0" w:space="0" w:color="auto"/>
        <w:right w:val="none" w:sz="0" w:space="0" w:color="auto"/>
      </w:divBdr>
    </w:div>
    <w:div w:id="1930039207">
      <w:bodyDiv w:val="1"/>
      <w:marLeft w:val="0"/>
      <w:marRight w:val="0"/>
      <w:marTop w:val="0"/>
      <w:marBottom w:val="0"/>
      <w:divBdr>
        <w:top w:val="none" w:sz="0" w:space="0" w:color="auto"/>
        <w:left w:val="none" w:sz="0" w:space="0" w:color="auto"/>
        <w:bottom w:val="none" w:sz="0" w:space="0" w:color="auto"/>
        <w:right w:val="none" w:sz="0" w:space="0" w:color="auto"/>
      </w:divBdr>
    </w:div>
    <w:div w:id="1930389827">
      <w:bodyDiv w:val="1"/>
      <w:marLeft w:val="0"/>
      <w:marRight w:val="0"/>
      <w:marTop w:val="0"/>
      <w:marBottom w:val="0"/>
      <w:divBdr>
        <w:top w:val="none" w:sz="0" w:space="0" w:color="auto"/>
        <w:left w:val="none" w:sz="0" w:space="0" w:color="auto"/>
        <w:bottom w:val="none" w:sz="0" w:space="0" w:color="auto"/>
        <w:right w:val="none" w:sz="0" w:space="0" w:color="auto"/>
      </w:divBdr>
    </w:div>
    <w:div w:id="1930772151">
      <w:bodyDiv w:val="1"/>
      <w:marLeft w:val="0"/>
      <w:marRight w:val="0"/>
      <w:marTop w:val="0"/>
      <w:marBottom w:val="0"/>
      <w:divBdr>
        <w:top w:val="none" w:sz="0" w:space="0" w:color="auto"/>
        <w:left w:val="none" w:sz="0" w:space="0" w:color="auto"/>
        <w:bottom w:val="none" w:sz="0" w:space="0" w:color="auto"/>
        <w:right w:val="none" w:sz="0" w:space="0" w:color="auto"/>
      </w:divBdr>
    </w:div>
    <w:div w:id="1930961338">
      <w:bodyDiv w:val="1"/>
      <w:marLeft w:val="0"/>
      <w:marRight w:val="0"/>
      <w:marTop w:val="0"/>
      <w:marBottom w:val="0"/>
      <w:divBdr>
        <w:top w:val="none" w:sz="0" w:space="0" w:color="auto"/>
        <w:left w:val="none" w:sz="0" w:space="0" w:color="auto"/>
        <w:bottom w:val="none" w:sz="0" w:space="0" w:color="auto"/>
        <w:right w:val="none" w:sz="0" w:space="0" w:color="auto"/>
      </w:divBdr>
    </w:div>
    <w:div w:id="1930961887">
      <w:bodyDiv w:val="1"/>
      <w:marLeft w:val="0"/>
      <w:marRight w:val="0"/>
      <w:marTop w:val="0"/>
      <w:marBottom w:val="0"/>
      <w:divBdr>
        <w:top w:val="none" w:sz="0" w:space="0" w:color="auto"/>
        <w:left w:val="none" w:sz="0" w:space="0" w:color="auto"/>
        <w:bottom w:val="none" w:sz="0" w:space="0" w:color="auto"/>
        <w:right w:val="none" w:sz="0" w:space="0" w:color="auto"/>
      </w:divBdr>
    </w:div>
    <w:div w:id="1931039417">
      <w:bodyDiv w:val="1"/>
      <w:marLeft w:val="0"/>
      <w:marRight w:val="0"/>
      <w:marTop w:val="0"/>
      <w:marBottom w:val="0"/>
      <w:divBdr>
        <w:top w:val="none" w:sz="0" w:space="0" w:color="auto"/>
        <w:left w:val="none" w:sz="0" w:space="0" w:color="auto"/>
        <w:bottom w:val="none" w:sz="0" w:space="0" w:color="auto"/>
        <w:right w:val="none" w:sz="0" w:space="0" w:color="auto"/>
      </w:divBdr>
    </w:div>
    <w:div w:id="1931231542">
      <w:bodyDiv w:val="1"/>
      <w:marLeft w:val="0"/>
      <w:marRight w:val="0"/>
      <w:marTop w:val="0"/>
      <w:marBottom w:val="0"/>
      <w:divBdr>
        <w:top w:val="none" w:sz="0" w:space="0" w:color="auto"/>
        <w:left w:val="none" w:sz="0" w:space="0" w:color="auto"/>
        <w:bottom w:val="none" w:sz="0" w:space="0" w:color="auto"/>
        <w:right w:val="none" w:sz="0" w:space="0" w:color="auto"/>
      </w:divBdr>
    </w:div>
    <w:div w:id="1931349423">
      <w:bodyDiv w:val="1"/>
      <w:marLeft w:val="0"/>
      <w:marRight w:val="0"/>
      <w:marTop w:val="0"/>
      <w:marBottom w:val="0"/>
      <w:divBdr>
        <w:top w:val="none" w:sz="0" w:space="0" w:color="auto"/>
        <w:left w:val="none" w:sz="0" w:space="0" w:color="auto"/>
        <w:bottom w:val="none" w:sz="0" w:space="0" w:color="auto"/>
        <w:right w:val="none" w:sz="0" w:space="0" w:color="auto"/>
      </w:divBdr>
    </w:div>
    <w:div w:id="1931623830">
      <w:bodyDiv w:val="1"/>
      <w:marLeft w:val="0"/>
      <w:marRight w:val="0"/>
      <w:marTop w:val="0"/>
      <w:marBottom w:val="0"/>
      <w:divBdr>
        <w:top w:val="none" w:sz="0" w:space="0" w:color="auto"/>
        <w:left w:val="none" w:sz="0" w:space="0" w:color="auto"/>
        <w:bottom w:val="none" w:sz="0" w:space="0" w:color="auto"/>
        <w:right w:val="none" w:sz="0" w:space="0" w:color="auto"/>
      </w:divBdr>
    </w:div>
    <w:div w:id="1932353115">
      <w:bodyDiv w:val="1"/>
      <w:marLeft w:val="0"/>
      <w:marRight w:val="0"/>
      <w:marTop w:val="0"/>
      <w:marBottom w:val="0"/>
      <w:divBdr>
        <w:top w:val="none" w:sz="0" w:space="0" w:color="auto"/>
        <w:left w:val="none" w:sz="0" w:space="0" w:color="auto"/>
        <w:bottom w:val="none" w:sz="0" w:space="0" w:color="auto"/>
        <w:right w:val="none" w:sz="0" w:space="0" w:color="auto"/>
      </w:divBdr>
    </w:div>
    <w:div w:id="1932395754">
      <w:bodyDiv w:val="1"/>
      <w:marLeft w:val="0"/>
      <w:marRight w:val="0"/>
      <w:marTop w:val="0"/>
      <w:marBottom w:val="0"/>
      <w:divBdr>
        <w:top w:val="none" w:sz="0" w:space="0" w:color="auto"/>
        <w:left w:val="none" w:sz="0" w:space="0" w:color="auto"/>
        <w:bottom w:val="none" w:sz="0" w:space="0" w:color="auto"/>
        <w:right w:val="none" w:sz="0" w:space="0" w:color="auto"/>
      </w:divBdr>
    </w:div>
    <w:div w:id="1933077215">
      <w:bodyDiv w:val="1"/>
      <w:marLeft w:val="0"/>
      <w:marRight w:val="0"/>
      <w:marTop w:val="0"/>
      <w:marBottom w:val="0"/>
      <w:divBdr>
        <w:top w:val="none" w:sz="0" w:space="0" w:color="auto"/>
        <w:left w:val="none" w:sz="0" w:space="0" w:color="auto"/>
        <w:bottom w:val="none" w:sz="0" w:space="0" w:color="auto"/>
        <w:right w:val="none" w:sz="0" w:space="0" w:color="auto"/>
      </w:divBdr>
    </w:div>
    <w:div w:id="1933201309">
      <w:bodyDiv w:val="1"/>
      <w:marLeft w:val="0"/>
      <w:marRight w:val="0"/>
      <w:marTop w:val="0"/>
      <w:marBottom w:val="0"/>
      <w:divBdr>
        <w:top w:val="none" w:sz="0" w:space="0" w:color="auto"/>
        <w:left w:val="none" w:sz="0" w:space="0" w:color="auto"/>
        <w:bottom w:val="none" w:sz="0" w:space="0" w:color="auto"/>
        <w:right w:val="none" w:sz="0" w:space="0" w:color="auto"/>
      </w:divBdr>
    </w:div>
    <w:div w:id="1933246794">
      <w:bodyDiv w:val="1"/>
      <w:marLeft w:val="0"/>
      <w:marRight w:val="0"/>
      <w:marTop w:val="0"/>
      <w:marBottom w:val="0"/>
      <w:divBdr>
        <w:top w:val="none" w:sz="0" w:space="0" w:color="auto"/>
        <w:left w:val="none" w:sz="0" w:space="0" w:color="auto"/>
        <w:bottom w:val="none" w:sz="0" w:space="0" w:color="auto"/>
        <w:right w:val="none" w:sz="0" w:space="0" w:color="auto"/>
      </w:divBdr>
    </w:div>
    <w:div w:id="1933510033">
      <w:bodyDiv w:val="1"/>
      <w:marLeft w:val="0"/>
      <w:marRight w:val="0"/>
      <w:marTop w:val="0"/>
      <w:marBottom w:val="0"/>
      <w:divBdr>
        <w:top w:val="none" w:sz="0" w:space="0" w:color="auto"/>
        <w:left w:val="none" w:sz="0" w:space="0" w:color="auto"/>
        <w:bottom w:val="none" w:sz="0" w:space="0" w:color="auto"/>
        <w:right w:val="none" w:sz="0" w:space="0" w:color="auto"/>
      </w:divBdr>
    </w:div>
    <w:div w:id="1935088312">
      <w:bodyDiv w:val="1"/>
      <w:marLeft w:val="0"/>
      <w:marRight w:val="0"/>
      <w:marTop w:val="0"/>
      <w:marBottom w:val="0"/>
      <w:divBdr>
        <w:top w:val="none" w:sz="0" w:space="0" w:color="auto"/>
        <w:left w:val="none" w:sz="0" w:space="0" w:color="auto"/>
        <w:bottom w:val="none" w:sz="0" w:space="0" w:color="auto"/>
        <w:right w:val="none" w:sz="0" w:space="0" w:color="auto"/>
      </w:divBdr>
    </w:div>
    <w:div w:id="1935235942">
      <w:bodyDiv w:val="1"/>
      <w:marLeft w:val="0"/>
      <w:marRight w:val="0"/>
      <w:marTop w:val="0"/>
      <w:marBottom w:val="0"/>
      <w:divBdr>
        <w:top w:val="none" w:sz="0" w:space="0" w:color="auto"/>
        <w:left w:val="none" w:sz="0" w:space="0" w:color="auto"/>
        <w:bottom w:val="none" w:sz="0" w:space="0" w:color="auto"/>
        <w:right w:val="none" w:sz="0" w:space="0" w:color="auto"/>
      </w:divBdr>
    </w:div>
    <w:div w:id="1935362120">
      <w:bodyDiv w:val="1"/>
      <w:marLeft w:val="0"/>
      <w:marRight w:val="0"/>
      <w:marTop w:val="0"/>
      <w:marBottom w:val="0"/>
      <w:divBdr>
        <w:top w:val="none" w:sz="0" w:space="0" w:color="auto"/>
        <w:left w:val="none" w:sz="0" w:space="0" w:color="auto"/>
        <w:bottom w:val="none" w:sz="0" w:space="0" w:color="auto"/>
        <w:right w:val="none" w:sz="0" w:space="0" w:color="auto"/>
      </w:divBdr>
    </w:div>
    <w:div w:id="1935703047">
      <w:bodyDiv w:val="1"/>
      <w:marLeft w:val="0"/>
      <w:marRight w:val="0"/>
      <w:marTop w:val="0"/>
      <w:marBottom w:val="0"/>
      <w:divBdr>
        <w:top w:val="none" w:sz="0" w:space="0" w:color="auto"/>
        <w:left w:val="none" w:sz="0" w:space="0" w:color="auto"/>
        <w:bottom w:val="none" w:sz="0" w:space="0" w:color="auto"/>
        <w:right w:val="none" w:sz="0" w:space="0" w:color="auto"/>
      </w:divBdr>
    </w:div>
    <w:div w:id="1936329510">
      <w:bodyDiv w:val="1"/>
      <w:marLeft w:val="0"/>
      <w:marRight w:val="0"/>
      <w:marTop w:val="0"/>
      <w:marBottom w:val="0"/>
      <w:divBdr>
        <w:top w:val="none" w:sz="0" w:space="0" w:color="auto"/>
        <w:left w:val="none" w:sz="0" w:space="0" w:color="auto"/>
        <w:bottom w:val="none" w:sz="0" w:space="0" w:color="auto"/>
        <w:right w:val="none" w:sz="0" w:space="0" w:color="auto"/>
      </w:divBdr>
    </w:div>
    <w:div w:id="1936743509">
      <w:bodyDiv w:val="1"/>
      <w:marLeft w:val="0"/>
      <w:marRight w:val="0"/>
      <w:marTop w:val="0"/>
      <w:marBottom w:val="0"/>
      <w:divBdr>
        <w:top w:val="none" w:sz="0" w:space="0" w:color="auto"/>
        <w:left w:val="none" w:sz="0" w:space="0" w:color="auto"/>
        <w:bottom w:val="none" w:sz="0" w:space="0" w:color="auto"/>
        <w:right w:val="none" w:sz="0" w:space="0" w:color="auto"/>
      </w:divBdr>
    </w:div>
    <w:div w:id="1936983149">
      <w:bodyDiv w:val="1"/>
      <w:marLeft w:val="0"/>
      <w:marRight w:val="0"/>
      <w:marTop w:val="0"/>
      <w:marBottom w:val="0"/>
      <w:divBdr>
        <w:top w:val="none" w:sz="0" w:space="0" w:color="auto"/>
        <w:left w:val="none" w:sz="0" w:space="0" w:color="auto"/>
        <w:bottom w:val="none" w:sz="0" w:space="0" w:color="auto"/>
        <w:right w:val="none" w:sz="0" w:space="0" w:color="auto"/>
      </w:divBdr>
    </w:div>
    <w:div w:id="1937056980">
      <w:bodyDiv w:val="1"/>
      <w:marLeft w:val="0"/>
      <w:marRight w:val="0"/>
      <w:marTop w:val="0"/>
      <w:marBottom w:val="0"/>
      <w:divBdr>
        <w:top w:val="none" w:sz="0" w:space="0" w:color="auto"/>
        <w:left w:val="none" w:sz="0" w:space="0" w:color="auto"/>
        <w:bottom w:val="none" w:sz="0" w:space="0" w:color="auto"/>
        <w:right w:val="none" w:sz="0" w:space="0" w:color="auto"/>
      </w:divBdr>
    </w:div>
    <w:div w:id="1937325375">
      <w:bodyDiv w:val="1"/>
      <w:marLeft w:val="0"/>
      <w:marRight w:val="0"/>
      <w:marTop w:val="0"/>
      <w:marBottom w:val="0"/>
      <w:divBdr>
        <w:top w:val="none" w:sz="0" w:space="0" w:color="auto"/>
        <w:left w:val="none" w:sz="0" w:space="0" w:color="auto"/>
        <w:bottom w:val="none" w:sz="0" w:space="0" w:color="auto"/>
        <w:right w:val="none" w:sz="0" w:space="0" w:color="auto"/>
      </w:divBdr>
    </w:div>
    <w:div w:id="1937401735">
      <w:bodyDiv w:val="1"/>
      <w:marLeft w:val="0"/>
      <w:marRight w:val="0"/>
      <w:marTop w:val="0"/>
      <w:marBottom w:val="0"/>
      <w:divBdr>
        <w:top w:val="none" w:sz="0" w:space="0" w:color="auto"/>
        <w:left w:val="none" w:sz="0" w:space="0" w:color="auto"/>
        <w:bottom w:val="none" w:sz="0" w:space="0" w:color="auto"/>
        <w:right w:val="none" w:sz="0" w:space="0" w:color="auto"/>
      </w:divBdr>
    </w:div>
    <w:div w:id="1937707346">
      <w:bodyDiv w:val="1"/>
      <w:marLeft w:val="0"/>
      <w:marRight w:val="0"/>
      <w:marTop w:val="0"/>
      <w:marBottom w:val="0"/>
      <w:divBdr>
        <w:top w:val="none" w:sz="0" w:space="0" w:color="auto"/>
        <w:left w:val="none" w:sz="0" w:space="0" w:color="auto"/>
        <w:bottom w:val="none" w:sz="0" w:space="0" w:color="auto"/>
        <w:right w:val="none" w:sz="0" w:space="0" w:color="auto"/>
      </w:divBdr>
    </w:div>
    <w:div w:id="1937786794">
      <w:bodyDiv w:val="1"/>
      <w:marLeft w:val="0"/>
      <w:marRight w:val="0"/>
      <w:marTop w:val="0"/>
      <w:marBottom w:val="0"/>
      <w:divBdr>
        <w:top w:val="none" w:sz="0" w:space="0" w:color="auto"/>
        <w:left w:val="none" w:sz="0" w:space="0" w:color="auto"/>
        <w:bottom w:val="none" w:sz="0" w:space="0" w:color="auto"/>
        <w:right w:val="none" w:sz="0" w:space="0" w:color="auto"/>
      </w:divBdr>
    </w:div>
    <w:div w:id="1938362138">
      <w:bodyDiv w:val="1"/>
      <w:marLeft w:val="0"/>
      <w:marRight w:val="0"/>
      <w:marTop w:val="0"/>
      <w:marBottom w:val="0"/>
      <w:divBdr>
        <w:top w:val="none" w:sz="0" w:space="0" w:color="auto"/>
        <w:left w:val="none" w:sz="0" w:space="0" w:color="auto"/>
        <w:bottom w:val="none" w:sz="0" w:space="0" w:color="auto"/>
        <w:right w:val="none" w:sz="0" w:space="0" w:color="auto"/>
      </w:divBdr>
    </w:div>
    <w:div w:id="1938367829">
      <w:bodyDiv w:val="1"/>
      <w:marLeft w:val="0"/>
      <w:marRight w:val="0"/>
      <w:marTop w:val="0"/>
      <w:marBottom w:val="0"/>
      <w:divBdr>
        <w:top w:val="none" w:sz="0" w:space="0" w:color="auto"/>
        <w:left w:val="none" w:sz="0" w:space="0" w:color="auto"/>
        <w:bottom w:val="none" w:sz="0" w:space="0" w:color="auto"/>
        <w:right w:val="none" w:sz="0" w:space="0" w:color="auto"/>
      </w:divBdr>
    </w:div>
    <w:div w:id="1938639878">
      <w:bodyDiv w:val="1"/>
      <w:marLeft w:val="0"/>
      <w:marRight w:val="0"/>
      <w:marTop w:val="0"/>
      <w:marBottom w:val="0"/>
      <w:divBdr>
        <w:top w:val="none" w:sz="0" w:space="0" w:color="auto"/>
        <w:left w:val="none" w:sz="0" w:space="0" w:color="auto"/>
        <w:bottom w:val="none" w:sz="0" w:space="0" w:color="auto"/>
        <w:right w:val="none" w:sz="0" w:space="0" w:color="auto"/>
      </w:divBdr>
    </w:div>
    <w:div w:id="1939171455">
      <w:bodyDiv w:val="1"/>
      <w:marLeft w:val="0"/>
      <w:marRight w:val="0"/>
      <w:marTop w:val="0"/>
      <w:marBottom w:val="0"/>
      <w:divBdr>
        <w:top w:val="none" w:sz="0" w:space="0" w:color="auto"/>
        <w:left w:val="none" w:sz="0" w:space="0" w:color="auto"/>
        <w:bottom w:val="none" w:sz="0" w:space="0" w:color="auto"/>
        <w:right w:val="none" w:sz="0" w:space="0" w:color="auto"/>
      </w:divBdr>
    </w:div>
    <w:div w:id="1939874435">
      <w:bodyDiv w:val="1"/>
      <w:marLeft w:val="0"/>
      <w:marRight w:val="0"/>
      <w:marTop w:val="0"/>
      <w:marBottom w:val="0"/>
      <w:divBdr>
        <w:top w:val="none" w:sz="0" w:space="0" w:color="auto"/>
        <w:left w:val="none" w:sz="0" w:space="0" w:color="auto"/>
        <w:bottom w:val="none" w:sz="0" w:space="0" w:color="auto"/>
        <w:right w:val="none" w:sz="0" w:space="0" w:color="auto"/>
      </w:divBdr>
    </w:div>
    <w:div w:id="1939947244">
      <w:bodyDiv w:val="1"/>
      <w:marLeft w:val="0"/>
      <w:marRight w:val="0"/>
      <w:marTop w:val="0"/>
      <w:marBottom w:val="0"/>
      <w:divBdr>
        <w:top w:val="none" w:sz="0" w:space="0" w:color="auto"/>
        <w:left w:val="none" w:sz="0" w:space="0" w:color="auto"/>
        <w:bottom w:val="none" w:sz="0" w:space="0" w:color="auto"/>
        <w:right w:val="none" w:sz="0" w:space="0" w:color="auto"/>
      </w:divBdr>
    </w:div>
    <w:div w:id="1940483695">
      <w:bodyDiv w:val="1"/>
      <w:marLeft w:val="0"/>
      <w:marRight w:val="0"/>
      <w:marTop w:val="0"/>
      <w:marBottom w:val="0"/>
      <w:divBdr>
        <w:top w:val="none" w:sz="0" w:space="0" w:color="auto"/>
        <w:left w:val="none" w:sz="0" w:space="0" w:color="auto"/>
        <w:bottom w:val="none" w:sz="0" w:space="0" w:color="auto"/>
        <w:right w:val="none" w:sz="0" w:space="0" w:color="auto"/>
      </w:divBdr>
    </w:div>
    <w:div w:id="1940484726">
      <w:bodyDiv w:val="1"/>
      <w:marLeft w:val="0"/>
      <w:marRight w:val="0"/>
      <w:marTop w:val="0"/>
      <w:marBottom w:val="0"/>
      <w:divBdr>
        <w:top w:val="none" w:sz="0" w:space="0" w:color="auto"/>
        <w:left w:val="none" w:sz="0" w:space="0" w:color="auto"/>
        <w:bottom w:val="none" w:sz="0" w:space="0" w:color="auto"/>
        <w:right w:val="none" w:sz="0" w:space="0" w:color="auto"/>
      </w:divBdr>
    </w:div>
    <w:div w:id="1940748175">
      <w:bodyDiv w:val="1"/>
      <w:marLeft w:val="0"/>
      <w:marRight w:val="0"/>
      <w:marTop w:val="0"/>
      <w:marBottom w:val="0"/>
      <w:divBdr>
        <w:top w:val="none" w:sz="0" w:space="0" w:color="auto"/>
        <w:left w:val="none" w:sz="0" w:space="0" w:color="auto"/>
        <w:bottom w:val="none" w:sz="0" w:space="0" w:color="auto"/>
        <w:right w:val="none" w:sz="0" w:space="0" w:color="auto"/>
      </w:divBdr>
    </w:div>
    <w:div w:id="1940750078">
      <w:bodyDiv w:val="1"/>
      <w:marLeft w:val="0"/>
      <w:marRight w:val="0"/>
      <w:marTop w:val="0"/>
      <w:marBottom w:val="0"/>
      <w:divBdr>
        <w:top w:val="none" w:sz="0" w:space="0" w:color="auto"/>
        <w:left w:val="none" w:sz="0" w:space="0" w:color="auto"/>
        <w:bottom w:val="none" w:sz="0" w:space="0" w:color="auto"/>
        <w:right w:val="none" w:sz="0" w:space="0" w:color="auto"/>
      </w:divBdr>
    </w:div>
    <w:div w:id="1940946736">
      <w:bodyDiv w:val="1"/>
      <w:marLeft w:val="0"/>
      <w:marRight w:val="0"/>
      <w:marTop w:val="0"/>
      <w:marBottom w:val="0"/>
      <w:divBdr>
        <w:top w:val="none" w:sz="0" w:space="0" w:color="auto"/>
        <w:left w:val="none" w:sz="0" w:space="0" w:color="auto"/>
        <w:bottom w:val="none" w:sz="0" w:space="0" w:color="auto"/>
        <w:right w:val="none" w:sz="0" w:space="0" w:color="auto"/>
      </w:divBdr>
    </w:div>
    <w:div w:id="1941063392">
      <w:bodyDiv w:val="1"/>
      <w:marLeft w:val="0"/>
      <w:marRight w:val="0"/>
      <w:marTop w:val="0"/>
      <w:marBottom w:val="0"/>
      <w:divBdr>
        <w:top w:val="none" w:sz="0" w:space="0" w:color="auto"/>
        <w:left w:val="none" w:sz="0" w:space="0" w:color="auto"/>
        <w:bottom w:val="none" w:sz="0" w:space="0" w:color="auto"/>
        <w:right w:val="none" w:sz="0" w:space="0" w:color="auto"/>
      </w:divBdr>
    </w:div>
    <w:div w:id="1941332804">
      <w:bodyDiv w:val="1"/>
      <w:marLeft w:val="0"/>
      <w:marRight w:val="0"/>
      <w:marTop w:val="0"/>
      <w:marBottom w:val="0"/>
      <w:divBdr>
        <w:top w:val="none" w:sz="0" w:space="0" w:color="auto"/>
        <w:left w:val="none" w:sz="0" w:space="0" w:color="auto"/>
        <w:bottom w:val="none" w:sz="0" w:space="0" w:color="auto"/>
        <w:right w:val="none" w:sz="0" w:space="0" w:color="auto"/>
      </w:divBdr>
    </w:div>
    <w:div w:id="1941990970">
      <w:bodyDiv w:val="1"/>
      <w:marLeft w:val="0"/>
      <w:marRight w:val="0"/>
      <w:marTop w:val="0"/>
      <w:marBottom w:val="0"/>
      <w:divBdr>
        <w:top w:val="none" w:sz="0" w:space="0" w:color="auto"/>
        <w:left w:val="none" w:sz="0" w:space="0" w:color="auto"/>
        <w:bottom w:val="none" w:sz="0" w:space="0" w:color="auto"/>
        <w:right w:val="none" w:sz="0" w:space="0" w:color="auto"/>
      </w:divBdr>
    </w:div>
    <w:div w:id="1942252497">
      <w:bodyDiv w:val="1"/>
      <w:marLeft w:val="0"/>
      <w:marRight w:val="0"/>
      <w:marTop w:val="0"/>
      <w:marBottom w:val="0"/>
      <w:divBdr>
        <w:top w:val="none" w:sz="0" w:space="0" w:color="auto"/>
        <w:left w:val="none" w:sz="0" w:space="0" w:color="auto"/>
        <w:bottom w:val="none" w:sz="0" w:space="0" w:color="auto"/>
        <w:right w:val="none" w:sz="0" w:space="0" w:color="auto"/>
      </w:divBdr>
    </w:div>
    <w:div w:id="1942374380">
      <w:bodyDiv w:val="1"/>
      <w:marLeft w:val="0"/>
      <w:marRight w:val="0"/>
      <w:marTop w:val="0"/>
      <w:marBottom w:val="0"/>
      <w:divBdr>
        <w:top w:val="none" w:sz="0" w:space="0" w:color="auto"/>
        <w:left w:val="none" w:sz="0" w:space="0" w:color="auto"/>
        <w:bottom w:val="none" w:sz="0" w:space="0" w:color="auto"/>
        <w:right w:val="none" w:sz="0" w:space="0" w:color="auto"/>
      </w:divBdr>
    </w:div>
    <w:div w:id="1942684301">
      <w:bodyDiv w:val="1"/>
      <w:marLeft w:val="0"/>
      <w:marRight w:val="0"/>
      <w:marTop w:val="0"/>
      <w:marBottom w:val="0"/>
      <w:divBdr>
        <w:top w:val="none" w:sz="0" w:space="0" w:color="auto"/>
        <w:left w:val="none" w:sz="0" w:space="0" w:color="auto"/>
        <w:bottom w:val="none" w:sz="0" w:space="0" w:color="auto"/>
        <w:right w:val="none" w:sz="0" w:space="0" w:color="auto"/>
      </w:divBdr>
    </w:div>
    <w:div w:id="1942833912">
      <w:bodyDiv w:val="1"/>
      <w:marLeft w:val="0"/>
      <w:marRight w:val="0"/>
      <w:marTop w:val="0"/>
      <w:marBottom w:val="0"/>
      <w:divBdr>
        <w:top w:val="none" w:sz="0" w:space="0" w:color="auto"/>
        <w:left w:val="none" w:sz="0" w:space="0" w:color="auto"/>
        <w:bottom w:val="none" w:sz="0" w:space="0" w:color="auto"/>
        <w:right w:val="none" w:sz="0" w:space="0" w:color="auto"/>
      </w:divBdr>
    </w:div>
    <w:div w:id="1942948545">
      <w:bodyDiv w:val="1"/>
      <w:marLeft w:val="0"/>
      <w:marRight w:val="0"/>
      <w:marTop w:val="0"/>
      <w:marBottom w:val="0"/>
      <w:divBdr>
        <w:top w:val="none" w:sz="0" w:space="0" w:color="auto"/>
        <w:left w:val="none" w:sz="0" w:space="0" w:color="auto"/>
        <w:bottom w:val="none" w:sz="0" w:space="0" w:color="auto"/>
        <w:right w:val="none" w:sz="0" w:space="0" w:color="auto"/>
      </w:divBdr>
    </w:div>
    <w:div w:id="1943343222">
      <w:bodyDiv w:val="1"/>
      <w:marLeft w:val="0"/>
      <w:marRight w:val="0"/>
      <w:marTop w:val="0"/>
      <w:marBottom w:val="0"/>
      <w:divBdr>
        <w:top w:val="none" w:sz="0" w:space="0" w:color="auto"/>
        <w:left w:val="none" w:sz="0" w:space="0" w:color="auto"/>
        <w:bottom w:val="none" w:sz="0" w:space="0" w:color="auto"/>
        <w:right w:val="none" w:sz="0" w:space="0" w:color="auto"/>
      </w:divBdr>
    </w:div>
    <w:div w:id="1943368540">
      <w:bodyDiv w:val="1"/>
      <w:marLeft w:val="0"/>
      <w:marRight w:val="0"/>
      <w:marTop w:val="0"/>
      <w:marBottom w:val="0"/>
      <w:divBdr>
        <w:top w:val="none" w:sz="0" w:space="0" w:color="auto"/>
        <w:left w:val="none" w:sz="0" w:space="0" w:color="auto"/>
        <w:bottom w:val="none" w:sz="0" w:space="0" w:color="auto"/>
        <w:right w:val="none" w:sz="0" w:space="0" w:color="auto"/>
      </w:divBdr>
    </w:div>
    <w:div w:id="1943949366">
      <w:bodyDiv w:val="1"/>
      <w:marLeft w:val="0"/>
      <w:marRight w:val="0"/>
      <w:marTop w:val="0"/>
      <w:marBottom w:val="0"/>
      <w:divBdr>
        <w:top w:val="none" w:sz="0" w:space="0" w:color="auto"/>
        <w:left w:val="none" w:sz="0" w:space="0" w:color="auto"/>
        <w:bottom w:val="none" w:sz="0" w:space="0" w:color="auto"/>
        <w:right w:val="none" w:sz="0" w:space="0" w:color="auto"/>
      </w:divBdr>
    </w:div>
    <w:div w:id="1944418003">
      <w:bodyDiv w:val="1"/>
      <w:marLeft w:val="0"/>
      <w:marRight w:val="0"/>
      <w:marTop w:val="0"/>
      <w:marBottom w:val="0"/>
      <w:divBdr>
        <w:top w:val="none" w:sz="0" w:space="0" w:color="auto"/>
        <w:left w:val="none" w:sz="0" w:space="0" w:color="auto"/>
        <w:bottom w:val="none" w:sz="0" w:space="0" w:color="auto"/>
        <w:right w:val="none" w:sz="0" w:space="0" w:color="auto"/>
      </w:divBdr>
    </w:div>
    <w:div w:id="1944455541">
      <w:bodyDiv w:val="1"/>
      <w:marLeft w:val="0"/>
      <w:marRight w:val="0"/>
      <w:marTop w:val="0"/>
      <w:marBottom w:val="0"/>
      <w:divBdr>
        <w:top w:val="none" w:sz="0" w:space="0" w:color="auto"/>
        <w:left w:val="none" w:sz="0" w:space="0" w:color="auto"/>
        <w:bottom w:val="none" w:sz="0" w:space="0" w:color="auto"/>
        <w:right w:val="none" w:sz="0" w:space="0" w:color="auto"/>
      </w:divBdr>
    </w:div>
    <w:div w:id="1944530174">
      <w:bodyDiv w:val="1"/>
      <w:marLeft w:val="0"/>
      <w:marRight w:val="0"/>
      <w:marTop w:val="0"/>
      <w:marBottom w:val="0"/>
      <w:divBdr>
        <w:top w:val="none" w:sz="0" w:space="0" w:color="auto"/>
        <w:left w:val="none" w:sz="0" w:space="0" w:color="auto"/>
        <w:bottom w:val="none" w:sz="0" w:space="0" w:color="auto"/>
        <w:right w:val="none" w:sz="0" w:space="0" w:color="auto"/>
      </w:divBdr>
    </w:div>
    <w:div w:id="1944800401">
      <w:bodyDiv w:val="1"/>
      <w:marLeft w:val="0"/>
      <w:marRight w:val="0"/>
      <w:marTop w:val="0"/>
      <w:marBottom w:val="0"/>
      <w:divBdr>
        <w:top w:val="none" w:sz="0" w:space="0" w:color="auto"/>
        <w:left w:val="none" w:sz="0" w:space="0" w:color="auto"/>
        <w:bottom w:val="none" w:sz="0" w:space="0" w:color="auto"/>
        <w:right w:val="none" w:sz="0" w:space="0" w:color="auto"/>
      </w:divBdr>
    </w:div>
    <w:div w:id="1944803005">
      <w:bodyDiv w:val="1"/>
      <w:marLeft w:val="0"/>
      <w:marRight w:val="0"/>
      <w:marTop w:val="0"/>
      <w:marBottom w:val="0"/>
      <w:divBdr>
        <w:top w:val="none" w:sz="0" w:space="0" w:color="auto"/>
        <w:left w:val="none" w:sz="0" w:space="0" w:color="auto"/>
        <w:bottom w:val="none" w:sz="0" w:space="0" w:color="auto"/>
        <w:right w:val="none" w:sz="0" w:space="0" w:color="auto"/>
      </w:divBdr>
    </w:div>
    <w:div w:id="1944847150">
      <w:bodyDiv w:val="1"/>
      <w:marLeft w:val="0"/>
      <w:marRight w:val="0"/>
      <w:marTop w:val="0"/>
      <w:marBottom w:val="0"/>
      <w:divBdr>
        <w:top w:val="none" w:sz="0" w:space="0" w:color="auto"/>
        <w:left w:val="none" w:sz="0" w:space="0" w:color="auto"/>
        <w:bottom w:val="none" w:sz="0" w:space="0" w:color="auto"/>
        <w:right w:val="none" w:sz="0" w:space="0" w:color="auto"/>
      </w:divBdr>
    </w:div>
    <w:div w:id="1944874377">
      <w:bodyDiv w:val="1"/>
      <w:marLeft w:val="0"/>
      <w:marRight w:val="0"/>
      <w:marTop w:val="0"/>
      <w:marBottom w:val="0"/>
      <w:divBdr>
        <w:top w:val="none" w:sz="0" w:space="0" w:color="auto"/>
        <w:left w:val="none" w:sz="0" w:space="0" w:color="auto"/>
        <w:bottom w:val="none" w:sz="0" w:space="0" w:color="auto"/>
        <w:right w:val="none" w:sz="0" w:space="0" w:color="auto"/>
      </w:divBdr>
    </w:div>
    <w:div w:id="1944996124">
      <w:bodyDiv w:val="1"/>
      <w:marLeft w:val="0"/>
      <w:marRight w:val="0"/>
      <w:marTop w:val="0"/>
      <w:marBottom w:val="0"/>
      <w:divBdr>
        <w:top w:val="none" w:sz="0" w:space="0" w:color="auto"/>
        <w:left w:val="none" w:sz="0" w:space="0" w:color="auto"/>
        <w:bottom w:val="none" w:sz="0" w:space="0" w:color="auto"/>
        <w:right w:val="none" w:sz="0" w:space="0" w:color="auto"/>
      </w:divBdr>
    </w:div>
    <w:div w:id="1945066671">
      <w:bodyDiv w:val="1"/>
      <w:marLeft w:val="0"/>
      <w:marRight w:val="0"/>
      <w:marTop w:val="0"/>
      <w:marBottom w:val="0"/>
      <w:divBdr>
        <w:top w:val="none" w:sz="0" w:space="0" w:color="auto"/>
        <w:left w:val="none" w:sz="0" w:space="0" w:color="auto"/>
        <w:bottom w:val="none" w:sz="0" w:space="0" w:color="auto"/>
        <w:right w:val="none" w:sz="0" w:space="0" w:color="auto"/>
      </w:divBdr>
    </w:div>
    <w:div w:id="1945188159">
      <w:bodyDiv w:val="1"/>
      <w:marLeft w:val="0"/>
      <w:marRight w:val="0"/>
      <w:marTop w:val="0"/>
      <w:marBottom w:val="0"/>
      <w:divBdr>
        <w:top w:val="none" w:sz="0" w:space="0" w:color="auto"/>
        <w:left w:val="none" w:sz="0" w:space="0" w:color="auto"/>
        <w:bottom w:val="none" w:sz="0" w:space="0" w:color="auto"/>
        <w:right w:val="none" w:sz="0" w:space="0" w:color="auto"/>
      </w:divBdr>
    </w:div>
    <w:div w:id="1945263266">
      <w:bodyDiv w:val="1"/>
      <w:marLeft w:val="0"/>
      <w:marRight w:val="0"/>
      <w:marTop w:val="0"/>
      <w:marBottom w:val="0"/>
      <w:divBdr>
        <w:top w:val="none" w:sz="0" w:space="0" w:color="auto"/>
        <w:left w:val="none" w:sz="0" w:space="0" w:color="auto"/>
        <w:bottom w:val="none" w:sz="0" w:space="0" w:color="auto"/>
        <w:right w:val="none" w:sz="0" w:space="0" w:color="auto"/>
      </w:divBdr>
    </w:div>
    <w:div w:id="1945770734">
      <w:bodyDiv w:val="1"/>
      <w:marLeft w:val="0"/>
      <w:marRight w:val="0"/>
      <w:marTop w:val="0"/>
      <w:marBottom w:val="0"/>
      <w:divBdr>
        <w:top w:val="none" w:sz="0" w:space="0" w:color="auto"/>
        <w:left w:val="none" w:sz="0" w:space="0" w:color="auto"/>
        <w:bottom w:val="none" w:sz="0" w:space="0" w:color="auto"/>
        <w:right w:val="none" w:sz="0" w:space="0" w:color="auto"/>
      </w:divBdr>
    </w:div>
    <w:div w:id="1946300088">
      <w:bodyDiv w:val="1"/>
      <w:marLeft w:val="0"/>
      <w:marRight w:val="0"/>
      <w:marTop w:val="0"/>
      <w:marBottom w:val="0"/>
      <w:divBdr>
        <w:top w:val="none" w:sz="0" w:space="0" w:color="auto"/>
        <w:left w:val="none" w:sz="0" w:space="0" w:color="auto"/>
        <w:bottom w:val="none" w:sz="0" w:space="0" w:color="auto"/>
        <w:right w:val="none" w:sz="0" w:space="0" w:color="auto"/>
      </w:divBdr>
    </w:div>
    <w:div w:id="1946881487">
      <w:bodyDiv w:val="1"/>
      <w:marLeft w:val="0"/>
      <w:marRight w:val="0"/>
      <w:marTop w:val="0"/>
      <w:marBottom w:val="0"/>
      <w:divBdr>
        <w:top w:val="none" w:sz="0" w:space="0" w:color="auto"/>
        <w:left w:val="none" w:sz="0" w:space="0" w:color="auto"/>
        <w:bottom w:val="none" w:sz="0" w:space="0" w:color="auto"/>
        <w:right w:val="none" w:sz="0" w:space="0" w:color="auto"/>
      </w:divBdr>
    </w:div>
    <w:div w:id="1946886839">
      <w:bodyDiv w:val="1"/>
      <w:marLeft w:val="0"/>
      <w:marRight w:val="0"/>
      <w:marTop w:val="0"/>
      <w:marBottom w:val="0"/>
      <w:divBdr>
        <w:top w:val="none" w:sz="0" w:space="0" w:color="auto"/>
        <w:left w:val="none" w:sz="0" w:space="0" w:color="auto"/>
        <w:bottom w:val="none" w:sz="0" w:space="0" w:color="auto"/>
        <w:right w:val="none" w:sz="0" w:space="0" w:color="auto"/>
      </w:divBdr>
    </w:div>
    <w:div w:id="1947150052">
      <w:bodyDiv w:val="1"/>
      <w:marLeft w:val="0"/>
      <w:marRight w:val="0"/>
      <w:marTop w:val="0"/>
      <w:marBottom w:val="0"/>
      <w:divBdr>
        <w:top w:val="none" w:sz="0" w:space="0" w:color="auto"/>
        <w:left w:val="none" w:sz="0" w:space="0" w:color="auto"/>
        <w:bottom w:val="none" w:sz="0" w:space="0" w:color="auto"/>
        <w:right w:val="none" w:sz="0" w:space="0" w:color="auto"/>
      </w:divBdr>
    </w:div>
    <w:div w:id="1947150696">
      <w:bodyDiv w:val="1"/>
      <w:marLeft w:val="0"/>
      <w:marRight w:val="0"/>
      <w:marTop w:val="0"/>
      <w:marBottom w:val="0"/>
      <w:divBdr>
        <w:top w:val="none" w:sz="0" w:space="0" w:color="auto"/>
        <w:left w:val="none" w:sz="0" w:space="0" w:color="auto"/>
        <w:bottom w:val="none" w:sz="0" w:space="0" w:color="auto"/>
        <w:right w:val="none" w:sz="0" w:space="0" w:color="auto"/>
      </w:divBdr>
    </w:div>
    <w:div w:id="1947690827">
      <w:bodyDiv w:val="1"/>
      <w:marLeft w:val="0"/>
      <w:marRight w:val="0"/>
      <w:marTop w:val="0"/>
      <w:marBottom w:val="0"/>
      <w:divBdr>
        <w:top w:val="none" w:sz="0" w:space="0" w:color="auto"/>
        <w:left w:val="none" w:sz="0" w:space="0" w:color="auto"/>
        <w:bottom w:val="none" w:sz="0" w:space="0" w:color="auto"/>
        <w:right w:val="none" w:sz="0" w:space="0" w:color="auto"/>
      </w:divBdr>
    </w:div>
    <w:div w:id="1947928158">
      <w:bodyDiv w:val="1"/>
      <w:marLeft w:val="0"/>
      <w:marRight w:val="0"/>
      <w:marTop w:val="0"/>
      <w:marBottom w:val="0"/>
      <w:divBdr>
        <w:top w:val="none" w:sz="0" w:space="0" w:color="auto"/>
        <w:left w:val="none" w:sz="0" w:space="0" w:color="auto"/>
        <w:bottom w:val="none" w:sz="0" w:space="0" w:color="auto"/>
        <w:right w:val="none" w:sz="0" w:space="0" w:color="auto"/>
      </w:divBdr>
    </w:div>
    <w:div w:id="1948081669">
      <w:bodyDiv w:val="1"/>
      <w:marLeft w:val="0"/>
      <w:marRight w:val="0"/>
      <w:marTop w:val="0"/>
      <w:marBottom w:val="0"/>
      <w:divBdr>
        <w:top w:val="none" w:sz="0" w:space="0" w:color="auto"/>
        <w:left w:val="none" w:sz="0" w:space="0" w:color="auto"/>
        <w:bottom w:val="none" w:sz="0" w:space="0" w:color="auto"/>
        <w:right w:val="none" w:sz="0" w:space="0" w:color="auto"/>
      </w:divBdr>
    </w:div>
    <w:div w:id="1948341458">
      <w:bodyDiv w:val="1"/>
      <w:marLeft w:val="0"/>
      <w:marRight w:val="0"/>
      <w:marTop w:val="0"/>
      <w:marBottom w:val="0"/>
      <w:divBdr>
        <w:top w:val="none" w:sz="0" w:space="0" w:color="auto"/>
        <w:left w:val="none" w:sz="0" w:space="0" w:color="auto"/>
        <w:bottom w:val="none" w:sz="0" w:space="0" w:color="auto"/>
        <w:right w:val="none" w:sz="0" w:space="0" w:color="auto"/>
      </w:divBdr>
    </w:div>
    <w:div w:id="1948348201">
      <w:bodyDiv w:val="1"/>
      <w:marLeft w:val="0"/>
      <w:marRight w:val="0"/>
      <w:marTop w:val="0"/>
      <w:marBottom w:val="0"/>
      <w:divBdr>
        <w:top w:val="none" w:sz="0" w:space="0" w:color="auto"/>
        <w:left w:val="none" w:sz="0" w:space="0" w:color="auto"/>
        <w:bottom w:val="none" w:sz="0" w:space="0" w:color="auto"/>
        <w:right w:val="none" w:sz="0" w:space="0" w:color="auto"/>
      </w:divBdr>
    </w:div>
    <w:div w:id="1948806841">
      <w:bodyDiv w:val="1"/>
      <w:marLeft w:val="0"/>
      <w:marRight w:val="0"/>
      <w:marTop w:val="0"/>
      <w:marBottom w:val="0"/>
      <w:divBdr>
        <w:top w:val="none" w:sz="0" w:space="0" w:color="auto"/>
        <w:left w:val="none" w:sz="0" w:space="0" w:color="auto"/>
        <w:bottom w:val="none" w:sz="0" w:space="0" w:color="auto"/>
        <w:right w:val="none" w:sz="0" w:space="0" w:color="auto"/>
      </w:divBdr>
    </w:div>
    <w:div w:id="1949118530">
      <w:bodyDiv w:val="1"/>
      <w:marLeft w:val="0"/>
      <w:marRight w:val="0"/>
      <w:marTop w:val="0"/>
      <w:marBottom w:val="0"/>
      <w:divBdr>
        <w:top w:val="none" w:sz="0" w:space="0" w:color="auto"/>
        <w:left w:val="none" w:sz="0" w:space="0" w:color="auto"/>
        <w:bottom w:val="none" w:sz="0" w:space="0" w:color="auto"/>
        <w:right w:val="none" w:sz="0" w:space="0" w:color="auto"/>
      </w:divBdr>
    </w:div>
    <w:div w:id="1949389290">
      <w:bodyDiv w:val="1"/>
      <w:marLeft w:val="0"/>
      <w:marRight w:val="0"/>
      <w:marTop w:val="0"/>
      <w:marBottom w:val="0"/>
      <w:divBdr>
        <w:top w:val="none" w:sz="0" w:space="0" w:color="auto"/>
        <w:left w:val="none" w:sz="0" w:space="0" w:color="auto"/>
        <w:bottom w:val="none" w:sz="0" w:space="0" w:color="auto"/>
        <w:right w:val="none" w:sz="0" w:space="0" w:color="auto"/>
      </w:divBdr>
    </w:div>
    <w:div w:id="1949922231">
      <w:bodyDiv w:val="1"/>
      <w:marLeft w:val="0"/>
      <w:marRight w:val="0"/>
      <w:marTop w:val="0"/>
      <w:marBottom w:val="0"/>
      <w:divBdr>
        <w:top w:val="none" w:sz="0" w:space="0" w:color="auto"/>
        <w:left w:val="none" w:sz="0" w:space="0" w:color="auto"/>
        <w:bottom w:val="none" w:sz="0" w:space="0" w:color="auto"/>
        <w:right w:val="none" w:sz="0" w:space="0" w:color="auto"/>
      </w:divBdr>
    </w:div>
    <w:div w:id="1950352235">
      <w:bodyDiv w:val="1"/>
      <w:marLeft w:val="0"/>
      <w:marRight w:val="0"/>
      <w:marTop w:val="0"/>
      <w:marBottom w:val="0"/>
      <w:divBdr>
        <w:top w:val="none" w:sz="0" w:space="0" w:color="auto"/>
        <w:left w:val="none" w:sz="0" w:space="0" w:color="auto"/>
        <w:bottom w:val="none" w:sz="0" w:space="0" w:color="auto"/>
        <w:right w:val="none" w:sz="0" w:space="0" w:color="auto"/>
      </w:divBdr>
    </w:div>
    <w:div w:id="1950626318">
      <w:bodyDiv w:val="1"/>
      <w:marLeft w:val="0"/>
      <w:marRight w:val="0"/>
      <w:marTop w:val="0"/>
      <w:marBottom w:val="0"/>
      <w:divBdr>
        <w:top w:val="none" w:sz="0" w:space="0" w:color="auto"/>
        <w:left w:val="none" w:sz="0" w:space="0" w:color="auto"/>
        <w:bottom w:val="none" w:sz="0" w:space="0" w:color="auto"/>
        <w:right w:val="none" w:sz="0" w:space="0" w:color="auto"/>
      </w:divBdr>
    </w:div>
    <w:div w:id="1950965370">
      <w:bodyDiv w:val="1"/>
      <w:marLeft w:val="0"/>
      <w:marRight w:val="0"/>
      <w:marTop w:val="0"/>
      <w:marBottom w:val="0"/>
      <w:divBdr>
        <w:top w:val="none" w:sz="0" w:space="0" w:color="auto"/>
        <w:left w:val="none" w:sz="0" w:space="0" w:color="auto"/>
        <w:bottom w:val="none" w:sz="0" w:space="0" w:color="auto"/>
        <w:right w:val="none" w:sz="0" w:space="0" w:color="auto"/>
      </w:divBdr>
    </w:div>
    <w:div w:id="1951156486">
      <w:bodyDiv w:val="1"/>
      <w:marLeft w:val="0"/>
      <w:marRight w:val="0"/>
      <w:marTop w:val="0"/>
      <w:marBottom w:val="0"/>
      <w:divBdr>
        <w:top w:val="none" w:sz="0" w:space="0" w:color="auto"/>
        <w:left w:val="none" w:sz="0" w:space="0" w:color="auto"/>
        <w:bottom w:val="none" w:sz="0" w:space="0" w:color="auto"/>
        <w:right w:val="none" w:sz="0" w:space="0" w:color="auto"/>
      </w:divBdr>
    </w:div>
    <w:div w:id="1951163475">
      <w:bodyDiv w:val="1"/>
      <w:marLeft w:val="0"/>
      <w:marRight w:val="0"/>
      <w:marTop w:val="0"/>
      <w:marBottom w:val="0"/>
      <w:divBdr>
        <w:top w:val="none" w:sz="0" w:space="0" w:color="auto"/>
        <w:left w:val="none" w:sz="0" w:space="0" w:color="auto"/>
        <w:bottom w:val="none" w:sz="0" w:space="0" w:color="auto"/>
        <w:right w:val="none" w:sz="0" w:space="0" w:color="auto"/>
      </w:divBdr>
    </w:div>
    <w:div w:id="1951235680">
      <w:bodyDiv w:val="1"/>
      <w:marLeft w:val="0"/>
      <w:marRight w:val="0"/>
      <w:marTop w:val="0"/>
      <w:marBottom w:val="0"/>
      <w:divBdr>
        <w:top w:val="none" w:sz="0" w:space="0" w:color="auto"/>
        <w:left w:val="none" w:sz="0" w:space="0" w:color="auto"/>
        <w:bottom w:val="none" w:sz="0" w:space="0" w:color="auto"/>
        <w:right w:val="none" w:sz="0" w:space="0" w:color="auto"/>
      </w:divBdr>
    </w:div>
    <w:div w:id="1952125514">
      <w:bodyDiv w:val="1"/>
      <w:marLeft w:val="0"/>
      <w:marRight w:val="0"/>
      <w:marTop w:val="0"/>
      <w:marBottom w:val="0"/>
      <w:divBdr>
        <w:top w:val="none" w:sz="0" w:space="0" w:color="auto"/>
        <w:left w:val="none" w:sz="0" w:space="0" w:color="auto"/>
        <w:bottom w:val="none" w:sz="0" w:space="0" w:color="auto"/>
        <w:right w:val="none" w:sz="0" w:space="0" w:color="auto"/>
      </w:divBdr>
    </w:div>
    <w:div w:id="1952128967">
      <w:bodyDiv w:val="1"/>
      <w:marLeft w:val="0"/>
      <w:marRight w:val="0"/>
      <w:marTop w:val="0"/>
      <w:marBottom w:val="0"/>
      <w:divBdr>
        <w:top w:val="none" w:sz="0" w:space="0" w:color="auto"/>
        <w:left w:val="none" w:sz="0" w:space="0" w:color="auto"/>
        <w:bottom w:val="none" w:sz="0" w:space="0" w:color="auto"/>
        <w:right w:val="none" w:sz="0" w:space="0" w:color="auto"/>
      </w:divBdr>
    </w:div>
    <w:div w:id="1952514214">
      <w:bodyDiv w:val="1"/>
      <w:marLeft w:val="0"/>
      <w:marRight w:val="0"/>
      <w:marTop w:val="0"/>
      <w:marBottom w:val="0"/>
      <w:divBdr>
        <w:top w:val="none" w:sz="0" w:space="0" w:color="auto"/>
        <w:left w:val="none" w:sz="0" w:space="0" w:color="auto"/>
        <w:bottom w:val="none" w:sz="0" w:space="0" w:color="auto"/>
        <w:right w:val="none" w:sz="0" w:space="0" w:color="auto"/>
      </w:divBdr>
    </w:div>
    <w:div w:id="1952928677">
      <w:bodyDiv w:val="1"/>
      <w:marLeft w:val="0"/>
      <w:marRight w:val="0"/>
      <w:marTop w:val="0"/>
      <w:marBottom w:val="0"/>
      <w:divBdr>
        <w:top w:val="none" w:sz="0" w:space="0" w:color="auto"/>
        <w:left w:val="none" w:sz="0" w:space="0" w:color="auto"/>
        <w:bottom w:val="none" w:sz="0" w:space="0" w:color="auto"/>
        <w:right w:val="none" w:sz="0" w:space="0" w:color="auto"/>
      </w:divBdr>
    </w:div>
    <w:div w:id="1953047005">
      <w:bodyDiv w:val="1"/>
      <w:marLeft w:val="0"/>
      <w:marRight w:val="0"/>
      <w:marTop w:val="0"/>
      <w:marBottom w:val="0"/>
      <w:divBdr>
        <w:top w:val="none" w:sz="0" w:space="0" w:color="auto"/>
        <w:left w:val="none" w:sz="0" w:space="0" w:color="auto"/>
        <w:bottom w:val="none" w:sz="0" w:space="0" w:color="auto"/>
        <w:right w:val="none" w:sz="0" w:space="0" w:color="auto"/>
      </w:divBdr>
    </w:div>
    <w:div w:id="1953125108">
      <w:bodyDiv w:val="1"/>
      <w:marLeft w:val="0"/>
      <w:marRight w:val="0"/>
      <w:marTop w:val="0"/>
      <w:marBottom w:val="0"/>
      <w:divBdr>
        <w:top w:val="none" w:sz="0" w:space="0" w:color="auto"/>
        <w:left w:val="none" w:sz="0" w:space="0" w:color="auto"/>
        <w:bottom w:val="none" w:sz="0" w:space="0" w:color="auto"/>
        <w:right w:val="none" w:sz="0" w:space="0" w:color="auto"/>
      </w:divBdr>
    </w:div>
    <w:div w:id="1953241136">
      <w:bodyDiv w:val="1"/>
      <w:marLeft w:val="0"/>
      <w:marRight w:val="0"/>
      <w:marTop w:val="0"/>
      <w:marBottom w:val="0"/>
      <w:divBdr>
        <w:top w:val="none" w:sz="0" w:space="0" w:color="auto"/>
        <w:left w:val="none" w:sz="0" w:space="0" w:color="auto"/>
        <w:bottom w:val="none" w:sz="0" w:space="0" w:color="auto"/>
        <w:right w:val="none" w:sz="0" w:space="0" w:color="auto"/>
      </w:divBdr>
    </w:div>
    <w:div w:id="1953317242">
      <w:bodyDiv w:val="1"/>
      <w:marLeft w:val="0"/>
      <w:marRight w:val="0"/>
      <w:marTop w:val="0"/>
      <w:marBottom w:val="0"/>
      <w:divBdr>
        <w:top w:val="none" w:sz="0" w:space="0" w:color="auto"/>
        <w:left w:val="none" w:sz="0" w:space="0" w:color="auto"/>
        <w:bottom w:val="none" w:sz="0" w:space="0" w:color="auto"/>
        <w:right w:val="none" w:sz="0" w:space="0" w:color="auto"/>
      </w:divBdr>
    </w:div>
    <w:div w:id="1953508900">
      <w:bodyDiv w:val="1"/>
      <w:marLeft w:val="0"/>
      <w:marRight w:val="0"/>
      <w:marTop w:val="0"/>
      <w:marBottom w:val="0"/>
      <w:divBdr>
        <w:top w:val="none" w:sz="0" w:space="0" w:color="auto"/>
        <w:left w:val="none" w:sz="0" w:space="0" w:color="auto"/>
        <w:bottom w:val="none" w:sz="0" w:space="0" w:color="auto"/>
        <w:right w:val="none" w:sz="0" w:space="0" w:color="auto"/>
      </w:divBdr>
    </w:div>
    <w:div w:id="1953591869">
      <w:bodyDiv w:val="1"/>
      <w:marLeft w:val="0"/>
      <w:marRight w:val="0"/>
      <w:marTop w:val="0"/>
      <w:marBottom w:val="0"/>
      <w:divBdr>
        <w:top w:val="none" w:sz="0" w:space="0" w:color="auto"/>
        <w:left w:val="none" w:sz="0" w:space="0" w:color="auto"/>
        <w:bottom w:val="none" w:sz="0" w:space="0" w:color="auto"/>
        <w:right w:val="none" w:sz="0" w:space="0" w:color="auto"/>
      </w:divBdr>
    </w:div>
    <w:div w:id="1954095083">
      <w:bodyDiv w:val="1"/>
      <w:marLeft w:val="0"/>
      <w:marRight w:val="0"/>
      <w:marTop w:val="0"/>
      <w:marBottom w:val="0"/>
      <w:divBdr>
        <w:top w:val="none" w:sz="0" w:space="0" w:color="auto"/>
        <w:left w:val="none" w:sz="0" w:space="0" w:color="auto"/>
        <w:bottom w:val="none" w:sz="0" w:space="0" w:color="auto"/>
        <w:right w:val="none" w:sz="0" w:space="0" w:color="auto"/>
      </w:divBdr>
    </w:div>
    <w:div w:id="1954095966">
      <w:bodyDiv w:val="1"/>
      <w:marLeft w:val="0"/>
      <w:marRight w:val="0"/>
      <w:marTop w:val="0"/>
      <w:marBottom w:val="0"/>
      <w:divBdr>
        <w:top w:val="none" w:sz="0" w:space="0" w:color="auto"/>
        <w:left w:val="none" w:sz="0" w:space="0" w:color="auto"/>
        <w:bottom w:val="none" w:sz="0" w:space="0" w:color="auto"/>
        <w:right w:val="none" w:sz="0" w:space="0" w:color="auto"/>
      </w:divBdr>
    </w:div>
    <w:div w:id="1954630992">
      <w:bodyDiv w:val="1"/>
      <w:marLeft w:val="0"/>
      <w:marRight w:val="0"/>
      <w:marTop w:val="0"/>
      <w:marBottom w:val="0"/>
      <w:divBdr>
        <w:top w:val="none" w:sz="0" w:space="0" w:color="auto"/>
        <w:left w:val="none" w:sz="0" w:space="0" w:color="auto"/>
        <w:bottom w:val="none" w:sz="0" w:space="0" w:color="auto"/>
        <w:right w:val="none" w:sz="0" w:space="0" w:color="auto"/>
      </w:divBdr>
    </w:div>
    <w:div w:id="1954749891">
      <w:bodyDiv w:val="1"/>
      <w:marLeft w:val="0"/>
      <w:marRight w:val="0"/>
      <w:marTop w:val="0"/>
      <w:marBottom w:val="0"/>
      <w:divBdr>
        <w:top w:val="none" w:sz="0" w:space="0" w:color="auto"/>
        <w:left w:val="none" w:sz="0" w:space="0" w:color="auto"/>
        <w:bottom w:val="none" w:sz="0" w:space="0" w:color="auto"/>
        <w:right w:val="none" w:sz="0" w:space="0" w:color="auto"/>
      </w:divBdr>
    </w:div>
    <w:div w:id="1955093201">
      <w:bodyDiv w:val="1"/>
      <w:marLeft w:val="0"/>
      <w:marRight w:val="0"/>
      <w:marTop w:val="0"/>
      <w:marBottom w:val="0"/>
      <w:divBdr>
        <w:top w:val="none" w:sz="0" w:space="0" w:color="auto"/>
        <w:left w:val="none" w:sz="0" w:space="0" w:color="auto"/>
        <w:bottom w:val="none" w:sz="0" w:space="0" w:color="auto"/>
        <w:right w:val="none" w:sz="0" w:space="0" w:color="auto"/>
      </w:divBdr>
    </w:div>
    <w:div w:id="1955095299">
      <w:bodyDiv w:val="1"/>
      <w:marLeft w:val="0"/>
      <w:marRight w:val="0"/>
      <w:marTop w:val="0"/>
      <w:marBottom w:val="0"/>
      <w:divBdr>
        <w:top w:val="none" w:sz="0" w:space="0" w:color="auto"/>
        <w:left w:val="none" w:sz="0" w:space="0" w:color="auto"/>
        <w:bottom w:val="none" w:sz="0" w:space="0" w:color="auto"/>
        <w:right w:val="none" w:sz="0" w:space="0" w:color="auto"/>
      </w:divBdr>
    </w:div>
    <w:div w:id="1955166769">
      <w:bodyDiv w:val="1"/>
      <w:marLeft w:val="0"/>
      <w:marRight w:val="0"/>
      <w:marTop w:val="0"/>
      <w:marBottom w:val="0"/>
      <w:divBdr>
        <w:top w:val="none" w:sz="0" w:space="0" w:color="auto"/>
        <w:left w:val="none" w:sz="0" w:space="0" w:color="auto"/>
        <w:bottom w:val="none" w:sz="0" w:space="0" w:color="auto"/>
        <w:right w:val="none" w:sz="0" w:space="0" w:color="auto"/>
      </w:divBdr>
    </w:div>
    <w:div w:id="1955358881">
      <w:bodyDiv w:val="1"/>
      <w:marLeft w:val="0"/>
      <w:marRight w:val="0"/>
      <w:marTop w:val="0"/>
      <w:marBottom w:val="0"/>
      <w:divBdr>
        <w:top w:val="none" w:sz="0" w:space="0" w:color="auto"/>
        <w:left w:val="none" w:sz="0" w:space="0" w:color="auto"/>
        <w:bottom w:val="none" w:sz="0" w:space="0" w:color="auto"/>
        <w:right w:val="none" w:sz="0" w:space="0" w:color="auto"/>
      </w:divBdr>
    </w:div>
    <w:div w:id="1955404935">
      <w:bodyDiv w:val="1"/>
      <w:marLeft w:val="0"/>
      <w:marRight w:val="0"/>
      <w:marTop w:val="0"/>
      <w:marBottom w:val="0"/>
      <w:divBdr>
        <w:top w:val="none" w:sz="0" w:space="0" w:color="auto"/>
        <w:left w:val="none" w:sz="0" w:space="0" w:color="auto"/>
        <w:bottom w:val="none" w:sz="0" w:space="0" w:color="auto"/>
        <w:right w:val="none" w:sz="0" w:space="0" w:color="auto"/>
      </w:divBdr>
    </w:div>
    <w:div w:id="1956205883">
      <w:bodyDiv w:val="1"/>
      <w:marLeft w:val="0"/>
      <w:marRight w:val="0"/>
      <w:marTop w:val="0"/>
      <w:marBottom w:val="0"/>
      <w:divBdr>
        <w:top w:val="none" w:sz="0" w:space="0" w:color="auto"/>
        <w:left w:val="none" w:sz="0" w:space="0" w:color="auto"/>
        <w:bottom w:val="none" w:sz="0" w:space="0" w:color="auto"/>
        <w:right w:val="none" w:sz="0" w:space="0" w:color="auto"/>
      </w:divBdr>
    </w:div>
    <w:div w:id="1956593339">
      <w:bodyDiv w:val="1"/>
      <w:marLeft w:val="0"/>
      <w:marRight w:val="0"/>
      <w:marTop w:val="0"/>
      <w:marBottom w:val="0"/>
      <w:divBdr>
        <w:top w:val="none" w:sz="0" w:space="0" w:color="auto"/>
        <w:left w:val="none" w:sz="0" w:space="0" w:color="auto"/>
        <w:bottom w:val="none" w:sz="0" w:space="0" w:color="auto"/>
        <w:right w:val="none" w:sz="0" w:space="0" w:color="auto"/>
      </w:divBdr>
    </w:div>
    <w:div w:id="1956860345">
      <w:bodyDiv w:val="1"/>
      <w:marLeft w:val="0"/>
      <w:marRight w:val="0"/>
      <w:marTop w:val="0"/>
      <w:marBottom w:val="0"/>
      <w:divBdr>
        <w:top w:val="none" w:sz="0" w:space="0" w:color="auto"/>
        <w:left w:val="none" w:sz="0" w:space="0" w:color="auto"/>
        <w:bottom w:val="none" w:sz="0" w:space="0" w:color="auto"/>
        <w:right w:val="none" w:sz="0" w:space="0" w:color="auto"/>
      </w:divBdr>
    </w:div>
    <w:div w:id="1957058111">
      <w:bodyDiv w:val="1"/>
      <w:marLeft w:val="0"/>
      <w:marRight w:val="0"/>
      <w:marTop w:val="0"/>
      <w:marBottom w:val="0"/>
      <w:divBdr>
        <w:top w:val="none" w:sz="0" w:space="0" w:color="auto"/>
        <w:left w:val="none" w:sz="0" w:space="0" w:color="auto"/>
        <w:bottom w:val="none" w:sz="0" w:space="0" w:color="auto"/>
        <w:right w:val="none" w:sz="0" w:space="0" w:color="auto"/>
      </w:divBdr>
    </w:div>
    <w:div w:id="1957102483">
      <w:bodyDiv w:val="1"/>
      <w:marLeft w:val="0"/>
      <w:marRight w:val="0"/>
      <w:marTop w:val="0"/>
      <w:marBottom w:val="0"/>
      <w:divBdr>
        <w:top w:val="none" w:sz="0" w:space="0" w:color="auto"/>
        <w:left w:val="none" w:sz="0" w:space="0" w:color="auto"/>
        <w:bottom w:val="none" w:sz="0" w:space="0" w:color="auto"/>
        <w:right w:val="none" w:sz="0" w:space="0" w:color="auto"/>
      </w:divBdr>
    </w:div>
    <w:div w:id="1957327450">
      <w:bodyDiv w:val="1"/>
      <w:marLeft w:val="0"/>
      <w:marRight w:val="0"/>
      <w:marTop w:val="0"/>
      <w:marBottom w:val="0"/>
      <w:divBdr>
        <w:top w:val="none" w:sz="0" w:space="0" w:color="auto"/>
        <w:left w:val="none" w:sz="0" w:space="0" w:color="auto"/>
        <w:bottom w:val="none" w:sz="0" w:space="0" w:color="auto"/>
        <w:right w:val="none" w:sz="0" w:space="0" w:color="auto"/>
      </w:divBdr>
    </w:div>
    <w:div w:id="1957443454">
      <w:bodyDiv w:val="1"/>
      <w:marLeft w:val="0"/>
      <w:marRight w:val="0"/>
      <w:marTop w:val="0"/>
      <w:marBottom w:val="0"/>
      <w:divBdr>
        <w:top w:val="none" w:sz="0" w:space="0" w:color="auto"/>
        <w:left w:val="none" w:sz="0" w:space="0" w:color="auto"/>
        <w:bottom w:val="none" w:sz="0" w:space="0" w:color="auto"/>
        <w:right w:val="none" w:sz="0" w:space="0" w:color="auto"/>
      </w:divBdr>
    </w:div>
    <w:div w:id="1957523564">
      <w:bodyDiv w:val="1"/>
      <w:marLeft w:val="0"/>
      <w:marRight w:val="0"/>
      <w:marTop w:val="0"/>
      <w:marBottom w:val="0"/>
      <w:divBdr>
        <w:top w:val="none" w:sz="0" w:space="0" w:color="auto"/>
        <w:left w:val="none" w:sz="0" w:space="0" w:color="auto"/>
        <w:bottom w:val="none" w:sz="0" w:space="0" w:color="auto"/>
        <w:right w:val="none" w:sz="0" w:space="0" w:color="auto"/>
      </w:divBdr>
    </w:div>
    <w:div w:id="1957641475">
      <w:bodyDiv w:val="1"/>
      <w:marLeft w:val="0"/>
      <w:marRight w:val="0"/>
      <w:marTop w:val="0"/>
      <w:marBottom w:val="0"/>
      <w:divBdr>
        <w:top w:val="none" w:sz="0" w:space="0" w:color="auto"/>
        <w:left w:val="none" w:sz="0" w:space="0" w:color="auto"/>
        <w:bottom w:val="none" w:sz="0" w:space="0" w:color="auto"/>
        <w:right w:val="none" w:sz="0" w:space="0" w:color="auto"/>
      </w:divBdr>
    </w:div>
    <w:div w:id="1957787773">
      <w:bodyDiv w:val="1"/>
      <w:marLeft w:val="0"/>
      <w:marRight w:val="0"/>
      <w:marTop w:val="0"/>
      <w:marBottom w:val="0"/>
      <w:divBdr>
        <w:top w:val="none" w:sz="0" w:space="0" w:color="auto"/>
        <w:left w:val="none" w:sz="0" w:space="0" w:color="auto"/>
        <w:bottom w:val="none" w:sz="0" w:space="0" w:color="auto"/>
        <w:right w:val="none" w:sz="0" w:space="0" w:color="auto"/>
      </w:divBdr>
    </w:div>
    <w:div w:id="1958178773">
      <w:bodyDiv w:val="1"/>
      <w:marLeft w:val="0"/>
      <w:marRight w:val="0"/>
      <w:marTop w:val="0"/>
      <w:marBottom w:val="0"/>
      <w:divBdr>
        <w:top w:val="none" w:sz="0" w:space="0" w:color="auto"/>
        <w:left w:val="none" w:sz="0" w:space="0" w:color="auto"/>
        <w:bottom w:val="none" w:sz="0" w:space="0" w:color="auto"/>
        <w:right w:val="none" w:sz="0" w:space="0" w:color="auto"/>
      </w:divBdr>
    </w:div>
    <w:div w:id="1958566563">
      <w:bodyDiv w:val="1"/>
      <w:marLeft w:val="0"/>
      <w:marRight w:val="0"/>
      <w:marTop w:val="0"/>
      <w:marBottom w:val="0"/>
      <w:divBdr>
        <w:top w:val="none" w:sz="0" w:space="0" w:color="auto"/>
        <w:left w:val="none" w:sz="0" w:space="0" w:color="auto"/>
        <w:bottom w:val="none" w:sz="0" w:space="0" w:color="auto"/>
        <w:right w:val="none" w:sz="0" w:space="0" w:color="auto"/>
      </w:divBdr>
    </w:div>
    <w:div w:id="1958948322">
      <w:bodyDiv w:val="1"/>
      <w:marLeft w:val="0"/>
      <w:marRight w:val="0"/>
      <w:marTop w:val="0"/>
      <w:marBottom w:val="0"/>
      <w:divBdr>
        <w:top w:val="none" w:sz="0" w:space="0" w:color="auto"/>
        <w:left w:val="none" w:sz="0" w:space="0" w:color="auto"/>
        <w:bottom w:val="none" w:sz="0" w:space="0" w:color="auto"/>
        <w:right w:val="none" w:sz="0" w:space="0" w:color="auto"/>
      </w:divBdr>
    </w:div>
    <w:div w:id="1959296293">
      <w:bodyDiv w:val="1"/>
      <w:marLeft w:val="0"/>
      <w:marRight w:val="0"/>
      <w:marTop w:val="0"/>
      <w:marBottom w:val="0"/>
      <w:divBdr>
        <w:top w:val="none" w:sz="0" w:space="0" w:color="auto"/>
        <w:left w:val="none" w:sz="0" w:space="0" w:color="auto"/>
        <w:bottom w:val="none" w:sz="0" w:space="0" w:color="auto"/>
        <w:right w:val="none" w:sz="0" w:space="0" w:color="auto"/>
      </w:divBdr>
    </w:div>
    <w:div w:id="1959409276">
      <w:bodyDiv w:val="1"/>
      <w:marLeft w:val="0"/>
      <w:marRight w:val="0"/>
      <w:marTop w:val="0"/>
      <w:marBottom w:val="0"/>
      <w:divBdr>
        <w:top w:val="none" w:sz="0" w:space="0" w:color="auto"/>
        <w:left w:val="none" w:sz="0" w:space="0" w:color="auto"/>
        <w:bottom w:val="none" w:sz="0" w:space="0" w:color="auto"/>
        <w:right w:val="none" w:sz="0" w:space="0" w:color="auto"/>
      </w:divBdr>
    </w:div>
    <w:div w:id="1959485908">
      <w:bodyDiv w:val="1"/>
      <w:marLeft w:val="0"/>
      <w:marRight w:val="0"/>
      <w:marTop w:val="0"/>
      <w:marBottom w:val="0"/>
      <w:divBdr>
        <w:top w:val="none" w:sz="0" w:space="0" w:color="auto"/>
        <w:left w:val="none" w:sz="0" w:space="0" w:color="auto"/>
        <w:bottom w:val="none" w:sz="0" w:space="0" w:color="auto"/>
        <w:right w:val="none" w:sz="0" w:space="0" w:color="auto"/>
      </w:divBdr>
    </w:div>
    <w:div w:id="1959608473">
      <w:bodyDiv w:val="1"/>
      <w:marLeft w:val="0"/>
      <w:marRight w:val="0"/>
      <w:marTop w:val="0"/>
      <w:marBottom w:val="0"/>
      <w:divBdr>
        <w:top w:val="none" w:sz="0" w:space="0" w:color="auto"/>
        <w:left w:val="none" w:sz="0" w:space="0" w:color="auto"/>
        <w:bottom w:val="none" w:sz="0" w:space="0" w:color="auto"/>
        <w:right w:val="none" w:sz="0" w:space="0" w:color="auto"/>
      </w:divBdr>
    </w:div>
    <w:div w:id="1959752498">
      <w:bodyDiv w:val="1"/>
      <w:marLeft w:val="0"/>
      <w:marRight w:val="0"/>
      <w:marTop w:val="0"/>
      <w:marBottom w:val="0"/>
      <w:divBdr>
        <w:top w:val="none" w:sz="0" w:space="0" w:color="auto"/>
        <w:left w:val="none" w:sz="0" w:space="0" w:color="auto"/>
        <w:bottom w:val="none" w:sz="0" w:space="0" w:color="auto"/>
        <w:right w:val="none" w:sz="0" w:space="0" w:color="auto"/>
      </w:divBdr>
    </w:div>
    <w:div w:id="1959867508">
      <w:bodyDiv w:val="1"/>
      <w:marLeft w:val="0"/>
      <w:marRight w:val="0"/>
      <w:marTop w:val="0"/>
      <w:marBottom w:val="0"/>
      <w:divBdr>
        <w:top w:val="none" w:sz="0" w:space="0" w:color="auto"/>
        <w:left w:val="none" w:sz="0" w:space="0" w:color="auto"/>
        <w:bottom w:val="none" w:sz="0" w:space="0" w:color="auto"/>
        <w:right w:val="none" w:sz="0" w:space="0" w:color="auto"/>
      </w:divBdr>
    </w:div>
    <w:div w:id="1960329480">
      <w:bodyDiv w:val="1"/>
      <w:marLeft w:val="0"/>
      <w:marRight w:val="0"/>
      <w:marTop w:val="0"/>
      <w:marBottom w:val="0"/>
      <w:divBdr>
        <w:top w:val="none" w:sz="0" w:space="0" w:color="auto"/>
        <w:left w:val="none" w:sz="0" w:space="0" w:color="auto"/>
        <w:bottom w:val="none" w:sz="0" w:space="0" w:color="auto"/>
        <w:right w:val="none" w:sz="0" w:space="0" w:color="auto"/>
      </w:divBdr>
    </w:div>
    <w:div w:id="1960406393">
      <w:bodyDiv w:val="1"/>
      <w:marLeft w:val="0"/>
      <w:marRight w:val="0"/>
      <w:marTop w:val="0"/>
      <w:marBottom w:val="0"/>
      <w:divBdr>
        <w:top w:val="none" w:sz="0" w:space="0" w:color="auto"/>
        <w:left w:val="none" w:sz="0" w:space="0" w:color="auto"/>
        <w:bottom w:val="none" w:sz="0" w:space="0" w:color="auto"/>
        <w:right w:val="none" w:sz="0" w:space="0" w:color="auto"/>
      </w:divBdr>
    </w:div>
    <w:div w:id="1960598147">
      <w:bodyDiv w:val="1"/>
      <w:marLeft w:val="0"/>
      <w:marRight w:val="0"/>
      <w:marTop w:val="0"/>
      <w:marBottom w:val="0"/>
      <w:divBdr>
        <w:top w:val="none" w:sz="0" w:space="0" w:color="auto"/>
        <w:left w:val="none" w:sz="0" w:space="0" w:color="auto"/>
        <w:bottom w:val="none" w:sz="0" w:space="0" w:color="auto"/>
        <w:right w:val="none" w:sz="0" w:space="0" w:color="auto"/>
      </w:divBdr>
    </w:div>
    <w:div w:id="1960719941">
      <w:bodyDiv w:val="1"/>
      <w:marLeft w:val="0"/>
      <w:marRight w:val="0"/>
      <w:marTop w:val="0"/>
      <w:marBottom w:val="0"/>
      <w:divBdr>
        <w:top w:val="none" w:sz="0" w:space="0" w:color="auto"/>
        <w:left w:val="none" w:sz="0" w:space="0" w:color="auto"/>
        <w:bottom w:val="none" w:sz="0" w:space="0" w:color="auto"/>
        <w:right w:val="none" w:sz="0" w:space="0" w:color="auto"/>
      </w:divBdr>
    </w:div>
    <w:div w:id="1960985563">
      <w:bodyDiv w:val="1"/>
      <w:marLeft w:val="0"/>
      <w:marRight w:val="0"/>
      <w:marTop w:val="0"/>
      <w:marBottom w:val="0"/>
      <w:divBdr>
        <w:top w:val="none" w:sz="0" w:space="0" w:color="auto"/>
        <w:left w:val="none" w:sz="0" w:space="0" w:color="auto"/>
        <w:bottom w:val="none" w:sz="0" w:space="0" w:color="auto"/>
        <w:right w:val="none" w:sz="0" w:space="0" w:color="auto"/>
      </w:divBdr>
    </w:div>
    <w:div w:id="1961261421">
      <w:bodyDiv w:val="1"/>
      <w:marLeft w:val="0"/>
      <w:marRight w:val="0"/>
      <w:marTop w:val="0"/>
      <w:marBottom w:val="0"/>
      <w:divBdr>
        <w:top w:val="none" w:sz="0" w:space="0" w:color="auto"/>
        <w:left w:val="none" w:sz="0" w:space="0" w:color="auto"/>
        <w:bottom w:val="none" w:sz="0" w:space="0" w:color="auto"/>
        <w:right w:val="none" w:sz="0" w:space="0" w:color="auto"/>
      </w:divBdr>
    </w:div>
    <w:div w:id="1962153327">
      <w:bodyDiv w:val="1"/>
      <w:marLeft w:val="0"/>
      <w:marRight w:val="0"/>
      <w:marTop w:val="0"/>
      <w:marBottom w:val="0"/>
      <w:divBdr>
        <w:top w:val="none" w:sz="0" w:space="0" w:color="auto"/>
        <w:left w:val="none" w:sz="0" w:space="0" w:color="auto"/>
        <w:bottom w:val="none" w:sz="0" w:space="0" w:color="auto"/>
        <w:right w:val="none" w:sz="0" w:space="0" w:color="auto"/>
      </w:divBdr>
    </w:div>
    <w:div w:id="1962227560">
      <w:bodyDiv w:val="1"/>
      <w:marLeft w:val="0"/>
      <w:marRight w:val="0"/>
      <w:marTop w:val="0"/>
      <w:marBottom w:val="0"/>
      <w:divBdr>
        <w:top w:val="none" w:sz="0" w:space="0" w:color="auto"/>
        <w:left w:val="none" w:sz="0" w:space="0" w:color="auto"/>
        <w:bottom w:val="none" w:sz="0" w:space="0" w:color="auto"/>
        <w:right w:val="none" w:sz="0" w:space="0" w:color="auto"/>
      </w:divBdr>
    </w:div>
    <w:div w:id="1962765589">
      <w:bodyDiv w:val="1"/>
      <w:marLeft w:val="0"/>
      <w:marRight w:val="0"/>
      <w:marTop w:val="0"/>
      <w:marBottom w:val="0"/>
      <w:divBdr>
        <w:top w:val="none" w:sz="0" w:space="0" w:color="auto"/>
        <w:left w:val="none" w:sz="0" w:space="0" w:color="auto"/>
        <w:bottom w:val="none" w:sz="0" w:space="0" w:color="auto"/>
        <w:right w:val="none" w:sz="0" w:space="0" w:color="auto"/>
      </w:divBdr>
    </w:div>
    <w:div w:id="1963026778">
      <w:bodyDiv w:val="1"/>
      <w:marLeft w:val="0"/>
      <w:marRight w:val="0"/>
      <w:marTop w:val="0"/>
      <w:marBottom w:val="0"/>
      <w:divBdr>
        <w:top w:val="none" w:sz="0" w:space="0" w:color="auto"/>
        <w:left w:val="none" w:sz="0" w:space="0" w:color="auto"/>
        <w:bottom w:val="none" w:sz="0" w:space="0" w:color="auto"/>
        <w:right w:val="none" w:sz="0" w:space="0" w:color="auto"/>
      </w:divBdr>
    </w:div>
    <w:div w:id="1963417205">
      <w:bodyDiv w:val="1"/>
      <w:marLeft w:val="0"/>
      <w:marRight w:val="0"/>
      <w:marTop w:val="0"/>
      <w:marBottom w:val="0"/>
      <w:divBdr>
        <w:top w:val="none" w:sz="0" w:space="0" w:color="auto"/>
        <w:left w:val="none" w:sz="0" w:space="0" w:color="auto"/>
        <w:bottom w:val="none" w:sz="0" w:space="0" w:color="auto"/>
        <w:right w:val="none" w:sz="0" w:space="0" w:color="auto"/>
      </w:divBdr>
    </w:div>
    <w:div w:id="1963459510">
      <w:bodyDiv w:val="1"/>
      <w:marLeft w:val="0"/>
      <w:marRight w:val="0"/>
      <w:marTop w:val="0"/>
      <w:marBottom w:val="0"/>
      <w:divBdr>
        <w:top w:val="none" w:sz="0" w:space="0" w:color="auto"/>
        <w:left w:val="none" w:sz="0" w:space="0" w:color="auto"/>
        <w:bottom w:val="none" w:sz="0" w:space="0" w:color="auto"/>
        <w:right w:val="none" w:sz="0" w:space="0" w:color="auto"/>
      </w:divBdr>
    </w:div>
    <w:div w:id="1963731325">
      <w:bodyDiv w:val="1"/>
      <w:marLeft w:val="0"/>
      <w:marRight w:val="0"/>
      <w:marTop w:val="0"/>
      <w:marBottom w:val="0"/>
      <w:divBdr>
        <w:top w:val="none" w:sz="0" w:space="0" w:color="auto"/>
        <w:left w:val="none" w:sz="0" w:space="0" w:color="auto"/>
        <w:bottom w:val="none" w:sz="0" w:space="0" w:color="auto"/>
        <w:right w:val="none" w:sz="0" w:space="0" w:color="auto"/>
      </w:divBdr>
    </w:div>
    <w:div w:id="1964312540">
      <w:bodyDiv w:val="1"/>
      <w:marLeft w:val="0"/>
      <w:marRight w:val="0"/>
      <w:marTop w:val="0"/>
      <w:marBottom w:val="0"/>
      <w:divBdr>
        <w:top w:val="none" w:sz="0" w:space="0" w:color="auto"/>
        <w:left w:val="none" w:sz="0" w:space="0" w:color="auto"/>
        <w:bottom w:val="none" w:sz="0" w:space="0" w:color="auto"/>
        <w:right w:val="none" w:sz="0" w:space="0" w:color="auto"/>
      </w:divBdr>
    </w:div>
    <w:div w:id="1964923506">
      <w:bodyDiv w:val="1"/>
      <w:marLeft w:val="0"/>
      <w:marRight w:val="0"/>
      <w:marTop w:val="0"/>
      <w:marBottom w:val="0"/>
      <w:divBdr>
        <w:top w:val="none" w:sz="0" w:space="0" w:color="auto"/>
        <w:left w:val="none" w:sz="0" w:space="0" w:color="auto"/>
        <w:bottom w:val="none" w:sz="0" w:space="0" w:color="auto"/>
        <w:right w:val="none" w:sz="0" w:space="0" w:color="auto"/>
      </w:divBdr>
    </w:div>
    <w:div w:id="1964993532">
      <w:bodyDiv w:val="1"/>
      <w:marLeft w:val="0"/>
      <w:marRight w:val="0"/>
      <w:marTop w:val="0"/>
      <w:marBottom w:val="0"/>
      <w:divBdr>
        <w:top w:val="none" w:sz="0" w:space="0" w:color="auto"/>
        <w:left w:val="none" w:sz="0" w:space="0" w:color="auto"/>
        <w:bottom w:val="none" w:sz="0" w:space="0" w:color="auto"/>
        <w:right w:val="none" w:sz="0" w:space="0" w:color="auto"/>
      </w:divBdr>
    </w:div>
    <w:div w:id="1965115033">
      <w:bodyDiv w:val="1"/>
      <w:marLeft w:val="0"/>
      <w:marRight w:val="0"/>
      <w:marTop w:val="0"/>
      <w:marBottom w:val="0"/>
      <w:divBdr>
        <w:top w:val="none" w:sz="0" w:space="0" w:color="auto"/>
        <w:left w:val="none" w:sz="0" w:space="0" w:color="auto"/>
        <w:bottom w:val="none" w:sz="0" w:space="0" w:color="auto"/>
        <w:right w:val="none" w:sz="0" w:space="0" w:color="auto"/>
      </w:divBdr>
    </w:div>
    <w:div w:id="1965386241">
      <w:bodyDiv w:val="1"/>
      <w:marLeft w:val="0"/>
      <w:marRight w:val="0"/>
      <w:marTop w:val="0"/>
      <w:marBottom w:val="0"/>
      <w:divBdr>
        <w:top w:val="none" w:sz="0" w:space="0" w:color="auto"/>
        <w:left w:val="none" w:sz="0" w:space="0" w:color="auto"/>
        <w:bottom w:val="none" w:sz="0" w:space="0" w:color="auto"/>
        <w:right w:val="none" w:sz="0" w:space="0" w:color="auto"/>
      </w:divBdr>
    </w:div>
    <w:div w:id="1965692126">
      <w:bodyDiv w:val="1"/>
      <w:marLeft w:val="0"/>
      <w:marRight w:val="0"/>
      <w:marTop w:val="0"/>
      <w:marBottom w:val="0"/>
      <w:divBdr>
        <w:top w:val="none" w:sz="0" w:space="0" w:color="auto"/>
        <w:left w:val="none" w:sz="0" w:space="0" w:color="auto"/>
        <w:bottom w:val="none" w:sz="0" w:space="0" w:color="auto"/>
        <w:right w:val="none" w:sz="0" w:space="0" w:color="auto"/>
      </w:divBdr>
    </w:div>
    <w:div w:id="1966080175">
      <w:bodyDiv w:val="1"/>
      <w:marLeft w:val="0"/>
      <w:marRight w:val="0"/>
      <w:marTop w:val="0"/>
      <w:marBottom w:val="0"/>
      <w:divBdr>
        <w:top w:val="none" w:sz="0" w:space="0" w:color="auto"/>
        <w:left w:val="none" w:sz="0" w:space="0" w:color="auto"/>
        <w:bottom w:val="none" w:sz="0" w:space="0" w:color="auto"/>
        <w:right w:val="none" w:sz="0" w:space="0" w:color="auto"/>
      </w:divBdr>
    </w:div>
    <w:div w:id="1966499398">
      <w:bodyDiv w:val="1"/>
      <w:marLeft w:val="0"/>
      <w:marRight w:val="0"/>
      <w:marTop w:val="0"/>
      <w:marBottom w:val="0"/>
      <w:divBdr>
        <w:top w:val="none" w:sz="0" w:space="0" w:color="auto"/>
        <w:left w:val="none" w:sz="0" w:space="0" w:color="auto"/>
        <w:bottom w:val="none" w:sz="0" w:space="0" w:color="auto"/>
        <w:right w:val="none" w:sz="0" w:space="0" w:color="auto"/>
      </w:divBdr>
    </w:div>
    <w:div w:id="1966543607">
      <w:bodyDiv w:val="1"/>
      <w:marLeft w:val="0"/>
      <w:marRight w:val="0"/>
      <w:marTop w:val="0"/>
      <w:marBottom w:val="0"/>
      <w:divBdr>
        <w:top w:val="none" w:sz="0" w:space="0" w:color="auto"/>
        <w:left w:val="none" w:sz="0" w:space="0" w:color="auto"/>
        <w:bottom w:val="none" w:sz="0" w:space="0" w:color="auto"/>
        <w:right w:val="none" w:sz="0" w:space="0" w:color="auto"/>
      </w:divBdr>
    </w:div>
    <w:div w:id="1966618235">
      <w:bodyDiv w:val="1"/>
      <w:marLeft w:val="0"/>
      <w:marRight w:val="0"/>
      <w:marTop w:val="0"/>
      <w:marBottom w:val="0"/>
      <w:divBdr>
        <w:top w:val="none" w:sz="0" w:space="0" w:color="auto"/>
        <w:left w:val="none" w:sz="0" w:space="0" w:color="auto"/>
        <w:bottom w:val="none" w:sz="0" w:space="0" w:color="auto"/>
        <w:right w:val="none" w:sz="0" w:space="0" w:color="auto"/>
      </w:divBdr>
    </w:div>
    <w:div w:id="1966698137">
      <w:bodyDiv w:val="1"/>
      <w:marLeft w:val="0"/>
      <w:marRight w:val="0"/>
      <w:marTop w:val="0"/>
      <w:marBottom w:val="0"/>
      <w:divBdr>
        <w:top w:val="none" w:sz="0" w:space="0" w:color="auto"/>
        <w:left w:val="none" w:sz="0" w:space="0" w:color="auto"/>
        <w:bottom w:val="none" w:sz="0" w:space="0" w:color="auto"/>
        <w:right w:val="none" w:sz="0" w:space="0" w:color="auto"/>
      </w:divBdr>
    </w:div>
    <w:div w:id="1966885457">
      <w:bodyDiv w:val="1"/>
      <w:marLeft w:val="0"/>
      <w:marRight w:val="0"/>
      <w:marTop w:val="0"/>
      <w:marBottom w:val="0"/>
      <w:divBdr>
        <w:top w:val="none" w:sz="0" w:space="0" w:color="auto"/>
        <w:left w:val="none" w:sz="0" w:space="0" w:color="auto"/>
        <w:bottom w:val="none" w:sz="0" w:space="0" w:color="auto"/>
        <w:right w:val="none" w:sz="0" w:space="0" w:color="auto"/>
      </w:divBdr>
    </w:div>
    <w:div w:id="1967081762">
      <w:bodyDiv w:val="1"/>
      <w:marLeft w:val="0"/>
      <w:marRight w:val="0"/>
      <w:marTop w:val="0"/>
      <w:marBottom w:val="0"/>
      <w:divBdr>
        <w:top w:val="none" w:sz="0" w:space="0" w:color="auto"/>
        <w:left w:val="none" w:sz="0" w:space="0" w:color="auto"/>
        <w:bottom w:val="none" w:sz="0" w:space="0" w:color="auto"/>
        <w:right w:val="none" w:sz="0" w:space="0" w:color="auto"/>
      </w:divBdr>
    </w:div>
    <w:div w:id="1967538195">
      <w:bodyDiv w:val="1"/>
      <w:marLeft w:val="0"/>
      <w:marRight w:val="0"/>
      <w:marTop w:val="0"/>
      <w:marBottom w:val="0"/>
      <w:divBdr>
        <w:top w:val="none" w:sz="0" w:space="0" w:color="auto"/>
        <w:left w:val="none" w:sz="0" w:space="0" w:color="auto"/>
        <w:bottom w:val="none" w:sz="0" w:space="0" w:color="auto"/>
        <w:right w:val="none" w:sz="0" w:space="0" w:color="auto"/>
      </w:divBdr>
    </w:div>
    <w:div w:id="1967542186">
      <w:bodyDiv w:val="1"/>
      <w:marLeft w:val="0"/>
      <w:marRight w:val="0"/>
      <w:marTop w:val="0"/>
      <w:marBottom w:val="0"/>
      <w:divBdr>
        <w:top w:val="none" w:sz="0" w:space="0" w:color="auto"/>
        <w:left w:val="none" w:sz="0" w:space="0" w:color="auto"/>
        <w:bottom w:val="none" w:sz="0" w:space="0" w:color="auto"/>
        <w:right w:val="none" w:sz="0" w:space="0" w:color="auto"/>
      </w:divBdr>
    </w:div>
    <w:div w:id="1968390003">
      <w:bodyDiv w:val="1"/>
      <w:marLeft w:val="0"/>
      <w:marRight w:val="0"/>
      <w:marTop w:val="0"/>
      <w:marBottom w:val="0"/>
      <w:divBdr>
        <w:top w:val="none" w:sz="0" w:space="0" w:color="auto"/>
        <w:left w:val="none" w:sz="0" w:space="0" w:color="auto"/>
        <w:bottom w:val="none" w:sz="0" w:space="0" w:color="auto"/>
        <w:right w:val="none" w:sz="0" w:space="0" w:color="auto"/>
      </w:divBdr>
    </w:div>
    <w:div w:id="1969817509">
      <w:bodyDiv w:val="1"/>
      <w:marLeft w:val="0"/>
      <w:marRight w:val="0"/>
      <w:marTop w:val="0"/>
      <w:marBottom w:val="0"/>
      <w:divBdr>
        <w:top w:val="none" w:sz="0" w:space="0" w:color="auto"/>
        <w:left w:val="none" w:sz="0" w:space="0" w:color="auto"/>
        <w:bottom w:val="none" w:sz="0" w:space="0" w:color="auto"/>
        <w:right w:val="none" w:sz="0" w:space="0" w:color="auto"/>
      </w:divBdr>
    </w:div>
    <w:div w:id="1970042767">
      <w:bodyDiv w:val="1"/>
      <w:marLeft w:val="0"/>
      <w:marRight w:val="0"/>
      <w:marTop w:val="0"/>
      <w:marBottom w:val="0"/>
      <w:divBdr>
        <w:top w:val="none" w:sz="0" w:space="0" w:color="auto"/>
        <w:left w:val="none" w:sz="0" w:space="0" w:color="auto"/>
        <w:bottom w:val="none" w:sz="0" w:space="0" w:color="auto"/>
        <w:right w:val="none" w:sz="0" w:space="0" w:color="auto"/>
      </w:divBdr>
    </w:div>
    <w:div w:id="1970284374">
      <w:bodyDiv w:val="1"/>
      <w:marLeft w:val="0"/>
      <w:marRight w:val="0"/>
      <w:marTop w:val="0"/>
      <w:marBottom w:val="0"/>
      <w:divBdr>
        <w:top w:val="none" w:sz="0" w:space="0" w:color="auto"/>
        <w:left w:val="none" w:sz="0" w:space="0" w:color="auto"/>
        <w:bottom w:val="none" w:sz="0" w:space="0" w:color="auto"/>
        <w:right w:val="none" w:sz="0" w:space="0" w:color="auto"/>
      </w:divBdr>
    </w:div>
    <w:div w:id="1970698389">
      <w:bodyDiv w:val="1"/>
      <w:marLeft w:val="0"/>
      <w:marRight w:val="0"/>
      <w:marTop w:val="0"/>
      <w:marBottom w:val="0"/>
      <w:divBdr>
        <w:top w:val="none" w:sz="0" w:space="0" w:color="auto"/>
        <w:left w:val="none" w:sz="0" w:space="0" w:color="auto"/>
        <w:bottom w:val="none" w:sz="0" w:space="0" w:color="auto"/>
        <w:right w:val="none" w:sz="0" w:space="0" w:color="auto"/>
      </w:divBdr>
    </w:div>
    <w:div w:id="1971784866">
      <w:bodyDiv w:val="1"/>
      <w:marLeft w:val="0"/>
      <w:marRight w:val="0"/>
      <w:marTop w:val="0"/>
      <w:marBottom w:val="0"/>
      <w:divBdr>
        <w:top w:val="none" w:sz="0" w:space="0" w:color="auto"/>
        <w:left w:val="none" w:sz="0" w:space="0" w:color="auto"/>
        <w:bottom w:val="none" w:sz="0" w:space="0" w:color="auto"/>
        <w:right w:val="none" w:sz="0" w:space="0" w:color="auto"/>
      </w:divBdr>
    </w:div>
    <w:div w:id="1972175345">
      <w:bodyDiv w:val="1"/>
      <w:marLeft w:val="0"/>
      <w:marRight w:val="0"/>
      <w:marTop w:val="0"/>
      <w:marBottom w:val="0"/>
      <w:divBdr>
        <w:top w:val="none" w:sz="0" w:space="0" w:color="auto"/>
        <w:left w:val="none" w:sz="0" w:space="0" w:color="auto"/>
        <w:bottom w:val="none" w:sz="0" w:space="0" w:color="auto"/>
        <w:right w:val="none" w:sz="0" w:space="0" w:color="auto"/>
      </w:divBdr>
    </w:div>
    <w:div w:id="1972206851">
      <w:bodyDiv w:val="1"/>
      <w:marLeft w:val="0"/>
      <w:marRight w:val="0"/>
      <w:marTop w:val="0"/>
      <w:marBottom w:val="0"/>
      <w:divBdr>
        <w:top w:val="none" w:sz="0" w:space="0" w:color="auto"/>
        <w:left w:val="none" w:sz="0" w:space="0" w:color="auto"/>
        <w:bottom w:val="none" w:sz="0" w:space="0" w:color="auto"/>
        <w:right w:val="none" w:sz="0" w:space="0" w:color="auto"/>
      </w:divBdr>
    </w:div>
    <w:div w:id="1972245179">
      <w:bodyDiv w:val="1"/>
      <w:marLeft w:val="0"/>
      <w:marRight w:val="0"/>
      <w:marTop w:val="0"/>
      <w:marBottom w:val="0"/>
      <w:divBdr>
        <w:top w:val="none" w:sz="0" w:space="0" w:color="auto"/>
        <w:left w:val="none" w:sz="0" w:space="0" w:color="auto"/>
        <w:bottom w:val="none" w:sz="0" w:space="0" w:color="auto"/>
        <w:right w:val="none" w:sz="0" w:space="0" w:color="auto"/>
      </w:divBdr>
    </w:div>
    <w:div w:id="1972318762">
      <w:bodyDiv w:val="1"/>
      <w:marLeft w:val="0"/>
      <w:marRight w:val="0"/>
      <w:marTop w:val="0"/>
      <w:marBottom w:val="0"/>
      <w:divBdr>
        <w:top w:val="none" w:sz="0" w:space="0" w:color="auto"/>
        <w:left w:val="none" w:sz="0" w:space="0" w:color="auto"/>
        <w:bottom w:val="none" w:sz="0" w:space="0" w:color="auto"/>
        <w:right w:val="none" w:sz="0" w:space="0" w:color="auto"/>
      </w:divBdr>
    </w:div>
    <w:div w:id="1972590428">
      <w:bodyDiv w:val="1"/>
      <w:marLeft w:val="0"/>
      <w:marRight w:val="0"/>
      <w:marTop w:val="0"/>
      <w:marBottom w:val="0"/>
      <w:divBdr>
        <w:top w:val="none" w:sz="0" w:space="0" w:color="auto"/>
        <w:left w:val="none" w:sz="0" w:space="0" w:color="auto"/>
        <w:bottom w:val="none" w:sz="0" w:space="0" w:color="auto"/>
        <w:right w:val="none" w:sz="0" w:space="0" w:color="auto"/>
      </w:divBdr>
    </w:div>
    <w:div w:id="1973051538">
      <w:bodyDiv w:val="1"/>
      <w:marLeft w:val="0"/>
      <w:marRight w:val="0"/>
      <w:marTop w:val="0"/>
      <w:marBottom w:val="0"/>
      <w:divBdr>
        <w:top w:val="none" w:sz="0" w:space="0" w:color="auto"/>
        <w:left w:val="none" w:sz="0" w:space="0" w:color="auto"/>
        <w:bottom w:val="none" w:sz="0" w:space="0" w:color="auto"/>
        <w:right w:val="none" w:sz="0" w:space="0" w:color="auto"/>
      </w:divBdr>
    </w:div>
    <w:div w:id="1973054789">
      <w:bodyDiv w:val="1"/>
      <w:marLeft w:val="0"/>
      <w:marRight w:val="0"/>
      <w:marTop w:val="0"/>
      <w:marBottom w:val="0"/>
      <w:divBdr>
        <w:top w:val="none" w:sz="0" w:space="0" w:color="auto"/>
        <w:left w:val="none" w:sz="0" w:space="0" w:color="auto"/>
        <w:bottom w:val="none" w:sz="0" w:space="0" w:color="auto"/>
        <w:right w:val="none" w:sz="0" w:space="0" w:color="auto"/>
      </w:divBdr>
    </w:div>
    <w:div w:id="1973319146">
      <w:bodyDiv w:val="1"/>
      <w:marLeft w:val="0"/>
      <w:marRight w:val="0"/>
      <w:marTop w:val="0"/>
      <w:marBottom w:val="0"/>
      <w:divBdr>
        <w:top w:val="none" w:sz="0" w:space="0" w:color="auto"/>
        <w:left w:val="none" w:sz="0" w:space="0" w:color="auto"/>
        <w:bottom w:val="none" w:sz="0" w:space="0" w:color="auto"/>
        <w:right w:val="none" w:sz="0" w:space="0" w:color="auto"/>
      </w:divBdr>
    </w:div>
    <w:div w:id="1973366157">
      <w:bodyDiv w:val="1"/>
      <w:marLeft w:val="0"/>
      <w:marRight w:val="0"/>
      <w:marTop w:val="0"/>
      <w:marBottom w:val="0"/>
      <w:divBdr>
        <w:top w:val="none" w:sz="0" w:space="0" w:color="auto"/>
        <w:left w:val="none" w:sz="0" w:space="0" w:color="auto"/>
        <w:bottom w:val="none" w:sz="0" w:space="0" w:color="auto"/>
        <w:right w:val="none" w:sz="0" w:space="0" w:color="auto"/>
      </w:divBdr>
    </w:div>
    <w:div w:id="1973633645">
      <w:bodyDiv w:val="1"/>
      <w:marLeft w:val="0"/>
      <w:marRight w:val="0"/>
      <w:marTop w:val="0"/>
      <w:marBottom w:val="0"/>
      <w:divBdr>
        <w:top w:val="none" w:sz="0" w:space="0" w:color="auto"/>
        <w:left w:val="none" w:sz="0" w:space="0" w:color="auto"/>
        <w:bottom w:val="none" w:sz="0" w:space="0" w:color="auto"/>
        <w:right w:val="none" w:sz="0" w:space="0" w:color="auto"/>
      </w:divBdr>
    </w:div>
    <w:div w:id="1973637537">
      <w:bodyDiv w:val="1"/>
      <w:marLeft w:val="0"/>
      <w:marRight w:val="0"/>
      <w:marTop w:val="0"/>
      <w:marBottom w:val="0"/>
      <w:divBdr>
        <w:top w:val="none" w:sz="0" w:space="0" w:color="auto"/>
        <w:left w:val="none" w:sz="0" w:space="0" w:color="auto"/>
        <w:bottom w:val="none" w:sz="0" w:space="0" w:color="auto"/>
        <w:right w:val="none" w:sz="0" w:space="0" w:color="auto"/>
      </w:divBdr>
    </w:div>
    <w:div w:id="1973824030">
      <w:bodyDiv w:val="1"/>
      <w:marLeft w:val="0"/>
      <w:marRight w:val="0"/>
      <w:marTop w:val="0"/>
      <w:marBottom w:val="0"/>
      <w:divBdr>
        <w:top w:val="none" w:sz="0" w:space="0" w:color="auto"/>
        <w:left w:val="none" w:sz="0" w:space="0" w:color="auto"/>
        <w:bottom w:val="none" w:sz="0" w:space="0" w:color="auto"/>
        <w:right w:val="none" w:sz="0" w:space="0" w:color="auto"/>
      </w:divBdr>
    </w:div>
    <w:div w:id="1973947556">
      <w:bodyDiv w:val="1"/>
      <w:marLeft w:val="0"/>
      <w:marRight w:val="0"/>
      <w:marTop w:val="0"/>
      <w:marBottom w:val="0"/>
      <w:divBdr>
        <w:top w:val="none" w:sz="0" w:space="0" w:color="auto"/>
        <w:left w:val="none" w:sz="0" w:space="0" w:color="auto"/>
        <w:bottom w:val="none" w:sz="0" w:space="0" w:color="auto"/>
        <w:right w:val="none" w:sz="0" w:space="0" w:color="auto"/>
      </w:divBdr>
    </w:div>
    <w:div w:id="1973973248">
      <w:bodyDiv w:val="1"/>
      <w:marLeft w:val="0"/>
      <w:marRight w:val="0"/>
      <w:marTop w:val="0"/>
      <w:marBottom w:val="0"/>
      <w:divBdr>
        <w:top w:val="none" w:sz="0" w:space="0" w:color="auto"/>
        <w:left w:val="none" w:sz="0" w:space="0" w:color="auto"/>
        <w:bottom w:val="none" w:sz="0" w:space="0" w:color="auto"/>
        <w:right w:val="none" w:sz="0" w:space="0" w:color="auto"/>
      </w:divBdr>
    </w:div>
    <w:div w:id="1974209762">
      <w:bodyDiv w:val="1"/>
      <w:marLeft w:val="0"/>
      <w:marRight w:val="0"/>
      <w:marTop w:val="0"/>
      <w:marBottom w:val="0"/>
      <w:divBdr>
        <w:top w:val="none" w:sz="0" w:space="0" w:color="auto"/>
        <w:left w:val="none" w:sz="0" w:space="0" w:color="auto"/>
        <w:bottom w:val="none" w:sz="0" w:space="0" w:color="auto"/>
        <w:right w:val="none" w:sz="0" w:space="0" w:color="auto"/>
      </w:divBdr>
    </w:div>
    <w:div w:id="1974558024">
      <w:bodyDiv w:val="1"/>
      <w:marLeft w:val="0"/>
      <w:marRight w:val="0"/>
      <w:marTop w:val="0"/>
      <w:marBottom w:val="0"/>
      <w:divBdr>
        <w:top w:val="none" w:sz="0" w:space="0" w:color="auto"/>
        <w:left w:val="none" w:sz="0" w:space="0" w:color="auto"/>
        <w:bottom w:val="none" w:sz="0" w:space="0" w:color="auto"/>
        <w:right w:val="none" w:sz="0" w:space="0" w:color="auto"/>
      </w:divBdr>
    </w:div>
    <w:div w:id="1974750985">
      <w:bodyDiv w:val="1"/>
      <w:marLeft w:val="0"/>
      <w:marRight w:val="0"/>
      <w:marTop w:val="0"/>
      <w:marBottom w:val="0"/>
      <w:divBdr>
        <w:top w:val="none" w:sz="0" w:space="0" w:color="auto"/>
        <w:left w:val="none" w:sz="0" w:space="0" w:color="auto"/>
        <w:bottom w:val="none" w:sz="0" w:space="0" w:color="auto"/>
        <w:right w:val="none" w:sz="0" w:space="0" w:color="auto"/>
      </w:divBdr>
    </w:div>
    <w:div w:id="1975332119">
      <w:bodyDiv w:val="1"/>
      <w:marLeft w:val="0"/>
      <w:marRight w:val="0"/>
      <w:marTop w:val="0"/>
      <w:marBottom w:val="0"/>
      <w:divBdr>
        <w:top w:val="none" w:sz="0" w:space="0" w:color="auto"/>
        <w:left w:val="none" w:sz="0" w:space="0" w:color="auto"/>
        <w:bottom w:val="none" w:sz="0" w:space="0" w:color="auto"/>
        <w:right w:val="none" w:sz="0" w:space="0" w:color="auto"/>
      </w:divBdr>
    </w:div>
    <w:div w:id="1976907066">
      <w:bodyDiv w:val="1"/>
      <w:marLeft w:val="0"/>
      <w:marRight w:val="0"/>
      <w:marTop w:val="0"/>
      <w:marBottom w:val="0"/>
      <w:divBdr>
        <w:top w:val="none" w:sz="0" w:space="0" w:color="auto"/>
        <w:left w:val="none" w:sz="0" w:space="0" w:color="auto"/>
        <w:bottom w:val="none" w:sz="0" w:space="0" w:color="auto"/>
        <w:right w:val="none" w:sz="0" w:space="0" w:color="auto"/>
      </w:divBdr>
    </w:div>
    <w:div w:id="1977251103">
      <w:bodyDiv w:val="1"/>
      <w:marLeft w:val="0"/>
      <w:marRight w:val="0"/>
      <w:marTop w:val="0"/>
      <w:marBottom w:val="0"/>
      <w:divBdr>
        <w:top w:val="none" w:sz="0" w:space="0" w:color="auto"/>
        <w:left w:val="none" w:sz="0" w:space="0" w:color="auto"/>
        <w:bottom w:val="none" w:sz="0" w:space="0" w:color="auto"/>
        <w:right w:val="none" w:sz="0" w:space="0" w:color="auto"/>
      </w:divBdr>
    </w:div>
    <w:div w:id="1977949812">
      <w:bodyDiv w:val="1"/>
      <w:marLeft w:val="0"/>
      <w:marRight w:val="0"/>
      <w:marTop w:val="0"/>
      <w:marBottom w:val="0"/>
      <w:divBdr>
        <w:top w:val="none" w:sz="0" w:space="0" w:color="auto"/>
        <w:left w:val="none" w:sz="0" w:space="0" w:color="auto"/>
        <w:bottom w:val="none" w:sz="0" w:space="0" w:color="auto"/>
        <w:right w:val="none" w:sz="0" w:space="0" w:color="auto"/>
      </w:divBdr>
    </w:div>
    <w:div w:id="1978073629">
      <w:bodyDiv w:val="1"/>
      <w:marLeft w:val="0"/>
      <w:marRight w:val="0"/>
      <w:marTop w:val="0"/>
      <w:marBottom w:val="0"/>
      <w:divBdr>
        <w:top w:val="none" w:sz="0" w:space="0" w:color="auto"/>
        <w:left w:val="none" w:sz="0" w:space="0" w:color="auto"/>
        <w:bottom w:val="none" w:sz="0" w:space="0" w:color="auto"/>
        <w:right w:val="none" w:sz="0" w:space="0" w:color="auto"/>
      </w:divBdr>
    </w:div>
    <w:div w:id="1978408237">
      <w:bodyDiv w:val="1"/>
      <w:marLeft w:val="0"/>
      <w:marRight w:val="0"/>
      <w:marTop w:val="0"/>
      <w:marBottom w:val="0"/>
      <w:divBdr>
        <w:top w:val="none" w:sz="0" w:space="0" w:color="auto"/>
        <w:left w:val="none" w:sz="0" w:space="0" w:color="auto"/>
        <w:bottom w:val="none" w:sz="0" w:space="0" w:color="auto"/>
        <w:right w:val="none" w:sz="0" w:space="0" w:color="auto"/>
      </w:divBdr>
    </w:div>
    <w:div w:id="1978611043">
      <w:bodyDiv w:val="1"/>
      <w:marLeft w:val="0"/>
      <w:marRight w:val="0"/>
      <w:marTop w:val="0"/>
      <w:marBottom w:val="0"/>
      <w:divBdr>
        <w:top w:val="none" w:sz="0" w:space="0" w:color="auto"/>
        <w:left w:val="none" w:sz="0" w:space="0" w:color="auto"/>
        <w:bottom w:val="none" w:sz="0" w:space="0" w:color="auto"/>
        <w:right w:val="none" w:sz="0" w:space="0" w:color="auto"/>
      </w:divBdr>
    </w:div>
    <w:div w:id="1978754288">
      <w:bodyDiv w:val="1"/>
      <w:marLeft w:val="0"/>
      <w:marRight w:val="0"/>
      <w:marTop w:val="0"/>
      <w:marBottom w:val="0"/>
      <w:divBdr>
        <w:top w:val="none" w:sz="0" w:space="0" w:color="auto"/>
        <w:left w:val="none" w:sz="0" w:space="0" w:color="auto"/>
        <w:bottom w:val="none" w:sz="0" w:space="0" w:color="auto"/>
        <w:right w:val="none" w:sz="0" w:space="0" w:color="auto"/>
      </w:divBdr>
    </w:div>
    <w:div w:id="1979215180">
      <w:bodyDiv w:val="1"/>
      <w:marLeft w:val="0"/>
      <w:marRight w:val="0"/>
      <w:marTop w:val="0"/>
      <w:marBottom w:val="0"/>
      <w:divBdr>
        <w:top w:val="none" w:sz="0" w:space="0" w:color="auto"/>
        <w:left w:val="none" w:sz="0" w:space="0" w:color="auto"/>
        <w:bottom w:val="none" w:sz="0" w:space="0" w:color="auto"/>
        <w:right w:val="none" w:sz="0" w:space="0" w:color="auto"/>
      </w:divBdr>
    </w:div>
    <w:div w:id="1979458637">
      <w:bodyDiv w:val="1"/>
      <w:marLeft w:val="0"/>
      <w:marRight w:val="0"/>
      <w:marTop w:val="0"/>
      <w:marBottom w:val="0"/>
      <w:divBdr>
        <w:top w:val="none" w:sz="0" w:space="0" w:color="auto"/>
        <w:left w:val="none" w:sz="0" w:space="0" w:color="auto"/>
        <w:bottom w:val="none" w:sz="0" w:space="0" w:color="auto"/>
        <w:right w:val="none" w:sz="0" w:space="0" w:color="auto"/>
      </w:divBdr>
    </w:div>
    <w:div w:id="1980262029">
      <w:bodyDiv w:val="1"/>
      <w:marLeft w:val="0"/>
      <w:marRight w:val="0"/>
      <w:marTop w:val="0"/>
      <w:marBottom w:val="0"/>
      <w:divBdr>
        <w:top w:val="none" w:sz="0" w:space="0" w:color="auto"/>
        <w:left w:val="none" w:sz="0" w:space="0" w:color="auto"/>
        <w:bottom w:val="none" w:sz="0" w:space="0" w:color="auto"/>
        <w:right w:val="none" w:sz="0" w:space="0" w:color="auto"/>
      </w:divBdr>
    </w:div>
    <w:div w:id="1980762223">
      <w:bodyDiv w:val="1"/>
      <w:marLeft w:val="0"/>
      <w:marRight w:val="0"/>
      <w:marTop w:val="0"/>
      <w:marBottom w:val="0"/>
      <w:divBdr>
        <w:top w:val="none" w:sz="0" w:space="0" w:color="auto"/>
        <w:left w:val="none" w:sz="0" w:space="0" w:color="auto"/>
        <w:bottom w:val="none" w:sz="0" w:space="0" w:color="auto"/>
        <w:right w:val="none" w:sz="0" w:space="0" w:color="auto"/>
      </w:divBdr>
    </w:div>
    <w:div w:id="1982268409">
      <w:bodyDiv w:val="1"/>
      <w:marLeft w:val="0"/>
      <w:marRight w:val="0"/>
      <w:marTop w:val="0"/>
      <w:marBottom w:val="0"/>
      <w:divBdr>
        <w:top w:val="none" w:sz="0" w:space="0" w:color="auto"/>
        <w:left w:val="none" w:sz="0" w:space="0" w:color="auto"/>
        <w:bottom w:val="none" w:sz="0" w:space="0" w:color="auto"/>
        <w:right w:val="none" w:sz="0" w:space="0" w:color="auto"/>
      </w:divBdr>
    </w:div>
    <w:div w:id="1982493978">
      <w:bodyDiv w:val="1"/>
      <w:marLeft w:val="0"/>
      <w:marRight w:val="0"/>
      <w:marTop w:val="0"/>
      <w:marBottom w:val="0"/>
      <w:divBdr>
        <w:top w:val="none" w:sz="0" w:space="0" w:color="auto"/>
        <w:left w:val="none" w:sz="0" w:space="0" w:color="auto"/>
        <w:bottom w:val="none" w:sz="0" w:space="0" w:color="auto"/>
        <w:right w:val="none" w:sz="0" w:space="0" w:color="auto"/>
      </w:divBdr>
    </w:div>
    <w:div w:id="1982691297">
      <w:bodyDiv w:val="1"/>
      <w:marLeft w:val="0"/>
      <w:marRight w:val="0"/>
      <w:marTop w:val="0"/>
      <w:marBottom w:val="0"/>
      <w:divBdr>
        <w:top w:val="none" w:sz="0" w:space="0" w:color="auto"/>
        <w:left w:val="none" w:sz="0" w:space="0" w:color="auto"/>
        <w:bottom w:val="none" w:sz="0" w:space="0" w:color="auto"/>
        <w:right w:val="none" w:sz="0" w:space="0" w:color="auto"/>
      </w:divBdr>
    </w:div>
    <w:div w:id="1982736149">
      <w:bodyDiv w:val="1"/>
      <w:marLeft w:val="0"/>
      <w:marRight w:val="0"/>
      <w:marTop w:val="0"/>
      <w:marBottom w:val="0"/>
      <w:divBdr>
        <w:top w:val="none" w:sz="0" w:space="0" w:color="auto"/>
        <w:left w:val="none" w:sz="0" w:space="0" w:color="auto"/>
        <w:bottom w:val="none" w:sz="0" w:space="0" w:color="auto"/>
        <w:right w:val="none" w:sz="0" w:space="0" w:color="auto"/>
      </w:divBdr>
    </w:div>
    <w:div w:id="1983146311">
      <w:bodyDiv w:val="1"/>
      <w:marLeft w:val="0"/>
      <w:marRight w:val="0"/>
      <w:marTop w:val="0"/>
      <w:marBottom w:val="0"/>
      <w:divBdr>
        <w:top w:val="none" w:sz="0" w:space="0" w:color="auto"/>
        <w:left w:val="none" w:sz="0" w:space="0" w:color="auto"/>
        <w:bottom w:val="none" w:sz="0" w:space="0" w:color="auto"/>
        <w:right w:val="none" w:sz="0" w:space="0" w:color="auto"/>
      </w:divBdr>
    </w:div>
    <w:div w:id="1983348326">
      <w:bodyDiv w:val="1"/>
      <w:marLeft w:val="0"/>
      <w:marRight w:val="0"/>
      <w:marTop w:val="0"/>
      <w:marBottom w:val="0"/>
      <w:divBdr>
        <w:top w:val="none" w:sz="0" w:space="0" w:color="auto"/>
        <w:left w:val="none" w:sz="0" w:space="0" w:color="auto"/>
        <w:bottom w:val="none" w:sz="0" w:space="0" w:color="auto"/>
        <w:right w:val="none" w:sz="0" w:space="0" w:color="auto"/>
      </w:divBdr>
    </w:div>
    <w:div w:id="1983389429">
      <w:bodyDiv w:val="1"/>
      <w:marLeft w:val="0"/>
      <w:marRight w:val="0"/>
      <w:marTop w:val="0"/>
      <w:marBottom w:val="0"/>
      <w:divBdr>
        <w:top w:val="none" w:sz="0" w:space="0" w:color="auto"/>
        <w:left w:val="none" w:sz="0" w:space="0" w:color="auto"/>
        <w:bottom w:val="none" w:sz="0" w:space="0" w:color="auto"/>
        <w:right w:val="none" w:sz="0" w:space="0" w:color="auto"/>
      </w:divBdr>
    </w:div>
    <w:div w:id="1983919395">
      <w:bodyDiv w:val="1"/>
      <w:marLeft w:val="0"/>
      <w:marRight w:val="0"/>
      <w:marTop w:val="0"/>
      <w:marBottom w:val="0"/>
      <w:divBdr>
        <w:top w:val="none" w:sz="0" w:space="0" w:color="auto"/>
        <w:left w:val="none" w:sz="0" w:space="0" w:color="auto"/>
        <w:bottom w:val="none" w:sz="0" w:space="0" w:color="auto"/>
        <w:right w:val="none" w:sz="0" w:space="0" w:color="auto"/>
      </w:divBdr>
    </w:div>
    <w:div w:id="1984000782">
      <w:bodyDiv w:val="1"/>
      <w:marLeft w:val="0"/>
      <w:marRight w:val="0"/>
      <w:marTop w:val="0"/>
      <w:marBottom w:val="0"/>
      <w:divBdr>
        <w:top w:val="none" w:sz="0" w:space="0" w:color="auto"/>
        <w:left w:val="none" w:sz="0" w:space="0" w:color="auto"/>
        <w:bottom w:val="none" w:sz="0" w:space="0" w:color="auto"/>
        <w:right w:val="none" w:sz="0" w:space="0" w:color="auto"/>
      </w:divBdr>
    </w:div>
    <w:div w:id="1984263330">
      <w:bodyDiv w:val="1"/>
      <w:marLeft w:val="0"/>
      <w:marRight w:val="0"/>
      <w:marTop w:val="0"/>
      <w:marBottom w:val="0"/>
      <w:divBdr>
        <w:top w:val="none" w:sz="0" w:space="0" w:color="auto"/>
        <w:left w:val="none" w:sz="0" w:space="0" w:color="auto"/>
        <w:bottom w:val="none" w:sz="0" w:space="0" w:color="auto"/>
        <w:right w:val="none" w:sz="0" w:space="0" w:color="auto"/>
      </w:divBdr>
    </w:div>
    <w:div w:id="1984457593">
      <w:bodyDiv w:val="1"/>
      <w:marLeft w:val="0"/>
      <w:marRight w:val="0"/>
      <w:marTop w:val="0"/>
      <w:marBottom w:val="0"/>
      <w:divBdr>
        <w:top w:val="none" w:sz="0" w:space="0" w:color="auto"/>
        <w:left w:val="none" w:sz="0" w:space="0" w:color="auto"/>
        <w:bottom w:val="none" w:sz="0" w:space="0" w:color="auto"/>
        <w:right w:val="none" w:sz="0" w:space="0" w:color="auto"/>
      </w:divBdr>
    </w:div>
    <w:div w:id="1984771770">
      <w:bodyDiv w:val="1"/>
      <w:marLeft w:val="0"/>
      <w:marRight w:val="0"/>
      <w:marTop w:val="0"/>
      <w:marBottom w:val="0"/>
      <w:divBdr>
        <w:top w:val="none" w:sz="0" w:space="0" w:color="auto"/>
        <w:left w:val="none" w:sz="0" w:space="0" w:color="auto"/>
        <w:bottom w:val="none" w:sz="0" w:space="0" w:color="auto"/>
        <w:right w:val="none" w:sz="0" w:space="0" w:color="auto"/>
      </w:divBdr>
    </w:div>
    <w:div w:id="1984849927">
      <w:bodyDiv w:val="1"/>
      <w:marLeft w:val="0"/>
      <w:marRight w:val="0"/>
      <w:marTop w:val="0"/>
      <w:marBottom w:val="0"/>
      <w:divBdr>
        <w:top w:val="none" w:sz="0" w:space="0" w:color="auto"/>
        <w:left w:val="none" w:sz="0" w:space="0" w:color="auto"/>
        <w:bottom w:val="none" w:sz="0" w:space="0" w:color="auto"/>
        <w:right w:val="none" w:sz="0" w:space="0" w:color="auto"/>
      </w:divBdr>
    </w:div>
    <w:div w:id="1985308917">
      <w:bodyDiv w:val="1"/>
      <w:marLeft w:val="0"/>
      <w:marRight w:val="0"/>
      <w:marTop w:val="0"/>
      <w:marBottom w:val="0"/>
      <w:divBdr>
        <w:top w:val="none" w:sz="0" w:space="0" w:color="auto"/>
        <w:left w:val="none" w:sz="0" w:space="0" w:color="auto"/>
        <w:bottom w:val="none" w:sz="0" w:space="0" w:color="auto"/>
        <w:right w:val="none" w:sz="0" w:space="0" w:color="auto"/>
      </w:divBdr>
    </w:div>
    <w:div w:id="1985771940">
      <w:bodyDiv w:val="1"/>
      <w:marLeft w:val="0"/>
      <w:marRight w:val="0"/>
      <w:marTop w:val="0"/>
      <w:marBottom w:val="0"/>
      <w:divBdr>
        <w:top w:val="none" w:sz="0" w:space="0" w:color="auto"/>
        <w:left w:val="none" w:sz="0" w:space="0" w:color="auto"/>
        <w:bottom w:val="none" w:sz="0" w:space="0" w:color="auto"/>
        <w:right w:val="none" w:sz="0" w:space="0" w:color="auto"/>
      </w:divBdr>
    </w:div>
    <w:div w:id="1985892059">
      <w:bodyDiv w:val="1"/>
      <w:marLeft w:val="0"/>
      <w:marRight w:val="0"/>
      <w:marTop w:val="0"/>
      <w:marBottom w:val="0"/>
      <w:divBdr>
        <w:top w:val="none" w:sz="0" w:space="0" w:color="auto"/>
        <w:left w:val="none" w:sz="0" w:space="0" w:color="auto"/>
        <w:bottom w:val="none" w:sz="0" w:space="0" w:color="auto"/>
        <w:right w:val="none" w:sz="0" w:space="0" w:color="auto"/>
      </w:divBdr>
    </w:div>
    <w:div w:id="1986203209">
      <w:bodyDiv w:val="1"/>
      <w:marLeft w:val="0"/>
      <w:marRight w:val="0"/>
      <w:marTop w:val="0"/>
      <w:marBottom w:val="0"/>
      <w:divBdr>
        <w:top w:val="none" w:sz="0" w:space="0" w:color="auto"/>
        <w:left w:val="none" w:sz="0" w:space="0" w:color="auto"/>
        <w:bottom w:val="none" w:sz="0" w:space="0" w:color="auto"/>
        <w:right w:val="none" w:sz="0" w:space="0" w:color="auto"/>
      </w:divBdr>
    </w:div>
    <w:div w:id="1986350218">
      <w:bodyDiv w:val="1"/>
      <w:marLeft w:val="0"/>
      <w:marRight w:val="0"/>
      <w:marTop w:val="0"/>
      <w:marBottom w:val="0"/>
      <w:divBdr>
        <w:top w:val="none" w:sz="0" w:space="0" w:color="auto"/>
        <w:left w:val="none" w:sz="0" w:space="0" w:color="auto"/>
        <w:bottom w:val="none" w:sz="0" w:space="0" w:color="auto"/>
        <w:right w:val="none" w:sz="0" w:space="0" w:color="auto"/>
      </w:divBdr>
    </w:div>
    <w:div w:id="1986353023">
      <w:bodyDiv w:val="1"/>
      <w:marLeft w:val="0"/>
      <w:marRight w:val="0"/>
      <w:marTop w:val="0"/>
      <w:marBottom w:val="0"/>
      <w:divBdr>
        <w:top w:val="none" w:sz="0" w:space="0" w:color="auto"/>
        <w:left w:val="none" w:sz="0" w:space="0" w:color="auto"/>
        <w:bottom w:val="none" w:sz="0" w:space="0" w:color="auto"/>
        <w:right w:val="none" w:sz="0" w:space="0" w:color="auto"/>
      </w:divBdr>
    </w:div>
    <w:div w:id="1986541028">
      <w:bodyDiv w:val="1"/>
      <w:marLeft w:val="0"/>
      <w:marRight w:val="0"/>
      <w:marTop w:val="0"/>
      <w:marBottom w:val="0"/>
      <w:divBdr>
        <w:top w:val="none" w:sz="0" w:space="0" w:color="auto"/>
        <w:left w:val="none" w:sz="0" w:space="0" w:color="auto"/>
        <w:bottom w:val="none" w:sz="0" w:space="0" w:color="auto"/>
        <w:right w:val="none" w:sz="0" w:space="0" w:color="auto"/>
      </w:divBdr>
    </w:div>
    <w:div w:id="1986616120">
      <w:bodyDiv w:val="1"/>
      <w:marLeft w:val="0"/>
      <w:marRight w:val="0"/>
      <w:marTop w:val="0"/>
      <w:marBottom w:val="0"/>
      <w:divBdr>
        <w:top w:val="none" w:sz="0" w:space="0" w:color="auto"/>
        <w:left w:val="none" w:sz="0" w:space="0" w:color="auto"/>
        <w:bottom w:val="none" w:sz="0" w:space="0" w:color="auto"/>
        <w:right w:val="none" w:sz="0" w:space="0" w:color="auto"/>
      </w:divBdr>
    </w:div>
    <w:div w:id="1986666312">
      <w:bodyDiv w:val="1"/>
      <w:marLeft w:val="0"/>
      <w:marRight w:val="0"/>
      <w:marTop w:val="0"/>
      <w:marBottom w:val="0"/>
      <w:divBdr>
        <w:top w:val="none" w:sz="0" w:space="0" w:color="auto"/>
        <w:left w:val="none" w:sz="0" w:space="0" w:color="auto"/>
        <w:bottom w:val="none" w:sz="0" w:space="0" w:color="auto"/>
        <w:right w:val="none" w:sz="0" w:space="0" w:color="auto"/>
      </w:divBdr>
    </w:div>
    <w:div w:id="1988319127">
      <w:bodyDiv w:val="1"/>
      <w:marLeft w:val="0"/>
      <w:marRight w:val="0"/>
      <w:marTop w:val="0"/>
      <w:marBottom w:val="0"/>
      <w:divBdr>
        <w:top w:val="none" w:sz="0" w:space="0" w:color="auto"/>
        <w:left w:val="none" w:sz="0" w:space="0" w:color="auto"/>
        <w:bottom w:val="none" w:sz="0" w:space="0" w:color="auto"/>
        <w:right w:val="none" w:sz="0" w:space="0" w:color="auto"/>
      </w:divBdr>
    </w:div>
    <w:div w:id="1989049971">
      <w:bodyDiv w:val="1"/>
      <w:marLeft w:val="0"/>
      <w:marRight w:val="0"/>
      <w:marTop w:val="0"/>
      <w:marBottom w:val="0"/>
      <w:divBdr>
        <w:top w:val="none" w:sz="0" w:space="0" w:color="auto"/>
        <w:left w:val="none" w:sz="0" w:space="0" w:color="auto"/>
        <w:bottom w:val="none" w:sz="0" w:space="0" w:color="auto"/>
        <w:right w:val="none" w:sz="0" w:space="0" w:color="auto"/>
      </w:divBdr>
    </w:div>
    <w:div w:id="1989311926">
      <w:bodyDiv w:val="1"/>
      <w:marLeft w:val="0"/>
      <w:marRight w:val="0"/>
      <w:marTop w:val="0"/>
      <w:marBottom w:val="0"/>
      <w:divBdr>
        <w:top w:val="none" w:sz="0" w:space="0" w:color="auto"/>
        <w:left w:val="none" w:sz="0" w:space="0" w:color="auto"/>
        <w:bottom w:val="none" w:sz="0" w:space="0" w:color="auto"/>
        <w:right w:val="none" w:sz="0" w:space="0" w:color="auto"/>
      </w:divBdr>
    </w:div>
    <w:div w:id="1989705674">
      <w:bodyDiv w:val="1"/>
      <w:marLeft w:val="0"/>
      <w:marRight w:val="0"/>
      <w:marTop w:val="0"/>
      <w:marBottom w:val="0"/>
      <w:divBdr>
        <w:top w:val="none" w:sz="0" w:space="0" w:color="auto"/>
        <w:left w:val="none" w:sz="0" w:space="0" w:color="auto"/>
        <w:bottom w:val="none" w:sz="0" w:space="0" w:color="auto"/>
        <w:right w:val="none" w:sz="0" w:space="0" w:color="auto"/>
      </w:divBdr>
    </w:div>
    <w:div w:id="1989825371">
      <w:bodyDiv w:val="1"/>
      <w:marLeft w:val="0"/>
      <w:marRight w:val="0"/>
      <w:marTop w:val="0"/>
      <w:marBottom w:val="0"/>
      <w:divBdr>
        <w:top w:val="none" w:sz="0" w:space="0" w:color="auto"/>
        <w:left w:val="none" w:sz="0" w:space="0" w:color="auto"/>
        <w:bottom w:val="none" w:sz="0" w:space="0" w:color="auto"/>
        <w:right w:val="none" w:sz="0" w:space="0" w:color="auto"/>
      </w:divBdr>
    </w:div>
    <w:div w:id="1990134485">
      <w:bodyDiv w:val="1"/>
      <w:marLeft w:val="0"/>
      <w:marRight w:val="0"/>
      <w:marTop w:val="0"/>
      <w:marBottom w:val="0"/>
      <w:divBdr>
        <w:top w:val="none" w:sz="0" w:space="0" w:color="auto"/>
        <w:left w:val="none" w:sz="0" w:space="0" w:color="auto"/>
        <w:bottom w:val="none" w:sz="0" w:space="0" w:color="auto"/>
        <w:right w:val="none" w:sz="0" w:space="0" w:color="auto"/>
      </w:divBdr>
    </w:div>
    <w:div w:id="1990591983">
      <w:bodyDiv w:val="1"/>
      <w:marLeft w:val="0"/>
      <w:marRight w:val="0"/>
      <w:marTop w:val="0"/>
      <w:marBottom w:val="0"/>
      <w:divBdr>
        <w:top w:val="none" w:sz="0" w:space="0" w:color="auto"/>
        <w:left w:val="none" w:sz="0" w:space="0" w:color="auto"/>
        <w:bottom w:val="none" w:sz="0" w:space="0" w:color="auto"/>
        <w:right w:val="none" w:sz="0" w:space="0" w:color="auto"/>
      </w:divBdr>
    </w:div>
    <w:div w:id="1990592506">
      <w:bodyDiv w:val="1"/>
      <w:marLeft w:val="0"/>
      <w:marRight w:val="0"/>
      <w:marTop w:val="0"/>
      <w:marBottom w:val="0"/>
      <w:divBdr>
        <w:top w:val="none" w:sz="0" w:space="0" w:color="auto"/>
        <w:left w:val="none" w:sz="0" w:space="0" w:color="auto"/>
        <w:bottom w:val="none" w:sz="0" w:space="0" w:color="auto"/>
        <w:right w:val="none" w:sz="0" w:space="0" w:color="auto"/>
      </w:divBdr>
    </w:div>
    <w:div w:id="1990984795">
      <w:bodyDiv w:val="1"/>
      <w:marLeft w:val="0"/>
      <w:marRight w:val="0"/>
      <w:marTop w:val="0"/>
      <w:marBottom w:val="0"/>
      <w:divBdr>
        <w:top w:val="none" w:sz="0" w:space="0" w:color="auto"/>
        <w:left w:val="none" w:sz="0" w:space="0" w:color="auto"/>
        <w:bottom w:val="none" w:sz="0" w:space="0" w:color="auto"/>
        <w:right w:val="none" w:sz="0" w:space="0" w:color="auto"/>
      </w:divBdr>
    </w:div>
    <w:div w:id="1991133250">
      <w:bodyDiv w:val="1"/>
      <w:marLeft w:val="0"/>
      <w:marRight w:val="0"/>
      <w:marTop w:val="0"/>
      <w:marBottom w:val="0"/>
      <w:divBdr>
        <w:top w:val="none" w:sz="0" w:space="0" w:color="auto"/>
        <w:left w:val="none" w:sz="0" w:space="0" w:color="auto"/>
        <w:bottom w:val="none" w:sz="0" w:space="0" w:color="auto"/>
        <w:right w:val="none" w:sz="0" w:space="0" w:color="auto"/>
      </w:divBdr>
    </w:div>
    <w:div w:id="1991443130">
      <w:bodyDiv w:val="1"/>
      <w:marLeft w:val="0"/>
      <w:marRight w:val="0"/>
      <w:marTop w:val="0"/>
      <w:marBottom w:val="0"/>
      <w:divBdr>
        <w:top w:val="none" w:sz="0" w:space="0" w:color="auto"/>
        <w:left w:val="none" w:sz="0" w:space="0" w:color="auto"/>
        <w:bottom w:val="none" w:sz="0" w:space="0" w:color="auto"/>
        <w:right w:val="none" w:sz="0" w:space="0" w:color="auto"/>
      </w:divBdr>
    </w:div>
    <w:div w:id="1991907831">
      <w:bodyDiv w:val="1"/>
      <w:marLeft w:val="0"/>
      <w:marRight w:val="0"/>
      <w:marTop w:val="0"/>
      <w:marBottom w:val="0"/>
      <w:divBdr>
        <w:top w:val="none" w:sz="0" w:space="0" w:color="auto"/>
        <w:left w:val="none" w:sz="0" w:space="0" w:color="auto"/>
        <w:bottom w:val="none" w:sz="0" w:space="0" w:color="auto"/>
        <w:right w:val="none" w:sz="0" w:space="0" w:color="auto"/>
      </w:divBdr>
    </w:div>
    <w:div w:id="1992172206">
      <w:bodyDiv w:val="1"/>
      <w:marLeft w:val="0"/>
      <w:marRight w:val="0"/>
      <w:marTop w:val="0"/>
      <w:marBottom w:val="0"/>
      <w:divBdr>
        <w:top w:val="none" w:sz="0" w:space="0" w:color="auto"/>
        <w:left w:val="none" w:sz="0" w:space="0" w:color="auto"/>
        <w:bottom w:val="none" w:sz="0" w:space="0" w:color="auto"/>
        <w:right w:val="none" w:sz="0" w:space="0" w:color="auto"/>
      </w:divBdr>
    </w:div>
    <w:div w:id="1992445359">
      <w:bodyDiv w:val="1"/>
      <w:marLeft w:val="0"/>
      <w:marRight w:val="0"/>
      <w:marTop w:val="0"/>
      <w:marBottom w:val="0"/>
      <w:divBdr>
        <w:top w:val="none" w:sz="0" w:space="0" w:color="auto"/>
        <w:left w:val="none" w:sz="0" w:space="0" w:color="auto"/>
        <w:bottom w:val="none" w:sz="0" w:space="0" w:color="auto"/>
        <w:right w:val="none" w:sz="0" w:space="0" w:color="auto"/>
      </w:divBdr>
    </w:div>
    <w:div w:id="1993095959">
      <w:bodyDiv w:val="1"/>
      <w:marLeft w:val="0"/>
      <w:marRight w:val="0"/>
      <w:marTop w:val="0"/>
      <w:marBottom w:val="0"/>
      <w:divBdr>
        <w:top w:val="none" w:sz="0" w:space="0" w:color="auto"/>
        <w:left w:val="none" w:sz="0" w:space="0" w:color="auto"/>
        <w:bottom w:val="none" w:sz="0" w:space="0" w:color="auto"/>
        <w:right w:val="none" w:sz="0" w:space="0" w:color="auto"/>
      </w:divBdr>
    </w:div>
    <w:div w:id="1993100429">
      <w:bodyDiv w:val="1"/>
      <w:marLeft w:val="0"/>
      <w:marRight w:val="0"/>
      <w:marTop w:val="0"/>
      <w:marBottom w:val="0"/>
      <w:divBdr>
        <w:top w:val="none" w:sz="0" w:space="0" w:color="auto"/>
        <w:left w:val="none" w:sz="0" w:space="0" w:color="auto"/>
        <w:bottom w:val="none" w:sz="0" w:space="0" w:color="auto"/>
        <w:right w:val="none" w:sz="0" w:space="0" w:color="auto"/>
      </w:divBdr>
    </w:div>
    <w:div w:id="1993169590">
      <w:bodyDiv w:val="1"/>
      <w:marLeft w:val="0"/>
      <w:marRight w:val="0"/>
      <w:marTop w:val="0"/>
      <w:marBottom w:val="0"/>
      <w:divBdr>
        <w:top w:val="none" w:sz="0" w:space="0" w:color="auto"/>
        <w:left w:val="none" w:sz="0" w:space="0" w:color="auto"/>
        <w:bottom w:val="none" w:sz="0" w:space="0" w:color="auto"/>
        <w:right w:val="none" w:sz="0" w:space="0" w:color="auto"/>
      </w:divBdr>
    </w:div>
    <w:div w:id="1993560937">
      <w:bodyDiv w:val="1"/>
      <w:marLeft w:val="0"/>
      <w:marRight w:val="0"/>
      <w:marTop w:val="0"/>
      <w:marBottom w:val="0"/>
      <w:divBdr>
        <w:top w:val="none" w:sz="0" w:space="0" w:color="auto"/>
        <w:left w:val="none" w:sz="0" w:space="0" w:color="auto"/>
        <w:bottom w:val="none" w:sz="0" w:space="0" w:color="auto"/>
        <w:right w:val="none" w:sz="0" w:space="0" w:color="auto"/>
      </w:divBdr>
    </w:div>
    <w:div w:id="1993675532">
      <w:bodyDiv w:val="1"/>
      <w:marLeft w:val="0"/>
      <w:marRight w:val="0"/>
      <w:marTop w:val="0"/>
      <w:marBottom w:val="0"/>
      <w:divBdr>
        <w:top w:val="none" w:sz="0" w:space="0" w:color="auto"/>
        <w:left w:val="none" w:sz="0" w:space="0" w:color="auto"/>
        <w:bottom w:val="none" w:sz="0" w:space="0" w:color="auto"/>
        <w:right w:val="none" w:sz="0" w:space="0" w:color="auto"/>
      </w:divBdr>
    </w:div>
    <w:div w:id="1993749411">
      <w:bodyDiv w:val="1"/>
      <w:marLeft w:val="0"/>
      <w:marRight w:val="0"/>
      <w:marTop w:val="0"/>
      <w:marBottom w:val="0"/>
      <w:divBdr>
        <w:top w:val="none" w:sz="0" w:space="0" w:color="auto"/>
        <w:left w:val="none" w:sz="0" w:space="0" w:color="auto"/>
        <w:bottom w:val="none" w:sz="0" w:space="0" w:color="auto"/>
        <w:right w:val="none" w:sz="0" w:space="0" w:color="auto"/>
      </w:divBdr>
    </w:div>
    <w:div w:id="1993873319">
      <w:bodyDiv w:val="1"/>
      <w:marLeft w:val="0"/>
      <w:marRight w:val="0"/>
      <w:marTop w:val="0"/>
      <w:marBottom w:val="0"/>
      <w:divBdr>
        <w:top w:val="none" w:sz="0" w:space="0" w:color="auto"/>
        <w:left w:val="none" w:sz="0" w:space="0" w:color="auto"/>
        <w:bottom w:val="none" w:sz="0" w:space="0" w:color="auto"/>
        <w:right w:val="none" w:sz="0" w:space="0" w:color="auto"/>
      </w:divBdr>
    </w:div>
    <w:div w:id="1993950259">
      <w:bodyDiv w:val="1"/>
      <w:marLeft w:val="0"/>
      <w:marRight w:val="0"/>
      <w:marTop w:val="0"/>
      <w:marBottom w:val="0"/>
      <w:divBdr>
        <w:top w:val="none" w:sz="0" w:space="0" w:color="auto"/>
        <w:left w:val="none" w:sz="0" w:space="0" w:color="auto"/>
        <w:bottom w:val="none" w:sz="0" w:space="0" w:color="auto"/>
        <w:right w:val="none" w:sz="0" w:space="0" w:color="auto"/>
      </w:divBdr>
    </w:div>
    <w:div w:id="1994332971">
      <w:bodyDiv w:val="1"/>
      <w:marLeft w:val="0"/>
      <w:marRight w:val="0"/>
      <w:marTop w:val="0"/>
      <w:marBottom w:val="0"/>
      <w:divBdr>
        <w:top w:val="none" w:sz="0" w:space="0" w:color="auto"/>
        <w:left w:val="none" w:sz="0" w:space="0" w:color="auto"/>
        <w:bottom w:val="none" w:sz="0" w:space="0" w:color="auto"/>
        <w:right w:val="none" w:sz="0" w:space="0" w:color="auto"/>
      </w:divBdr>
    </w:div>
    <w:div w:id="1994597007">
      <w:bodyDiv w:val="1"/>
      <w:marLeft w:val="0"/>
      <w:marRight w:val="0"/>
      <w:marTop w:val="0"/>
      <w:marBottom w:val="0"/>
      <w:divBdr>
        <w:top w:val="none" w:sz="0" w:space="0" w:color="auto"/>
        <w:left w:val="none" w:sz="0" w:space="0" w:color="auto"/>
        <w:bottom w:val="none" w:sz="0" w:space="0" w:color="auto"/>
        <w:right w:val="none" w:sz="0" w:space="0" w:color="auto"/>
      </w:divBdr>
    </w:div>
    <w:div w:id="1994599037">
      <w:bodyDiv w:val="1"/>
      <w:marLeft w:val="0"/>
      <w:marRight w:val="0"/>
      <w:marTop w:val="0"/>
      <w:marBottom w:val="0"/>
      <w:divBdr>
        <w:top w:val="none" w:sz="0" w:space="0" w:color="auto"/>
        <w:left w:val="none" w:sz="0" w:space="0" w:color="auto"/>
        <w:bottom w:val="none" w:sz="0" w:space="0" w:color="auto"/>
        <w:right w:val="none" w:sz="0" w:space="0" w:color="auto"/>
      </w:divBdr>
    </w:div>
    <w:div w:id="1994941818">
      <w:bodyDiv w:val="1"/>
      <w:marLeft w:val="0"/>
      <w:marRight w:val="0"/>
      <w:marTop w:val="0"/>
      <w:marBottom w:val="0"/>
      <w:divBdr>
        <w:top w:val="none" w:sz="0" w:space="0" w:color="auto"/>
        <w:left w:val="none" w:sz="0" w:space="0" w:color="auto"/>
        <w:bottom w:val="none" w:sz="0" w:space="0" w:color="auto"/>
        <w:right w:val="none" w:sz="0" w:space="0" w:color="auto"/>
      </w:divBdr>
    </w:div>
    <w:div w:id="1995066130">
      <w:bodyDiv w:val="1"/>
      <w:marLeft w:val="0"/>
      <w:marRight w:val="0"/>
      <w:marTop w:val="0"/>
      <w:marBottom w:val="0"/>
      <w:divBdr>
        <w:top w:val="none" w:sz="0" w:space="0" w:color="auto"/>
        <w:left w:val="none" w:sz="0" w:space="0" w:color="auto"/>
        <w:bottom w:val="none" w:sz="0" w:space="0" w:color="auto"/>
        <w:right w:val="none" w:sz="0" w:space="0" w:color="auto"/>
      </w:divBdr>
    </w:div>
    <w:div w:id="1995336870">
      <w:bodyDiv w:val="1"/>
      <w:marLeft w:val="0"/>
      <w:marRight w:val="0"/>
      <w:marTop w:val="0"/>
      <w:marBottom w:val="0"/>
      <w:divBdr>
        <w:top w:val="none" w:sz="0" w:space="0" w:color="auto"/>
        <w:left w:val="none" w:sz="0" w:space="0" w:color="auto"/>
        <w:bottom w:val="none" w:sz="0" w:space="0" w:color="auto"/>
        <w:right w:val="none" w:sz="0" w:space="0" w:color="auto"/>
      </w:divBdr>
    </w:div>
    <w:div w:id="1995647822">
      <w:bodyDiv w:val="1"/>
      <w:marLeft w:val="0"/>
      <w:marRight w:val="0"/>
      <w:marTop w:val="0"/>
      <w:marBottom w:val="0"/>
      <w:divBdr>
        <w:top w:val="none" w:sz="0" w:space="0" w:color="auto"/>
        <w:left w:val="none" w:sz="0" w:space="0" w:color="auto"/>
        <w:bottom w:val="none" w:sz="0" w:space="0" w:color="auto"/>
        <w:right w:val="none" w:sz="0" w:space="0" w:color="auto"/>
      </w:divBdr>
    </w:div>
    <w:div w:id="1996184730">
      <w:bodyDiv w:val="1"/>
      <w:marLeft w:val="0"/>
      <w:marRight w:val="0"/>
      <w:marTop w:val="0"/>
      <w:marBottom w:val="0"/>
      <w:divBdr>
        <w:top w:val="none" w:sz="0" w:space="0" w:color="auto"/>
        <w:left w:val="none" w:sz="0" w:space="0" w:color="auto"/>
        <w:bottom w:val="none" w:sz="0" w:space="0" w:color="auto"/>
        <w:right w:val="none" w:sz="0" w:space="0" w:color="auto"/>
      </w:divBdr>
    </w:div>
    <w:div w:id="1997417802">
      <w:bodyDiv w:val="1"/>
      <w:marLeft w:val="0"/>
      <w:marRight w:val="0"/>
      <w:marTop w:val="0"/>
      <w:marBottom w:val="0"/>
      <w:divBdr>
        <w:top w:val="none" w:sz="0" w:space="0" w:color="auto"/>
        <w:left w:val="none" w:sz="0" w:space="0" w:color="auto"/>
        <w:bottom w:val="none" w:sz="0" w:space="0" w:color="auto"/>
        <w:right w:val="none" w:sz="0" w:space="0" w:color="auto"/>
      </w:divBdr>
    </w:div>
    <w:div w:id="1997755863">
      <w:bodyDiv w:val="1"/>
      <w:marLeft w:val="0"/>
      <w:marRight w:val="0"/>
      <w:marTop w:val="0"/>
      <w:marBottom w:val="0"/>
      <w:divBdr>
        <w:top w:val="none" w:sz="0" w:space="0" w:color="auto"/>
        <w:left w:val="none" w:sz="0" w:space="0" w:color="auto"/>
        <w:bottom w:val="none" w:sz="0" w:space="0" w:color="auto"/>
        <w:right w:val="none" w:sz="0" w:space="0" w:color="auto"/>
      </w:divBdr>
    </w:div>
    <w:div w:id="1998073499">
      <w:bodyDiv w:val="1"/>
      <w:marLeft w:val="0"/>
      <w:marRight w:val="0"/>
      <w:marTop w:val="0"/>
      <w:marBottom w:val="0"/>
      <w:divBdr>
        <w:top w:val="none" w:sz="0" w:space="0" w:color="auto"/>
        <w:left w:val="none" w:sz="0" w:space="0" w:color="auto"/>
        <w:bottom w:val="none" w:sz="0" w:space="0" w:color="auto"/>
        <w:right w:val="none" w:sz="0" w:space="0" w:color="auto"/>
      </w:divBdr>
    </w:div>
    <w:div w:id="1998336527">
      <w:bodyDiv w:val="1"/>
      <w:marLeft w:val="0"/>
      <w:marRight w:val="0"/>
      <w:marTop w:val="0"/>
      <w:marBottom w:val="0"/>
      <w:divBdr>
        <w:top w:val="none" w:sz="0" w:space="0" w:color="auto"/>
        <w:left w:val="none" w:sz="0" w:space="0" w:color="auto"/>
        <w:bottom w:val="none" w:sz="0" w:space="0" w:color="auto"/>
        <w:right w:val="none" w:sz="0" w:space="0" w:color="auto"/>
      </w:divBdr>
    </w:div>
    <w:div w:id="1998340484">
      <w:bodyDiv w:val="1"/>
      <w:marLeft w:val="0"/>
      <w:marRight w:val="0"/>
      <w:marTop w:val="0"/>
      <w:marBottom w:val="0"/>
      <w:divBdr>
        <w:top w:val="none" w:sz="0" w:space="0" w:color="auto"/>
        <w:left w:val="none" w:sz="0" w:space="0" w:color="auto"/>
        <w:bottom w:val="none" w:sz="0" w:space="0" w:color="auto"/>
        <w:right w:val="none" w:sz="0" w:space="0" w:color="auto"/>
      </w:divBdr>
    </w:div>
    <w:div w:id="1998679553">
      <w:bodyDiv w:val="1"/>
      <w:marLeft w:val="0"/>
      <w:marRight w:val="0"/>
      <w:marTop w:val="0"/>
      <w:marBottom w:val="0"/>
      <w:divBdr>
        <w:top w:val="none" w:sz="0" w:space="0" w:color="auto"/>
        <w:left w:val="none" w:sz="0" w:space="0" w:color="auto"/>
        <w:bottom w:val="none" w:sz="0" w:space="0" w:color="auto"/>
        <w:right w:val="none" w:sz="0" w:space="0" w:color="auto"/>
      </w:divBdr>
    </w:div>
    <w:div w:id="1998878728">
      <w:bodyDiv w:val="1"/>
      <w:marLeft w:val="0"/>
      <w:marRight w:val="0"/>
      <w:marTop w:val="0"/>
      <w:marBottom w:val="0"/>
      <w:divBdr>
        <w:top w:val="none" w:sz="0" w:space="0" w:color="auto"/>
        <w:left w:val="none" w:sz="0" w:space="0" w:color="auto"/>
        <w:bottom w:val="none" w:sz="0" w:space="0" w:color="auto"/>
        <w:right w:val="none" w:sz="0" w:space="0" w:color="auto"/>
      </w:divBdr>
    </w:div>
    <w:div w:id="2000186333">
      <w:bodyDiv w:val="1"/>
      <w:marLeft w:val="0"/>
      <w:marRight w:val="0"/>
      <w:marTop w:val="0"/>
      <w:marBottom w:val="0"/>
      <w:divBdr>
        <w:top w:val="none" w:sz="0" w:space="0" w:color="auto"/>
        <w:left w:val="none" w:sz="0" w:space="0" w:color="auto"/>
        <w:bottom w:val="none" w:sz="0" w:space="0" w:color="auto"/>
        <w:right w:val="none" w:sz="0" w:space="0" w:color="auto"/>
      </w:divBdr>
    </w:div>
    <w:div w:id="2000307874">
      <w:bodyDiv w:val="1"/>
      <w:marLeft w:val="0"/>
      <w:marRight w:val="0"/>
      <w:marTop w:val="0"/>
      <w:marBottom w:val="0"/>
      <w:divBdr>
        <w:top w:val="none" w:sz="0" w:space="0" w:color="auto"/>
        <w:left w:val="none" w:sz="0" w:space="0" w:color="auto"/>
        <w:bottom w:val="none" w:sz="0" w:space="0" w:color="auto"/>
        <w:right w:val="none" w:sz="0" w:space="0" w:color="auto"/>
      </w:divBdr>
    </w:div>
    <w:div w:id="2000771974">
      <w:bodyDiv w:val="1"/>
      <w:marLeft w:val="0"/>
      <w:marRight w:val="0"/>
      <w:marTop w:val="0"/>
      <w:marBottom w:val="0"/>
      <w:divBdr>
        <w:top w:val="none" w:sz="0" w:space="0" w:color="auto"/>
        <w:left w:val="none" w:sz="0" w:space="0" w:color="auto"/>
        <w:bottom w:val="none" w:sz="0" w:space="0" w:color="auto"/>
        <w:right w:val="none" w:sz="0" w:space="0" w:color="auto"/>
      </w:divBdr>
    </w:div>
    <w:div w:id="2000882674">
      <w:bodyDiv w:val="1"/>
      <w:marLeft w:val="0"/>
      <w:marRight w:val="0"/>
      <w:marTop w:val="0"/>
      <w:marBottom w:val="0"/>
      <w:divBdr>
        <w:top w:val="none" w:sz="0" w:space="0" w:color="auto"/>
        <w:left w:val="none" w:sz="0" w:space="0" w:color="auto"/>
        <w:bottom w:val="none" w:sz="0" w:space="0" w:color="auto"/>
        <w:right w:val="none" w:sz="0" w:space="0" w:color="auto"/>
      </w:divBdr>
    </w:div>
    <w:div w:id="2001035967">
      <w:bodyDiv w:val="1"/>
      <w:marLeft w:val="0"/>
      <w:marRight w:val="0"/>
      <w:marTop w:val="0"/>
      <w:marBottom w:val="0"/>
      <w:divBdr>
        <w:top w:val="none" w:sz="0" w:space="0" w:color="auto"/>
        <w:left w:val="none" w:sz="0" w:space="0" w:color="auto"/>
        <w:bottom w:val="none" w:sz="0" w:space="0" w:color="auto"/>
        <w:right w:val="none" w:sz="0" w:space="0" w:color="auto"/>
      </w:divBdr>
    </w:div>
    <w:div w:id="2001275944">
      <w:bodyDiv w:val="1"/>
      <w:marLeft w:val="0"/>
      <w:marRight w:val="0"/>
      <w:marTop w:val="0"/>
      <w:marBottom w:val="0"/>
      <w:divBdr>
        <w:top w:val="none" w:sz="0" w:space="0" w:color="auto"/>
        <w:left w:val="none" w:sz="0" w:space="0" w:color="auto"/>
        <w:bottom w:val="none" w:sz="0" w:space="0" w:color="auto"/>
        <w:right w:val="none" w:sz="0" w:space="0" w:color="auto"/>
      </w:divBdr>
    </w:div>
    <w:div w:id="2001612024">
      <w:bodyDiv w:val="1"/>
      <w:marLeft w:val="0"/>
      <w:marRight w:val="0"/>
      <w:marTop w:val="0"/>
      <w:marBottom w:val="0"/>
      <w:divBdr>
        <w:top w:val="none" w:sz="0" w:space="0" w:color="auto"/>
        <w:left w:val="none" w:sz="0" w:space="0" w:color="auto"/>
        <w:bottom w:val="none" w:sz="0" w:space="0" w:color="auto"/>
        <w:right w:val="none" w:sz="0" w:space="0" w:color="auto"/>
      </w:divBdr>
    </w:div>
    <w:div w:id="2002006671">
      <w:bodyDiv w:val="1"/>
      <w:marLeft w:val="0"/>
      <w:marRight w:val="0"/>
      <w:marTop w:val="0"/>
      <w:marBottom w:val="0"/>
      <w:divBdr>
        <w:top w:val="none" w:sz="0" w:space="0" w:color="auto"/>
        <w:left w:val="none" w:sz="0" w:space="0" w:color="auto"/>
        <w:bottom w:val="none" w:sz="0" w:space="0" w:color="auto"/>
        <w:right w:val="none" w:sz="0" w:space="0" w:color="auto"/>
      </w:divBdr>
    </w:div>
    <w:div w:id="2002657498">
      <w:bodyDiv w:val="1"/>
      <w:marLeft w:val="0"/>
      <w:marRight w:val="0"/>
      <w:marTop w:val="0"/>
      <w:marBottom w:val="0"/>
      <w:divBdr>
        <w:top w:val="none" w:sz="0" w:space="0" w:color="auto"/>
        <w:left w:val="none" w:sz="0" w:space="0" w:color="auto"/>
        <w:bottom w:val="none" w:sz="0" w:space="0" w:color="auto"/>
        <w:right w:val="none" w:sz="0" w:space="0" w:color="auto"/>
      </w:divBdr>
    </w:div>
    <w:div w:id="2003505284">
      <w:bodyDiv w:val="1"/>
      <w:marLeft w:val="0"/>
      <w:marRight w:val="0"/>
      <w:marTop w:val="0"/>
      <w:marBottom w:val="0"/>
      <w:divBdr>
        <w:top w:val="none" w:sz="0" w:space="0" w:color="auto"/>
        <w:left w:val="none" w:sz="0" w:space="0" w:color="auto"/>
        <w:bottom w:val="none" w:sz="0" w:space="0" w:color="auto"/>
        <w:right w:val="none" w:sz="0" w:space="0" w:color="auto"/>
      </w:divBdr>
    </w:div>
    <w:div w:id="2003654587">
      <w:bodyDiv w:val="1"/>
      <w:marLeft w:val="0"/>
      <w:marRight w:val="0"/>
      <w:marTop w:val="0"/>
      <w:marBottom w:val="0"/>
      <w:divBdr>
        <w:top w:val="none" w:sz="0" w:space="0" w:color="auto"/>
        <w:left w:val="none" w:sz="0" w:space="0" w:color="auto"/>
        <w:bottom w:val="none" w:sz="0" w:space="0" w:color="auto"/>
        <w:right w:val="none" w:sz="0" w:space="0" w:color="auto"/>
      </w:divBdr>
    </w:div>
    <w:div w:id="2003699464">
      <w:bodyDiv w:val="1"/>
      <w:marLeft w:val="0"/>
      <w:marRight w:val="0"/>
      <w:marTop w:val="0"/>
      <w:marBottom w:val="0"/>
      <w:divBdr>
        <w:top w:val="none" w:sz="0" w:space="0" w:color="auto"/>
        <w:left w:val="none" w:sz="0" w:space="0" w:color="auto"/>
        <w:bottom w:val="none" w:sz="0" w:space="0" w:color="auto"/>
        <w:right w:val="none" w:sz="0" w:space="0" w:color="auto"/>
      </w:divBdr>
    </w:div>
    <w:div w:id="2004235827">
      <w:bodyDiv w:val="1"/>
      <w:marLeft w:val="0"/>
      <w:marRight w:val="0"/>
      <w:marTop w:val="0"/>
      <w:marBottom w:val="0"/>
      <w:divBdr>
        <w:top w:val="none" w:sz="0" w:space="0" w:color="auto"/>
        <w:left w:val="none" w:sz="0" w:space="0" w:color="auto"/>
        <w:bottom w:val="none" w:sz="0" w:space="0" w:color="auto"/>
        <w:right w:val="none" w:sz="0" w:space="0" w:color="auto"/>
      </w:divBdr>
    </w:div>
    <w:div w:id="2004353029">
      <w:bodyDiv w:val="1"/>
      <w:marLeft w:val="0"/>
      <w:marRight w:val="0"/>
      <w:marTop w:val="0"/>
      <w:marBottom w:val="0"/>
      <w:divBdr>
        <w:top w:val="none" w:sz="0" w:space="0" w:color="auto"/>
        <w:left w:val="none" w:sz="0" w:space="0" w:color="auto"/>
        <w:bottom w:val="none" w:sz="0" w:space="0" w:color="auto"/>
        <w:right w:val="none" w:sz="0" w:space="0" w:color="auto"/>
      </w:divBdr>
    </w:div>
    <w:div w:id="2005279192">
      <w:bodyDiv w:val="1"/>
      <w:marLeft w:val="0"/>
      <w:marRight w:val="0"/>
      <w:marTop w:val="0"/>
      <w:marBottom w:val="0"/>
      <w:divBdr>
        <w:top w:val="none" w:sz="0" w:space="0" w:color="auto"/>
        <w:left w:val="none" w:sz="0" w:space="0" w:color="auto"/>
        <w:bottom w:val="none" w:sz="0" w:space="0" w:color="auto"/>
        <w:right w:val="none" w:sz="0" w:space="0" w:color="auto"/>
      </w:divBdr>
    </w:div>
    <w:div w:id="2005474972">
      <w:bodyDiv w:val="1"/>
      <w:marLeft w:val="0"/>
      <w:marRight w:val="0"/>
      <w:marTop w:val="0"/>
      <w:marBottom w:val="0"/>
      <w:divBdr>
        <w:top w:val="none" w:sz="0" w:space="0" w:color="auto"/>
        <w:left w:val="none" w:sz="0" w:space="0" w:color="auto"/>
        <w:bottom w:val="none" w:sz="0" w:space="0" w:color="auto"/>
        <w:right w:val="none" w:sz="0" w:space="0" w:color="auto"/>
      </w:divBdr>
    </w:div>
    <w:div w:id="2005741143">
      <w:bodyDiv w:val="1"/>
      <w:marLeft w:val="0"/>
      <w:marRight w:val="0"/>
      <w:marTop w:val="0"/>
      <w:marBottom w:val="0"/>
      <w:divBdr>
        <w:top w:val="none" w:sz="0" w:space="0" w:color="auto"/>
        <w:left w:val="none" w:sz="0" w:space="0" w:color="auto"/>
        <w:bottom w:val="none" w:sz="0" w:space="0" w:color="auto"/>
        <w:right w:val="none" w:sz="0" w:space="0" w:color="auto"/>
      </w:divBdr>
    </w:div>
    <w:div w:id="2005742270">
      <w:bodyDiv w:val="1"/>
      <w:marLeft w:val="0"/>
      <w:marRight w:val="0"/>
      <w:marTop w:val="0"/>
      <w:marBottom w:val="0"/>
      <w:divBdr>
        <w:top w:val="none" w:sz="0" w:space="0" w:color="auto"/>
        <w:left w:val="none" w:sz="0" w:space="0" w:color="auto"/>
        <w:bottom w:val="none" w:sz="0" w:space="0" w:color="auto"/>
        <w:right w:val="none" w:sz="0" w:space="0" w:color="auto"/>
      </w:divBdr>
    </w:div>
    <w:div w:id="2006589342">
      <w:bodyDiv w:val="1"/>
      <w:marLeft w:val="0"/>
      <w:marRight w:val="0"/>
      <w:marTop w:val="0"/>
      <w:marBottom w:val="0"/>
      <w:divBdr>
        <w:top w:val="none" w:sz="0" w:space="0" w:color="auto"/>
        <w:left w:val="none" w:sz="0" w:space="0" w:color="auto"/>
        <w:bottom w:val="none" w:sz="0" w:space="0" w:color="auto"/>
        <w:right w:val="none" w:sz="0" w:space="0" w:color="auto"/>
      </w:divBdr>
    </w:div>
    <w:div w:id="2007200141">
      <w:bodyDiv w:val="1"/>
      <w:marLeft w:val="0"/>
      <w:marRight w:val="0"/>
      <w:marTop w:val="0"/>
      <w:marBottom w:val="0"/>
      <w:divBdr>
        <w:top w:val="none" w:sz="0" w:space="0" w:color="auto"/>
        <w:left w:val="none" w:sz="0" w:space="0" w:color="auto"/>
        <w:bottom w:val="none" w:sz="0" w:space="0" w:color="auto"/>
        <w:right w:val="none" w:sz="0" w:space="0" w:color="auto"/>
      </w:divBdr>
    </w:div>
    <w:div w:id="2007242332">
      <w:bodyDiv w:val="1"/>
      <w:marLeft w:val="0"/>
      <w:marRight w:val="0"/>
      <w:marTop w:val="0"/>
      <w:marBottom w:val="0"/>
      <w:divBdr>
        <w:top w:val="none" w:sz="0" w:space="0" w:color="auto"/>
        <w:left w:val="none" w:sz="0" w:space="0" w:color="auto"/>
        <w:bottom w:val="none" w:sz="0" w:space="0" w:color="auto"/>
        <w:right w:val="none" w:sz="0" w:space="0" w:color="auto"/>
      </w:divBdr>
    </w:div>
    <w:div w:id="2007316832">
      <w:bodyDiv w:val="1"/>
      <w:marLeft w:val="0"/>
      <w:marRight w:val="0"/>
      <w:marTop w:val="0"/>
      <w:marBottom w:val="0"/>
      <w:divBdr>
        <w:top w:val="none" w:sz="0" w:space="0" w:color="auto"/>
        <w:left w:val="none" w:sz="0" w:space="0" w:color="auto"/>
        <w:bottom w:val="none" w:sz="0" w:space="0" w:color="auto"/>
        <w:right w:val="none" w:sz="0" w:space="0" w:color="auto"/>
      </w:divBdr>
    </w:div>
    <w:div w:id="2007513919">
      <w:bodyDiv w:val="1"/>
      <w:marLeft w:val="0"/>
      <w:marRight w:val="0"/>
      <w:marTop w:val="0"/>
      <w:marBottom w:val="0"/>
      <w:divBdr>
        <w:top w:val="none" w:sz="0" w:space="0" w:color="auto"/>
        <w:left w:val="none" w:sz="0" w:space="0" w:color="auto"/>
        <w:bottom w:val="none" w:sz="0" w:space="0" w:color="auto"/>
        <w:right w:val="none" w:sz="0" w:space="0" w:color="auto"/>
      </w:divBdr>
    </w:div>
    <w:div w:id="2007702781">
      <w:bodyDiv w:val="1"/>
      <w:marLeft w:val="0"/>
      <w:marRight w:val="0"/>
      <w:marTop w:val="0"/>
      <w:marBottom w:val="0"/>
      <w:divBdr>
        <w:top w:val="none" w:sz="0" w:space="0" w:color="auto"/>
        <w:left w:val="none" w:sz="0" w:space="0" w:color="auto"/>
        <w:bottom w:val="none" w:sz="0" w:space="0" w:color="auto"/>
        <w:right w:val="none" w:sz="0" w:space="0" w:color="auto"/>
      </w:divBdr>
    </w:div>
    <w:div w:id="2007708139">
      <w:bodyDiv w:val="1"/>
      <w:marLeft w:val="0"/>
      <w:marRight w:val="0"/>
      <w:marTop w:val="0"/>
      <w:marBottom w:val="0"/>
      <w:divBdr>
        <w:top w:val="none" w:sz="0" w:space="0" w:color="auto"/>
        <w:left w:val="none" w:sz="0" w:space="0" w:color="auto"/>
        <w:bottom w:val="none" w:sz="0" w:space="0" w:color="auto"/>
        <w:right w:val="none" w:sz="0" w:space="0" w:color="auto"/>
      </w:divBdr>
    </w:div>
    <w:div w:id="2007896963">
      <w:bodyDiv w:val="1"/>
      <w:marLeft w:val="0"/>
      <w:marRight w:val="0"/>
      <w:marTop w:val="0"/>
      <w:marBottom w:val="0"/>
      <w:divBdr>
        <w:top w:val="none" w:sz="0" w:space="0" w:color="auto"/>
        <w:left w:val="none" w:sz="0" w:space="0" w:color="auto"/>
        <w:bottom w:val="none" w:sz="0" w:space="0" w:color="auto"/>
        <w:right w:val="none" w:sz="0" w:space="0" w:color="auto"/>
      </w:divBdr>
    </w:div>
    <w:div w:id="2009164724">
      <w:bodyDiv w:val="1"/>
      <w:marLeft w:val="0"/>
      <w:marRight w:val="0"/>
      <w:marTop w:val="0"/>
      <w:marBottom w:val="0"/>
      <w:divBdr>
        <w:top w:val="none" w:sz="0" w:space="0" w:color="auto"/>
        <w:left w:val="none" w:sz="0" w:space="0" w:color="auto"/>
        <w:bottom w:val="none" w:sz="0" w:space="0" w:color="auto"/>
        <w:right w:val="none" w:sz="0" w:space="0" w:color="auto"/>
      </w:divBdr>
    </w:div>
    <w:div w:id="2009166437">
      <w:bodyDiv w:val="1"/>
      <w:marLeft w:val="0"/>
      <w:marRight w:val="0"/>
      <w:marTop w:val="0"/>
      <w:marBottom w:val="0"/>
      <w:divBdr>
        <w:top w:val="none" w:sz="0" w:space="0" w:color="auto"/>
        <w:left w:val="none" w:sz="0" w:space="0" w:color="auto"/>
        <w:bottom w:val="none" w:sz="0" w:space="0" w:color="auto"/>
        <w:right w:val="none" w:sz="0" w:space="0" w:color="auto"/>
      </w:divBdr>
    </w:div>
    <w:div w:id="2009482255">
      <w:bodyDiv w:val="1"/>
      <w:marLeft w:val="0"/>
      <w:marRight w:val="0"/>
      <w:marTop w:val="0"/>
      <w:marBottom w:val="0"/>
      <w:divBdr>
        <w:top w:val="none" w:sz="0" w:space="0" w:color="auto"/>
        <w:left w:val="none" w:sz="0" w:space="0" w:color="auto"/>
        <w:bottom w:val="none" w:sz="0" w:space="0" w:color="auto"/>
        <w:right w:val="none" w:sz="0" w:space="0" w:color="auto"/>
      </w:divBdr>
    </w:div>
    <w:div w:id="2009556206">
      <w:bodyDiv w:val="1"/>
      <w:marLeft w:val="0"/>
      <w:marRight w:val="0"/>
      <w:marTop w:val="0"/>
      <w:marBottom w:val="0"/>
      <w:divBdr>
        <w:top w:val="none" w:sz="0" w:space="0" w:color="auto"/>
        <w:left w:val="none" w:sz="0" w:space="0" w:color="auto"/>
        <w:bottom w:val="none" w:sz="0" w:space="0" w:color="auto"/>
        <w:right w:val="none" w:sz="0" w:space="0" w:color="auto"/>
      </w:divBdr>
    </w:div>
    <w:div w:id="2009938923">
      <w:bodyDiv w:val="1"/>
      <w:marLeft w:val="0"/>
      <w:marRight w:val="0"/>
      <w:marTop w:val="0"/>
      <w:marBottom w:val="0"/>
      <w:divBdr>
        <w:top w:val="none" w:sz="0" w:space="0" w:color="auto"/>
        <w:left w:val="none" w:sz="0" w:space="0" w:color="auto"/>
        <w:bottom w:val="none" w:sz="0" w:space="0" w:color="auto"/>
        <w:right w:val="none" w:sz="0" w:space="0" w:color="auto"/>
      </w:divBdr>
    </w:div>
    <w:div w:id="2010212562">
      <w:bodyDiv w:val="1"/>
      <w:marLeft w:val="0"/>
      <w:marRight w:val="0"/>
      <w:marTop w:val="0"/>
      <w:marBottom w:val="0"/>
      <w:divBdr>
        <w:top w:val="none" w:sz="0" w:space="0" w:color="auto"/>
        <w:left w:val="none" w:sz="0" w:space="0" w:color="auto"/>
        <w:bottom w:val="none" w:sz="0" w:space="0" w:color="auto"/>
        <w:right w:val="none" w:sz="0" w:space="0" w:color="auto"/>
      </w:divBdr>
    </w:div>
    <w:div w:id="2010517951">
      <w:bodyDiv w:val="1"/>
      <w:marLeft w:val="0"/>
      <w:marRight w:val="0"/>
      <w:marTop w:val="0"/>
      <w:marBottom w:val="0"/>
      <w:divBdr>
        <w:top w:val="none" w:sz="0" w:space="0" w:color="auto"/>
        <w:left w:val="none" w:sz="0" w:space="0" w:color="auto"/>
        <w:bottom w:val="none" w:sz="0" w:space="0" w:color="auto"/>
        <w:right w:val="none" w:sz="0" w:space="0" w:color="auto"/>
      </w:divBdr>
    </w:div>
    <w:div w:id="2010601336">
      <w:bodyDiv w:val="1"/>
      <w:marLeft w:val="0"/>
      <w:marRight w:val="0"/>
      <w:marTop w:val="0"/>
      <w:marBottom w:val="0"/>
      <w:divBdr>
        <w:top w:val="none" w:sz="0" w:space="0" w:color="auto"/>
        <w:left w:val="none" w:sz="0" w:space="0" w:color="auto"/>
        <w:bottom w:val="none" w:sz="0" w:space="0" w:color="auto"/>
        <w:right w:val="none" w:sz="0" w:space="0" w:color="auto"/>
      </w:divBdr>
    </w:div>
    <w:div w:id="2011365750">
      <w:bodyDiv w:val="1"/>
      <w:marLeft w:val="0"/>
      <w:marRight w:val="0"/>
      <w:marTop w:val="0"/>
      <w:marBottom w:val="0"/>
      <w:divBdr>
        <w:top w:val="none" w:sz="0" w:space="0" w:color="auto"/>
        <w:left w:val="none" w:sz="0" w:space="0" w:color="auto"/>
        <w:bottom w:val="none" w:sz="0" w:space="0" w:color="auto"/>
        <w:right w:val="none" w:sz="0" w:space="0" w:color="auto"/>
      </w:divBdr>
    </w:div>
    <w:div w:id="2011448753">
      <w:bodyDiv w:val="1"/>
      <w:marLeft w:val="0"/>
      <w:marRight w:val="0"/>
      <w:marTop w:val="0"/>
      <w:marBottom w:val="0"/>
      <w:divBdr>
        <w:top w:val="none" w:sz="0" w:space="0" w:color="auto"/>
        <w:left w:val="none" w:sz="0" w:space="0" w:color="auto"/>
        <w:bottom w:val="none" w:sz="0" w:space="0" w:color="auto"/>
        <w:right w:val="none" w:sz="0" w:space="0" w:color="auto"/>
      </w:divBdr>
    </w:div>
    <w:div w:id="2011758594">
      <w:bodyDiv w:val="1"/>
      <w:marLeft w:val="0"/>
      <w:marRight w:val="0"/>
      <w:marTop w:val="0"/>
      <w:marBottom w:val="0"/>
      <w:divBdr>
        <w:top w:val="none" w:sz="0" w:space="0" w:color="auto"/>
        <w:left w:val="none" w:sz="0" w:space="0" w:color="auto"/>
        <w:bottom w:val="none" w:sz="0" w:space="0" w:color="auto"/>
        <w:right w:val="none" w:sz="0" w:space="0" w:color="auto"/>
      </w:divBdr>
    </w:div>
    <w:div w:id="2011785735">
      <w:bodyDiv w:val="1"/>
      <w:marLeft w:val="0"/>
      <w:marRight w:val="0"/>
      <w:marTop w:val="0"/>
      <w:marBottom w:val="0"/>
      <w:divBdr>
        <w:top w:val="none" w:sz="0" w:space="0" w:color="auto"/>
        <w:left w:val="none" w:sz="0" w:space="0" w:color="auto"/>
        <w:bottom w:val="none" w:sz="0" w:space="0" w:color="auto"/>
        <w:right w:val="none" w:sz="0" w:space="0" w:color="auto"/>
      </w:divBdr>
    </w:div>
    <w:div w:id="2011830741">
      <w:bodyDiv w:val="1"/>
      <w:marLeft w:val="0"/>
      <w:marRight w:val="0"/>
      <w:marTop w:val="0"/>
      <w:marBottom w:val="0"/>
      <w:divBdr>
        <w:top w:val="none" w:sz="0" w:space="0" w:color="auto"/>
        <w:left w:val="none" w:sz="0" w:space="0" w:color="auto"/>
        <w:bottom w:val="none" w:sz="0" w:space="0" w:color="auto"/>
        <w:right w:val="none" w:sz="0" w:space="0" w:color="auto"/>
      </w:divBdr>
    </w:div>
    <w:div w:id="2012247676">
      <w:bodyDiv w:val="1"/>
      <w:marLeft w:val="0"/>
      <w:marRight w:val="0"/>
      <w:marTop w:val="0"/>
      <w:marBottom w:val="0"/>
      <w:divBdr>
        <w:top w:val="none" w:sz="0" w:space="0" w:color="auto"/>
        <w:left w:val="none" w:sz="0" w:space="0" w:color="auto"/>
        <w:bottom w:val="none" w:sz="0" w:space="0" w:color="auto"/>
        <w:right w:val="none" w:sz="0" w:space="0" w:color="auto"/>
      </w:divBdr>
    </w:div>
    <w:div w:id="2012373122">
      <w:bodyDiv w:val="1"/>
      <w:marLeft w:val="0"/>
      <w:marRight w:val="0"/>
      <w:marTop w:val="0"/>
      <w:marBottom w:val="0"/>
      <w:divBdr>
        <w:top w:val="none" w:sz="0" w:space="0" w:color="auto"/>
        <w:left w:val="none" w:sz="0" w:space="0" w:color="auto"/>
        <w:bottom w:val="none" w:sz="0" w:space="0" w:color="auto"/>
        <w:right w:val="none" w:sz="0" w:space="0" w:color="auto"/>
      </w:divBdr>
    </w:div>
    <w:div w:id="2012445631">
      <w:bodyDiv w:val="1"/>
      <w:marLeft w:val="0"/>
      <w:marRight w:val="0"/>
      <w:marTop w:val="0"/>
      <w:marBottom w:val="0"/>
      <w:divBdr>
        <w:top w:val="none" w:sz="0" w:space="0" w:color="auto"/>
        <w:left w:val="none" w:sz="0" w:space="0" w:color="auto"/>
        <w:bottom w:val="none" w:sz="0" w:space="0" w:color="auto"/>
        <w:right w:val="none" w:sz="0" w:space="0" w:color="auto"/>
      </w:divBdr>
    </w:div>
    <w:div w:id="2012634947">
      <w:bodyDiv w:val="1"/>
      <w:marLeft w:val="0"/>
      <w:marRight w:val="0"/>
      <w:marTop w:val="0"/>
      <w:marBottom w:val="0"/>
      <w:divBdr>
        <w:top w:val="none" w:sz="0" w:space="0" w:color="auto"/>
        <w:left w:val="none" w:sz="0" w:space="0" w:color="auto"/>
        <w:bottom w:val="none" w:sz="0" w:space="0" w:color="auto"/>
        <w:right w:val="none" w:sz="0" w:space="0" w:color="auto"/>
      </w:divBdr>
    </w:div>
    <w:div w:id="2012874707">
      <w:bodyDiv w:val="1"/>
      <w:marLeft w:val="0"/>
      <w:marRight w:val="0"/>
      <w:marTop w:val="0"/>
      <w:marBottom w:val="0"/>
      <w:divBdr>
        <w:top w:val="none" w:sz="0" w:space="0" w:color="auto"/>
        <w:left w:val="none" w:sz="0" w:space="0" w:color="auto"/>
        <w:bottom w:val="none" w:sz="0" w:space="0" w:color="auto"/>
        <w:right w:val="none" w:sz="0" w:space="0" w:color="auto"/>
      </w:divBdr>
    </w:div>
    <w:div w:id="2012905219">
      <w:bodyDiv w:val="1"/>
      <w:marLeft w:val="0"/>
      <w:marRight w:val="0"/>
      <w:marTop w:val="0"/>
      <w:marBottom w:val="0"/>
      <w:divBdr>
        <w:top w:val="none" w:sz="0" w:space="0" w:color="auto"/>
        <w:left w:val="none" w:sz="0" w:space="0" w:color="auto"/>
        <w:bottom w:val="none" w:sz="0" w:space="0" w:color="auto"/>
        <w:right w:val="none" w:sz="0" w:space="0" w:color="auto"/>
      </w:divBdr>
    </w:div>
    <w:div w:id="2013406394">
      <w:bodyDiv w:val="1"/>
      <w:marLeft w:val="0"/>
      <w:marRight w:val="0"/>
      <w:marTop w:val="0"/>
      <w:marBottom w:val="0"/>
      <w:divBdr>
        <w:top w:val="none" w:sz="0" w:space="0" w:color="auto"/>
        <w:left w:val="none" w:sz="0" w:space="0" w:color="auto"/>
        <w:bottom w:val="none" w:sz="0" w:space="0" w:color="auto"/>
        <w:right w:val="none" w:sz="0" w:space="0" w:color="auto"/>
      </w:divBdr>
    </w:div>
    <w:div w:id="2013945736">
      <w:bodyDiv w:val="1"/>
      <w:marLeft w:val="0"/>
      <w:marRight w:val="0"/>
      <w:marTop w:val="0"/>
      <w:marBottom w:val="0"/>
      <w:divBdr>
        <w:top w:val="none" w:sz="0" w:space="0" w:color="auto"/>
        <w:left w:val="none" w:sz="0" w:space="0" w:color="auto"/>
        <w:bottom w:val="none" w:sz="0" w:space="0" w:color="auto"/>
        <w:right w:val="none" w:sz="0" w:space="0" w:color="auto"/>
      </w:divBdr>
    </w:div>
    <w:div w:id="2014144655">
      <w:bodyDiv w:val="1"/>
      <w:marLeft w:val="0"/>
      <w:marRight w:val="0"/>
      <w:marTop w:val="0"/>
      <w:marBottom w:val="0"/>
      <w:divBdr>
        <w:top w:val="none" w:sz="0" w:space="0" w:color="auto"/>
        <w:left w:val="none" w:sz="0" w:space="0" w:color="auto"/>
        <w:bottom w:val="none" w:sz="0" w:space="0" w:color="auto"/>
        <w:right w:val="none" w:sz="0" w:space="0" w:color="auto"/>
      </w:divBdr>
    </w:div>
    <w:div w:id="2014146424">
      <w:bodyDiv w:val="1"/>
      <w:marLeft w:val="0"/>
      <w:marRight w:val="0"/>
      <w:marTop w:val="0"/>
      <w:marBottom w:val="0"/>
      <w:divBdr>
        <w:top w:val="none" w:sz="0" w:space="0" w:color="auto"/>
        <w:left w:val="none" w:sz="0" w:space="0" w:color="auto"/>
        <w:bottom w:val="none" w:sz="0" w:space="0" w:color="auto"/>
        <w:right w:val="none" w:sz="0" w:space="0" w:color="auto"/>
      </w:divBdr>
    </w:div>
    <w:div w:id="2014338142">
      <w:bodyDiv w:val="1"/>
      <w:marLeft w:val="0"/>
      <w:marRight w:val="0"/>
      <w:marTop w:val="0"/>
      <w:marBottom w:val="0"/>
      <w:divBdr>
        <w:top w:val="none" w:sz="0" w:space="0" w:color="auto"/>
        <w:left w:val="none" w:sz="0" w:space="0" w:color="auto"/>
        <w:bottom w:val="none" w:sz="0" w:space="0" w:color="auto"/>
        <w:right w:val="none" w:sz="0" w:space="0" w:color="auto"/>
      </w:divBdr>
    </w:div>
    <w:div w:id="2014382047">
      <w:bodyDiv w:val="1"/>
      <w:marLeft w:val="0"/>
      <w:marRight w:val="0"/>
      <w:marTop w:val="0"/>
      <w:marBottom w:val="0"/>
      <w:divBdr>
        <w:top w:val="none" w:sz="0" w:space="0" w:color="auto"/>
        <w:left w:val="none" w:sz="0" w:space="0" w:color="auto"/>
        <w:bottom w:val="none" w:sz="0" w:space="0" w:color="auto"/>
        <w:right w:val="none" w:sz="0" w:space="0" w:color="auto"/>
      </w:divBdr>
    </w:div>
    <w:div w:id="2014454984">
      <w:bodyDiv w:val="1"/>
      <w:marLeft w:val="0"/>
      <w:marRight w:val="0"/>
      <w:marTop w:val="0"/>
      <w:marBottom w:val="0"/>
      <w:divBdr>
        <w:top w:val="none" w:sz="0" w:space="0" w:color="auto"/>
        <w:left w:val="none" w:sz="0" w:space="0" w:color="auto"/>
        <w:bottom w:val="none" w:sz="0" w:space="0" w:color="auto"/>
        <w:right w:val="none" w:sz="0" w:space="0" w:color="auto"/>
      </w:divBdr>
    </w:div>
    <w:div w:id="2014606080">
      <w:bodyDiv w:val="1"/>
      <w:marLeft w:val="0"/>
      <w:marRight w:val="0"/>
      <w:marTop w:val="0"/>
      <w:marBottom w:val="0"/>
      <w:divBdr>
        <w:top w:val="none" w:sz="0" w:space="0" w:color="auto"/>
        <w:left w:val="none" w:sz="0" w:space="0" w:color="auto"/>
        <w:bottom w:val="none" w:sz="0" w:space="0" w:color="auto"/>
        <w:right w:val="none" w:sz="0" w:space="0" w:color="auto"/>
      </w:divBdr>
    </w:div>
    <w:div w:id="2014798030">
      <w:bodyDiv w:val="1"/>
      <w:marLeft w:val="0"/>
      <w:marRight w:val="0"/>
      <w:marTop w:val="0"/>
      <w:marBottom w:val="0"/>
      <w:divBdr>
        <w:top w:val="none" w:sz="0" w:space="0" w:color="auto"/>
        <w:left w:val="none" w:sz="0" w:space="0" w:color="auto"/>
        <w:bottom w:val="none" w:sz="0" w:space="0" w:color="auto"/>
        <w:right w:val="none" w:sz="0" w:space="0" w:color="auto"/>
      </w:divBdr>
    </w:div>
    <w:div w:id="2015185767">
      <w:bodyDiv w:val="1"/>
      <w:marLeft w:val="0"/>
      <w:marRight w:val="0"/>
      <w:marTop w:val="0"/>
      <w:marBottom w:val="0"/>
      <w:divBdr>
        <w:top w:val="none" w:sz="0" w:space="0" w:color="auto"/>
        <w:left w:val="none" w:sz="0" w:space="0" w:color="auto"/>
        <w:bottom w:val="none" w:sz="0" w:space="0" w:color="auto"/>
        <w:right w:val="none" w:sz="0" w:space="0" w:color="auto"/>
      </w:divBdr>
    </w:div>
    <w:div w:id="2015376010">
      <w:bodyDiv w:val="1"/>
      <w:marLeft w:val="0"/>
      <w:marRight w:val="0"/>
      <w:marTop w:val="0"/>
      <w:marBottom w:val="0"/>
      <w:divBdr>
        <w:top w:val="none" w:sz="0" w:space="0" w:color="auto"/>
        <w:left w:val="none" w:sz="0" w:space="0" w:color="auto"/>
        <w:bottom w:val="none" w:sz="0" w:space="0" w:color="auto"/>
        <w:right w:val="none" w:sz="0" w:space="0" w:color="auto"/>
      </w:divBdr>
    </w:div>
    <w:div w:id="2015647696">
      <w:bodyDiv w:val="1"/>
      <w:marLeft w:val="0"/>
      <w:marRight w:val="0"/>
      <w:marTop w:val="0"/>
      <w:marBottom w:val="0"/>
      <w:divBdr>
        <w:top w:val="none" w:sz="0" w:space="0" w:color="auto"/>
        <w:left w:val="none" w:sz="0" w:space="0" w:color="auto"/>
        <w:bottom w:val="none" w:sz="0" w:space="0" w:color="auto"/>
        <w:right w:val="none" w:sz="0" w:space="0" w:color="auto"/>
      </w:divBdr>
    </w:div>
    <w:div w:id="2016153910">
      <w:bodyDiv w:val="1"/>
      <w:marLeft w:val="0"/>
      <w:marRight w:val="0"/>
      <w:marTop w:val="0"/>
      <w:marBottom w:val="0"/>
      <w:divBdr>
        <w:top w:val="none" w:sz="0" w:space="0" w:color="auto"/>
        <w:left w:val="none" w:sz="0" w:space="0" w:color="auto"/>
        <w:bottom w:val="none" w:sz="0" w:space="0" w:color="auto"/>
        <w:right w:val="none" w:sz="0" w:space="0" w:color="auto"/>
      </w:divBdr>
    </w:div>
    <w:div w:id="2016956056">
      <w:bodyDiv w:val="1"/>
      <w:marLeft w:val="0"/>
      <w:marRight w:val="0"/>
      <w:marTop w:val="0"/>
      <w:marBottom w:val="0"/>
      <w:divBdr>
        <w:top w:val="none" w:sz="0" w:space="0" w:color="auto"/>
        <w:left w:val="none" w:sz="0" w:space="0" w:color="auto"/>
        <w:bottom w:val="none" w:sz="0" w:space="0" w:color="auto"/>
        <w:right w:val="none" w:sz="0" w:space="0" w:color="auto"/>
      </w:divBdr>
    </w:div>
    <w:div w:id="2017271142">
      <w:bodyDiv w:val="1"/>
      <w:marLeft w:val="0"/>
      <w:marRight w:val="0"/>
      <w:marTop w:val="0"/>
      <w:marBottom w:val="0"/>
      <w:divBdr>
        <w:top w:val="none" w:sz="0" w:space="0" w:color="auto"/>
        <w:left w:val="none" w:sz="0" w:space="0" w:color="auto"/>
        <w:bottom w:val="none" w:sz="0" w:space="0" w:color="auto"/>
        <w:right w:val="none" w:sz="0" w:space="0" w:color="auto"/>
      </w:divBdr>
    </w:div>
    <w:div w:id="2017726803">
      <w:bodyDiv w:val="1"/>
      <w:marLeft w:val="0"/>
      <w:marRight w:val="0"/>
      <w:marTop w:val="0"/>
      <w:marBottom w:val="0"/>
      <w:divBdr>
        <w:top w:val="none" w:sz="0" w:space="0" w:color="auto"/>
        <w:left w:val="none" w:sz="0" w:space="0" w:color="auto"/>
        <w:bottom w:val="none" w:sz="0" w:space="0" w:color="auto"/>
        <w:right w:val="none" w:sz="0" w:space="0" w:color="auto"/>
      </w:divBdr>
    </w:div>
    <w:div w:id="2017731819">
      <w:bodyDiv w:val="1"/>
      <w:marLeft w:val="0"/>
      <w:marRight w:val="0"/>
      <w:marTop w:val="0"/>
      <w:marBottom w:val="0"/>
      <w:divBdr>
        <w:top w:val="none" w:sz="0" w:space="0" w:color="auto"/>
        <w:left w:val="none" w:sz="0" w:space="0" w:color="auto"/>
        <w:bottom w:val="none" w:sz="0" w:space="0" w:color="auto"/>
        <w:right w:val="none" w:sz="0" w:space="0" w:color="auto"/>
      </w:divBdr>
    </w:div>
    <w:div w:id="2017999289">
      <w:bodyDiv w:val="1"/>
      <w:marLeft w:val="0"/>
      <w:marRight w:val="0"/>
      <w:marTop w:val="0"/>
      <w:marBottom w:val="0"/>
      <w:divBdr>
        <w:top w:val="none" w:sz="0" w:space="0" w:color="auto"/>
        <w:left w:val="none" w:sz="0" w:space="0" w:color="auto"/>
        <w:bottom w:val="none" w:sz="0" w:space="0" w:color="auto"/>
        <w:right w:val="none" w:sz="0" w:space="0" w:color="auto"/>
      </w:divBdr>
    </w:div>
    <w:div w:id="2018267810">
      <w:bodyDiv w:val="1"/>
      <w:marLeft w:val="0"/>
      <w:marRight w:val="0"/>
      <w:marTop w:val="0"/>
      <w:marBottom w:val="0"/>
      <w:divBdr>
        <w:top w:val="none" w:sz="0" w:space="0" w:color="auto"/>
        <w:left w:val="none" w:sz="0" w:space="0" w:color="auto"/>
        <w:bottom w:val="none" w:sz="0" w:space="0" w:color="auto"/>
        <w:right w:val="none" w:sz="0" w:space="0" w:color="auto"/>
      </w:divBdr>
    </w:div>
    <w:div w:id="2018576612">
      <w:bodyDiv w:val="1"/>
      <w:marLeft w:val="0"/>
      <w:marRight w:val="0"/>
      <w:marTop w:val="0"/>
      <w:marBottom w:val="0"/>
      <w:divBdr>
        <w:top w:val="none" w:sz="0" w:space="0" w:color="auto"/>
        <w:left w:val="none" w:sz="0" w:space="0" w:color="auto"/>
        <w:bottom w:val="none" w:sz="0" w:space="0" w:color="auto"/>
        <w:right w:val="none" w:sz="0" w:space="0" w:color="auto"/>
      </w:divBdr>
    </w:div>
    <w:div w:id="2019650637">
      <w:bodyDiv w:val="1"/>
      <w:marLeft w:val="0"/>
      <w:marRight w:val="0"/>
      <w:marTop w:val="0"/>
      <w:marBottom w:val="0"/>
      <w:divBdr>
        <w:top w:val="none" w:sz="0" w:space="0" w:color="auto"/>
        <w:left w:val="none" w:sz="0" w:space="0" w:color="auto"/>
        <w:bottom w:val="none" w:sz="0" w:space="0" w:color="auto"/>
        <w:right w:val="none" w:sz="0" w:space="0" w:color="auto"/>
      </w:divBdr>
    </w:div>
    <w:div w:id="2020422751">
      <w:bodyDiv w:val="1"/>
      <w:marLeft w:val="0"/>
      <w:marRight w:val="0"/>
      <w:marTop w:val="0"/>
      <w:marBottom w:val="0"/>
      <w:divBdr>
        <w:top w:val="none" w:sz="0" w:space="0" w:color="auto"/>
        <w:left w:val="none" w:sz="0" w:space="0" w:color="auto"/>
        <w:bottom w:val="none" w:sz="0" w:space="0" w:color="auto"/>
        <w:right w:val="none" w:sz="0" w:space="0" w:color="auto"/>
      </w:divBdr>
    </w:div>
    <w:div w:id="2020767210">
      <w:bodyDiv w:val="1"/>
      <w:marLeft w:val="0"/>
      <w:marRight w:val="0"/>
      <w:marTop w:val="0"/>
      <w:marBottom w:val="0"/>
      <w:divBdr>
        <w:top w:val="none" w:sz="0" w:space="0" w:color="auto"/>
        <w:left w:val="none" w:sz="0" w:space="0" w:color="auto"/>
        <w:bottom w:val="none" w:sz="0" w:space="0" w:color="auto"/>
        <w:right w:val="none" w:sz="0" w:space="0" w:color="auto"/>
      </w:divBdr>
    </w:div>
    <w:div w:id="2020960903">
      <w:bodyDiv w:val="1"/>
      <w:marLeft w:val="0"/>
      <w:marRight w:val="0"/>
      <w:marTop w:val="0"/>
      <w:marBottom w:val="0"/>
      <w:divBdr>
        <w:top w:val="none" w:sz="0" w:space="0" w:color="auto"/>
        <w:left w:val="none" w:sz="0" w:space="0" w:color="auto"/>
        <w:bottom w:val="none" w:sz="0" w:space="0" w:color="auto"/>
        <w:right w:val="none" w:sz="0" w:space="0" w:color="auto"/>
      </w:divBdr>
    </w:div>
    <w:div w:id="2021006585">
      <w:bodyDiv w:val="1"/>
      <w:marLeft w:val="0"/>
      <w:marRight w:val="0"/>
      <w:marTop w:val="0"/>
      <w:marBottom w:val="0"/>
      <w:divBdr>
        <w:top w:val="none" w:sz="0" w:space="0" w:color="auto"/>
        <w:left w:val="none" w:sz="0" w:space="0" w:color="auto"/>
        <w:bottom w:val="none" w:sz="0" w:space="0" w:color="auto"/>
        <w:right w:val="none" w:sz="0" w:space="0" w:color="auto"/>
      </w:divBdr>
    </w:div>
    <w:div w:id="2021421795">
      <w:bodyDiv w:val="1"/>
      <w:marLeft w:val="0"/>
      <w:marRight w:val="0"/>
      <w:marTop w:val="0"/>
      <w:marBottom w:val="0"/>
      <w:divBdr>
        <w:top w:val="none" w:sz="0" w:space="0" w:color="auto"/>
        <w:left w:val="none" w:sz="0" w:space="0" w:color="auto"/>
        <w:bottom w:val="none" w:sz="0" w:space="0" w:color="auto"/>
        <w:right w:val="none" w:sz="0" w:space="0" w:color="auto"/>
      </w:divBdr>
    </w:div>
    <w:div w:id="2021740040">
      <w:bodyDiv w:val="1"/>
      <w:marLeft w:val="0"/>
      <w:marRight w:val="0"/>
      <w:marTop w:val="0"/>
      <w:marBottom w:val="0"/>
      <w:divBdr>
        <w:top w:val="none" w:sz="0" w:space="0" w:color="auto"/>
        <w:left w:val="none" w:sz="0" w:space="0" w:color="auto"/>
        <w:bottom w:val="none" w:sz="0" w:space="0" w:color="auto"/>
        <w:right w:val="none" w:sz="0" w:space="0" w:color="auto"/>
      </w:divBdr>
    </w:div>
    <w:div w:id="2021812746">
      <w:bodyDiv w:val="1"/>
      <w:marLeft w:val="0"/>
      <w:marRight w:val="0"/>
      <w:marTop w:val="0"/>
      <w:marBottom w:val="0"/>
      <w:divBdr>
        <w:top w:val="none" w:sz="0" w:space="0" w:color="auto"/>
        <w:left w:val="none" w:sz="0" w:space="0" w:color="auto"/>
        <w:bottom w:val="none" w:sz="0" w:space="0" w:color="auto"/>
        <w:right w:val="none" w:sz="0" w:space="0" w:color="auto"/>
      </w:divBdr>
    </w:div>
    <w:div w:id="2021928040">
      <w:bodyDiv w:val="1"/>
      <w:marLeft w:val="0"/>
      <w:marRight w:val="0"/>
      <w:marTop w:val="0"/>
      <w:marBottom w:val="0"/>
      <w:divBdr>
        <w:top w:val="none" w:sz="0" w:space="0" w:color="auto"/>
        <w:left w:val="none" w:sz="0" w:space="0" w:color="auto"/>
        <w:bottom w:val="none" w:sz="0" w:space="0" w:color="auto"/>
        <w:right w:val="none" w:sz="0" w:space="0" w:color="auto"/>
      </w:divBdr>
    </w:div>
    <w:div w:id="2022121158">
      <w:bodyDiv w:val="1"/>
      <w:marLeft w:val="0"/>
      <w:marRight w:val="0"/>
      <w:marTop w:val="0"/>
      <w:marBottom w:val="0"/>
      <w:divBdr>
        <w:top w:val="none" w:sz="0" w:space="0" w:color="auto"/>
        <w:left w:val="none" w:sz="0" w:space="0" w:color="auto"/>
        <w:bottom w:val="none" w:sz="0" w:space="0" w:color="auto"/>
        <w:right w:val="none" w:sz="0" w:space="0" w:color="auto"/>
      </w:divBdr>
    </w:div>
    <w:div w:id="2022275448">
      <w:bodyDiv w:val="1"/>
      <w:marLeft w:val="0"/>
      <w:marRight w:val="0"/>
      <w:marTop w:val="0"/>
      <w:marBottom w:val="0"/>
      <w:divBdr>
        <w:top w:val="none" w:sz="0" w:space="0" w:color="auto"/>
        <w:left w:val="none" w:sz="0" w:space="0" w:color="auto"/>
        <w:bottom w:val="none" w:sz="0" w:space="0" w:color="auto"/>
        <w:right w:val="none" w:sz="0" w:space="0" w:color="auto"/>
      </w:divBdr>
    </w:div>
    <w:div w:id="2022314133">
      <w:bodyDiv w:val="1"/>
      <w:marLeft w:val="0"/>
      <w:marRight w:val="0"/>
      <w:marTop w:val="0"/>
      <w:marBottom w:val="0"/>
      <w:divBdr>
        <w:top w:val="none" w:sz="0" w:space="0" w:color="auto"/>
        <w:left w:val="none" w:sz="0" w:space="0" w:color="auto"/>
        <w:bottom w:val="none" w:sz="0" w:space="0" w:color="auto"/>
        <w:right w:val="none" w:sz="0" w:space="0" w:color="auto"/>
      </w:divBdr>
    </w:div>
    <w:div w:id="2022513403">
      <w:bodyDiv w:val="1"/>
      <w:marLeft w:val="0"/>
      <w:marRight w:val="0"/>
      <w:marTop w:val="0"/>
      <w:marBottom w:val="0"/>
      <w:divBdr>
        <w:top w:val="none" w:sz="0" w:space="0" w:color="auto"/>
        <w:left w:val="none" w:sz="0" w:space="0" w:color="auto"/>
        <w:bottom w:val="none" w:sz="0" w:space="0" w:color="auto"/>
        <w:right w:val="none" w:sz="0" w:space="0" w:color="auto"/>
      </w:divBdr>
    </w:div>
    <w:div w:id="2022581805">
      <w:bodyDiv w:val="1"/>
      <w:marLeft w:val="0"/>
      <w:marRight w:val="0"/>
      <w:marTop w:val="0"/>
      <w:marBottom w:val="0"/>
      <w:divBdr>
        <w:top w:val="none" w:sz="0" w:space="0" w:color="auto"/>
        <w:left w:val="none" w:sz="0" w:space="0" w:color="auto"/>
        <w:bottom w:val="none" w:sz="0" w:space="0" w:color="auto"/>
        <w:right w:val="none" w:sz="0" w:space="0" w:color="auto"/>
      </w:divBdr>
    </w:div>
    <w:div w:id="2022732049">
      <w:bodyDiv w:val="1"/>
      <w:marLeft w:val="0"/>
      <w:marRight w:val="0"/>
      <w:marTop w:val="0"/>
      <w:marBottom w:val="0"/>
      <w:divBdr>
        <w:top w:val="none" w:sz="0" w:space="0" w:color="auto"/>
        <w:left w:val="none" w:sz="0" w:space="0" w:color="auto"/>
        <w:bottom w:val="none" w:sz="0" w:space="0" w:color="auto"/>
        <w:right w:val="none" w:sz="0" w:space="0" w:color="auto"/>
      </w:divBdr>
    </w:div>
    <w:div w:id="2022972172">
      <w:bodyDiv w:val="1"/>
      <w:marLeft w:val="0"/>
      <w:marRight w:val="0"/>
      <w:marTop w:val="0"/>
      <w:marBottom w:val="0"/>
      <w:divBdr>
        <w:top w:val="none" w:sz="0" w:space="0" w:color="auto"/>
        <w:left w:val="none" w:sz="0" w:space="0" w:color="auto"/>
        <w:bottom w:val="none" w:sz="0" w:space="0" w:color="auto"/>
        <w:right w:val="none" w:sz="0" w:space="0" w:color="auto"/>
      </w:divBdr>
    </w:div>
    <w:div w:id="2023124034">
      <w:bodyDiv w:val="1"/>
      <w:marLeft w:val="0"/>
      <w:marRight w:val="0"/>
      <w:marTop w:val="0"/>
      <w:marBottom w:val="0"/>
      <w:divBdr>
        <w:top w:val="none" w:sz="0" w:space="0" w:color="auto"/>
        <w:left w:val="none" w:sz="0" w:space="0" w:color="auto"/>
        <w:bottom w:val="none" w:sz="0" w:space="0" w:color="auto"/>
        <w:right w:val="none" w:sz="0" w:space="0" w:color="auto"/>
      </w:divBdr>
    </w:div>
    <w:div w:id="2023165872">
      <w:bodyDiv w:val="1"/>
      <w:marLeft w:val="0"/>
      <w:marRight w:val="0"/>
      <w:marTop w:val="0"/>
      <w:marBottom w:val="0"/>
      <w:divBdr>
        <w:top w:val="none" w:sz="0" w:space="0" w:color="auto"/>
        <w:left w:val="none" w:sz="0" w:space="0" w:color="auto"/>
        <w:bottom w:val="none" w:sz="0" w:space="0" w:color="auto"/>
        <w:right w:val="none" w:sz="0" w:space="0" w:color="auto"/>
      </w:divBdr>
    </w:div>
    <w:div w:id="2023436302">
      <w:bodyDiv w:val="1"/>
      <w:marLeft w:val="0"/>
      <w:marRight w:val="0"/>
      <w:marTop w:val="0"/>
      <w:marBottom w:val="0"/>
      <w:divBdr>
        <w:top w:val="none" w:sz="0" w:space="0" w:color="auto"/>
        <w:left w:val="none" w:sz="0" w:space="0" w:color="auto"/>
        <w:bottom w:val="none" w:sz="0" w:space="0" w:color="auto"/>
        <w:right w:val="none" w:sz="0" w:space="0" w:color="auto"/>
      </w:divBdr>
    </w:div>
    <w:div w:id="2024435759">
      <w:bodyDiv w:val="1"/>
      <w:marLeft w:val="0"/>
      <w:marRight w:val="0"/>
      <w:marTop w:val="0"/>
      <w:marBottom w:val="0"/>
      <w:divBdr>
        <w:top w:val="none" w:sz="0" w:space="0" w:color="auto"/>
        <w:left w:val="none" w:sz="0" w:space="0" w:color="auto"/>
        <w:bottom w:val="none" w:sz="0" w:space="0" w:color="auto"/>
        <w:right w:val="none" w:sz="0" w:space="0" w:color="auto"/>
      </w:divBdr>
    </w:div>
    <w:div w:id="2024866270">
      <w:bodyDiv w:val="1"/>
      <w:marLeft w:val="0"/>
      <w:marRight w:val="0"/>
      <w:marTop w:val="0"/>
      <w:marBottom w:val="0"/>
      <w:divBdr>
        <w:top w:val="none" w:sz="0" w:space="0" w:color="auto"/>
        <w:left w:val="none" w:sz="0" w:space="0" w:color="auto"/>
        <w:bottom w:val="none" w:sz="0" w:space="0" w:color="auto"/>
        <w:right w:val="none" w:sz="0" w:space="0" w:color="auto"/>
      </w:divBdr>
    </w:div>
    <w:div w:id="2025473164">
      <w:bodyDiv w:val="1"/>
      <w:marLeft w:val="0"/>
      <w:marRight w:val="0"/>
      <w:marTop w:val="0"/>
      <w:marBottom w:val="0"/>
      <w:divBdr>
        <w:top w:val="none" w:sz="0" w:space="0" w:color="auto"/>
        <w:left w:val="none" w:sz="0" w:space="0" w:color="auto"/>
        <w:bottom w:val="none" w:sz="0" w:space="0" w:color="auto"/>
        <w:right w:val="none" w:sz="0" w:space="0" w:color="auto"/>
      </w:divBdr>
    </w:div>
    <w:div w:id="2026008068">
      <w:bodyDiv w:val="1"/>
      <w:marLeft w:val="0"/>
      <w:marRight w:val="0"/>
      <w:marTop w:val="0"/>
      <w:marBottom w:val="0"/>
      <w:divBdr>
        <w:top w:val="none" w:sz="0" w:space="0" w:color="auto"/>
        <w:left w:val="none" w:sz="0" w:space="0" w:color="auto"/>
        <w:bottom w:val="none" w:sz="0" w:space="0" w:color="auto"/>
        <w:right w:val="none" w:sz="0" w:space="0" w:color="auto"/>
      </w:divBdr>
    </w:div>
    <w:div w:id="2026444053">
      <w:bodyDiv w:val="1"/>
      <w:marLeft w:val="0"/>
      <w:marRight w:val="0"/>
      <w:marTop w:val="0"/>
      <w:marBottom w:val="0"/>
      <w:divBdr>
        <w:top w:val="none" w:sz="0" w:space="0" w:color="auto"/>
        <w:left w:val="none" w:sz="0" w:space="0" w:color="auto"/>
        <w:bottom w:val="none" w:sz="0" w:space="0" w:color="auto"/>
        <w:right w:val="none" w:sz="0" w:space="0" w:color="auto"/>
      </w:divBdr>
    </w:div>
    <w:div w:id="2026710760">
      <w:bodyDiv w:val="1"/>
      <w:marLeft w:val="0"/>
      <w:marRight w:val="0"/>
      <w:marTop w:val="0"/>
      <w:marBottom w:val="0"/>
      <w:divBdr>
        <w:top w:val="none" w:sz="0" w:space="0" w:color="auto"/>
        <w:left w:val="none" w:sz="0" w:space="0" w:color="auto"/>
        <w:bottom w:val="none" w:sz="0" w:space="0" w:color="auto"/>
        <w:right w:val="none" w:sz="0" w:space="0" w:color="auto"/>
      </w:divBdr>
    </w:div>
    <w:div w:id="2026903323">
      <w:bodyDiv w:val="1"/>
      <w:marLeft w:val="0"/>
      <w:marRight w:val="0"/>
      <w:marTop w:val="0"/>
      <w:marBottom w:val="0"/>
      <w:divBdr>
        <w:top w:val="none" w:sz="0" w:space="0" w:color="auto"/>
        <w:left w:val="none" w:sz="0" w:space="0" w:color="auto"/>
        <w:bottom w:val="none" w:sz="0" w:space="0" w:color="auto"/>
        <w:right w:val="none" w:sz="0" w:space="0" w:color="auto"/>
      </w:divBdr>
    </w:div>
    <w:div w:id="2027100014">
      <w:bodyDiv w:val="1"/>
      <w:marLeft w:val="0"/>
      <w:marRight w:val="0"/>
      <w:marTop w:val="0"/>
      <w:marBottom w:val="0"/>
      <w:divBdr>
        <w:top w:val="none" w:sz="0" w:space="0" w:color="auto"/>
        <w:left w:val="none" w:sz="0" w:space="0" w:color="auto"/>
        <w:bottom w:val="none" w:sz="0" w:space="0" w:color="auto"/>
        <w:right w:val="none" w:sz="0" w:space="0" w:color="auto"/>
      </w:divBdr>
    </w:div>
    <w:div w:id="2027437644">
      <w:bodyDiv w:val="1"/>
      <w:marLeft w:val="0"/>
      <w:marRight w:val="0"/>
      <w:marTop w:val="0"/>
      <w:marBottom w:val="0"/>
      <w:divBdr>
        <w:top w:val="none" w:sz="0" w:space="0" w:color="auto"/>
        <w:left w:val="none" w:sz="0" w:space="0" w:color="auto"/>
        <w:bottom w:val="none" w:sz="0" w:space="0" w:color="auto"/>
        <w:right w:val="none" w:sz="0" w:space="0" w:color="auto"/>
      </w:divBdr>
    </w:div>
    <w:div w:id="2027710801">
      <w:bodyDiv w:val="1"/>
      <w:marLeft w:val="0"/>
      <w:marRight w:val="0"/>
      <w:marTop w:val="0"/>
      <w:marBottom w:val="0"/>
      <w:divBdr>
        <w:top w:val="none" w:sz="0" w:space="0" w:color="auto"/>
        <w:left w:val="none" w:sz="0" w:space="0" w:color="auto"/>
        <w:bottom w:val="none" w:sz="0" w:space="0" w:color="auto"/>
        <w:right w:val="none" w:sz="0" w:space="0" w:color="auto"/>
      </w:divBdr>
    </w:div>
    <w:div w:id="2027752651">
      <w:bodyDiv w:val="1"/>
      <w:marLeft w:val="0"/>
      <w:marRight w:val="0"/>
      <w:marTop w:val="0"/>
      <w:marBottom w:val="0"/>
      <w:divBdr>
        <w:top w:val="none" w:sz="0" w:space="0" w:color="auto"/>
        <w:left w:val="none" w:sz="0" w:space="0" w:color="auto"/>
        <w:bottom w:val="none" w:sz="0" w:space="0" w:color="auto"/>
        <w:right w:val="none" w:sz="0" w:space="0" w:color="auto"/>
      </w:divBdr>
    </w:div>
    <w:div w:id="2028166809">
      <w:bodyDiv w:val="1"/>
      <w:marLeft w:val="0"/>
      <w:marRight w:val="0"/>
      <w:marTop w:val="0"/>
      <w:marBottom w:val="0"/>
      <w:divBdr>
        <w:top w:val="none" w:sz="0" w:space="0" w:color="auto"/>
        <w:left w:val="none" w:sz="0" w:space="0" w:color="auto"/>
        <w:bottom w:val="none" w:sz="0" w:space="0" w:color="auto"/>
        <w:right w:val="none" w:sz="0" w:space="0" w:color="auto"/>
      </w:divBdr>
    </w:div>
    <w:div w:id="2028366655">
      <w:bodyDiv w:val="1"/>
      <w:marLeft w:val="0"/>
      <w:marRight w:val="0"/>
      <w:marTop w:val="0"/>
      <w:marBottom w:val="0"/>
      <w:divBdr>
        <w:top w:val="none" w:sz="0" w:space="0" w:color="auto"/>
        <w:left w:val="none" w:sz="0" w:space="0" w:color="auto"/>
        <w:bottom w:val="none" w:sz="0" w:space="0" w:color="auto"/>
        <w:right w:val="none" w:sz="0" w:space="0" w:color="auto"/>
      </w:divBdr>
    </w:div>
    <w:div w:id="2028560111">
      <w:bodyDiv w:val="1"/>
      <w:marLeft w:val="0"/>
      <w:marRight w:val="0"/>
      <w:marTop w:val="0"/>
      <w:marBottom w:val="0"/>
      <w:divBdr>
        <w:top w:val="none" w:sz="0" w:space="0" w:color="auto"/>
        <w:left w:val="none" w:sz="0" w:space="0" w:color="auto"/>
        <w:bottom w:val="none" w:sz="0" w:space="0" w:color="auto"/>
        <w:right w:val="none" w:sz="0" w:space="0" w:color="auto"/>
      </w:divBdr>
    </w:div>
    <w:div w:id="2029021666">
      <w:bodyDiv w:val="1"/>
      <w:marLeft w:val="0"/>
      <w:marRight w:val="0"/>
      <w:marTop w:val="0"/>
      <w:marBottom w:val="0"/>
      <w:divBdr>
        <w:top w:val="none" w:sz="0" w:space="0" w:color="auto"/>
        <w:left w:val="none" w:sz="0" w:space="0" w:color="auto"/>
        <w:bottom w:val="none" w:sz="0" w:space="0" w:color="auto"/>
        <w:right w:val="none" w:sz="0" w:space="0" w:color="auto"/>
      </w:divBdr>
    </w:div>
    <w:div w:id="2029795480">
      <w:bodyDiv w:val="1"/>
      <w:marLeft w:val="0"/>
      <w:marRight w:val="0"/>
      <w:marTop w:val="0"/>
      <w:marBottom w:val="0"/>
      <w:divBdr>
        <w:top w:val="none" w:sz="0" w:space="0" w:color="auto"/>
        <w:left w:val="none" w:sz="0" w:space="0" w:color="auto"/>
        <w:bottom w:val="none" w:sz="0" w:space="0" w:color="auto"/>
        <w:right w:val="none" w:sz="0" w:space="0" w:color="auto"/>
      </w:divBdr>
    </w:div>
    <w:div w:id="2030063554">
      <w:bodyDiv w:val="1"/>
      <w:marLeft w:val="0"/>
      <w:marRight w:val="0"/>
      <w:marTop w:val="0"/>
      <w:marBottom w:val="0"/>
      <w:divBdr>
        <w:top w:val="none" w:sz="0" w:space="0" w:color="auto"/>
        <w:left w:val="none" w:sz="0" w:space="0" w:color="auto"/>
        <w:bottom w:val="none" w:sz="0" w:space="0" w:color="auto"/>
        <w:right w:val="none" w:sz="0" w:space="0" w:color="auto"/>
      </w:divBdr>
    </w:div>
    <w:div w:id="2030177391">
      <w:bodyDiv w:val="1"/>
      <w:marLeft w:val="0"/>
      <w:marRight w:val="0"/>
      <w:marTop w:val="0"/>
      <w:marBottom w:val="0"/>
      <w:divBdr>
        <w:top w:val="none" w:sz="0" w:space="0" w:color="auto"/>
        <w:left w:val="none" w:sz="0" w:space="0" w:color="auto"/>
        <w:bottom w:val="none" w:sz="0" w:space="0" w:color="auto"/>
        <w:right w:val="none" w:sz="0" w:space="0" w:color="auto"/>
      </w:divBdr>
    </w:div>
    <w:div w:id="2030791871">
      <w:bodyDiv w:val="1"/>
      <w:marLeft w:val="0"/>
      <w:marRight w:val="0"/>
      <w:marTop w:val="0"/>
      <w:marBottom w:val="0"/>
      <w:divBdr>
        <w:top w:val="none" w:sz="0" w:space="0" w:color="auto"/>
        <w:left w:val="none" w:sz="0" w:space="0" w:color="auto"/>
        <w:bottom w:val="none" w:sz="0" w:space="0" w:color="auto"/>
        <w:right w:val="none" w:sz="0" w:space="0" w:color="auto"/>
      </w:divBdr>
    </w:div>
    <w:div w:id="2030911171">
      <w:bodyDiv w:val="1"/>
      <w:marLeft w:val="0"/>
      <w:marRight w:val="0"/>
      <w:marTop w:val="0"/>
      <w:marBottom w:val="0"/>
      <w:divBdr>
        <w:top w:val="none" w:sz="0" w:space="0" w:color="auto"/>
        <w:left w:val="none" w:sz="0" w:space="0" w:color="auto"/>
        <w:bottom w:val="none" w:sz="0" w:space="0" w:color="auto"/>
        <w:right w:val="none" w:sz="0" w:space="0" w:color="auto"/>
      </w:divBdr>
    </w:div>
    <w:div w:id="2031224411">
      <w:bodyDiv w:val="1"/>
      <w:marLeft w:val="0"/>
      <w:marRight w:val="0"/>
      <w:marTop w:val="0"/>
      <w:marBottom w:val="0"/>
      <w:divBdr>
        <w:top w:val="none" w:sz="0" w:space="0" w:color="auto"/>
        <w:left w:val="none" w:sz="0" w:space="0" w:color="auto"/>
        <w:bottom w:val="none" w:sz="0" w:space="0" w:color="auto"/>
        <w:right w:val="none" w:sz="0" w:space="0" w:color="auto"/>
      </w:divBdr>
    </w:div>
    <w:div w:id="2032338476">
      <w:bodyDiv w:val="1"/>
      <w:marLeft w:val="0"/>
      <w:marRight w:val="0"/>
      <w:marTop w:val="0"/>
      <w:marBottom w:val="0"/>
      <w:divBdr>
        <w:top w:val="none" w:sz="0" w:space="0" w:color="auto"/>
        <w:left w:val="none" w:sz="0" w:space="0" w:color="auto"/>
        <w:bottom w:val="none" w:sz="0" w:space="0" w:color="auto"/>
        <w:right w:val="none" w:sz="0" w:space="0" w:color="auto"/>
      </w:divBdr>
    </w:div>
    <w:div w:id="2032755808">
      <w:bodyDiv w:val="1"/>
      <w:marLeft w:val="0"/>
      <w:marRight w:val="0"/>
      <w:marTop w:val="0"/>
      <w:marBottom w:val="0"/>
      <w:divBdr>
        <w:top w:val="none" w:sz="0" w:space="0" w:color="auto"/>
        <w:left w:val="none" w:sz="0" w:space="0" w:color="auto"/>
        <w:bottom w:val="none" w:sz="0" w:space="0" w:color="auto"/>
        <w:right w:val="none" w:sz="0" w:space="0" w:color="auto"/>
      </w:divBdr>
    </w:div>
    <w:div w:id="2033219038">
      <w:bodyDiv w:val="1"/>
      <w:marLeft w:val="0"/>
      <w:marRight w:val="0"/>
      <w:marTop w:val="0"/>
      <w:marBottom w:val="0"/>
      <w:divBdr>
        <w:top w:val="none" w:sz="0" w:space="0" w:color="auto"/>
        <w:left w:val="none" w:sz="0" w:space="0" w:color="auto"/>
        <w:bottom w:val="none" w:sz="0" w:space="0" w:color="auto"/>
        <w:right w:val="none" w:sz="0" w:space="0" w:color="auto"/>
      </w:divBdr>
    </w:div>
    <w:div w:id="2033799234">
      <w:bodyDiv w:val="1"/>
      <w:marLeft w:val="0"/>
      <w:marRight w:val="0"/>
      <w:marTop w:val="0"/>
      <w:marBottom w:val="0"/>
      <w:divBdr>
        <w:top w:val="none" w:sz="0" w:space="0" w:color="auto"/>
        <w:left w:val="none" w:sz="0" w:space="0" w:color="auto"/>
        <w:bottom w:val="none" w:sz="0" w:space="0" w:color="auto"/>
        <w:right w:val="none" w:sz="0" w:space="0" w:color="auto"/>
      </w:divBdr>
    </w:div>
    <w:div w:id="2033875648">
      <w:bodyDiv w:val="1"/>
      <w:marLeft w:val="0"/>
      <w:marRight w:val="0"/>
      <w:marTop w:val="0"/>
      <w:marBottom w:val="0"/>
      <w:divBdr>
        <w:top w:val="none" w:sz="0" w:space="0" w:color="auto"/>
        <w:left w:val="none" w:sz="0" w:space="0" w:color="auto"/>
        <w:bottom w:val="none" w:sz="0" w:space="0" w:color="auto"/>
        <w:right w:val="none" w:sz="0" w:space="0" w:color="auto"/>
      </w:divBdr>
    </w:div>
    <w:div w:id="2034571992">
      <w:bodyDiv w:val="1"/>
      <w:marLeft w:val="0"/>
      <w:marRight w:val="0"/>
      <w:marTop w:val="0"/>
      <w:marBottom w:val="0"/>
      <w:divBdr>
        <w:top w:val="none" w:sz="0" w:space="0" w:color="auto"/>
        <w:left w:val="none" w:sz="0" w:space="0" w:color="auto"/>
        <w:bottom w:val="none" w:sz="0" w:space="0" w:color="auto"/>
        <w:right w:val="none" w:sz="0" w:space="0" w:color="auto"/>
      </w:divBdr>
    </w:div>
    <w:div w:id="2034719110">
      <w:bodyDiv w:val="1"/>
      <w:marLeft w:val="0"/>
      <w:marRight w:val="0"/>
      <w:marTop w:val="0"/>
      <w:marBottom w:val="0"/>
      <w:divBdr>
        <w:top w:val="none" w:sz="0" w:space="0" w:color="auto"/>
        <w:left w:val="none" w:sz="0" w:space="0" w:color="auto"/>
        <w:bottom w:val="none" w:sz="0" w:space="0" w:color="auto"/>
        <w:right w:val="none" w:sz="0" w:space="0" w:color="auto"/>
      </w:divBdr>
    </w:div>
    <w:div w:id="2034719862">
      <w:bodyDiv w:val="1"/>
      <w:marLeft w:val="0"/>
      <w:marRight w:val="0"/>
      <w:marTop w:val="0"/>
      <w:marBottom w:val="0"/>
      <w:divBdr>
        <w:top w:val="none" w:sz="0" w:space="0" w:color="auto"/>
        <w:left w:val="none" w:sz="0" w:space="0" w:color="auto"/>
        <w:bottom w:val="none" w:sz="0" w:space="0" w:color="auto"/>
        <w:right w:val="none" w:sz="0" w:space="0" w:color="auto"/>
      </w:divBdr>
    </w:div>
    <w:div w:id="2034720871">
      <w:bodyDiv w:val="1"/>
      <w:marLeft w:val="0"/>
      <w:marRight w:val="0"/>
      <w:marTop w:val="0"/>
      <w:marBottom w:val="0"/>
      <w:divBdr>
        <w:top w:val="none" w:sz="0" w:space="0" w:color="auto"/>
        <w:left w:val="none" w:sz="0" w:space="0" w:color="auto"/>
        <w:bottom w:val="none" w:sz="0" w:space="0" w:color="auto"/>
        <w:right w:val="none" w:sz="0" w:space="0" w:color="auto"/>
      </w:divBdr>
    </w:div>
    <w:div w:id="2035110066">
      <w:bodyDiv w:val="1"/>
      <w:marLeft w:val="0"/>
      <w:marRight w:val="0"/>
      <w:marTop w:val="0"/>
      <w:marBottom w:val="0"/>
      <w:divBdr>
        <w:top w:val="none" w:sz="0" w:space="0" w:color="auto"/>
        <w:left w:val="none" w:sz="0" w:space="0" w:color="auto"/>
        <w:bottom w:val="none" w:sz="0" w:space="0" w:color="auto"/>
        <w:right w:val="none" w:sz="0" w:space="0" w:color="auto"/>
      </w:divBdr>
    </w:div>
    <w:div w:id="2035232689">
      <w:bodyDiv w:val="1"/>
      <w:marLeft w:val="0"/>
      <w:marRight w:val="0"/>
      <w:marTop w:val="0"/>
      <w:marBottom w:val="0"/>
      <w:divBdr>
        <w:top w:val="none" w:sz="0" w:space="0" w:color="auto"/>
        <w:left w:val="none" w:sz="0" w:space="0" w:color="auto"/>
        <w:bottom w:val="none" w:sz="0" w:space="0" w:color="auto"/>
        <w:right w:val="none" w:sz="0" w:space="0" w:color="auto"/>
      </w:divBdr>
    </w:div>
    <w:div w:id="2035501155">
      <w:bodyDiv w:val="1"/>
      <w:marLeft w:val="0"/>
      <w:marRight w:val="0"/>
      <w:marTop w:val="0"/>
      <w:marBottom w:val="0"/>
      <w:divBdr>
        <w:top w:val="none" w:sz="0" w:space="0" w:color="auto"/>
        <w:left w:val="none" w:sz="0" w:space="0" w:color="auto"/>
        <w:bottom w:val="none" w:sz="0" w:space="0" w:color="auto"/>
        <w:right w:val="none" w:sz="0" w:space="0" w:color="auto"/>
      </w:divBdr>
    </w:div>
    <w:div w:id="2036298342">
      <w:bodyDiv w:val="1"/>
      <w:marLeft w:val="0"/>
      <w:marRight w:val="0"/>
      <w:marTop w:val="0"/>
      <w:marBottom w:val="0"/>
      <w:divBdr>
        <w:top w:val="none" w:sz="0" w:space="0" w:color="auto"/>
        <w:left w:val="none" w:sz="0" w:space="0" w:color="auto"/>
        <w:bottom w:val="none" w:sz="0" w:space="0" w:color="auto"/>
        <w:right w:val="none" w:sz="0" w:space="0" w:color="auto"/>
      </w:divBdr>
    </w:div>
    <w:div w:id="2036416858">
      <w:bodyDiv w:val="1"/>
      <w:marLeft w:val="0"/>
      <w:marRight w:val="0"/>
      <w:marTop w:val="0"/>
      <w:marBottom w:val="0"/>
      <w:divBdr>
        <w:top w:val="none" w:sz="0" w:space="0" w:color="auto"/>
        <w:left w:val="none" w:sz="0" w:space="0" w:color="auto"/>
        <w:bottom w:val="none" w:sz="0" w:space="0" w:color="auto"/>
        <w:right w:val="none" w:sz="0" w:space="0" w:color="auto"/>
      </w:divBdr>
    </w:div>
    <w:div w:id="2036496620">
      <w:bodyDiv w:val="1"/>
      <w:marLeft w:val="0"/>
      <w:marRight w:val="0"/>
      <w:marTop w:val="0"/>
      <w:marBottom w:val="0"/>
      <w:divBdr>
        <w:top w:val="none" w:sz="0" w:space="0" w:color="auto"/>
        <w:left w:val="none" w:sz="0" w:space="0" w:color="auto"/>
        <w:bottom w:val="none" w:sz="0" w:space="0" w:color="auto"/>
        <w:right w:val="none" w:sz="0" w:space="0" w:color="auto"/>
      </w:divBdr>
    </w:div>
    <w:div w:id="2036689649">
      <w:bodyDiv w:val="1"/>
      <w:marLeft w:val="0"/>
      <w:marRight w:val="0"/>
      <w:marTop w:val="0"/>
      <w:marBottom w:val="0"/>
      <w:divBdr>
        <w:top w:val="none" w:sz="0" w:space="0" w:color="auto"/>
        <w:left w:val="none" w:sz="0" w:space="0" w:color="auto"/>
        <w:bottom w:val="none" w:sz="0" w:space="0" w:color="auto"/>
        <w:right w:val="none" w:sz="0" w:space="0" w:color="auto"/>
      </w:divBdr>
    </w:div>
    <w:div w:id="2036998996">
      <w:bodyDiv w:val="1"/>
      <w:marLeft w:val="0"/>
      <w:marRight w:val="0"/>
      <w:marTop w:val="0"/>
      <w:marBottom w:val="0"/>
      <w:divBdr>
        <w:top w:val="none" w:sz="0" w:space="0" w:color="auto"/>
        <w:left w:val="none" w:sz="0" w:space="0" w:color="auto"/>
        <w:bottom w:val="none" w:sz="0" w:space="0" w:color="auto"/>
        <w:right w:val="none" w:sz="0" w:space="0" w:color="auto"/>
      </w:divBdr>
    </w:div>
    <w:div w:id="2037273970">
      <w:bodyDiv w:val="1"/>
      <w:marLeft w:val="0"/>
      <w:marRight w:val="0"/>
      <w:marTop w:val="0"/>
      <w:marBottom w:val="0"/>
      <w:divBdr>
        <w:top w:val="none" w:sz="0" w:space="0" w:color="auto"/>
        <w:left w:val="none" w:sz="0" w:space="0" w:color="auto"/>
        <w:bottom w:val="none" w:sz="0" w:space="0" w:color="auto"/>
        <w:right w:val="none" w:sz="0" w:space="0" w:color="auto"/>
      </w:divBdr>
    </w:div>
    <w:div w:id="2037345080">
      <w:bodyDiv w:val="1"/>
      <w:marLeft w:val="0"/>
      <w:marRight w:val="0"/>
      <w:marTop w:val="0"/>
      <w:marBottom w:val="0"/>
      <w:divBdr>
        <w:top w:val="none" w:sz="0" w:space="0" w:color="auto"/>
        <w:left w:val="none" w:sz="0" w:space="0" w:color="auto"/>
        <w:bottom w:val="none" w:sz="0" w:space="0" w:color="auto"/>
        <w:right w:val="none" w:sz="0" w:space="0" w:color="auto"/>
      </w:divBdr>
    </w:div>
    <w:div w:id="2038190037">
      <w:bodyDiv w:val="1"/>
      <w:marLeft w:val="0"/>
      <w:marRight w:val="0"/>
      <w:marTop w:val="0"/>
      <w:marBottom w:val="0"/>
      <w:divBdr>
        <w:top w:val="none" w:sz="0" w:space="0" w:color="auto"/>
        <w:left w:val="none" w:sz="0" w:space="0" w:color="auto"/>
        <w:bottom w:val="none" w:sz="0" w:space="0" w:color="auto"/>
        <w:right w:val="none" w:sz="0" w:space="0" w:color="auto"/>
      </w:divBdr>
    </w:div>
    <w:div w:id="2038193796">
      <w:bodyDiv w:val="1"/>
      <w:marLeft w:val="0"/>
      <w:marRight w:val="0"/>
      <w:marTop w:val="0"/>
      <w:marBottom w:val="0"/>
      <w:divBdr>
        <w:top w:val="none" w:sz="0" w:space="0" w:color="auto"/>
        <w:left w:val="none" w:sz="0" w:space="0" w:color="auto"/>
        <w:bottom w:val="none" w:sz="0" w:space="0" w:color="auto"/>
        <w:right w:val="none" w:sz="0" w:space="0" w:color="auto"/>
      </w:divBdr>
    </w:div>
    <w:div w:id="2038309471">
      <w:bodyDiv w:val="1"/>
      <w:marLeft w:val="0"/>
      <w:marRight w:val="0"/>
      <w:marTop w:val="0"/>
      <w:marBottom w:val="0"/>
      <w:divBdr>
        <w:top w:val="none" w:sz="0" w:space="0" w:color="auto"/>
        <w:left w:val="none" w:sz="0" w:space="0" w:color="auto"/>
        <w:bottom w:val="none" w:sz="0" w:space="0" w:color="auto"/>
        <w:right w:val="none" w:sz="0" w:space="0" w:color="auto"/>
      </w:divBdr>
    </w:div>
    <w:div w:id="2038769332">
      <w:bodyDiv w:val="1"/>
      <w:marLeft w:val="0"/>
      <w:marRight w:val="0"/>
      <w:marTop w:val="0"/>
      <w:marBottom w:val="0"/>
      <w:divBdr>
        <w:top w:val="none" w:sz="0" w:space="0" w:color="auto"/>
        <w:left w:val="none" w:sz="0" w:space="0" w:color="auto"/>
        <w:bottom w:val="none" w:sz="0" w:space="0" w:color="auto"/>
        <w:right w:val="none" w:sz="0" w:space="0" w:color="auto"/>
      </w:divBdr>
    </w:div>
    <w:div w:id="2038844045">
      <w:bodyDiv w:val="1"/>
      <w:marLeft w:val="0"/>
      <w:marRight w:val="0"/>
      <w:marTop w:val="0"/>
      <w:marBottom w:val="0"/>
      <w:divBdr>
        <w:top w:val="none" w:sz="0" w:space="0" w:color="auto"/>
        <w:left w:val="none" w:sz="0" w:space="0" w:color="auto"/>
        <w:bottom w:val="none" w:sz="0" w:space="0" w:color="auto"/>
        <w:right w:val="none" w:sz="0" w:space="0" w:color="auto"/>
      </w:divBdr>
    </w:div>
    <w:div w:id="2038852759">
      <w:bodyDiv w:val="1"/>
      <w:marLeft w:val="0"/>
      <w:marRight w:val="0"/>
      <w:marTop w:val="0"/>
      <w:marBottom w:val="0"/>
      <w:divBdr>
        <w:top w:val="none" w:sz="0" w:space="0" w:color="auto"/>
        <w:left w:val="none" w:sz="0" w:space="0" w:color="auto"/>
        <w:bottom w:val="none" w:sz="0" w:space="0" w:color="auto"/>
        <w:right w:val="none" w:sz="0" w:space="0" w:color="auto"/>
      </w:divBdr>
    </w:div>
    <w:div w:id="2039310368">
      <w:bodyDiv w:val="1"/>
      <w:marLeft w:val="0"/>
      <w:marRight w:val="0"/>
      <w:marTop w:val="0"/>
      <w:marBottom w:val="0"/>
      <w:divBdr>
        <w:top w:val="none" w:sz="0" w:space="0" w:color="auto"/>
        <w:left w:val="none" w:sz="0" w:space="0" w:color="auto"/>
        <w:bottom w:val="none" w:sz="0" w:space="0" w:color="auto"/>
        <w:right w:val="none" w:sz="0" w:space="0" w:color="auto"/>
      </w:divBdr>
    </w:div>
    <w:div w:id="2039768093">
      <w:bodyDiv w:val="1"/>
      <w:marLeft w:val="0"/>
      <w:marRight w:val="0"/>
      <w:marTop w:val="0"/>
      <w:marBottom w:val="0"/>
      <w:divBdr>
        <w:top w:val="none" w:sz="0" w:space="0" w:color="auto"/>
        <w:left w:val="none" w:sz="0" w:space="0" w:color="auto"/>
        <w:bottom w:val="none" w:sz="0" w:space="0" w:color="auto"/>
        <w:right w:val="none" w:sz="0" w:space="0" w:color="auto"/>
      </w:divBdr>
    </w:div>
    <w:div w:id="2040011157">
      <w:bodyDiv w:val="1"/>
      <w:marLeft w:val="0"/>
      <w:marRight w:val="0"/>
      <w:marTop w:val="0"/>
      <w:marBottom w:val="0"/>
      <w:divBdr>
        <w:top w:val="none" w:sz="0" w:space="0" w:color="auto"/>
        <w:left w:val="none" w:sz="0" w:space="0" w:color="auto"/>
        <w:bottom w:val="none" w:sz="0" w:space="0" w:color="auto"/>
        <w:right w:val="none" w:sz="0" w:space="0" w:color="auto"/>
      </w:divBdr>
    </w:div>
    <w:div w:id="2040811738">
      <w:bodyDiv w:val="1"/>
      <w:marLeft w:val="0"/>
      <w:marRight w:val="0"/>
      <w:marTop w:val="0"/>
      <w:marBottom w:val="0"/>
      <w:divBdr>
        <w:top w:val="none" w:sz="0" w:space="0" w:color="auto"/>
        <w:left w:val="none" w:sz="0" w:space="0" w:color="auto"/>
        <w:bottom w:val="none" w:sz="0" w:space="0" w:color="auto"/>
        <w:right w:val="none" w:sz="0" w:space="0" w:color="auto"/>
      </w:divBdr>
    </w:div>
    <w:div w:id="2040813430">
      <w:bodyDiv w:val="1"/>
      <w:marLeft w:val="0"/>
      <w:marRight w:val="0"/>
      <w:marTop w:val="0"/>
      <w:marBottom w:val="0"/>
      <w:divBdr>
        <w:top w:val="none" w:sz="0" w:space="0" w:color="auto"/>
        <w:left w:val="none" w:sz="0" w:space="0" w:color="auto"/>
        <w:bottom w:val="none" w:sz="0" w:space="0" w:color="auto"/>
        <w:right w:val="none" w:sz="0" w:space="0" w:color="auto"/>
      </w:divBdr>
    </w:div>
    <w:div w:id="2040857105">
      <w:bodyDiv w:val="1"/>
      <w:marLeft w:val="0"/>
      <w:marRight w:val="0"/>
      <w:marTop w:val="0"/>
      <w:marBottom w:val="0"/>
      <w:divBdr>
        <w:top w:val="none" w:sz="0" w:space="0" w:color="auto"/>
        <w:left w:val="none" w:sz="0" w:space="0" w:color="auto"/>
        <w:bottom w:val="none" w:sz="0" w:space="0" w:color="auto"/>
        <w:right w:val="none" w:sz="0" w:space="0" w:color="auto"/>
      </w:divBdr>
    </w:div>
    <w:div w:id="2040857939">
      <w:bodyDiv w:val="1"/>
      <w:marLeft w:val="0"/>
      <w:marRight w:val="0"/>
      <w:marTop w:val="0"/>
      <w:marBottom w:val="0"/>
      <w:divBdr>
        <w:top w:val="none" w:sz="0" w:space="0" w:color="auto"/>
        <w:left w:val="none" w:sz="0" w:space="0" w:color="auto"/>
        <w:bottom w:val="none" w:sz="0" w:space="0" w:color="auto"/>
        <w:right w:val="none" w:sz="0" w:space="0" w:color="auto"/>
      </w:divBdr>
    </w:div>
    <w:div w:id="2041316271">
      <w:bodyDiv w:val="1"/>
      <w:marLeft w:val="0"/>
      <w:marRight w:val="0"/>
      <w:marTop w:val="0"/>
      <w:marBottom w:val="0"/>
      <w:divBdr>
        <w:top w:val="none" w:sz="0" w:space="0" w:color="auto"/>
        <w:left w:val="none" w:sz="0" w:space="0" w:color="auto"/>
        <w:bottom w:val="none" w:sz="0" w:space="0" w:color="auto"/>
        <w:right w:val="none" w:sz="0" w:space="0" w:color="auto"/>
      </w:divBdr>
    </w:div>
    <w:div w:id="2041471727">
      <w:bodyDiv w:val="1"/>
      <w:marLeft w:val="0"/>
      <w:marRight w:val="0"/>
      <w:marTop w:val="0"/>
      <w:marBottom w:val="0"/>
      <w:divBdr>
        <w:top w:val="none" w:sz="0" w:space="0" w:color="auto"/>
        <w:left w:val="none" w:sz="0" w:space="0" w:color="auto"/>
        <w:bottom w:val="none" w:sz="0" w:space="0" w:color="auto"/>
        <w:right w:val="none" w:sz="0" w:space="0" w:color="auto"/>
      </w:divBdr>
    </w:div>
    <w:div w:id="2041660010">
      <w:bodyDiv w:val="1"/>
      <w:marLeft w:val="0"/>
      <w:marRight w:val="0"/>
      <w:marTop w:val="0"/>
      <w:marBottom w:val="0"/>
      <w:divBdr>
        <w:top w:val="none" w:sz="0" w:space="0" w:color="auto"/>
        <w:left w:val="none" w:sz="0" w:space="0" w:color="auto"/>
        <w:bottom w:val="none" w:sz="0" w:space="0" w:color="auto"/>
        <w:right w:val="none" w:sz="0" w:space="0" w:color="auto"/>
      </w:divBdr>
    </w:div>
    <w:div w:id="2042322219">
      <w:bodyDiv w:val="1"/>
      <w:marLeft w:val="0"/>
      <w:marRight w:val="0"/>
      <w:marTop w:val="0"/>
      <w:marBottom w:val="0"/>
      <w:divBdr>
        <w:top w:val="none" w:sz="0" w:space="0" w:color="auto"/>
        <w:left w:val="none" w:sz="0" w:space="0" w:color="auto"/>
        <w:bottom w:val="none" w:sz="0" w:space="0" w:color="auto"/>
        <w:right w:val="none" w:sz="0" w:space="0" w:color="auto"/>
      </w:divBdr>
    </w:div>
    <w:div w:id="2042632855">
      <w:bodyDiv w:val="1"/>
      <w:marLeft w:val="0"/>
      <w:marRight w:val="0"/>
      <w:marTop w:val="0"/>
      <w:marBottom w:val="0"/>
      <w:divBdr>
        <w:top w:val="none" w:sz="0" w:space="0" w:color="auto"/>
        <w:left w:val="none" w:sz="0" w:space="0" w:color="auto"/>
        <w:bottom w:val="none" w:sz="0" w:space="0" w:color="auto"/>
        <w:right w:val="none" w:sz="0" w:space="0" w:color="auto"/>
      </w:divBdr>
    </w:div>
    <w:div w:id="2043240248">
      <w:bodyDiv w:val="1"/>
      <w:marLeft w:val="0"/>
      <w:marRight w:val="0"/>
      <w:marTop w:val="0"/>
      <w:marBottom w:val="0"/>
      <w:divBdr>
        <w:top w:val="none" w:sz="0" w:space="0" w:color="auto"/>
        <w:left w:val="none" w:sz="0" w:space="0" w:color="auto"/>
        <w:bottom w:val="none" w:sz="0" w:space="0" w:color="auto"/>
        <w:right w:val="none" w:sz="0" w:space="0" w:color="auto"/>
      </w:divBdr>
    </w:div>
    <w:div w:id="2043479148">
      <w:bodyDiv w:val="1"/>
      <w:marLeft w:val="0"/>
      <w:marRight w:val="0"/>
      <w:marTop w:val="0"/>
      <w:marBottom w:val="0"/>
      <w:divBdr>
        <w:top w:val="none" w:sz="0" w:space="0" w:color="auto"/>
        <w:left w:val="none" w:sz="0" w:space="0" w:color="auto"/>
        <w:bottom w:val="none" w:sz="0" w:space="0" w:color="auto"/>
        <w:right w:val="none" w:sz="0" w:space="0" w:color="auto"/>
      </w:divBdr>
    </w:div>
    <w:div w:id="2043557922">
      <w:bodyDiv w:val="1"/>
      <w:marLeft w:val="0"/>
      <w:marRight w:val="0"/>
      <w:marTop w:val="0"/>
      <w:marBottom w:val="0"/>
      <w:divBdr>
        <w:top w:val="none" w:sz="0" w:space="0" w:color="auto"/>
        <w:left w:val="none" w:sz="0" w:space="0" w:color="auto"/>
        <w:bottom w:val="none" w:sz="0" w:space="0" w:color="auto"/>
        <w:right w:val="none" w:sz="0" w:space="0" w:color="auto"/>
      </w:divBdr>
    </w:div>
    <w:div w:id="2043745427">
      <w:bodyDiv w:val="1"/>
      <w:marLeft w:val="0"/>
      <w:marRight w:val="0"/>
      <w:marTop w:val="0"/>
      <w:marBottom w:val="0"/>
      <w:divBdr>
        <w:top w:val="none" w:sz="0" w:space="0" w:color="auto"/>
        <w:left w:val="none" w:sz="0" w:space="0" w:color="auto"/>
        <w:bottom w:val="none" w:sz="0" w:space="0" w:color="auto"/>
        <w:right w:val="none" w:sz="0" w:space="0" w:color="auto"/>
      </w:divBdr>
    </w:div>
    <w:div w:id="2044674210">
      <w:bodyDiv w:val="1"/>
      <w:marLeft w:val="0"/>
      <w:marRight w:val="0"/>
      <w:marTop w:val="0"/>
      <w:marBottom w:val="0"/>
      <w:divBdr>
        <w:top w:val="none" w:sz="0" w:space="0" w:color="auto"/>
        <w:left w:val="none" w:sz="0" w:space="0" w:color="auto"/>
        <w:bottom w:val="none" w:sz="0" w:space="0" w:color="auto"/>
        <w:right w:val="none" w:sz="0" w:space="0" w:color="auto"/>
      </w:divBdr>
    </w:div>
    <w:div w:id="2044943403">
      <w:bodyDiv w:val="1"/>
      <w:marLeft w:val="0"/>
      <w:marRight w:val="0"/>
      <w:marTop w:val="0"/>
      <w:marBottom w:val="0"/>
      <w:divBdr>
        <w:top w:val="none" w:sz="0" w:space="0" w:color="auto"/>
        <w:left w:val="none" w:sz="0" w:space="0" w:color="auto"/>
        <w:bottom w:val="none" w:sz="0" w:space="0" w:color="auto"/>
        <w:right w:val="none" w:sz="0" w:space="0" w:color="auto"/>
      </w:divBdr>
    </w:div>
    <w:div w:id="2045060047">
      <w:bodyDiv w:val="1"/>
      <w:marLeft w:val="0"/>
      <w:marRight w:val="0"/>
      <w:marTop w:val="0"/>
      <w:marBottom w:val="0"/>
      <w:divBdr>
        <w:top w:val="none" w:sz="0" w:space="0" w:color="auto"/>
        <w:left w:val="none" w:sz="0" w:space="0" w:color="auto"/>
        <w:bottom w:val="none" w:sz="0" w:space="0" w:color="auto"/>
        <w:right w:val="none" w:sz="0" w:space="0" w:color="auto"/>
      </w:divBdr>
    </w:div>
    <w:div w:id="2045060425">
      <w:bodyDiv w:val="1"/>
      <w:marLeft w:val="0"/>
      <w:marRight w:val="0"/>
      <w:marTop w:val="0"/>
      <w:marBottom w:val="0"/>
      <w:divBdr>
        <w:top w:val="none" w:sz="0" w:space="0" w:color="auto"/>
        <w:left w:val="none" w:sz="0" w:space="0" w:color="auto"/>
        <w:bottom w:val="none" w:sz="0" w:space="0" w:color="auto"/>
        <w:right w:val="none" w:sz="0" w:space="0" w:color="auto"/>
      </w:divBdr>
    </w:div>
    <w:div w:id="2045397926">
      <w:bodyDiv w:val="1"/>
      <w:marLeft w:val="0"/>
      <w:marRight w:val="0"/>
      <w:marTop w:val="0"/>
      <w:marBottom w:val="0"/>
      <w:divBdr>
        <w:top w:val="none" w:sz="0" w:space="0" w:color="auto"/>
        <w:left w:val="none" w:sz="0" w:space="0" w:color="auto"/>
        <w:bottom w:val="none" w:sz="0" w:space="0" w:color="auto"/>
        <w:right w:val="none" w:sz="0" w:space="0" w:color="auto"/>
      </w:divBdr>
    </w:div>
    <w:div w:id="2045590302">
      <w:bodyDiv w:val="1"/>
      <w:marLeft w:val="0"/>
      <w:marRight w:val="0"/>
      <w:marTop w:val="0"/>
      <w:marBottom w:val="0"/>
      <w:divBdr>
        <w:top w:val="none" w:sz="0" w:space="0" w:color="auto"/>
        <w:left w:val="none" w:sz="0" w:space="0" w:color="auto"/>
        <w:bottom w:val="none" w:sz="0" w:space="0" w:color="auto"/>
        <w:right w:val="none" w:sz="0" w:space="0" w:color="auto"/>
      </w:divBdr>
    </w:div>
    <w:div w:id="2045665801">
      <w:bodyDiv w:val="1"/>
      <w:marLeft w:val="0"/>
      <w:marRight w:val="0"/>
      <w:marTop w:val="0"/>
      <w:marBottom w:val="0"/>
      <w:divBdr>
        <w:top w:val="none" w:sz="0" w:space="0" w:color="auto"/>
        <w:left w:val="none" w:sz="0" w:space="0" w:color="auto"/>
        <w:bottom w:val="none" w:sz="0" w:space="0" w:color="auto"/>
        <w:right w:val="none" w:sz="0" w:space="0" w:color="auto"/>
      </w:divBdr>
    </w:div>
    <w:div w:id="2046247739">
      <w:bodyDiv w:val="1"/>
      <w:marLeft w:val="0"/>
      <w:marRight w:val="0"/>
      <w:marTop w:val="0"/>
      <w:marBottom w:val="0"/>
      <w:divBdr>
        <w:top w:val="none" w:sz="0" w:space="0" w:color="auto"/>
        <w:left w:val="none" w:sz="0" w:space="0" w:color="auto"/>
        <w:bottom w:val="none" w:sz="0" w:space="0" w:color="auto"/>
        <w:right w:val="none" w:sz="0" w:space="0" w:color="auto"/>
      </w:divBdr>
    </w:div>
    <w:div w:id="2046251290">
      <w:bodyDiv w:val="1"/>
      <w:marLeft w:val="0"/>
      <w:marRight w:val="0"/>
      <w:marTop w:val="0"/>
      <w:marBottom w:val="0"/>
      <w:divBdr>
        <w:top w:val="none" w:sz="0" w:space="0" w:color="auto"/>
        <w:left w:val="none" w:sz="0" w:space="0" w:color="auto"/>
        <w:bottom w:val="none" w:sz="0" w:space="0" w:color="auto"/>
        <w:right w:val="none" w:sz="0" w:space="0" w:color="auto"/>
      </w:divBdr>
    </w:div>
    <w:div w:id="2046513881">
      <w:bodyDiv w:val="1"/>
      <w:marLeft w:val="0"/>
      <w:marRight w:val="0"/>
      <w:marTop w:val="0"/>
      <w:marBottom w:val="0"/>
      <w:divBdr>
        <w:top w:val="none" w:sz="0" w:space="0" w:color="auto"/>
        <w:left w:val="none" w:sz="0" w:space="0" w:color="auto"/>
        <w:bottom w:val="none" w:sz="0" w:space="0" w:color="auto"/>
        <w:right w:val="none" w:sz="0" w:space="0" w:color="auto"/>
      </w:divBdr>
    </w:div>
    <w:div w:id="2046907885">
      <w:bodyDiv w:val="1"/>
      <w:marLeft w:val="0"/>
      <w:marRight w:val="0"/>
      <w:marTop w:val="0"/>
      <w:marBottom w:val="0"/>
      <w:divBdr>
        <w:top w:val="none" w:sz="0" w:space="0" w:color="auto"/>
        <w:left w:val="none" w:sz="0" w:space="0" w:color="auto"/>
        <w:bottom w:val="none" w:sz="0" w:space="0" w:color="auto"/>
        <w:right w:val="none" w:sz="0" w:space="0" w:color="auto"/>
      </w:divBdr>
    </w:div>
    <w:div w:id="2046982307">
      <w:bodyDiv w:val="1"/>
      <w:marLeft w:val="0"/>
      <w:marRight w:val="0"/>
      <w:marTop w:val="0"/>
      <w:marBottom w:val="0"/>
      <w:divBdr>
        <w:top w:val="none" w:sz="0" w:space="0" w:color="auto"/>
        <w:left w:val="none" w:sz="0" w:space="0" w:color="auto"/>
        <w:bottom w:val="none" w:sz="0" w:space="0" w:color="auto"/>
        <w:right w:val="none" w:sz="0" w:space="0" w:color="auto"/>
      </w:divBdr>
    </w:div>
    <w:div w:id="2047288445">
      <w:bodyDiv w:val="1"/>
      <w:marLeft w:val="0"/>
      <w:marRight w:val="0"/>
      <w:marTop w:val="0"/>
      <w:marBottom w:val="0"/>
      <w:divBdr>
        <w:top w:val="none" w:sz="0" w:space="0" w:color="auto"/>
        <w:left w:val="none" w:sz="0" w:space="0" w:color="auto"/>
        <w:bottom w:val="none" w:sz="0" w:space="0" w:color="auto"/>
        <w:right w:val="none" w:sz="0" w:space="0" w:color="auto"/>
      </w:divBdr>
    </w:div>
    <w:div w:id="2047678242">
      <w:bodyDiv w:val="1"/>
      <w:marLeft w:val="0"/>
      <w:marRight w:val="0"/>
      <w:marTop w:val="0"/>
      <w:marBottom w:val="0"/>
      <w:divBdr>
        <w:top w:val="none" w:sz="0" w:space="0" w:color="auto"/>
        <w:left w:val="none" w:sz="0" w:space="0" w:color="auto"/>
        <w:bottom w:val="none" w:sz="0" w:space="0" w:color="auto"/>
        <w:right w:val="none" w:sz="0" w:space="0" w:color="auto"/>
      </w:divBdr>
    </w:div>
    <w:div w:id="2047899969">
      <w:bodyDiv w:val="1"/>
      <w:marLeft w:val="0"/>
      <w:marRight w:val="0"/>
      <w:marTop w:val="0"/>
      <w:marBottom w:val="0"/>
      <w:divBdr>
        <w:top w:val="none" w:sz="0" w:space="0" w:color="auto"/>
        <w:left w:val="none" w:sz="0" w:space="0" w:color="auto"/>
        <w:bottom w:val="none" w:sz="0" w:space="0" w:color="auto"/>
        <w:right w:val="none" w:sz="0" w:space="0" w:color="auto"/>
      </w:divBdr>
    </w:div>
    <w:div w:id="2047948393">
      <w:bodyDiv w:val="1"/>
      <w:marLeft w:val="0"/>
      <w:marRight w:val="0"/>
      <w:marTop w:val="0"/>
      <w:marBottom w:val="0"/>
      <w:divBdr>
        <w:top w:val="none" w:sz="0" w:space="0" w:color="auto"/>
        <w:left w:val="none" w:sz="0" w:space="0" w:color="auto"/>
        <w:bottom w:val="none" w:sz="0" w:space="0" w:color="auto"/>
        <w:right w:val="none" w:sz="0" w:space="0" w:color="auto"/>
      </w:divBdr>
    </w:div>
    <w:div w:id="2048404398">
      <w:bodyDiv w:val="1"/>
      <w:marLeft w:val="0"/>
      <w:marRight w:val="0"/>
      <w:marTop w:val="0"/>
      <w:marBottom w:val="0"/>
      <w:divBdr>
        <w:top w:val="none" w:sz="0" w:space="0" w:color="auto"/>
        <w:left w:val="none" w:sz="0" w:space="0" w:color="auto"/>
        <w:bottom w:val="none" w:sz="0" w:space="0" w:color="auto"/>
        <w:right w:val="none" w:sz="0" w:space="0" w:color="auto"/>
      </w:divBdr>
    </w:div>
    <w:div w:id="2048405647">
      <w:bodyDiv w:val="1"/>
      <w:marLeft w:val="0"/>
      <w:marRight w:val="0"/>
      <w:marTop w:val="0"/>
      <w:marBottom w:val="0"/>
      <w:divBdr>
        <w:top w:val="none" w:sz="0" w:space="0" w:color="auto"/>
        <w:left w:val="none" w:sz="0" w:space="0" w:color="auto"/>
        <w:bottom w:val="none" w:sz="0" w:space="0" w:color="auto"/>
        <w:right w:val="none" w:sz="0" w:space="0" w:color="auto"/>
      </w:divBdr>
    </w:div>
    <w:div w:id="2048798848">
      <w:bodyDiv w:val="1"/>
      <w:marLeft w:val="0"/>
      <w:marRight w:val="0"/>
      <w:marTop w:val="0"/>
      <w:marBottom w:val="0"/>
      <w:divBdr>
        <w:top w:val="none" w:sz="0" w:space="0" w:color="auto"/>
        <w:left w:val="none" w:sz="0" w:space="0" w:color="auto"/>
        <w:bottom w:val="none" w:sz="0" w:space="0" w:color="auto"/>
        <w:right w:val="none" w:sz="0" w:space="0" w:color="auto"/>
      </w:divBdr>
    </w:div>
    <w:div w:id="2048948237">
      <w:bodyDiv w:val="1"/>
      <w:marLeft w:val="0"/>
      <w:marRight w:val="0"/>
      <w:marTop w:val="0"/>
      <w:marBottom w:val="0"/>
      <w:divBdr>
        <w:top w:val="none" w:sz="0" w:space="0" w:color="auto"/>
        <w:left w:val="none" w:sz="0" w:space="0" w:color="auto"/>
        <w:bottom w:val="none" w:sz="0" w:space="0" w:color="auto"/>
        <w:right w:val="none" w:sz="0" w:space="0" w:color="auto"/>
      </w:divBdr>
    </w:div>
    <w:div w:id="2049067842">
      <w:bodyDiv w:val="1"/>
      <w:marLeft w:val="0"/>
      <w:marRight w:val="0"/>
      <w:marTop w:val="0"/>
      <w:marBottom w:val="0"/>
      <w:divBdr>
        <w:top w:val="none" w:sz="0" w:space="0" w:color="auto"/>
        <w:left w:val="none" w:sz="0" w:space="0" w:color="auto"/>
        <w:bottom w:val="none" w:sz="0" w:space="0" w:color="auto"/>
        <w:right w:val="none" w:sz="0" w:space="0" w:color="auto"/>
      </w:divBdr>
    </w:div>
    <w:div w:id="2049406093">
      <w:bodyDiv w:val="1"/>
      <w:marLeft w:val="0"/>
      <w:marRight w:val="0"/>
      <w:marTop w:val="0"/>
      <w:marBottom w:val="0"/>
      <w:divBdr>
        <w:top w:val="none" w:sz="0" w:space="0" w:color="auto"/>
        <w:left w:val="none" w:sz="0" w:space="0" w:color="auto"/>
        <w:bottom w:val="none" w:sz="0" w:space="0" w:color="auto"/>
        <w:right w:val="none" w:sz="0" w:space="0" w:color="auto"/>
      </w:divBdr>
    </w:div>
    <w:div w:id="2050059524">
      <w:bodyDiv w:val="1"/>
      <w:marLeft w:val="0"/>
      <w:marRight w:val="0"/>
      <w:marTop w:val="0"/>
      <w:marBottom w:val="0"/>
      <w:divBdr>
        <w:top w:val="none" w:sz="0" w:space="0" w:color="auto"/>
        <w:left w:val="none" w:sz="0" w:space="0" w:color="auto"/>
        <w:bottom w:val="none" w:sz="0" w:space="0" w:color="auto"/>
        <w:right w:val="none" w:sz="0" w:space="0" w:color="auto"/>
      </w:divBdr>
    </w:div>
    <w:div w:id="2050064056">
      <w:bodyDiv w:val="1"/>
      <w:marLeft w:val="0"/>
      <w:marRight w:val="0"/>
      <w:marTop w:val="0"/>
      <w:marBottom w:val="0"/>
      <w:divBdr>
        <w:top w:val="none" w:sz="0" w:space="0" w:color="auto"/>
        <w:left w:val="none" w:sz="0" w:space="0" w:color="auto"/>
        <w:bottom w:val="none" w:sz="0" w:space="0" w:color="auto"/>
        <w:right w:val="none" w:sz="0" w:space="0" w:color="auto"/>
      </w:divBdr>
    </w:div>
    <w:div w:id="2050064228">
      <w:bodyDiv w:val="1"/>
      <w:marLeft w:val="0"/>
      <w:marRight w:val="0"/>
      <w:marTop w:val="0"/>
      <w:marBottom w:val="0"/>
      <w:divBdr>
        <w:top w:val="none" w:sz="0" w:space="0" w:color="auto"/>
        <w:left w:val="none" w:sz="0" w:space="0" w:color="auto"/>
        <w:bottom w:val="none" w:sz="0" w:space="0" w:color="auto"/>
        <w:right w:val="none" w:sz="0" w:space="0" w:color="auto"/>
      </w:divBdr>
    </w:div>
    <w:div w:id="2050101533">
      <w:bodyDiv w:val="1"/>
      <w:marLeft w:val="0"/>
      <w:marRight w:val="0"/>
      <w:marTop w:val="0"/>
      <w:marBottom w:val="0"/>
      <w:divBdr>
        <w:top w:val="none" w:sz="0" w:space="0" w:color="auto"/>
        <w:left w:val="none" w:sz="0" w:space="0" w:color="auto"/>
        <w:bottom w:val="none" w:sz="0" w:space="0" w:color="auto"/>
        <w:right w:val="none" w:sz="0" w:space="0" w:color="auto"/>
      </w:divBdr>
    </w:div>
    <w:div w:id="2050182459">
      <w:bodyDiv w:val="1"/>
      <w:marLeft w:val="0"/>
      <w:marRight w:val="0"/>
      <w:marTop w:val="0"/>
      <w:marBottom w:val="0"/>
      <w:divBdr>
        <w:top w:val="none" w:sz="0" w:space="0" w:color="auto"/>
        <w:left w:val="none" w:sz="0" w:space="0" w:color="auto"/>
        <w:bottom w:val="none" w:sz="0" w:space="0" w:color="auto"/>
        <w:right w:val="none" w:sz="0" w:space="0" w:color="auto"/>
      </w:divBdr>
    </w:div>
    <w:div w:id="2050490746">
      <w:bodyDiv w:val="1"/>
      <w:marLeft w:val="0"/>
      <w:marRight w:val="0"/>
      <w:marTop w:val="0"/>
      <w:marBottom w:val="0"/>
      <w:divBdr>
        <w:top w:val="none" w:sz="0" w:space="0" w:color="auto"/>
        <w:left w:val="none" w:sz="0" w:space="0" w:color="auto"/>
        <w:bottom w:val="none" w:sz="0" w:space="0" w:color="auto"/>
        <w:right w:val="none" w:sz="0" w:space="0" w:color="auto"/>
      </w:divBdr>
    </w:div>
    <w:div w:id="2050762719">
      <w:bodyDiv w:val="1"/>
      <w:marLeft w:val="0"/>
      <w:marRight w:val="0"/>
      <w:marTop w:val="0"/>
      <w:marBottom w:val="0"/>
      <w:divBdr>
        <w:top w:val="none" w:sz="0" w:space="0" w:color="auto"/>
        <w:left w:val="none" w:sz="0" w:space="0" w:color="auto"/>
        <w:bottom w:val="none" w:sz="0" w:space="0" w:color="auto"/>
        <w:right w:val="none" w:sz="0" w:space="0" w:color="auto"/>
      </w:divBdr>
    </w:div>
    <w:div w:id="2050834178">
      <w:bodyDiv w:val="1"/>
      <w:marLeft w:val="0"/>
      <w:marRight w:val="0"/>
      <w:marTop w:val="0"/>
      <w:marBottom w:val="0"/>
      <w:divBdr>
        <w:top w:val="none" w:sz="0" w:space="0" w:color="auto"/>
        <w:left w:val="none" w:sz="0" w:space="0" w:color="auto"/>
        <w:bottom w:val="none" w:sz="0" w:space="0" w:color="auto"/>
        <w:right w:val="none" w:sz="0" w:space="0" w:color="auto"/>
      </w:divBdr>
    </w:div>
    <w:div w:id="2051609986">
      <w:bodyDiv w:val="1"/>
      <w:marLeft w:val="0"/>
      <w:marRight w:val="0"/>
      <w:marTop w:val="0"/>
      <w:marBottom w:val="0"/>
      <w:divBdr>
        <w:top w:val="none" w:sz="0" w:space="0" w:color="auto"/>
        <w:left w:val="none" w:sz="0" w:space="0" w:color="auto"/>
        <w:bottom w:val="none" w:sz="0" w:space="0" w:color="auto"/>
        <w:right w:val="none" w:sz="0" w:space="0" w:color="auto"/>
      </w:divBdr>
    </w:div>
    <w:div w:id="2052029466">
      <w:bodyDiv w:val="1"/>
      <w:marLeft w:val="0"/>
      <w:marRight w:val="0"/>
      <w:marTop w:val="0"/>
      <w:marBottom w:val="0"/>
      <w:divBdr>
        <w:top w:val="none" w:sz="0" w:space="0" w:color="auto"/>
        <w:left w:val="none" w:sz="0" w:space="0" w:color="auto"/>
        <w:bottom w:val="none" w:sz="0" w:space="0" w:color="auto"/>
        <w:right w:val="none" w:sz="0" w:space="0" w:color="auto"/>
      </w:divBdr>
    </w:div>
    <w:div w:id="2052262155">
      <w:bodyDiv w:val="1"/>
      <w:marLeft w:val="0"/>
      <w:marRight w:val="0"/>
      <w:marTop w:val="0"/>
      <w:marBottom w:val="0"/>
      <w:divBdr>
        <w:top w:val="none" w:sz="0" w:space="0" w:color="auto"/>
        <w:left w:val="none" w:sz="0" w:space="0" w:color="auto"/>
        <w:bottom w:val="none" w:sz="0" w:space="0" w:color="auto"/>
        <w:right w:val="none" w:sz="0" w:space="0" w:color="auto"/>
      </w:divBdr>
    </w:div>
    <w:div w:id="2052420719">
      <w:bodyDiv w:val="1"/>
      <w:marLeft w:val="0"/>
      <w:marRight w:val="0"/>
      <w:marTop w:val="0"/>
      <w:marBottom w:val="0"/>
      <w:divBdr>
        <w:top w:val="none" w:sz="0" w:space="0" w:color="auto"/>
        <w:left w:val="none" w:sz="0" w:space="0" w:color="auto"/>
        <w:bottom w:val="none" w:sz="0" w:space="0" w:color="auto"/>
        <w:right w:val="none" w:sz="0" w:space="0" w:color="auto"/>
      </w:divBdr>
    </w:div>
    <w:div w:id="2052460575">
      <w:bodyDiv w:val="1"/>
      <w:marLeft w:val="0"/>
      <w:marRight w:val="0"/>
      <w:marTop w:val="0"/>
      <w:marBottom w:val="0"/>
      <w:divBdr>
        <w:top w:val="none" w:sz="0" w:space="0" w:color="auto"/>
        <w:left w:val="none" w:sz="0" w:space="0" w:color="auto"/>
        <w:bottom w:val="none" w:sz="0" w:space="0" w:color="auto"/>
        <w:right w:val="none" w:sz="0" w:space="0" w:color="auto"/>
      </w:divBdr>
    </w:div>
    <w:div w:id="2052998441">
      <w:bodyDiv w:val="1"/>
      <w:marLeft w:val="0"/>
      <w:marRight w:val="0"/>
      <w:marTop w:val="0"/>
      <w:marBottom w:val="0"/>
      <w:divBdr>
        <w:top w:val="none" w:sz="0" w:space="0" w:color="auto"/>
        <w:left w:val="none" w:sz="0" w:space="0" w:color="auto"/>
        <w:bottom w:val="none" w:sz="0" w:space="0" w:color="auto"/>
        <w:right w:val="none" w:sz="0" w:space="0" w:color="auto"/>
      </w:divBdr>
    </w:div>
    <w:div w:id="2053453953">
      <w:bodyDiv w:val="1"/>
      <w:marLeft w:val="0"/>
      <w:marRight w:val="0"/>
      <w:marTop w:val="0"/>
      <w:marBottom w:val="0"/>
      <w:divBdr>
        <w:top w:val="none" w:sz="0" w:space="0" w:color="auto"/>
        <w:left w:val="none" w:sz="0" w:space="0" w:color="auto"/>
        <w:bottom w:val="none" w:sz="0" w:space="0" w:color="auto"/>
        <w:right w:val="none" w:sz="0" w:space="0" w:color="auto"/>
      </w:divBdr>
    </w:div>
    <w:div w:id="2053457510">
      <w:bodyDiv w:val="1"/>
      <w:marLeft w:val="0"/>
      <w:marRight w:val="0"/>
      <w:marTop w:val="0"/>
      <w:marBottom w:val="0"/>
      <w:divBdr>
        <w:top w:val="none" w:sz="0" w:space="0" w:color="auto"/>
        <w:left w:val="none" w:sz="0" w:space="0" w:color="auto"/>
        <w:bottom w:val="none" w:sz="0" w:space="0" w:color="auto"/>
        <w:right w:val="none" w:sz="0" w:space="0" w:color="auto"/>
      </w:divBdr>
    </w:div>
    <w:div w:id="2053772676">
      <w:bodyDiv w:val="1"/>
      <w:marLeft w:val="0"/>
      <w:marRight w:val="0"/>
      <w:marTop w:val="0"/>
      <w:marBottom w:val="0"/>
      <w:divBdr>
        <w:top w:val="none" w:sz="0" w:space="0" w:color="auto"/>
        <w:left w:val="none" w:sz="0" w:space="0" w:color="auto"/>
        <w:bottom w:val="none" w:sz="0" w:space="0" w:color="auto"/>
        <w:right w:val="none" w:sz="0" w:space="0" w:color="auto"/>
      </w:divBdr>
    </w:div>
    <w:div w:id="2054646552">
      <w:bodyDiv w:val="1"/>
      <w:marLeft w:val="0"/>
      <w:marRight w:val="0"/>
      <w:marTop w:val="0"/>
      <w:marBottom w:val="0"/>
      <w:divBdr>
        <w:top w:val="none" w:sz="0" w:space="0" w:color="auto"/>
        <w:left w:val="none" w:sz="0" w:space="0" w:color="auto"/>
        <w:bottom w:val="none" w:sz="0" w:space="0" w:color="auto"/>
        <w:right w:val="none" w:sz="0" w:space="0" w:color="auto"/>
      </w:divBdr>
    </w:div>
    <w:div w:id="2054772791">
      <w:bodyDiv w:val="1"/>
      <w:marLeft w:val="0"/>
      <w:marRight w:val="0"/>
      <w:marTop w:val="0"/>
      <w:marBottom w:val="0"/>
      <w:divBdr>
        <w:top w:val="none" w:sz="0" w:space="0" w:color="auto"/>
        <w:left w:val="none" w:sz="0" w:space="0" w:color="auto"/>
        <w:bottom w:val="none" w:sz="0" w:space="0" w:color="auto"/>
        <w:right w:val="none" w:sz="0" w:space="0" w:color="auto"/>
      </w:divBdr>
    </w:div>
    <w:div w:id="2054887754">
      <w:bodyDiv w:val="1"/>
      <w:marLeft w:val="0"/>
      <w:marRight w:val="0"/>
      <w:marTop w:val="0"/>
      <w:marBottom w:val="0"/>
      <w:divBdr>
        <w:top w:val="none" w:sz="0" w:space="0" w:color="auto"/>
        <w:left w:val="none" w:sz="0" w:space="0" w:color="auto"/>
        <w:bottom w:val="none" w:sz="0" w:space="0" w:color="auto"/>
        <w:right w:val="none" w:sz="0" w:space="0" w:color="auto"/>
      </w:divBdr>
    </w:div>
    <w:div w:id="2055035917">
      <w:bodyDiv w:val="1"/>
      <w:marLeft w:val="0"/>
      <w:marRight w:val="0"/>
      <w:marTop w:val="0"/>
      <w:marBottom w:val="0"/>
      <w:divBdr>
        <w:top w:val="none" w:sz="0" w:space="0" w:color="auto"/>
        <w:left w:val="none" w:sz="0" w:space="0" w:color="auto"/>
        <w:bottom w:val="none" w:sz="0" w:space="0" w:color="auto"/>
        <w:right w:val="none" w:sz="0" w:space="0" w:color="auto"/>
      </w:divBdr>
    </w:div>
    <w:div w:id="2055150165">
      <w:bodyDiv w:val="1"/>
      <w:marLeft w:val="0"/>
      <w:marRight w:val="0"/>
      <w:marTop w:val="0"/>
      <w:marBottom w:val="0"/>
      <w:divBdr>
        <w:top w:val="none" w:sz="0" w:space="0" w:color="auto"/>
        <w:left w:val="none" w:sz="0" w:space="0" w:color="auto"/>
        <w:bottom w:val="none" w:sz="0" w:space="0" w:color="auto"/>
        <w:right w:val="none" w:sz="0" w:space="0" w:color="auto"/>
      </w:divBdr>
    </w:div>
    <w:div w:id="2055155746">
      <w:bodyDiv w:val="1"/>
      <w:marLeft w:val="0"/>
      <w:marRight w:val="0"/>
      <w:marTop w:val="0"/>
      <w:marBottom w:val="0"/>
      <w:divBdr>
        <w:top w:val="none" w:sz="0" w:space="0" w:color="auto"/>
        <w:left w:val="none" w:sz="0" w:space="0" w:color="auto"/>
        <w:bottom w:val="none" w:sz="0" w:space="0" w:color="auto"/>
        <w:right w:val="none" w:sz="0" w:space="0" w:color="auto"/>
      </w:divBdr>
    </w:div>
    <w:div w:id="2055226427">
      <w:bodyDiv w:val="1"/>
      <w:marLeft w:val="0"/>
      <w:marRight w:val="0"/>
      <w:marTop w:val="0"/>
      <w:marBottom w:val="0"/>
      <w:divBdr>
        <w:top w:val="none" w:sz="0" w:space="0" w:color="auto"/>
        <w:left w:val="none" w:sz="0" w:space="0" w:color="auto"/>
        <w:bottom w:val="none" w:sz="0" w:space="0" w:color="auto"/>
        <w:right w:val="none" w:sz="0" w:space="0" w:color="auto"/>
      </w:divBdr>
    </w:div>
    <w:div w:id="2055692600">
      <w:bodyDiv w:val="1"/>
      <w:marLeft w:val="0"/>
      <w:marRight w:val="0"/>
      <w:marTop w:val="0"/>
      <w:marBottom w:val="0"/>
      <w:divBdr>
        <w:top w:val="none" w:sz="0" w:space="0" w:color="auto"/>
        <w:left w:val="none" w:sz="0" w:space="0" w:color="auto"/>
        <w:bottom w:val="none" w:sz="0" w:space="0" w:color="auto"/>
        <w:right w:val="none" w:sz="0" w:space="0" w:color="auto"/>
      </w:divBdr>
    </w:div>
    <w:div w:id="2055882190">
      <w:bodyDiv w:val="1"/>
      <w:marLeft w:val="0"/>
      <w:marRight w:val="0"/>
      <w:marTop w:val="0"/>
      <w:marBottom w:val="0"/>
      <w:divBdr>
        <w:top w:val="none" w:sz="0" w:space="0" w:color="auto"/>
        <w:left w:val="none" w:sz="0" w:space="0" w:color="auto"/>
        <w:bottom w:val="none" w:sz="0" w:space="0" w:color="auto"/>
        <w:right w:val="none" w:sz="0" w:space="0" w:color="auto"/>
      </w:divBdr>
    </w:div>
    <w:div w:id="2056001432">
      <w:bodyDiv w:val="1"/>
      <w:marLeft w:val="0"/>
      <w:marRight w:val="0"/>
      <w:marTop w:val="0"/>
      <w:marBottom w:val="0"/>
      <w:divBdr>
        <w:top w:val="none" w:sz="0" w:space="0" w:color="auto"/>
        <w:left w:val="none" w:sz="0" w:space="0" w:color="auto"/>
        <w:bottom w:val="none" w:sz="0" w:space="0" w:color="auto"/>
        <w:right w:val="none" w:sz="0" w:space="0" w:color="auto"/>
      </w:divBdr>
    </w:div>
    <w:div w:id="2056392191">
      <w:bodyDiv w:val="1"/>
      <w:marLeft w:val="0"/>
      <w:marRight w:val="0"/>
      <w:marTop w:val="0"/>
      <w:marBottom w:val="0"/>
      <w:divBdr>
        <w:top w:val="none" w:sz="0" w:space="0" w:color="auto"/>
        <w:left w:val="none" w:sz="0" w:space="0" w:color="auto"/>
        <w:bottom w:val="none" w:sz="0" w:space="0" w:color="auto"/>
        <w:right w:val="none" w:sz="0" w:space="0" w:color="auto"/>
      </w:divBdr>
    </w:div>
    <w:div w:id="2056392459">
      <w:bodyDiv w:val="1"/>
      <w:marLeft w:val="0"/>
      <w:marRight w:val="0"/>
      <w:marTop w:val="0"/>
      <w:marBottom w:val="0"/>
      <w:divBdr>
        <w:top w:val="none" w:sz="0" w:space="0" w:color="auto"/>
        <w:left w:val="none" w:sz="0" w:space="0" w:color="auto"/>
        <w:bottom w:val="none" w:sz="0" w:space="0" w:color="auto"/>
        <w:right w:val="none" w:sz="0" w:space="0" w:color="auto"/>
      </w:divBdr>
    </w:div>
    <w:div w:id="2056419117">
      <w:bodyDiv w:val="1"/>
      <w:marLeft w:val="0"/>
      <w:marRight w:val="0"/>
      <w:marTop w:val="0"/>
      <w:marBottom w:val="0"/>
      <w:divBdr>
        <w:top w:val="none" w:sz="0" w:space="0" w:color="auto"/>
        <w:left w:val="none" w:sz="0" w:space="0" w:color="auto"/>
        <w:bottom w:val="none" w:sz="0" w:space="0" w:color="auto"/>
        <w:right w:val="none" w:sz="0" w:space="0" w:color="auto"/>
      </w:divBdr>
    </w:div>
    <w:div w:id="2056851489">
      <w:bodyDiv w:val="1"/>
      <w:marLeft w:val="0"/>
      <w:marRight w:val="0"/>
      <w:marTop w:val="0"/>
      <w:marBottom w:val="0"/>
      <w:divBdr>
        <w:top w:val="none" w:sz="0" w:space="0" w:color="auto"/>
        <w:left w:val="none" w:sz="0" w:space="0" w:color="auto"/>
        <w:bottom w:val="none" w:sz="0" w:space="0" w:color="auto"/>
        <w:right w:val="none" w:sz="0" w:space="0" w:color="auto"/>
      </w:divBdr>
    </w:div>
    <w:div w:id="2056856433">
      <w:bodyDiv w:val="1"/>
      <w:marLeft w:val="0"/>
      <w:marRight w:val="0"/>
      <w:marTop w:val="0"/>
      <w:marBottom w:val="0"/>
      <w:divBdr>
        <w:top w:val="none" w:sz="0" w:space="0" w:color="auto"/>
        <w:left w:val="none" w:sz="0" w:space="0" w:color="auto"/>
        <w:bottom w:val="none" w:sz="0" w:space="0" w:color="auto"/>
        <w:right w:val="none" w:sz="0" w:space="0" w:color="auto"/>
      </w:divBdr>
    </w:div>
    <w:div w:id="2057074906">
      <w:bodyDiv w:val="1"/>
      <w:marLeft w:val="0"/>
      <w:marRight w:val="0"/>
      <w:marTop w:val="0"/>
      <w:marBottom w:val="0"/>
      <w:divBdr>
        <w:top w:val="none" w:sz="0" w:space="0" w:color="auto"/>
        <w:left w:val="none" w:sz="0" w:space="0" w:color="auto"/>
        <w:bottom w:val="none" w:sz="0" w:space="0" w:color="auto"/>
        <w:right w:val="none" w:sz="0" w:space="0" w:color="auto"/>
      </w:divBdr>
    </w:div>
    <w:div w:id="2057267424">
      <w:bodyDiv w:val="1"/>
      <w:marLeft w:val="0"/>
      <w:marRight w:val="0"/>
      <w:marTop w:val="0"/>
      <w:marBottom w:val="0"/>
      <w:divBdr>
        <w:top w:val="none" w:sz="0" w:space="0" w:color="auto"/>
        <w:left w:val="none" w:sz="0" w:space="0" w:color="auto"/>
        <w:bottom w:val="none" w:sz="0" w:space="0" w:color="auto"/>
        <w:right w:val="none" w:sz="0" w:space="0" w:color="auto"/>
      </w:divBdr>
    </w:div>
    <w:div w:id="2057313425">
      <w:bodyDiv w:val="1"/>
      <w:marLeft w:val="0"/>
      <w:marRight w:val="0"/>
      <w:marTop w:val="0"/>
      <w:marBottom w:val="0"/>
      <w:divBdr>
        <w:top w:val="none" w:sz="0" w:space="0" w:color="auto"/>
        <w:left w:val="none" w:sz="0" w:space="0" w:color="auto"/>
        <w:bottom w:val="none" w:sz="0" w:space="0" w:color="auto"/>
        <w:right w:val="none" w:sz="0" w:space="0" w:color="auto"/>
      </w:divBdr>
    </w:div>
    <w:div w:id="2057653544">
      <w:bodyDiv w:val="1"/>
      <w:marLeft w:val="0"/>
      <w:marRight w:val="0"/>
      <w:marTop w:val="0"/>
      <w:marBottom w:val="0"/>
      <w:divBdr>
        <w:top w:val="none" w:sz="0" w:space="0" w:color="auto"/>
        <w:left w:val="none" w:sz="0" w:space="0" w:color="auto"/>
        <w:bottom w:val="none" w:sz="0" w:space="0" w:color="auto"/>
        <w:right w:val="none" w:sz="0" w:space="0" w:color="auto"/>
      </w:divBdr>
    </w:div>
    <w:div w:id="2057847784">
      <w:bodyDiv w:val="1"/>
      <w:marLeft w:val="0"/>
      <w:marRight w:val="0"/>
      <w:marTop w:val="0"/>
      <w:marBottom w:val="0"/>
      <w:divBdr>
        <w:top w:val="none" w:sz="0" w:space="0" w:color="auto"/>
        <w:left w:val="none" w:sz="0" w:space="0" w:color="auto"/>
        <w:bottom w:val="none" w:sz="0" w:space="0" w:color="auto"/>
        <w:right w:val="none" w:sz="0" w:space="0" w:color="auto"/>
      </w:divBdr>
    </w:div>
    <w:div w:id="2058159686">
      <w:bodyDiv w:val="1"/>
      <w:marLeft w:val="0"/>
      <w:marRight w:val="0"/>
      <w:marTop w:val="0"/>
      <w:marBottom w:val="0"/>
      <w:divBdr>
        <w:top w:val="none" w:sz="0" w:space="0" w:color="auto"/>
        <w:left w:val="none" w:sz="0" w:space="0" w:color="auto"/>
        <w:bottom w:val="none" w:sz="0" w:space="0" w:color="auto"/>
        <w:right w:val="none" w:sz="0" w:space="0" w:color="auto"/>
      </w:divBdr>
    </w:div>
    <w:div w:id="2058357393">
      <w:bodyDiv w:val="1"/>
      <w:marLeft w:val="0"/>
      <w:marRight w:val="0"/>
      <w:marTop w:val="0"/>
      <w:marBottom w:val="0"/>
      <w:divBdr>
        <w:top w:val="none" w:sz="0" w:space="0" w:color="auto"/>
        <w:left w:val="none" w:sz="0" w:space="0" w:color="auto"/>
        <w:bottom w:val="none" w:sz="0" w:space="0" w:color="auto"/>
        <w:right w:val="none" w:sz="0" w:space="0" w:color="auto"/>
      </w:divBdr>
    </w:div>
    <w:div w:id="2058431824">
      <w:bodyDiv w:val="1"/>
      <w:marLeft w:val="0"/>
      <w:marRight w:val="0"/>
      <w:marTop w:val="0"/>
      <w:marBottom w:val="0"/>
      <w:divBdr>
        <w:top w:val="none" w:sz="0" w:space="0" w:color="auto"/>
        <w:left w:val="none" w:sz="0" w:space="0" w:color="auto"/>
        <w:bottom w:val="none" w:sz="0" w:space="0" w:color="auto"/>
        <w:right w:val="none" w:sz="0" w:space="0" w:color="auto"/>
      </w:divBdr>
    </w:div>
    <w:div w:id="2058774642">
      <w:bodyDiv w:val="1"/>
      <w:marLeft w:val="0"/>
      <w:marRight w:val="0"/>
      <w:marTop w:val="0"/>
      <w:marBottom w:val="0"/>
      <w:divBdr>
        <w:top w:val="none" w:sz="0" w:space="0" w:color="auto"/>
        <w:left w:val="none" w:sz="0" w:space="0" w:color="auto"/>
        <w:bottom w:val="none" w:sz="0" w:space="0" w:color="auto"/>
        <w:right w:val="none" w:sz="0" w:space="0" w:color="auto"/>
      </w:divBdr>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
    <w:div w:id="2059083824">
      <w:bodyDiv w:val="1"/>
      <w:marLeft w:val="0"/>
      <w:marRight w:val="0"/>
      <w:marTop w:val="0"/>
      <w:marBottom w:val="0"/>
      <w:divBdr>
        <w:top w:val="none" w:sz="0" w:space="0" w:color="auto"/>
        <w:left w:val="none" w:sz="0" w:space="0" w:color="auto"/>
        <w:bottom w:val="none" w:sz="0" w:space="0" w:color="auto"/>
        <w:right w:val="none" w:sz="0" w:space="0" w:color="auto"/>
      </w:divBdr>
    </w:div>
    <w:div w:id="2059427935">
      <w:bodyDiv w:val="1"/>
      <w:marLeft w:val="0"/>
      <w:marRight w:val="0"/>
      <w:marTop w:val="0"/>
      <w:marBottom w:val="0"/>
      <w:divBdr>
        <w:top w:val="none" w:sz="0" w:space="0" w:color="auto"/>
        <w:left w:val="none" w:sz="0" w:space="0" w:color="auto"/>
        <w:bottom w:val="none" w:sz="0" w:space="0" w:color="auto"/>
        <w:right w:val="none" w:sz="0" w:space="0" w:color="auto"/>
      </w:divBdr>
    </w:div>
    <w:div w:id="2060281763">
      <w:bodyDiv w:val="1"/>
      <w:marLeft w:val="0"/>
      <w:marRight w:val="0"/>
      <w:marTop w:val="0"/>
      <w:marBottom w:val="0"/>
      <w:divBdr>
        <w:top w:val="none" w:sz="0" w:space="0" w:color="auto"/>
        <w:left w:val="none" w:sz="0" w:space="0" w:color="auto"/>
        <w:bottom w:val="none" w:sz="0" w:space="0" w:color="auto"/>
        <w:right w:val="none" w:sz="0" w:space="0" w:color="auto"/>
      </w:divBdr>
    </w:div>
    <w:div w:id="2060740811">
      <w:bodyDiv w:val="1"/>
      <w:marLeft w:val="0"/>
      <w:marRight w:val="0"/>
      <w:marTop w:val="0"/>
      <w:marBottom w:val="0"/>
      <w:divBdr>
        <w:top w:val="none" w:sz="0" w:space="0" w:color="auto"/>
        <w:left w:val="none" w:sz="0" w:space="0" w:color="auto"/>
        <w:bottom w:val="none" w:sz="0" w:space="0" w:color="auto"/>
        <w:right w:val="none" w:sz="0" w:space="0" w:color="auto"/>
      </w:divBdr>
    </w:div>
    <w:div w:id="2061006312">
      <w:bodyDiv w:val="1"/>
      <w:marLeft w:val="0"/>
      <w:marRight w:val="0"/>
      <w:marTop w:val="0"/>
      <w:marBottom w:val="0"/>
      <w:divBdr>
        <w:top w:val="none" w:sz="0" w:space="0" w:color="auto"/>
        <w:left w:val="none" w:sz="0" w:space="0" w:color="auto"/>
        <w:bottom w:val="none" w:sz="0" w:space="0" w:color="auto"/>
        <w:right w:val="none" w:sz="0" w:space="0" w:color="auto"/>
      </w:divBdr>
    </w:div>
    <w:div w:id="2061051140">
      <w:bodyDiv w:val="1"/>
      <w:marLeft w:val="0"/>
      <w:marRight w:val="0"/>
      <w:marTop w:val="0"/>
      <w:marBottom w:val="0"/>
      <w:divBdr>
        <w:top w:val="none" w:sz="0" w:space="0" w:color="auto"/>
        <w:left w:val="none" w:sz="0" w:space="0" w:color="auto"/>
        <w:bottom w:val="none" w:sz="0" w:space="0" w:color="auto"/>
        <w:right w:val="none" w:sz="0" w:space="0" w:color="auto"/>
      </w:divBdr>
    </w:div>
    <w:div w:id="2061173869">
      <w:bodyDiv w:val="1"/>
      <w:marLeft w:val="0"/>
      <w:marRight w:val="0"/>
      <w:marTop w:val="0"/>
      <w:marBottom w:val="0"/>
      <w:divBdr>
        <w:top w:val="none" w:sz="0" w:space="0" w:color="auto"/>
        <w:left w:val="none" w:sz="0" w:space="0" w:color="auto"/>
        <w:bottom w:val="none" w:sz="0" w:space="0" w:color="auto"/>
        <w:right w:val="none" w:sz="0" w:space="0" w:color="auto"/>
      </w:divBdr>
    </w:div>
    <w:div w:id="2061400829">
      <w:bodyDiv w:val="1"/>
      <w:marLeft w:val="0"/>
      <w:marRight w:val="0"/>
      <w:marTop w:val="0"/>
      <w:marBottom w:val="0"/>
      <w:divBdr>
        <w:top w:val="none" w:sz="0" w:space="0" w:color="auto"/>
        <w:left w:val="none" w:sz="0" w:space="0" w:color="auto"/>
        <w:bottom w:val="none" w:sz="0" w:space="0" w:color="auto"/>
        <w:right w:val="none" w:sz="0" w:space="0" w:color="auto"/>
      </w:divBdr>
    </w:div>
    <w:div w:id="2061971700">
      <w:bodyDiv w:val="1"/>
      <w:marLeft w:val="0"/>
      <w:marRight w:val="0"/>
      <w:marTop w:val="0"/>
      <w:marBottom w:val="0"/>
      <w:divBdr>
        <w:top w:val="none" w:sz="0" w:space="0" w:color="auto"/>
        <w:left w:val="none" w:sz="0" w:space="0" w:color="auto"/>
        <w:bottom w:val="none" w:sz="0" w:space="0" w:color="auto"/>
        <w:right w:val="none" w:sz="0" w:space="0" w:color="auto"/>
      </w:divBdr>
    </w:div>
    <w:div w:id="2062703888">
      <w:bodyDiv w:val="1"/>
      <w:marLeft w:val="0"/>
      <w:marRight w:val="0"/>
      <w:marTop w:val="0"/>
      <w:marBottom w:val="0"/>
      <w:divBdr>
        <w:top w:val="none" w:sz="0" w:space="0" w:color="auto"/>
        <w:left w:val="none" w:sz="0" w:space="0" w:color="auto"/>
        <w:bottom w:val="none" w:sz="0" w:space="0" w:color="auto"/>
        <w:right w:val="none" w:sz="0" w:space="0" w:color="auto"/>
      </w:divBdr>
    </w:div>
    <w:div w:id="2063475597">
      <w:bodyDiv w:val="1"/>
      <w:marLeft w:val="0"/>
      <w:marRight w:val="0"/>
      <w:marTop w:val="0"/>
      <w:marBottom w:val="0"/>
      <w:divBdr>
        <w:top w:val="none" w:sz="0" w:space="0" w:color="auto"/>
        <w:left w:val="none" w:sz="0" w:space="0" w:color="auto"/>
        <w:bottom w:val="none" w:sz="0" w:space="0" w:color="auto"/>
        <w:right w:val="none" w:sz="0" w:space="0" w:color="auto"/>
      </w:divBdr>
    </w:div>
    <w:div w:id="2063751185">
      <w:bodyDiv w:val="1"/>
      <w:marLeft w:val="0"/>
      <w:marRight w:val="0"/>
      <w:marTop w:val="0"/>
      <w:marBottom w:val="0"/>
      <w:divBdr>
        <w:top w:val="none" w:sz="0" w:space="0" w:color="auto"/>
        <w:left w:val="none" w:sz="0" w:space="0" w:color="auto"/>
        <w:bottom w:val="none" w:sz="0" w:space="0" w:color="auto"/>
        <w:right w:val="none" w:sz="0" w:space="0" w:color="auto"/>
      </w:divBdr>
    </w:div>
    <w:div w:id="2063868805">
      <w:bodyDiv w:val="1"/>
      <w:marLeft w:val="0"/>
      <w:marRight w:val="0"/>
      <w:marTop w:val="0"/>
      <w:marBottom w:val="0"/>
      <w:divBdr>
        <w:top w:val="none" w:sz="0" w:space="0" w:color="auto"/>
        <w:left w:val="none" w:sz="0" w:space="0" w:color="auto"/>
        <w:bottom w:val="none" w:sz="0" w:space="0" w:color="auto"/>
        <w:right w:val="none" w:sz="0" w:space="0" w:color="auto"/>
      </w:divBdr>
    </w:div>
    <w:div w:id="2064326194">
      <w:bodyDiv w:val="1"/>
      <w:marLeft w:val="0"/>
      <w:marRight w:val="0"/>
      <w:marTop w:val="0"/>
      <w:marBottom w:val="0"/>
      <w:divBdr>
        <w:top w:val="none" w:sz="0" w:space="0" w:color="auto"/>
        <w:left w:val="none" w:sz="0" w:space="0" w:color="auto"/>
        <w:bottom w:val="none" w:sz="0" w:space="0" w:color="auto"/>
        <w:right w:val="none" w:sz="0" w:space="0" w:color="auto"/>
      </w:divBdr>
    </w:div>
    <w:div w:id="2064793032">
      <w:bodyDiv w:val="1"/>
      <w:marLeft w:val="0"/>
      <w:marRight w:val="0"/>
      <w:marTop w:val="0"/>
      <w:marBottom w:val="0"/>
      <w:divBdr>
        <w:top w:val="none" w:sz="0" w:space="0" w:color="auto"/>
        <w:left w:val="none" w:sz="0" w:space="0" w:color="auto"/>
        <w:bottom w:val="none" w:sz="0" w:space="0" w:color="auto"/>
        <w:right w:val="none" w:sz="0" w:space="0" w:color="auto"/>
      </w:divBdr>
    </w:div>
    <w:div w:id="2064795038">
      <w:bodyDiv w:val="1"/>
      <w:marLeft w:val="0"/>
      <w:marRight w:val="0"/>
      <w:marTop w:val="0"/>
      <w:marBottom w:val="0"/>
      <w:divBdr>
        <w:top w:val="none" w:sz="0" w:space="0" w:color="auto"/>
        <w:left w:val="none" w:sz="0" w:space="0" w:color="auto"/>
        <w:bottom w:val="none" w:sz="0" w:space="0" w:color="auto"/>
        <w:right w:val="none" w:sz="0" w:space="0" w:color="auto"/>
      </w:divBdr>
    </w:div>
    <w:div w:id="2064986435">
      <w:bodyDiv w:val="1"/>
      <w:marLeft w:val="0"/>
      <w:marRight w:val="0"/>
      <w:marTop w:val="0"/>
      <w:marBottom w:val="0"/>
      <w:divBdr>
        <w:top w:val="none" w:sz="0" w:space="0" w:color="auto"/>
        <w:left w:val="none" w:sz="0" w:space="0" w:color="auto"/>
        <w:bottom w:val="none" w:sz="0" w:space="0" w:color="auto"/>
        <w:right w:val="none" w:sz="0" w:space="0" w:color="auto"/>
      </w:divBdr>
    </w:div>
    <w:div w:id="2065057119">
      <w:bodyDiv w:val="1"/>
      <w:marLeft w:val="0"/>
      <w:marRight w:val="0"/>
      <w:marTop w:val="0"/>
      <w:marBottom w:val="0"/>
      <w:divBdr>
        <w:top w:val="none" w:sz="0" w:space="0" w:color="auto"/>
        <w:left w:val="none" w:sz="0" w:space="0" w:color="auto"/>
        <w:bottom w:val="none" w:sz="0" w:space="0" w:color="auto"/>
        <w:right w:val="none" w:sz="0" w:space="0" w:color="auto"/>
      </w:divBdr>
    </w:div>
    <w:div w:id="2065106132">
      <w:bodyDiv w:val="1"/>
      <w:marLeft w:val="0"/>
      <w:marRight w:val="0"/>
      <w:marTop w:val="0"/>
      <w:marBottom w:val="0"/>
      <w:divBdr>
        <w:top w:val="none" w:sz="0" w:space="0" w:color="auto"/>
        <w:left w:val="none" w:sz="0" w:space="0" w:color="auto"/>
        <w:bottom w:val="none" w:sz="0" w:space="0" w:color="auto"/>
        <w:right w:val="none" w:sz="0" w:space="0" w:color="auto"/>
      </w:divBdr>
    </w:div>
    <w:div w:id="2065642583">
      <w:bodyDiv w:val="1"/>
      <w:marLeft w:val="0"/>
      <w:marRight w:val="0"/>
      <w:marTop w:val="0"/>
      <w:marBottom w:val="0"/>
      <w:divBdr>
        <w:top w:val="none" w:sz="0" w:space="0" w:color="auto"/>
        <w:left w:val="none" w:sz="0" w:space="0" w:color="auto"/>
        <w:bottom w:val="none" w:sz="0" w:space="0" w:color="auto"/>
        <w:right w:val="none" w:sz="0" w:space="0" w:color="auto"/>
      </w:divBdr>
    </w:div>
    <w:div w:id="2065827969">
      <w:bodyDiv w:val="1"/>
      <w:marLeft w:val="0"/>
      <w:marRight w:val="0"/>
      <w:marTop w:val="0"/>
      <w:marBottom w:val="0"/>
      <w:divBdr>
        <w:top w:val="none" w:sz="0" w:space="0" w:color="auto"/>
        <w:left w:val="none" w:sz="0" w:space="0" w:color="auto"/>
        <w:bottom w:val="none" w:sz="0" w:space="0" w:color="auto"/>
        <w:right w:val="none" w:sz="0" w:space="0" w:color="auto"/>
      </w:divBdr>
    </w:div>
    <w:div w:id="2065905022">
      <w:bodyDiv w:val="1"/>
      <w:marLeft w:val="0"/>
      <w:marRight w:val="0"/>
      <w:marTop w:val="0"/>
      <w:marBottom w:val="0"/>
      <w:divBdr>
        <w:top w:val="none" w:sz="0" w:space="0" w:color="auto"/>
        <w:left w:val="none" w:sz="0" w:space="0" w:color="auto"/>
        <w:bottom w:val="none" w:sz="0" w:space="0" w:color="auto"/>
        <w:right w:val="none" w:sz="0" w:space="0" w:color="auto"/>
      </w:divBdr>
    </w:div>
    <w:div w:id="2065905570">
      <w:bodyDiv w:val="1"/>
      <w:marLeft w:val="0"/>
      <w:marRight w:val="0"/>
      <w:marTop w:val="0"/>
      <w:marBottom w:val="0"/>
      <w:divBdr>
        <w:top w:val="none" w:sz="0" w:space="0" w:color="auto"/>
        <w:left w:val="none" w:sz="0" w:space="0" w:color="auto"/>
        <w:bottom w:val="none" w:sz="0" w:space="0" w:color="auto"/>
        <w:right w:val="none" w:sz="0" w:space="0" w:color="auto"/>
      </w:divBdr>
    </w:div>
    <w:div w:id="2066028696">
      <w:bodyDiv w:val="1"/>
      <w:marLeft w:val="0"/>
      <w:marRight w:val="0"/>
      <w:marTop w:val="0"/>
      <w:marBottom w:val="0"/>
      <w:divBdr>
        <w:top w:val="none" w:sz="0" w:space="0" w:color="auto"/>
        <w:left w:val="none" w:sz="0" w:space="0" w:color="auto"/>
        <w:bottom w:val="none" w:sz="0" w:space="0" w:color="auto"/>
        <w:right w:val="none" w:sz="0" w:space="0" w:color="auto"/>
      </w:divBdr>
    </w:div>
    <w:div w:id="2066366057">
      <w:bodyDiv w:val="1"/>
      <w:marLeft w:val="0"/>
      <w:marRight w:val="0"/>
      <w:marTop w:val="0"/>
      <w:marBottom w:val="0"/>
      <w:divBdr>
        <w:top w:val="none" w:sz="0" w:space="0" w:color="auto"/>
        <w:left w:val="none" w:sz="0" w:space="0" w:color="auto"/>
        <w:bottom w:val="none" w:sz="0" w:space="0" w:color="auto"/>
        <w:right w:val="none" w:sz="0" w:space="0" w:color="auto"/>
      </w:divBdr>
    </w:div>
    <w:div w:id="2066948382">
      <w:bodyDiv w:val="1"/>
      <w:marLeft w:val="0"/>
      <w:marRight w:val="0"/>
      <w:marTop w:val="0"/>
      <w:marBottom w:val="0"/>
      <w:divBdr>
        <w:top w:val="none" w:sz="0" w:space="0" w:color="auto"/>
        <w:left w:val="none" w:sz="0" w:space="0" w:color="auto"/>
        <w:bottom w:val="none" w:sz="0" w:space="0" w:color="auto"/>
        <w:right w:val="none" w:sz="0" w:space="0" w:color="auto"/>
      </w:divBdr>
    </w:div>
    <w:div w:id="2067140229">
      <w:bodyDiv w:val="1"/>
      <w:marLeft w:val="0"/>
      <w:marRight w:val="0"/>
      <w:marTop w:val="0"/>
      <w:marBottom w:val="0"/>
      <w:divBdr>
        <w:top w:val="none" w:sz="0" w:space="0" w:color="auto"/>
        <w:left w:val="none" w:sz="0" w:space="0" w:color="auto"/>
        <w:bottom w:val="none" w:sz="0" w:space="0" w:color="auto"/>
        <w:right w:val="none" w:sz="0" w:space="0" w:color="auto"/>
      </w:divBdr>
    </w:div>
    <w:div w:id="2067486235">
      <w:bodyDiv w:val="1"/>
      <w:marLeft w:val="0"/>
      <w:marRight w:val="0"/>
      <w:marTop w:val="0"/>
      <w:marBottom w:val="0"/>
      <w:divBdr>
        <w:top w:val="none" w:sz="0" w:space="0" w:color="auto"/>
        <w:left w:val="none" w:sz="0" w:space="0" w:color="auto"/>
        <w:bottom w:val="none" w:sz="0" w:space="0" w:color="auto"/>
        <w:right w:val="none" w:sz="0" w:space="0" w:color="auto"/>
      </w:divBdr>
    </w:div>
    <w:div w:id="2067559240">
      <w:bodyDiv w:val="1"/>
      <w:marLeft w:val="0"/>
      <w:marRight w:val="0"/>
      <w:marTop w:val="0"/>
      <w:marBottom w:val="0"/>
      <w:divBdr>
        <w:top w:val="none" w:sz="0" w:space="0" w:color="auto"/>
        <w:left w:val="none" w:sz="0" w:space="0" w:color="auto"/>
        <w:bottom w:val="none" w:sz="0" w:space="0" w:color="auto"/>
        <w:right w:val="none" w:sz="0" w:space="0" w:color="auto"/>
      </w:divBdr>
    </w:div>
    <w:div w:id="2067606762">
      <w:bodyDiv w:val="1"/>
      <w:marLeft w:val="0"/>
      <w:marRight w:val="0"/>
      <w:marTop w:val="0"/>
      <w:marBottom w:val="0"/>
      <w:divBdr>
        <w:top w:val="none" w:sz="0" w:space="0" w:color="auto"/>
        <w:left w:val="none" w:sz="0" w:space="0" w:color="auto"/>
        <w:bottom w:val="none" w:sz="0" w:space="0" w:color="auto"/>
        <w:right w:val="none" w:sz="0" w:space="0" w:color="auto"/>
      </w:divBdr>
    </w:div>
    <w:div w:id="2067684171">
      <w:bodyDiv w:val="1"/>
      <w:marLeft w:val="0"/>
      <w:marRight w:val="0"/>
      <w:marTop w:val="0"/>
      <w:marBottom w:val="0"/>
      <w:divBdr>
        <w:top w:val="none" w:sz="0" w:space="0" w:color="auto"/>
        <w:left w:val="none" w:sz="0" w:space="0" w:color="auto"/>
        <w:bottom w:val="none" w:sz="0" w:space="0" w:color="auto"/>
        <w:right w:val="none" w:sz="0" w:space="0" w:color="auto"/>
      </w:divBdr>
    </w:div>
    <w:div w:id="2067947464">
      <w:bodyDiv w:val="1"/>
      <w:marLeft w:val="0"/>
      <w:marRight w:val="0"/>
      <w:marTop w:val="0"/>
      <w:marBottom w:val="0"/>
      <w:divBdr>
        <w:top w:val="none" w:sz="0" w:space="0" w:color="auto"/>
        <w:left w:val="none" w:sz="0" w:space="0" w:color="auto"/>
        <w:bottom w:val="none" w:sz="0" w:space="0" w:color="auto"/>
        <w:right w:val="none" w:sz="0" w:space="0" w:color="auto"/>
      </w:divBdr>
    </w:div>
    <w:div w:id="2067988891">
      <w:bodyDiv w:val="1"/>
      <w:marLeft w:val="0"/>
      <w:marRight w:val="0"/>
      <w:marTop w:val="0"/>
      <w:marBottom w:val="0"/>
      <w:divBdr>
        <w:top w:val="none" w:sz="0" w:space="0" w:color="auto"/>
        <w:left w:val="none" w:sz="0" w:space="0" w:color="auto"/>
        <w:bottom w:val="none" w:sz="0" w:space="0" w:color="auto"/>
        <w:right w:val="none" w:sz="0" w:space="0" w:color="auto"/>
      </w:divBdr>
    </w:div>
    <w:div w:id="2067994090">
      <w:bodyDiv w:val="1"/>
      <w:marLeft w:val="0"/>
      <w:marRight w:val="0"/>
      <w:marTop w:val="0"/>
      <w:marBottom w:val="0"/>
      <w:divBdr>
        <w:top w:val="none" w:sz="0" w:space="0" w:color="auto"/>
        <w:left w:val="none" w:sz="0" w:space="0" w:color="auto"/>
        <w:bottom w:val="none" w:sz="0" w:space="0" w:color="auto"/>
        <w:right w:val="none" w:sz="0" w:space="0" w:color="auto"/>
      </w:divBdr>
    </w:div>
    <w:div w:id="2068340522">
      <w:bodyDiv w:val="1"/>
      <w:marLeft w:val="0"/>
      <w:marRight w:val="0"/>
      <w:marTop w:val="0"/>
      <w:marBottom w:val="0"/>
      <w:divBdr>
        <w:top w:val="none" w:sz="0" w:space="0" w:color="auto"/>
        <w:left w:val="none" w:sz="0" w:space="0" w:color="auto"/>
        <w:bottom w:val="none" w:sz="0" w:space="0" w:color="auto"/>
        <w:right w:val="none" w:sz="0" w:space="0" w:color="auto"/>
      </w:divBdr>
    </w:div>
    <w:div w:id="2068383062">
      <w:bodyDiv w:val="1"/>
      <w:marLeft w:val="0"/>
      <w:marRight w:val="0"/>
      <w:marTop w:val="0"/>
      <w:marBottom w:val="0"/>
      <w:divBdr>
        <w:top w:val="none" w:sz="0" w:space="0" w:color="auto"/>
        <w:left w:val="none" w:sz="0" w:space="0" w:color="auto"/>
        <w:bottom w:val="none" w:sz="0" w:space="0" w:color="auto"/>
        <w:right w:val="none" w:sz="0" w:space="0" w:color="auto"/>
      </w:divBdr>
    </w:div>
    <w:div w:id="2068411717">
      <w:bodyDiv w:val="1"/>
      <w:marLeft w:val="0"/>
      <w:marRight w:val="0"/>
      <w:marTop w:val="0"/>
      <w:marBottom w:val="0"/>
      <w:divBdr>
        <w:top w:val="none" w:sz="0" w:space="0" w:color="auto"/>
        <w:left w:val="none" w:sz="0" w:space="0" w:color="auto"/>
        <w:bottom w:val="none" w:sz="0" w:space="0" w:color="auto"/>
        <w:right w:val="none" w:sz="0" w:space="0" w:color="auto"/>
      </w:divBdr>
    </w:div>
    <w:div w:id="2068455698">
      <w:bodyDiv w:val="1"/>
      <w:marLeft w:val="0"/>
      <w:marRight w:val="0"/>
      <w:marTop w:val="0"/>
      <w:marBottom w:val="0"/>
      <w:divBdr>
        <w:top w:val="none" w:sz="0" w:space="0" w:color="auto"/>
        <w:left w:val="none" w:sz="0" w:space="0" w:color="auto"/>
        <w:bottom w:val="none" w:sz="0" w:space="0" w:color="auto"/>
        <w:right w:val="none" w:sz="0" w:space="0" w:color="auto"/>
      </w:divBdr>
    </w:div>
    <w:div w:id="2068645460">
      <w:bodyDiv w:val="1"/>
      <w:marLeft w:val="0"/>
      <w:marRight w:val="0"/>
      <w:marTop w:val="0"/>
      <w:marBottom w:val="0"/>
      <w:divBdr>
        <w:top w:val="none" w:sz="0" w:space="0" w:color="auto"/>
        <w:left w:val="none" w:sz="0" w:space="0" w:color="auto"/>
        <w:bottom w:val="none" w:sz="0" w:space="0" w:color="auto"/>
        <w:right w:val="none" w:sz="0" w:space="0" w:color="auto"/>
      </w:divBdr>
    </w:div>
    <w:div w:id="2069834865">
      <w:bodyDiv w:val="1"/>
      <w:marLeft w:val="0"/>
      <w:marRight w:val="0"/>
      <w:marTop w:val="0"/>
      <w:marBottom w:val="0"/>
      <w:divBdr>
        <w:top w:val="none" w:sz="0" w:space="0" w:color="auto"/>
        <w:left w:val="none" w:sz="0" w:space="0" w:color="auto"/>
        <w:bottom w:val="none" w:sz="0" w:space="0" w:color="auto"/>
        <w:right w:val="none" w:sz="0" w:space="0" w:color="auto"/>
      </w:divBdr>
    </w:div>
    <w:div w:id="2070568086">
      <w:bodyDiv w:val="1"/>
      <w:marLeft w:val="0"/>
      <w:marRight w:val="0"/>
      <w:marTop w:val="0"/>
      <w:marBottom w:val="0"/>
      <w:divBdr>
        <w:top w:val="none" w:sz="0" w:space="0" w:color="auto"/>
        <w:left w:val="none" w:sz="0" w:space="0" w:color="auto"/>
        <w:bottom w:val="none" w:sz="0" w:space="0" w:color="auto"/>
        <w:right w:val="none" w:sz="0" w:space="0" w:color="auto"/>
      </w:divBdr>
    </w:div>
    <w:div w:id="2070613791">
      <w:bodyDiv w:val="1"/>
      <w:marLeft w:val="0"/>
      <w:marRight w:val="0"/>
      <w:marTop w:val="0"/>
      <w:marBottom w:val="0"/>
      <w:divBdr>
        <w:top w:val="none" w:sz="0" w:space="0" w:color="auto"/>
        <w:left w:val="none" w:sz="0" w:space="0" w:color="auto"/>
        <w:bottom w:val="none" w:sz="0" w:space="0" w:color="auto"/>
        <w:right w:val="none" w:sz="0" w:space="0" w:color="auto"/>
      </w:divBdr>
    </w:div>
    <w:div w:id="2070616036">
      <w:bodyDiv w:val="1"/>
      <w:marLeft w:val="0"/>
      <w:marRight w:val="0"/>
      <w:marTop w:val="0"/>
      <w:marBottom w:val="0"/>
      <w:divBdr>
        <w:top w:val="none" w:sz="0" w:space="0" w:color="auto"/>
        <w:left w:val="none" w:sz="0" w:space="0" w:color="auto"/>
        <w:bottom w:val="none" w:sz="0" w:space="0" w:color="auto"/>
        <w:right w:val="none" w:sz="0" w:space="0" w:color="auto"/>
      </w:divBdr>
    </w:div>
    <w:div w:id="2071146746">
      <w:bodyDiv w:val="1"/>
      <w:marLeft w:val="0"/>
      <w:marRight w:val="0"/>
      <w:marTop w:val="0"/>
      <w:marBottom w:val="0"/>
      <w:divBdr>
        <w:top w:val="none" w:sz="0" w:space="0" w:color="auto"/>
        <w:left w:val="none" w:sz="0" w:space="0" w:color="auto"/>
        <w:bottom w:val="none" w:sz="0" w:space="0" w:color="auto"/>
        <w:right w:val="none" w:sz="0" w:space="0" w:color="auto"/>
      </w:divBdr>
    </w:div>
    <w:div w:id="2071150593">
      <w:bodyDiv w:val="1"/>
      <w:marLeft w:val="0"/>
      <w:marRight w:val="0"/>
      <w:marTop w:val="0"/>
      <w:marBottom w:val="0"/>
      <w:divBdr>
        <w:top w:val="none" w:sz="0" w:space="0" w:color="auto"/>
        <w:left w:val="none" w:sz="0" w:space="0" w:color="auto"/>
        <w:bottom w:val="none" w:sz="0" w:space="0" w:color="auto"/>
        <w:right w:val="none" w:sz="0" w:space="0" w:color="auto"/>
      </w:divBdr>
    </w:div>
    <w:div w:id="2071341716">
      <w:bodyDiv w:val="1"/>
      <w:marLeft w:val="0"/>
      <w:marRight w:val="0"/>
      <w:marTop w:val="0"/>
      <w:marBottom w:val="0"/>
      <w:divBdr>
        <w:top w:val="none" w:sz="0" w:space="0" w:color="auto"/>
        <w:left w:val="none" w:sz="0" w:space="0" w:color="auto"/>
        <w:bottom w:val="none" w:sz="0" w:space="0" w:color="auto"/>
        <w:right w:val="none" w:sz="0" w:space="0" w:color="auto"/>
      </w:divBdr>
    </w:div>
    <w:div w:id="2071541260">
      <w:bodyDiv w:val="1"/>
      <w:marLeft w:val="0"/>
      <w:marRight w:val="0"/>
      <w:marTop w:val="0"/>
      <w:marBottom w:val="0"/>
      <w:divBdr>
        <w:top w:val="none" w:sz="0" w:space="0" w:color="auto"/>
        <w:left w:val="none" w:sz="0" w:space="0" w:color="auto"/>
        <w:bottom w:val="none" w:sz="0" w:space="0" w:color="auto"/>
        <w:right w:val="none" w:sz="0" w:space="0" w:color="auto"/>
      </w:divBdr>
    </w:div>
    <w:div w:id="2071802191">
      <w:bodyDiv w:val="1"/>
      <w:marLeft w:val="0"/>
      <w:marRight w:val="0"/>
      <w:marTop w:val="0"/>
      <w:marBottom w:val="0"/>
      <w:divBdr>
        <w:top w:val="none" w:sz="0" w:space="0" w:color="auto"/>
        <w:left w:val="none" w:sz="0" w:space="0" w:color="auto"/>
        <w:bottom w:val="none" w:sz="0" w:space="0" w:color="auto"/>
        <w:right w:val="none" w:sz="0" w:space="0" w:color="auto"/>
      </w:divBdr>
    </w:div>
    <w:div w:id="2071877902">
      <w:bodyDiv w:val="1"/>
      <w:marLeft w:val="0"/>
      <w:marRight w:val="0"/>
      <w:marTop w:val="0"/>
      <w:marBottom w:val="0"/>
      <w:divBdr>
        <w:top w:val="none" w:sz="0" w:space="0" w:color="auto"/>
        <w:left w:val="none" w:sz="0" w:space="0" w:color="auto"/>
        <w:bottom w:val="none" w:sz="0" w:space="0" w:color="auto"/>
        <w:right w:val="none" w:sz="0" w:space="0" w:color="auto"/>
      </w:divBdr>
    </w:div>
    <w:div w:id="2071928171">
      <w:bodyDiv w:val="1"/>
      <w:marLeft w:val="0"/>
      <w:marRight w:val="0"/>
      <w:marTop w:val="0"/>
      <w:marBottom w:val="0"/>
      <w:divBdr>
        <w:top w:val="none" w:sz="0" w:space="0" w:color="auto"/>
        <w:left w:val="none" w:sz="0" w:space="0" w:color="auto"/>
        <w:bottom w:val="none" w:sz="0" w:space="0" w:color="auto"/>
        <w:right w:val="none" w:sz="0" w:space="0" w:color="auto"/>
      </w:divBdr>
    </w:div>
    <w:div w:id="2072383751">
      <w:bodyDiv w:val="1"/>
      <w:marLeft w:val="0"/>
      <w:marRight w:val="0"/>
      <w:marTop w:val="0"/>
      <w:marBottom w:val="0"/>
      <w:divBdr>
        <w:top w:val="none" w:sz="0" w:space="0" w:color="auto"/>
        <w:left w:val="none" w:sz="0" w:space="0" w:color="auto"/>
        <w:bottom w:val="none" w:sz="0" w:space="0" w:color="auto"/>
        <w:right w:val="none" w:sz="0" w:space="0" w:color="auto"/>
      </w:divBdr>
    </w:div>
    <w:div w:id="2073691298">
      <w:bodyDiv w:val="1"/>
      <w:marLeft w:val="0"/>
      <w:marRight w:val="0"/>
      <w:marTop w:val="0"/>
      <w:marBottom w:val="0"/>
      <w:divBdr>
        <w:top w:val="none" w:sz="0" w:space="0" w:color="auto"/>
        <w:left w:val="none" w:sz="0" w:space="0" w:color="auto"/>
        <w:bottom w:val="none" w:sz="0" w:space="0" w:color="auto"/>
        <w:right w:val="none" w:sz="0" w:space="0" w:color="auto"/>
      </w:divBdr>
    </w:div>
    <w:div w:id="2073771248">
      <w:bodyDiv w:val="1"/>
      <w:marLeft w:val="0"/>
      <w:marRight w:val="0"/>
      <w:marTop w:val="0"/>
      <w:marBottom w:val="0"/>
      <w:divBdr>
        <w:top w:val="none" w:sz="0" w:space="0" w:color="auto"/>
        <w:left w:val="none" w:sz="0" w:space="0" w:color="auto"/>
        <w:bottom w:val="none" w:sz="0" w:space="0" w:color="auto"/>
        <w:right w:val="none" w:sz="0" w:space="0" w:color="auto"/>
      </w:divBdr>
    </w:div>
    <w:div w:id="2074110699">
      <w:bodyDiv w:val="1"/>
      <w:marLeft w:val="0"/>
      <w:marRight w:val="0"/>
      <w:marTop w:val="0"/>
      <w:marBottom w:val="0"/>
      <w:divBdr>
        <w:top w:val="none" w:sz="0" w:space="0" w:color="auto"/>
        <w:left w:val="none" w:sz="0" w:space="0" w:color="auto"/>
        <w:bottom w:val="none" w:sz="0" w:space="0" w:color="auto"/>
        <w:right w:val="none" w:sz="0" w:space="0" w:color="auto"/>
      </w:divBdr>
    </w:div>
    <w:div w:id="2074967098">
      <w:bodyDiv w:val="1"/>
      <w:marLeft w:val="0"/>
      <w:marRight w:val="0"/>
      <w:marTop w:val="0"/>
      <w:marBottom w:val="0"/>
      <w:divBdr>
        <w:top w:val="none" w:sz="0" w:space="0" w:color="auto"/>
        <w:left w:val="none" w:sz="0" w:space="0" w:color="auto"/>
        <w:bottom w:val="none" w:sz="0" w:space="0" w:color="auto"/>
        <w:right w:val="none" w:sz="0" w:space="0" w:color="auto"/>
      </w:divBdr>
    </w:div>
    <w:div w:id="2075423412">
      <w:bodyDiv w:val="1"/>
      <w:marLeft w:val="0"/>
      <w:marRight w:val="0"/>
      <w:marTop w:val="0"/>
      <w:marBottom w:val="0"/>
      <w:divBdr>
        <w:top w:val="none" w:sz="0" w:space="0" w:color="auto"/>
        <w:left w:val="none" w:sz="0" w:space="0" w:color="auto"/>
        <w:bottom w:val="none" w:sz="0" w:space="0" w:color="auto"/>
        <w:right w:val="none" w:sz="0" w:space="0" w:color="auto"/>
      </w:divBdr>
    </w:div>
    <w:div w:id="2075665682">
      <w:bodyDiv w:val="1"/>
      <w:marLeft w:val="0"/>
      <w:marRight w:val="0"/>
      <w:marTop w:val="0"/>
      <w:marBottom w:val="0"/>
      <w:divBdr>
        <w:top w:val="none" w:sz="0" w:space="0" w:color="auto"/>
        <w:left w:val="none" w:sz="0" w:space="0" w:color="auto"/>
        <w:bottom w:val="none" w:sz="0" w:space="0" w:color="auto"/>
        <w:right w:val="none" w:sz="0" w:space="0" w:color="auto"/>
      </w:divBdr>
    </w:div>
    <w:div w:id="2075856917">
      <w:bodyDiv w:val="1"/>
      <w:marLeft w:val="0"/>
      <w:marRight w:val="0"/>
      <w:marTop w:val="0"/>
      <w:marBottom w:val="0"/>
      <w:divBdr>
        <w:top w:val="none" w:sz="0" w:space="0" w:color="auto"/>
        <w:left w:val="none" w:sz="0" w:space="0" w:color="auto"/>
        <w:bottom w:val="none" w:sz="0" w:space="0" w:color="auto"/>
        <w:right w:val="none" w:sz="0" w:space="0" w:color="auto"/>
      </w:divBdr>
    </w:div>
    <w:div w:id="2076077036">
      <w:bodyDiv w:val="1"/>
      <w:marLeft w:val="0"/>
      <w:marRight w:val="0"/>
      <w:marTop w:val="0"/>
      <w:marBottom w:val="0"/>
      <w:divBdr>
        <w:top w:val="none" w:sz="0" w:space="0" w:color="auto"/>
        <w:left w:val="none" w:sz="0" w:space="0" w:color="auto"/>
        <w:bottom w:val="none" w:sz="0" w:space="0" w:color="auto"/>
        <w:right w:val="none" w:sz="0" w:space="0" w:color="auto"/>
      </w:divBdr>
    </w:div>
    <w:div w:id="2076126307">
      <w:bodyDiv w:val="1"/>
      <w:marLeft w:val="0"/>
      <w:marRight w:val="0"/>
      <w:marTop w:val="0"/>
      <w:marBottom w:val="0"/>
      <w:divBdr>
        <w:top w:val="none" w:sz="0" w:space="0" w:color="auto"/>
        <w:left w:val="none" w:sz="0" w:space="0" w:color="auto"/>
        <w:bottom w:val="none" w:sz="0" w:space="0" w:color="auto"/>
        <w:right w:val="none" w:sz="0" w:space="0" w:color="auto"/>
      </w:divBdr>
    </w:div>
    <w:div w:id="2076197007">
      <w:bodyDiv w:val="1"/>
      <w:marLeft w:val="0"/>
      <w:marRight w:val="0"/>
      <w:marTop w:val="0"/>
      <w:marBottom w:val="0"/>
      <w:divBdr>
        <w:top w:val="none" w:sz="0" w:space="0" w:color="auto"/>
        <w:left w:val="none" w:sz="0" w:space="0" w:color="auto"/>
        <w:bottom w:val="none" w:sz="0" w:space="0" w:color="auto"/>
        <w:right w:val="none" w:sz="0" w:space="0" w:color="auto"/>
      </w:divBdr>
    </w:div>
    <w:div w:id="2076201048">
      <w:bodyDiv w:val="1"/>
      <w:marLeft w:val="0"/>
      <w:marRight w:val="0"/>
      <w:marTop w:val="0"/>
      <w:marBottom w:val="0"/>
      <w:divBdr>
        <w:top w:val="none" w:sz="0" w:space="0" w:color="auto"/>
        <w:left w:val="none" w:sz="0" w:space="0" w:color="auto"/>
        <w:bottom w:val="none" w:sz="0" w:space="0" w:color="auto"/>
        <w:right w:val="none" w:sz="0" w:space="0" w:color="auto"/>
      </w:divBdr>
    </w:div>
    <w:div w:id="2076272173">
      <w:bodyDiv w:val="1"/>
      <w:marLeft w:val="0"/>
      <w:marRight w:val="0"/>
      <w:marTop w:val="0"/>
      <w:marBottom w:val="0"/>
      <w:divBdr>
        <w:top w:val="none" w:sz="0" w:space="0" w:color="auto"/>
        <w:left w:val="none" w:sz="0" w:space="0" w:color="auto"/>
        <w:bottom w:val="none" w:sz="0" w:space="0" w:color="auto"/>
        <w:right w:val="none" w:sz="0" w:space="0" w:color="auto"/>
      </w:divBdr>
    </w:div>
    <w:div w:id="2076581111">
      <w:bodyDiv w:val="1"/>
      <w:marLeft w:val="0"/>
      <w:marRight w:val="0"/>
      <w:marTop w:val="0"/>
      <w:marBottom w:val="0"/>
      <w:divBdr>
        <w:top w:val="none" w:sz="0" w:space="0" w:color="auto"/>
        <w:left w:val="none" w:sz="0" w:space="0" w:color="auto"/>
        <w:bottom w:val="none" w:sz="0" w:space="0" w:color="auto"/>
        <w:right w:val="none" w:sz="0" w:space="0" w:color="auto"/>
      </w:divBdr>
    </w:div>
    <w:div w:id="2076776707">
      <w:bodyDiv w:val="1"/>
      <w:marLeft w:val="0"/>
      <w:marRight w:val="0"/>
      <w:marTop w:val="0"/>
      <w:marBottom w:val="0"/>
      <w:divBdr>
        <w:top w:val="none" w:sz="0" w:space="0" w:color="auto"/>
        <w:left w:val="none" w:sz="0" w:space="0" w:color="auto"/>
        <w:bottom w:val="none" w:sz="0" w:space="0" w:color="auto"/>
        <w:right w:val="none" w:sz="0" w:space="0" w:color="auto"/>
      </w:divBdr>
    </w:div>
    <w:div w:id="2077630117">
      <w:bodyDiv w:val="1"/>
      <w:marLeft w:val="0"/>
      <w:marRight w:val="0"/>
      <w:marTop w:val="0"/>
      <w:marBottom w:val="0"/>
      <w:divBdr>
        <w:top w:val="none" w:sz="0" w:space="0" w:color="auto"/>
        <w:left w:val="none" w:sz="0" w:space="0" w:color="auto"/>
        <w:bottom w:val="none" w:sz="0" w:space="0" w:color="auto"/>
        <w:right w:val="none" w:sz="0" w:space="0" w:color="auto"/>
      </w:divBdr>
    </w:div>
    <w:div w:id="2077701454">
      <w:bodyDiv w:val="1"/>
      <w:marLeft w:val="0"/>
      <w:marRight w:val="0"/>
      <w:marTop w:val="0"/>
      <w:marBottom w:val="0"/>
      <w:divBdr>
        <w:top w:val="none" w:sz="0" w:space="0" w:color="auto"/>
        <w:left w:val="none" w:sz="0" w:space="0" w:color="auto"/>
        <w:bottom w:val="none" w:sz="0" w:space="0" w:color="auto"/>
        <w:right w:val="none" w:sz="0" w:space="0" w:color="auto"/>
      </w:divBdr>
    </w:div>
    <w:div w:id="2077780116">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553561">
      <w:bodyDiv w:val="1"/>
      <w:marLeft w:val="0"/>
      <w:marRight w:val="0"/>
      <w:marTop w:val="0"/>
      <w:marBottom w:val="0"/>
      <w:divBdr>
        <w:top w:val="none" w:sz="0" w:space="0" w:color="auto"/>
        <w:left w:val="none" w:sz="0" w:space="0" w:color="auto"/>
        <w:bottom w:val="none" w:sz="0" w:space="0" w:color="auto"/>
        <w:right w:val="none" w:sz="0" w:space="0" w:color="auto"/>
      </w:divBdr>
    </w:div>
    <w:div w:id="2078898333">
      <w:bodyDiv w:val="1"/>
      <w:marLeft w:val="0"/>
      <w:marRight w:val="0"/>
      <w:marTop w:val="0"/>
      <w:marBottom w:val="0"/>
      <w:divBdr>
        <w:top w:val="none" w:sz="0" w:space="0" w:color="auto"/>
        <w:left w:val="none" w:sz="0" w:space="0" w:color="auto"/>
        <w:bottom w:val="none" w:sz="0" w:space="0" w:color="auto"/>
        <w:right w:val="none" w:sz="0" w:space="0" w:color="auto"/>
      </w:divBdr>
    </w:div>
    <w:div w:id="2079326861">
      <w:bodyDiv w:val="1"/>
      <w:marLeft w:val="0"/>
      <w:marRight w:val="0"/>
      <w:marTop w:val="0"/>
      <w:marBottom w:val="0"/>
      <w:divBdr>
        <w:top w:val="none" w:sz="0" w:space="0" w:color="auto"/>
        <w:left w:val="none" w:sz="0" w:space="0" w:color="auto"/>
        <w:bottom w:val="none" w:sz="0" w:space="0" w:color="auto"/>
        <w:right w:val="none" w:sz="0" w:space="0" w:color="auto"/>
      </w:divBdr>
    </w:div>
    <w:div w:id="2079327086">
      <w:bodyDiv w:val="1"/>
      <w:marLeft w:val="0"/>
      <w:marRight w:val="0"/>
      <w:marTop w:val="0"/>
      <w:marBottom w:val="0"/>
      <w:divBdr>
        <w:top w:val="none" w:sz="0" w:space="0" w:color="auto"/>
        <w:left w:val="none" w:sz="0" w:space="0" w:color="auto"/>
        <w:bottom w:val="none" w:sz="0" w:space="0" w:color="auto"/>
        <w:right w:val="none" w:sz="0" w:space="0" w:color="auto"/>
      </w:divBdr>
    </w:div>
    <w:div w:id="2079397591">
      <w:bodyDiv w:val="1"/>
      <w:marLeft w:val="0"/>
      <w:marRight w:val="0"/>
      <w:marTop w:val="0"/>
      <w:marBottom w:val="0"/>
      <w:divBdr>
        <w:top w:val="none" w:sz="0" w:space="0" w:color="auto"/>
        <w:left w:val="none" w:sz="0" w:space="0" w:color="auto"/>
        <w:bottom w:val="none" w:sz="0" w:space="0" w:color="auto"/>
        <w:right w:val="none" w:sz="0" w:space="0" w:color="auto"/>
      </w:divBdr>
    </w:div>
    <w:div w:id="2080058600">
      <w:bodyDiv w:val="1"/>
      <w:marLeft w:val="0"/>
      <w:marRight w:val="0"/>
      <w:marTop w:val="0"/>
      <w:marBottom w:val="0"/>
      <w:divBdr>
        <w:top w:val="none" w:sz="0" w:space="0" w:color="auto"/>
        <w:left w:val="none" w:sz="0" w:space="0" w:color="auto"/>
        <w:bottom w:val="none" w:sz="0" w:space="0" w:color="auto"/>
        <w:right w:val="none" w:sz="0" w:space="0" w:color="auto"/>
      </w:divBdr>
    </w:div>
    <w:div w:id="2080058867">
      <w:bodyDiv w:val="1"/>
      <w:marLeft w:val="0"/>
      <w:marRight w:val="0"/>
      <w:marTop w:val="0"/>
      <w:marBottom w:val="0"/>
      <w:divBdr>
        <w:top w:val="none" w:sz="0" w:space="0" w:color="auto"/>
        <w:left w:val="none" w:sz="0" w:space="0" w:color="auto"/>
        <w:bottom w:val="none" w:sz="0" w:space="0" w:color="auto"/>
        <w:right w:val="none" w:sz="0" w:space="0" w:color="auto"/>
      </w:divBdr>
    </w:div>
    <w:div w:id="2081442417">
      <w:bodyDiv w:val="1"/>
      <w:marLeft w:val="0"/>
      <w:marRight w:val="0"/>
      <w:marTop w:val="0"/>
      <w:marBottom w:val="0"/>
      <w:divBdr>
        <w:top w:val="none" w:sz="0" w:space="0" w:color="auto"/>
        <w:left w:val="none" w:sz="0" w:space="0" w:color="auto"/>
        <w:bottom w:val="none" w:sz="0" w:space="0" w:color="auto"/>
        <w:right w:val="none" w:sz="0" w:space="0" w:color="auto"/>
      </w:divBdr>
    </w:div>
    <w:div w:id="2081711130">
      <w:bodyDiv w:val="1"/>
      <w:marLeft w:val="0"/>
      <w:marRight w:val="0"/>
      <w:marTop w:val="0"/>
      <w:marBottom w:val="0"/>
      <w:divBdr>
        <w:top w:val="none" w:sz="0" w:space="0" w:color="auto"/>
        <w:left w:val="none" w:sz="0" w:space="0" w:color="auto"/>
        <w:bottom w:val="none" w:sz="0" w:space="0" w:color="auto"/>
        <w:right w:val="none" w:sz="0" w:space="0" w:color="auto"/>
      </w:divBdr>
    </w:div>
    <w:div w:id="2081714258">
      <w:bodyDiv w:val="1"/>
      <w:marLeft w:val="0"/>
      <w:marRight w:val="0"/>
      <w:marTop w:val="0"/>
      <w:marBottom w:val="0"/>
      <w:divBdr>
        <w:top w:val="none" w:sz="0" w:space="0" w:color="auto"/>
        <w:left w:val="none" w:sz="0" w:space="0" w:color="auto"/>
        <w:bottom w:val="none" w:sz="0" w:space="0" w:color="auto"/>
        <w:right w:val="none" w:sz="0" w:space="0" w:color="auto"/>
      </w:divBdr>
    </w:div>
    <w:div w:id="2082173260">
      <w:bodyDiv w:val="1"/>
      <w:marLeft w:val="0"/>
      <w:marRight w:val="0"/>
      <w:marTop w:val="0"/>
      <w:marBottom w:val="0"/>
      <w:divBdr>
        <w:top w:val="none" w:sz="0" w:space="0" w:color="auto"/>
        <w:left w:val="none" w:sz="0" w:space="0" w:color="auto"/>
        <w:bottom w:val="none" w:sz="0" w:space="0" w:color="auto"/>
        <w:right w:val="none" w:sz="0" w:space="0" w:color="auto"/>
      </w:divBdr>
    </w:div>
    <w:div w:id="2082409256">
      <w:bodyDiv w:val="1"/>
      <w:marLeft w:val="0"/>
      <w:marRight w:val="0"/>
      <w:marTop w:val="0"/>
      <w:marBottom w:val="0"/>
      <w:divBdr>
        <w:top w:val="none" w:sz="0" w:space="0" w:color="auto"/>
        <w:left w:val="none" w:sz="0" w:space="0" w:color="auto"/>
        <w:bottom w:val="none" w:sz="0" w:space="0" w:color="auto"/>
        <w:right w:val="none" w:sz="0" w:space="0" w:color="auto"/>
      </w:divBdr>
    </w:div>
    <w:div w:id="2082944593">
      <w:bodyDiv w:val="1"/>
      <w:marLeft w:val="0"/>
      <w:marRight w:val="0"/>
      <w:marTop w:val="0"/>
      <w:marBottom w:val="0"/>
      <w:divBdr>
        <w:top w:val="none" w:sz="0" w:space="0" w:color="auto"/>
        <w:left w:val="none" w:sz="0" w:space="0" w:color="auto"/>
        <w:bottom w:val="none" w:sz="0" w:space="0" w:color="auto"/>
        <w:right w:val="none" w:sz="0" w:space="0" w:color="auto"/>
      </w:divBdr>
    </w:div>
    <w:div w:id="2082947635">
      <w:bodyDiv w:val="1"/>
      <w:marLeft w:val="0"/>
      <w:marRight w:val="0"/>
      <w:marTop w:val="0"/>
      <w:marBottom w:val="0"/>
      <w:divBdr>
        <w:top w:val="none" w:sz="0" w:space="0" w:color="auto"/>
        <w:left w:val="none" w:sz="0" w:space="0" w:color="auto"/>
        <w:bottom w:val="none" w:sz="0" w:space="0" w:color="auto"/>
        <w:right w:val="none" w:sz="0" w:space="0" w:color="auto"/>
      </w:divBdr>
    </w:div>
    <w:div w:id="2083092572">
      <w:bodyDiv w:val="1"/>
      <w:marLeft w:val="0"/>
      <w:marRight w:val="0"/>
      <w:marTop w:val="0"/>
      <w:marBottom w:val="0"/>
      <w:divBdr>
        <w:top w:val="none" w:sz="0" w:space="0" w:color="auto"/>
        <w:left w:val="none" w:sz="0" w:space="0" w:color="auto"/>
        <w:bottom w:val="none" w:sz="0" w:space="0" w:color="auto"/>
        <w:right w:val="none" w:sz="0" w:space="0" w:color="auto"/>
      </w:divBdr>
    </w:div>
    <w:div w:id="2083217135">
      <w:bodyDiv w:val="1"/>
      <w:marLeft w:val="0"/>
      <w:marRight w:val="0"/>
      <w:marTop w:val="0"/>
      <w:marBottom w:val="0"/>
      <w:divBdr>
        <w:top w:val="none" w:sz="0" w:space="0" w:color="auto"/>
        <w:left w:val="none" w:sz="0" w:space="0" w:color="auto"/>
        <w:bottom w:val="none" w:sz="0" w:space="0" w:color="auto"/>
        <w:right w:val="none" w:sz="0" w:space="0" w:color="auto"/>
      </w:divBdr>
    </w:div>
    <w:div w:id="2083259015">
      <w:bodyDiv w:val="1"/>
      <w:marLeft w:val="0"/>
      <w:marRight w:val="0"/>
      <w:marTop w:val="0"/>
      <w:marBottom w:val="0"/>
      <w:divBdr>
        <w:top w:val="none" w:sz="0" w:space="0" w:color="auto"/>
        <w:left w:val="none" w:sz="0" w:space="0" w:color="auto"/>
        <w:bottom w:val="none" w:sz="0" w:space="0" w:color="auto"/>
        <w:right w:val="none" w:sz="0" w:space="0" w:color="auto"/>
      </w:divBdr>
    </w:div>
    <w:div w:id="2083486226">
      <w:bodyDiv w:val="1"/>
      <w:marLeft w:val="0"/>
      <w:marRight w:val="0"/>
      <w:marTop w:val="0"/>
      <w:marBottom w:val="0"/>
      <w:divBdr>
        <w:top w:val="none" w:sz="0" w:space="0" w:color="auto"/>
        <w:left w:val="none" w:sz="0" w:space="0" w:color="auto"/>
        <w:bottom w:val="none" w:sz="0" w:space="0" w:color="auto"/>
        <w:right w:val="none" w:sz="0" w:space="0" w:color="auto"/>
      </w:divBdr>
    </w:div>
    <w:div w:id="2083792281">
      <w:bodyDiv w:val="1"/>
      <w:marLeft w:val="0"/>
      <w:marRight w:val="0"/>
      <w:marTop w:val="0"/>
      <w:marBottom w:val="0"/>
      <w:divBdr>
        <w:top w:val="none" w:sz="0" w:space="0" w:color="auto"/>
        <w:left w:val="none" w:sz="0" w:space="0" w:color="auto"/>
        <w:bottom w:val="none" w:sz="0" w:space="0" w:color="auto"/>
        <w:right w:val="none" w:sz="0" w:space="0" w:color="auto"/>
      </w:divBdr>
    </w:div>
    <w:div w:id="2084523757">
      <w:bodyDiv w:val="1"/>
      <w:marLeft w:val="0"/>
      <w:marRight w:val="0"/>
      <w:marTop w:val="0"/>
      <w:marBottom w:val="0"/>
      <w:divBdr>
        <w:top w:val="none" w:sz="0" w:space="0" w:color="auto"/>
        <w:left w:val="none" w:sz="0" w:space="0" w:color="auto"/>
        <w:bottom w:val="none" w:sz="0" w:space="0" w:color="auto"/>
        <w:right w:val="none" w:sz="0" w:space="0" w:color="auto"/>
      </w:divBdr>
    </w:div>
    <w:div w:id="2084524086">
      <w:bodyDiv w:val="1"/>
      <w:marLeft w:val="0"/>
      <w:marRight w:val="0"/>
      <w:marTop w:val="0"/>
      <w:marBottom w:val="0"/>
      <w:divBdr>
        <w:top w:val="none" w:sz="0" w:space="0" w:color="auto"/>
        <w:left w:val="none" w:sz="0" w:space="0" w:color="auto"/>
        <w:bottom w:val="none" w:sz="0" w:space="0" w:color="auto"/>
        <w:right w:val="none" w:sz="0" w:space="0" w:color="auto"/>
      </w:divBdr>
    </w:div>
    <w:div w:id="2084597285">
      <w:bodyDiv w:val="1"/>
      <w:marLeft w:val="0"/>
      <w:marRight w:val="0"/>
      <w:marTop w:val="0"/>
      <w:marBottom w:val="0"/>
      <w:divBdr>
        <w:top w:val="none" w:sz="0" w:space="0" w:color="auto"/>
        <w:left w:val="none" w:sz="0" w:space="0" w:color="auto"/>
        <w:bottom w:val="none" w:sz="0" w:space="0" w:color="auto"/>
        <w:right w:val="none" w:sz="0" w:space="0" w:color="auto"/>
      </w:divBdr>
    </w:div>
    <w:div w:id="2085488883">
      <w:bodyDiv w:val="1"/>
      <w:marLeft w:val="0"/>
      <w:marRight w:val="0"/>
      <w:marTop w:val="0"/>
      <w:marBottom w:val="0"/>
      <w:divBdr>
        <w:top w:val="none" w:sz="0" w:space="0" w:color="auto"/>
        <w:left w:val="none" w:sz="0" w:space="0" w:color="auto"/>
        <w:bottom w:val="none" w:sz="0" w:space="0" w:color="auto"/>
        <w:right w:val="none" w:sz="0" w:space="0" w:color="auto"/>
      </w:divBdr>
    </w:div>
    <w:div w:id="2085563626">
      <w:bodyDiv w:val="1"/>
      <w:marLeft w:val="0"/>
      <w:marRight w:val="0"/>
      <w:marTop w:val="0"/>
      <w:marBottom w:val="0"/>
      <w:divBdr>
        <w:top w:val="none" w:sz="0" w:space="0" w:color="auto"/>
        <w:left w:val="none" w:sz="0" w:space="0" w:color="auto"/>
        <w:bottom w:val="none" w:sz="0" w:space="0" w:color="auto"/>
        <w:right w:val="none" w:sz="0" w:space="0" w:color="auto"/>
      </w:divBdr>
    </w:div>
    <w:div w:id="2085839100">
      <w:bodyDiv w:val="1"/>
      <w:marLeft w:val="0"/>
      <w:marRight w:val="0"/>
      <w:marTop w:val="0"/>
      <w:marBottom w:val="0"/>
      <w:divBdr>
        <w:top w:val="none" w:sz="0" w:space="0" w:color="auto"/>
        <w:left w:val="none" w:sz="0" w:space="0" w:color="auto"/>
        <w:bottom w:val="none" w:sz="0" w:space="0" w:color="auto"/>
        <w:right w:val="none" w:sz="0" w:space="0" w:color="auto"/>
      </w:divBdr>
    </w:div>
    <w:div w:id="2085949790">
      <w:bodyDiv w:val="1"/>
      <w:marLeft w:val="0"/>
      <w:marRight w:val="0"/>
      <w:marTop w:val="0"/>
      <w:marBottom w:val="0"/>
      <w:divBdr>
        <w:top w:val="none" w:sz="0" w:space="0" w:color="auto"/>
        <w:left w:val="none" w:sz="0" w:space="0" w:color="auto"/>
        <w:bottom w:val="none" w:sz="0" w:space="0" w:color="auto"/>
        <w:right w:val="none" w:sz="0" w:space="0" w:color="auto"/>
      </w:divBdr>
    </w:div>
    <w:div w:id="2086023276">
      <w:bodyDiv w:val="1"/>
      <w:marLeft w:val="0"/>
      <w:marRight w:val="0"/>
      <w:marTop w:val="0"/>
      <w:marBottom w:val="0"/>
      <w:divBdr>
        <w:top w:val="none" w:sz="0" w:space="0" w:color="auto"/>
        <w:left w:val="none" w:sz="0" w:space="0" w:color="auto"/>
        <w:bottom w:val="none" w:sz="0" w:space="0" w:color="auto"/>
        <w:right w:val="none" w:sz="0" w:space="0" w:color="auto"/>
      </w:divBdr>
    </w:div>
    <w:div w:id="2086339162">
      <w:bodyDiv w:val="1"/>
      <w:marLeft w:val="0"/>
      <w:marRight w:val="0"/>
      <w:marTop w:val="0"/>
      <w:marBottom w:val="0"/>
      <w:divBdr>
        <w:top w:val="none" w:sz="0" w:space="0" w:color="auto"/>
        <w:left w:val="none" w:sz="0" w:space="0" w:color="auto"/>
        <w:bottom w:val="none" w:sz="0" w:space="0" w:color="auto"/>
        <w:right w:val="none" w:sz="0" w:space="0" w:color="auto"/>
      </w:divBdr>
    </w:div>
    <w:div w:id="2086339455">
      <w:bodyDiv w:val="1"/>
      <w:marLeft w:val="0"/>
      <w:marRight w:val="0"/>
      <w:marTop w:val="0"/>
      <w:marBottom w:val="0"/>
      <w:divBdr>
        <w:top w:val="none" w:sz="0" w:space="0" w:color="auto"/>
        <w:left w:val="none" w:sz="0" w:space="0" w:color="auto"/>
        <w:bottom w:val="none" w:sz="0" w:space="0" w:color="auto"/>
        <w:right w:val="none" w:sz="0" w:space="0" w:color="auto"/>
      </w:divBdr>
    </w:div>
    <w:div w:id="2086798408">
      <w:bodyDiv w:val="1"/>
      <w:marLeft w:val="0"/>
      <w:marRight w:val="0"/>
      <w:marTop w:val="0"/>
      <w:marBottom w:val="0"/>
      <w:divBdr>
        <w:top w:val="none" w:sz="0" w:space="0" w:color="auto"/>
        <w:left w:val="none" w:sz="0" w:space="0" w:color="auto"/>
        <w:bottom w:val="none" w:sz="0" w:space="0" w:color="auto"/>
        <w:right w:val="none" w:sz="0" w:space="0" w:color="auto"/>
      </w:divBdr>
    </w:div>
    <w:div w:id="2086802023">
      <w:bodyDiv w:val="1"/>
      <w:marLeft w:val="0"/>
      <w:marRight w:val="0"/>
      <w:marTop w:val="0"/>
      <w:marBottom w:val="0"/>
      <w:divBdr>
        <w:top w:val="none" w:sz="0" w:space="0" w:color="auto"/>
        <w:left w:val="none" w:sz="0" w:space="0" w:color="auto"/>
        <w:bottom w:val="none" w:sz="0" w:space="0" w:color="auto"/>
        <w:right w:val="none" w:sz="0" w:space="0" w:color="auto"/>
      </w:divBdr>
    </w:div>
    <w:div w:id="2086948267">
      <w:bodyDiv w:val="1"/>
      <w:marLeft w:val="0"/>
      <w:marRight w:val="0"/>
      <w:marTop w:val="0"/>
      <w:marBottom w:val="0"/>
      <w:divBdr>
        <w:top w:val="none" w:sz="0" w:space="0" w:color="auto"/>
        <w:left w:val="none" w:sz="0" w:space="0" w:color="auto"/>
        <w:bottom w:val="none" w:sz="0" w:space="0" w:color="auto"/>
        <w:right w:val="none" w:sz="0" w:space="0" w:color="auto"/>
      </w:divBdr>
    </w:div>
    <w:div w:id="2087024135">
      <w:bodyDiv w:val="1"/>
      <w:marLeft w:val="0"/>
      <w:marRight w:val="0"/>
      <w:marTop w:val="0"/>
      <w:marBottom w:val="0"/>
      <w:divBdr>
        <w:top w:val="none" w:sz="0" w:space="0" w:color="auto"/>
        <w:left w:val="none" w:sz="0" w:space="0" w:color="auto"/>
        <w:bottom w:val="none" w:sz="0" w:space="0" w:color="auto"/>
        <w:right w:val="none" w:sz="0" w:space="0" w:color="auto"/>
      </w:divBdr>
    </w:div>
    <w:div w:id="2087070417">
      <w:bodyDiv w:val="1"/>
      <w:marLeft w:val="0"/>
      <w:marRight w:val="0"/>
      <w:marTop w:val="0"/>
      <w:marBottom w:val="0"/>
      <w:divBdr>
        <w:top w:val="none" w:sz="0" w:space="0" w:color="auto"/>
        <w:left w:val="none" w:sz="0" w:space="0" w:color="auto"/>
        <w:bottom w:val="none" w:sz="0" w:space="0" w:color="auto"/>
        <w:right w:val="none" w:sz="0" w:space="0" w:color="auto"/>
      </w:divBdr>
    </w:div>
    <w:div w:id="2087258951">
      <w:bodyDiv w:val="1"/>
      <w:marLeft w:val="0"/>
      <w:marRight w:val="0"/>
      <w:marTop w:val="0"/>
      <w:marBottom w:val="0"/>
      <w:divBdr>
        <w:top w:val="none" w:sz="0" w:space="0" w:color="auto"/>
        <w:left w:val="none" w:sz="0" w:space="0" w:color="auto"/>
        <w:bottom w:val="none" w:sz="0" w:space="0" w:color="auto"/>
        <w:right w:val="none" w:sz="0" w:space="0" w:color="auto"/>
      </w:divBdr>
    </w:div>
    <w:div w:id="2087723807">
      <w:bodyDiv w:val="1"/>
      <w:marLeft w:val="0"/>
      <w:marRight w:val="0"/>
      <w:marTop w:val="0"/>
      <w:marBottom w:val="0"/>
      <w:divBdr>
        <w:top w:val="none" w:sz="0" w:space="0" w:color="auto"/>
        <w:left w:val="none" w:sz="0" w:space="0" w:color="auto"/>
        <w:bottom w:val="none" w:sz="0" w:space="0" w:color="auto"/>
        <w:right w:val="none" w:sz="0" w:space="0" w:color="auto"/>
      </w:divBdr>
    </w:div>
    <w:div w:id="2087918764">
      <w:bodyDiv w:val="1"/>
      <w:marLeft w:val="0"/>
      <w:marRight w:val="0"/>
      <w:marTop w:val="0"/>
      <w:marBottom w:val="0"/>
      <w:divBdr>
        <w:top w:val="none" w:sz="0" w:space="0" w:color="auto"/>
        <w:left w:val="none" w:sz="0" w:space="0" w:color="auto"/>
        <w:bottom w:val="none" w:sz="0" w:space="0" w:color="auto"/>
        <w:right w:val="none" w:sz="0" w:space="0" w:color="auto"/>
      </w:divBdr>
    </w:div>
    <w:div w:id="2088501351">
      <w:bodyDiv w:val="1"/>
      <w:marLeft w:val="0"/>
      <w:marRight w:val="0"/>
      <w:marTop w:val="0"/>
      <w:marBottom w:val="0"/>
      <w:divBdr>
        <w:top w:val="none" w:sz="0" w:space="0" w:color="auto"/>
        <w:left w:val="none" w:sz="0" w:space="0" w:color="auto"/>
        <w:bottom w:val="none" w:sz="0" w:space="0" w:color="auto"/>
        <w:right w:val="none" w:sz="0" w:space="0" w:color="auto"/>
      </w:divBdr>
    </w:div>
    <w:div w:id="2088844857">
      <w:bodyDiv w:val="1"/>
      <w:marLeft w:val="0"/>
      <w:marRight w:val="0"/>
      <w:marTop w:val="0"/>
      <w:marBottom w:val="0"/>
      <w:divBdr>
        <w:top w:val="none" w:sz="0" w:space="0" w:color="auto"/>
        <w:left w:val="none" w:sz="0" w:space="0" w:color="auto"/>
        <w:bottom w:val="none" w:sz="0" w:space="0" w:color="auto"/>
        <w:right w:val="none" w:sz="0" w:space="0" w:color="auto"/>
      </w:divBdr>
    </w:div>
    <w:div w:id="2088847112">
      <w:bodyDiv w:val="1"/>
      <w:marLeft w:val="0"/>
      <w:marRight w:val="0"/>
      <w:marTop w:val="0"/>
      <w:marBottom w:val="0"/>
      <w:divBdr>
        <w:top w:val="none" w:sz="0" w:space="0" w:color="auto"/>
        <w:left w:val="none" w:sz="0" w:space="0" w:color="auto"/>
        <w:bottom w:val="none" w:sz="0" w:space="0" w:color="auto"/>
        <w:right w:val="none" w:sz="0" w:space="0" w:color="auto"/>
      </w:divBdr>
    </w:div>
    <w:div w:id="2088991772">
      <w:bodyDiv w:val="1"/>
      <w:marLeft w:val="0"/>
      <w:marRight w:val="0"/>
      <w:marTop w:val="0"/>
      <w:marBottom w:val="0"/>
      <w:divBdr>
        <w:top w:val="none" w:sz="0" w:space="0" w:color="auto"/>
        <w:left w:val="none" w:sz="0" w:space="0" w:color="auto"/>
        <w:bottom w:val="none" w:sz="0" w:space="0" w:color="auto"/>
        <w:right w:val="none" w:sz="0" w:space="0" w:color="auto"/>
      </w:divBdr>
    </w:div>
    <w:div w:id="2089032326">
      <w:bodyDiv w:val="1"/>
      <w:marLeft w:val="0"/>
      <w:marRight w:val="0"/>
      <w:marTop w:val="0"/>
      <w:marBottom w:val="0"/>
      <w:divBdr>
        <w:top w:val="none" w:sz="0" w:space="0" w:color="auto"/>
        <w:left w:val="none" w:sz="0" w:space="0" w:color="auto"/>
        <w:bottom w:val="none" w:sz="0" w:space="0" w:color="auto"/>
        <w:right w:val="none" w:sz="0" w:space="0" w:color="auto"/>
      </w:divBdr>
    </w:div>
    <w:div w:id="2089114057">
      <w:bodyDiv w:val="1"/>
      <w:marLeft w:val="0"/>
      <w:marRight w:val="0"/>
      <w:marTop w:val="0"/>
      <w:marBottom w:val="0"/>
      <w:divBdr>
        <w:top w:val="none" w:sz="0" w:space="0" w:color="auto"/>
        <w:left w:val="none" w:sz="0" w:space="0" w:color="auto"/>
        <w:bottom w:val="none" w:sz="0" w:space="0" w:color="auto"/>
        <w:right w:val="none" w:sz="0" w:space="0" w:color="auto"/>
      </w:divBdr>
    </w:div>
    <w:div w:id="2089158060">
      <w:bodyDiv w:val="1"/>
      <w:marLeft w:val="0"/>
      <w:marRight w:val="0"/>
      <w:marTop w:val="0"/>
      <w:marBottom w:val="0"/>
      <w:divBdr>
        <w:top w:val="none" w:sz="0" w:space="0" w:color="auto"/>
        <w:left w:val="none" w:sz="0" w:space="0" w:color="auto"/>
        <w:bottom w:val="none" w:sz="0" w:space="0" w:color="auto"/>
        <w:right w:val="none" w:sz="0" w:space="0" w:color="auto"/>
      </w:divBdr>
    </w:div>
    <w:div w:id="2089420242">
      <w:bodyDiv w:val="1"/>
      <w:marLeft w:val="0"/>
      <w:marRight w:val="0"/>
      <w:marTop w:val="0"/>
      <w:marBottom w:val="0"/>
      <w:divBdr>
        <w:top w:val="none" w:sz="0" w:space="0" w:color="auto"/>
        <w:left w:val="none" w:sz="0" w:space="0" w:color="auto"/>
        <w:bottom w:val="none" w:sz="0" w:space="0" w:color="auto"/>
        <w:right w:val="none" w:sz="0" w:space="0" w:color="auto"/>
      </w:divBdr>
    </w:div>
    <w:div w:id="2089763388">
      <w:bodyDiv w:val="1"/>
      <w:marLeft w:val="0"/>
      <w:marRight w:val="0"/>
      <w:marTop w:val="0"/>
      <w:marBottom w:val="0"/>
      <w:divBdr>
        <w:top w:val="none" w:sz="0" w:space="0" w:color="auto"/>
        <w:left w:val="none" w:sz="0" w:space="0" w:color="auto"/>
        <w:bottom w:val="none" w:sz="0" w:space="0" w:color="auto"/>
        <w:right w:val="none" w:sz="0" w:space="0" w:color="auto"/>
      </w:divBdr>
    </w:div>
    <w:div w:id="2089958317">
      <w:bodyDiv w:val="1"/>
      <w:marLeft w:val="0"/>
      <w:marRight w:val="0"/>
      <w:marTop w:val="0"/>
      <w:marBottom w:val="0"/>
      <w:divBdr>
        <w:top w:val="none" w:sz="0" w:space="0" w:color="auto"/>
        <w:left w:val="none" w:sz="0" w:space="0" w:color="auto"/>
        <w:bottom w:val="none" w:sz="0" w:space="0" w:color="auto"/>
        <w:right w:val="none" w:sz="0" w:space="0" w:color="auto"/>
      </w:divBdr>
    </w:div>
    <w:div w:id="2090419687">
      <w:bodyDiv w:val="1"/>
      <w:marLeft w:val="0"/>
      <w:marRight w:val="0"/>
      <w:marTop w:val="0"/>
      <w:marBottom w:val="0"/>
      <w:divBdr>
        <w:top w:val="none" w:sz="0" w:space="0" w:color="auto"/>
        <w:left w:val="none" w:sz="0" w:space="0" w:color="auto"/>
        <w:bottom w:val="none" w:sz="0" w:space="0" w:color="auto"/>
        <w:right w:val="none" w:sz="0" w:space="0" w:color="auto"/>
      </w:divBdr>
    </w:div>
    <w:div w:id="2090537681">
      <w:bodyDiv w:val="1"/>
      <w:marLeft w:val="0"/>
      <w:marRight w:val="0"/>
      <w:marTop w:val="0"/>
      <w:marBottom w:val="0"/>
      <w:divBdr>
        <w:top w:val="none" w:sz="0" w:space="0" w:color="auto"/>
        <w:left w:val="none" w:sz="0" w:space="0" w:color="auto"/>
        <w:bottom w:val="none" w:sz="0" w:space="0" w:color="auto"/>
        <w:right w:val="none" w:sz="0" w:space="0" w:color="auto"/>
      </w:divBdr>
    </w:div>
    <w:div w:id="2091660835">
      <w:bodyDiv w:val="1"/>
      <w:marLeft w:val="0"/>
      <w:marRight w:val="0"/>
      <w:marTop w:val="0"/>
      <w:marBottom w:val="0"/>
      <w:divBdr>
        <w:top w:val="none" w:sz="0" w:space="0" w:color="auto"/>
        <w:left w:val="none" w:sz="0" w:space="0" w:color="auto"/>
        <w:bottom w:val="none" w:sz="0" w:space="0" w:color="auto"/>
        <w:right w:val="none" w:sz="0" w:space="0" w:color="auto"/>
      </w:divBdr>
    </w:div>
    <w:div w:id="2092658439">
      <w:bodyDiv w:val="1"/>
      <w:marLeft w:val="0"/>
      <w:marRight w:val="0"/>
      <w:marTop w:val="0"/>
      <w:marBottom w:val="0"/>
      <w:divBdr>
        <w:top w:val="none" w:sz="0" w:space="0" w:color="auto"/>
        <w:left w:val="none" w:sz="0" w:space="0" w:color="auto"/>
        <w:bottom w:val="none" w:sz="0" w:space="0" w:color="auto"/>
        <w:right w:val="none" w:sz="0" w:space="0" w:color="auto"/>
      </w:divBdr>
    </w:div>
    <w:div w:id="2092777659">
      <w:bodyDiv w:val="1"/>
      <w:marLeft w:val="0"/>
      <w:marRight w:val="0"/>
      <w:marTop w:val="0"/>
      <w:marBottom w:val="0"/>
      <w:divBdr>
        <w:top w:val="none" w:sz="0" w:space="0" w:color="auto"/>
        <w:left w:val="none" w:sz="0" w:space="0" w:color="auto"/>
        <w:bottom w:val="none" w:sz="0" w:space="0" w:color="auto"/>
        <w:right w:val="none" w:sz="0" w:space="0" w:color="auto"/>
      </w:divBdr>
    </w:div>
    <w:div w:id="2092852855">
      <w:bodyDiv w:val="1"/>
      <w:marLeft w:val="0"/>
      <w:marRight w:val="0"/>
      <w:marTop w:val="0"/>
      <w:marBottom w:val="0"/>
      <w:divBdr>
        <w:top w:val="none" w:sz="0" w:space="0" w:color="auto"/>
        <w:left w:val="none" w:sz="0" w:space="0" w:color="auto"/>
        <w:bottom w:val="none" w:sz="0" w:space="0" w:color="auto"/>
        <w:right w:val="none" w:sz="0" w:space="0" w:color="auto"/>
      </w:divBdr>
    </w:div>
    <w:div w:id="2092923028">
      <w:bodyDiv w:val="1"/>
      <w:marLeft w:val="0"/>
      <w:marRight w:val="0"/>
      <w:marTop w:val="0"/>
      <w:marBottom w:val="0"/>
      <w:divBdr>
        <w:top w:val="none" w:sz="0" w:space="0" w:color="auto"/>
        <w:left w:val="none" w:sz="0" w:space="0" w:color="auto"/>
        <w:bottom w:val="none" w:sz="0" w:space="0" w:color="auto"/>
        <w:right w:val="none" w:sz="0" w:space="0" w:color="auto"/>
      </w:divBdr>
    </w:div>
    <w:div w:id="2093039032">
      <w:bodyDiv w:val="1"/>
      <w:marLeft w:val="0"/>
      <w:marRight w:val="0"/>
      <w:marTop w:val="0"/>
      <w:marBottom w:val="0"/>
      <w:divBdr>
        <w:top w:val="none" w:sz="0" w:space="0" w:color="auto"/>
        <w:left w:val="none" w:sz="0" w:space="0" w:color="auto"/>
        <w:bottom w:val="none" w:sz="0" w:space="0" w:color="auto"/>
        <w:right w:val="none" w:sz="0" w:space="0" w:color="auto"/>
      </w:divBdr>
    </w:div>
    <w:div w:id="2093159370">
      <w:bodyDiv w:val="1"/>
      <w:marLeft w:val="0"/>
      <w:marRight w:val="0"/>
      <w:marTop w:val="0"/>
      <w:marBottom w:val="0"/>
      <w:divBdr>
        <w:top w:val="none" w:sz="0" w:space="0" w:color="auto"/>
        <w:left w:val="none" w:sz="0" w:space="0" w:color="auto"/>
        <w:bottom w:val="none" w:sz="0" w:space="0" w:color="auto"/>
        <w:right w:val="none" w:sz="0" w:space="0" w:color="auto"/>
      </w:divBdr>
    </w:div>
    <w:div w:id="2093967190">
      <w:bodyDiv w:val="1"/>
      <w:marLeft w:val="0"/>
      <w:marRight w:val="0"/>
      <w:marTop w:val="0"/>
      <w:marBottom w:val="0"/>
      <w:divBdr>
        <w:top w:val="none" w:sz="0" w:space="0" w:color="auto"/>
        <w:left w:val="none" w:sz="0" w:space="0" w:color="auto"/>
        <w:bottom w:val="none" w:sz="0" w:space="0" w:color="auto"/>
        <w:right w:val="none" w:sz="0" w:space="0" w:color="auto"/>
      </w:divBdr>
    </w:div>
    <w:div w:id="2094350049">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094662242">
      <w:bodyDiv w:val="1"/>
      <w:marLeft w:val="0"/>
      <w:marRight w:val="0"/>
      <w:marTop w:val="0"/>
      <w:marBottom w:val="0"/>
      <w:divBdr>
        <w:top w:val="none" w:sz="0" w:space="0" w:color="auto"/>
        <w:left w:val="none" w:sz="0" w:space="0" w:color="auto"/>
        <w:bottom w:val="none" w:sz="0" w:space="0" w:color="auto"/>
        <w:right w:val="none" w:sz="0" w:space="0" w:color="auto"/>
      </w:divBdr>
    </w:div>
    <w:div w:id="2095008621">
      <w:bodyDiv w:val="1"/>
      <w:marLeft w:val="0"/>
      <w:marRight w:val="0"/>
      <w:marTop w:val="0"/>
      <w:marBottom w:val="0"/>
      <w:divBdr>
        <w:top w:val="none" w:sz="0" w:space="0" w:color="auto"/>
        <w:left w:val="none" w:sz="0" w:space="0" w:color="auto"/>
        <w:bottom w:val="none" w:sz="0" w:space="0" w:color="auto"/>
        <w:right w:val="none" w:sz="0" w:space="0" w:color="auto"/>
      </w:divBdr>
    </w:div>
    <w:div w:id="2095199293">
      <w:bodyDiv w:val="1"/>
      <w:marLeft w:val="0"/>
      <w:marRight w:val="0"/>
      <w:marTop w:val="0"/>
      <w:marBottom w:val="0"/>
      <w:divBdr>
        <w:top w:val="none" w:sz="0" w:space="0" w:color="auto"/>
        <w:left w:val="none" w:sz="0" w:space="0" w:color="auto"/>
        <w:bottom w:val="none" w:sz="0" w:space="0" w:color="auto"/>
        <w:right w:val="none" w:sz="0" w:space="0" w:color="auto"/>
      </w:divBdr>
    </w:div>
    <w:div w:id="2095395714">
      <w:bodyDiv w:val="1"/>
      <w:marLeft w:val="0"/>
      <w:marRight w:val="0"/>
      <w:marTop w:val="0"/>
      <w:marBottom w:val="0"/>
      <w:divBdr>
        <w:top w:val="none" w:sz="0" w:space="0" w:color="auto"/>
        <w:left w:val="none" w:sz="0" w:space="0" w:color="auto"/>
        <w:bottom w:val="none" w:sz="0" w:space="0" w:color="auto"/>
        <w:right w:val="none" w:sz="0" w:space="0" w:color="auto"/>
      </w:divBdr>
    </w:div>
    <w:div w:id="2095516307">
      <w:bodyDiv w:val="1"/>
      <w:marLeft w:val="0"/>
      <w:marRight w:val="0"/>
      <w:marTop w:val="0"/>
      <w:marBottom w:val="0"/>
      <w:divBdr>
        <w:top w:val="none" w:sz="0" w:space="0" w:color="auto"/>
        <w:left w:val="none" w:sz="0" w:space="0" w:color="auto"/>
        <w:bottom w:val="none" w:sz="0" w:space="0" w:color="auto"/>
        <w:right w:val="none" w:sz="0" w:space="0" w:color="auto"/>
      </w:divBdr>
    </w:div>
    <w:div w:id="2095587021">
      <w:bodyDiv w:val="1"/>
      <w:marLeft w:val="0"/>
      <w:marRight w:val="0"/>
      <w:marTop w:val="0"/>
      <w:marBottom w:val="0"/>
      <w:divBdr>
        <w:top w:val="none" w:sz="0" w:space="0" w:color="auto"/>
        <w:left w:val="none" w:sz="0" w:space="0" w:color="auto"/>
        <w:bottom w:val="none" w:sz="0" w:space="0" w:color="auto"/>
        <w:right w:val="none" w:sz="0" w:space="0" w:color="auto"/>
      </w:divBdr>
    </w:div>
    <w:div w:id="2095663697">
      <w:bodyDiv w:val="1"/>
      <w:marLeft w:val="0"/>
      <w:marRight w:val="0"/>
      <w:marTop w:val="0"/>
      <w:marBottom w:val="0"/>
      <w:divBdr>
        <w:top w:val="none" w:sz="0" w:space="0" w:color="auto"/>
        <w:left w:val="none" w:sz="0" w:space="0" w:color="auto"/>
        <w:bottom w:val="none" w:sz="0" w:space="0" w:color="auto"/>
        <w:right w:val="none" w:sz="0" w:space="0" w:color="auto"/>
      </w:divBdr>
    </w:div>
    <w:div w:id="2095665761">
      <w:bodyDiv w:val="1"/>
      <w:marLeft w:val="0"/>
      <w:marRight w:val="0"/>
      <w:marTop w:val="0"/>
      <w:marBottom w:val="0"/>
      <w:divBdr>
        <w:top w:val="none" w:sz="0" w:space="0" w:color="auto"/>
        <w:left w:val="none" w:sz="0" w:space="0" w:color="auto"/>
        <w:bottom w:val="none" w:sz="0" w:space="0" w:color="auto"/>
        <w:right w:val="none" w:sz="0" w:space="0" w:color="auto"/>
      </w:divBdr>
    </w:div>
    <w:div w:id="2096127512">
      <w:bodyDiv w:val="1"/>
      <w:marLeft w:val="0"/>
      <w:marRight w:val="0"/>
      <w:marTop w:val="0"/>
      <w:marBottom w:val="0"/>
      <w:divBdr>
        <w:top w:val="none" w:sz="0" w:space="0" w:color="auto"/>
        <w:left w:val="none" w:sz="0" w:space="0" w:color="auto"/>
        <w:bottom w:val="none" w:sz="0" w:space="0" w:color="auto"/>
        <w:right w:val="none" w:sz="0" w:space="0" w:color="auto"/>
      </w:divBdr>
    </w:div>
    <w:div w:id="2096201382">
      <w:bodyDiv w:val="1"/>
      <w:marLeft w:val="0"/>
      <w:marRight w:val="0"/>
      <w:marTop w:val="0"/>
      <w:marBottom w:val="0"/>
      <w:divBdr>
        <w:top w:val="none" w:sz="0" w:space="0" w:color="auto"/>
        <w:left w:val="none" w:sz="0" w:space="0" w:color="auto"/>
        <w:bottom w:val="none" w:sz="0" w:space="0" w:color="auto"/>
        <w:right w:val="none" w:sz="0" w:space="0" w:color="auto"/>
      </w:divBdr>
    </w:div>
    <w:div w:id="2096396821">
      <w:bodyDiv w:val="1"/>
      <w:marLeft w:val="0"/>
      <w:marRight w:val="0"/>
      <w:marTop w:val="0"/>
      <w:marBottom w:val="0"/>
      <w:divBdr>
        <w:top w:val="none" w:sz="0" w:space="0" w:color="auto"/>
        <w:left w:val="none" w:sz="0" w:space="0" w:color="auto"/>
        <w:bottom w:val="none" w:sz="0" w:space="0" w:color="auto"/>
        <w:right w:val="none" w:sz="0" w:space="0" w:color="auto"/>
      </w:divBdr>
    </w:div>
    <w:div w:id="2096510248">
      <w:bodyDiv w:val="1"/>
      <w:marLeft w:val="0"/>
      <w:marRight w:val="0"/>
      <w:marTop w:val="0"/>
      <w:marBottom w:val="0"/>
      <w:divBdr>
        <w:top w:val="none" w:sz="0" w:space="0" w:color="auto"/>
        <w:left w:val="none" w:sz="0" w:space="0" w:color="auto"/>
        <w:bottom w:val="none" w:sz="0" w:space="0" w:color="auto"/>
        <w:right w:val="none" w:sz="0" w:space="0" w:color="auto"/>
      </w:divBdr>
    </w:div>
    <w:div w:id="2096631113">
      <w:bodyDiv w:val="1"/>
      <w:marLeft w:val="0"/>
      <w:marRight w:val="0"/>
      <w:marTop w:val="0"/>
      <w:marBottom w:val="0"/>
      <w:divBdr>
        <w:top w:val="none" w:sz="0" w:space="0" w:color="auto"/>
        <w:left w:val="none" w:sz="0" w:space="0" w:color="auto"/>
        <w:bottom w:val="none" w:sz="0" w:space="0" w:color="auto"/>
        <w:right w:val="none" w:sz="0" w:space="0" w:color="auto"/>
      </w:divBdr>
    </w:div>
    <w:div w:id="2098597711">
      <w:bodyDiv w:val="1"/>
      <w:marLeft w:val="0"/>
      <w:marRight w:val="0"/>
      <w:marTop w:val="0"/>
      <w:marBottom w:val="0"/>
      <w:divBdr>
        <w:top w:val="none" w:sz="0" w:space="0" w:color="auto"/>
        <w:left w:val="none" w:sz="0" w:space="0" w:color="auto"/>
        <w:bottom w:val="none" w:sz="0" w:space="0" w:color="auto"/>
        <w:right w:val="none" w:sz="0" w:space="0" w:color="auto"/>
      </w:divBdr>
    </w:div>
    <w:div w:id="2098671729">
      <w:bodyDiv w:val="1"/>
      <w:marLeft w:val="0"/>
      <w:marRight w:val="0"/>
      <w:marTop w:val="0"/>
      <w:marBottom w:val="0"/>
      <w:divBdr>
        <w:top w:val="none" w:sz="0" w:space="0" w:color="auto"/>
        <w:left w:val="none" w:sz="0" w:space="0" w:color="auto"/>
        <w:bottom w:val="none" w:sz="0" w:space="0" w:color="auto"/>
        <w:right w:val="none" w:sz="0" w:space="0" w:color="auto"/>
      </w:divBdr>
    </w:div>
    <w:div w:id="2098749586">
      <w:bodyDiv w:val="1"/>
      <w:marLeft w:val="0"/>
      <w:marRight w:val="0"/>
      <w:marTop w:val="0"/>
      <w:marBottom w:val="0"/>
      <w:divBdr>
        <w:top w:val="none" w:sz="0" w:space="0" w:color="auto"/>
        <w:left w:val="none" w:sz="0" w:space="0" w:color="auto"/>
        <w:bottom w:val="none" w:sz="0" w:space="0" w:color="auto"/>
        <w:right w:val="none" w:sz="0" w:space="0" w:color="auto"/>
      </w:divBdr>
    </w:div>
    <w:div w:id="2098822260">
      <w:bodyDiv w:val="1"/>
      <w:marLeft w:val="0"/>
      <w:marRight w:val="0"/>
      <w:marTop w:val="0"/>
      <w:marBottom w:val="0"/>
      <w:divBdr>
        <w:top w:val="none" w:sz="0" w:space="0" w:color="auto"/>
        <w:left w:val="none" w:sz="0" w:space="0" w:color="auto"/>
        <w:bottom w:val="none" w:sz="0" w:space="0" w:color="auto"/>
        <w:right w:val="none" w:sz="0" w:space="0" w:color="auto"/>
      </w:divBdr>
    </w:div>
    <w:div w:id="2098861151">
      <w:bodyDiv w:val="1"/>
      <w:marLeft w:val="0"/>
      <w:marRight w:val="0"/>
      <w:marTop w:val="0"/>
      <w:marBottom w:val="0"/>
      <w:divBdr>
        <w:top w:val="none" w:sz="0" w:space="0" w:color="auto"/>
        <w:left w:val="none" w:sz="0" w:space="0" w:color="auto"/>
        <w:bottom w:val="none" w:sz="0" w:space="0" w:color="auto"/>
        <w:right w:val="none" w:sz="0" w:space="0" w:color="auto"/>
      </w:divBdr>
    </w:div>
    <w:div w:id="2098864904">
      <w:bodyDiv w:val="1"/>
      <w:marLeft w:val="0"/>
      <w:marRight w:val="0"/>
      <w:marTop w:val="0"/>
      <w:marBottom w:val="0"/>
      <w:divBdr>
        <w:top w:val="none" w:sz="0" w:space="0" w:color="auto"/>
        <w:left w:val="none" w:sz="0" w:space="0" w:color="auto"/>
        <w:bottom w:val="none" w:sz="0" w:space="0" w:color="auto"/>
        <w:right w:val="none" w:sz="0" w:space="0" w:color="auto"/>
      </w:divBdr>
    </w:div>
    <w:div w:id="2099011382">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099404271">
      <w:bodyDiv w:val="1"/>
      <w:marLeft w:val="0"/>
      <w:marRight w:val="0"/>
      <w:marTop w:val="0"/>
      <w:marBottom w:val="0"/>
      <w:divBdr>
        <w:top w:val="none" w:sz="0" w:space="0" w:color="auto"/>
        <w:left w:val="none" w:sz="0" w:space="0" w:color="auto"/>
        <w:bottom w:val="none" w:sz="0" w:space="0" w:color="auto"/>
        <w:right w:val="none" w:sz="0" w:space="0" w:color="auto"/>
      </w:divBdr>
    </w:div>
    <w:div w:id="2099520023">
      <w:bodyDiv w:val="1"/>
      <w:marLeft w:val="0"/>
      <w:marRight w:val="0"/>
      <w:marTop w:val="0"/>
      <w:marBottom w:val="0"/>
      <w:divBdr>
        <w:top w:val="none" w:sz="0" w:space="0" w:color="auto"/>
        <w:left w:val="none" w:sz="0" w:space="0" w:color="auto"/>
        <w:bottom w:val="none" w:sz="0" w:space="0" w:color="auto"/>
        <w:right w:val="none" w:sz="0" w:space="0" w:color="auto"/>
      </w:divBdr>
    </w:div>
    <w:div w:id="2099711443">
      <w:bodyDiv w:val="1"/>
      <w:marLeft w:val="0"/>
      <w:marRight w:val="0"/>
      <w:marTop w:val="0"/>
      <w:marBottom w:val="0"/>
      <w:divBdr>
        <w:top w:val="none" w:sz="0" w:space="0" w:color="auto"/>
        <w:left w:val="none" w:sz="0" w:space="0" w:color="auto"/>
        <w:bottom w:val="none" w:sz="0" w:space="0" w:color="auto"/>
        <w:right w:val="none" w:sz="0" w:space="0" w:color="auto"/>
      </w:divBdr>
    </w:div>
    <w:div w:id="2100104164">
      <w:bodyDiv w:val="1"/>
      <w:marLeft w:val="0"/>
      <w:marRight w:val="0"/>
      <w:marTop w:val="0"/>
      <w:marBottom w:val="0"/>
      <w:divBdr>
        <w:top w:val="none" w:sz="0" w:space="0" w:color="auto"/>
        <w:left w:val="none" w:sz="0" w:space="0" w:color="auto"/>
        <w:bottom w:val="none" w:sz="0" w:space="0" w:color="auto"/>
        <w:right w:val="none" w:sz="0" w:space="0" w:color="auto"/>
      </w:divBdr>
    </w:div>
    <w:div w:id="2100326672">
      <w:bodyDiv w:val="1"/>
      <w:marLeft w:val="0"/>
      <w:marRight w:val="0"/>
      <w:marTop w:val="0"/>
      <w:marBottom w:val="0"/>
      <w:divBdr>
        <w:top w:val="none" w:sz="0" w:space="0" w:color="auto"/>
        <w:left w:val="none" w:sz="0" w:space="0" w:color="auto"/>
        <w:bottom w:val="none" w:sz="0" w:space="0" w:color="auto"/>
        <w:right w:val="none" w:sz="0" w:space="0" w:color="auto"/>
      </w:divBdr>
    </w:div>
    <w:div w:id="2100328941">
      <w:bodyDiv w:val="1"/>
      <w:marLeft w:val="0"/>
      <w:marRight w:val="0"/>
      <w:marTop w:val="0"/>
      <w:marBottom w:val="0"/>
      <w:divBdr>
        <w:top w:val="none" w:sz="0" w:space="0" w:color="auto"/>
        <w:left w:val="none" w:sz="0" w:space="0" w:color="auto"/>
        <w:bottom w:val="none" w:sz="0" w:space="0" w:color="auto"/>
        <w:right w:val="none" w:sz="0" w:space="0" w:color="auto"/>
      </w:divBdr>
    </w:div>
    <w:div w:id="2100825885">
      <w:bodyDiv w:val="1"/>
      <w:marLeft w:val="0"/>
      <w:marRight w:val="0"/>
      <w:marTop w:val="0"/>
      <w:marBottom w:val="0"/>
      <w:divBdr>
        <w:top w:val="none" w:sz="0" w:space="0" w:color="auto"/>
        <w:left w:val="none" w:sz="0" w:space="0" w:color="auto"/>
        <w:bottom w:val="none" w:sz="0" w:space="0" w:color="auto"/>
        <w:right w:val="none" w:sz="0" w:space="0" w:color="auto"/>
      </w:divBdr>
    </w:div>
    <w:div w:id="2101100589">
      <w:bodyDiv w:val="1"/>
      <w:marLeft w:val="0"/>
      <w:marRight w:val="0"/>
      <w:marTop w:val="0"/>
      <w:marBottom w:val="0"/>
      <w:divBdr>
        <w:top w:val="none" w:sz="0" w:space="0" w:color="auto"/>
        <w:left w:val="none" w:sz="0" w:space="0" w:color="auto"/>
        <w:bottom w:val="none" w:sz="0" w:space="0" w:color="auto"/>
        <w:right w:val="none" w:sz="0" w:space="0" w:color="auto"/>
      </w:divBdr>
    </w:div>
    <w:div w:id="2101900348">
      <w:bodyDiv w:val="1"/>
      <w:marLeft w:val="0"/>
      <w:marRight w:val="0"/>
      <w:marTop w:val="0"/>
      <w:marBottom w:val="0"/>
      <w:divBdr>
        <w:top w:val="none" w:sz="0" w:space="0" w:color="auto"/>
        <w:left w:val="none" w:sz="0" w:space="0" w:color="auto"/>
        <w:bottom w:val="none" w:sz="0" w:space="0" w:color="auto"/>
        <w:right w:val="none" w:sz="0" w:space="0" w:color="auto"/>
      </w:divBdr>
    </w:div>
    <w:div w:id="2102288000">
      <w:bodyDiv w:val="1"/>
      <w:marLeft w:val="0"/>
      <w:marRight w:val="0"/>
      <w:marTop w:val="0"/>
      <w:marBottom w:val="0"/>
      <w:divBdr>
        <w:top w:val="none" w:sz="0" w:space="0" w:color="auto"/>
        <w:left w:val="none" w:sz="0" w:space="0" w:color="auto"/>
        <w:bottom w:val="none" w:sz="0" w:space="0" w:color="auto"/>
        <w:right w:val="none" w:sz="0" w:space="0" w:color="auto"/>
      </w:divBdr>
    </w:div>
    <w:div w:id="2103378598">
      <w:bodyDiv w:val="1"/>
      <w:marLeft w:val="0"/>
      <w:marRight w:val="0"/>
      <w:marTop w:val="0"/>
      <w:marBottom w:val="0"/>
      <w:divBdr>
        <w:top w:val="none" w:sz="0" w:space="0" w:color="auto"/>
        <w:left w:val="none" w:sz="0" w:space="0" w:color="auto"/>
        <w:bottom w:val="none" w:sz="0" w:space="0" w:color="auto"/>
        <w:right w:val="none" w:sz="0" w:space="0" w:color="auto"/>
      </w:divBdr>
    </w:div>
    <w:div w:id="2103410388">
      <w:bodyDiv w:val="1"/>
      <w:marLeft w:val="0"/>
      <w:marRight w:val="0"/>
      <w:marTop w:val="0"/>
      <w:marBottom w:val="0"/>
      <w:divBdr>
        <w:top w:val="none" w:sz="0" w:space="0" w:color="auto"/>
        <w:left w:val="none" w:sz="0" w:space="0" w:color="auto"/>
        <w:bottom w:val="none" w:sz="0" w:space="0" w:color="auto"/>
        <w:right w:val="none" w:sz="0" w:space="0" w:color="auto"/>
      </w:divBdr>
    </w:div>
    <w:div w:id="2103600114">
      <w:bodyDiv w:val="1"/>
      <w:marLeft w:val="0"/>
      <w:marRight w:val="0"/>
      <w:marTop w:val="0"/>
      <w:marBottom w:val="0"/>
      <w:divBdr>
        <w:top w:val="none" w:sz="0" w:space="0" w:color="auto"/>
        <w:left w:val="none" w:sz="0" w:space="0" w:color="auto"/>
        <w:bottom w:val="none" w:sz="0" w:space="0" w:color="auto"/>
        <w:right w:val="none" w:sz="0" w:space="0" w:color="auto"/>
      </w:divBdr>
    </w:div>
    <w:div w:id="2103640576">
      <w:bodyDiv w:val="1"/>
      <w:marLeft w:val="0"/>
      <w:marRight w:val="0"/>
      <w:marTop w:val="0"/>
      <w:marBottom w:val="0"/>
      <w:divBdr>
        <w:top w:val="none" w:sz="0" w:space="0" w:color="auto"/>
        <w:left w:val="none" w:sz="0" w:space="0" w:color="auto"/>
        <w:bottom w:val="none" w:sz="0" w:space="0" w:color="auto"/>
        <w:right w:val="none" w:sz="0" w:space="0" w:color="auto"/>
      </w:divBdr>
    </w:div>
    <w:div w:id="2103791322">
      <w:bodyDiv w:val="1"/>
      <w:marLeft w:val="0"/>
      <w:marRight w:val="0"/>
      <w:marTop w:val="0"/>
      <w:marBottom w:val="0"/>
      <w:divBdr>
        <w:top w:val="none" w:sz="0" w:space="0" w:color="auto"/>
        <w:left w:val="none" w:sz="0" w:space="0" w:color="auto"/>
        <w:bottom w:val="none" w:sz="0" w:space="0" w:color="auto"/>
        <w:right w:val="none" w:sz="0" w:space="0" w:color="auto"/>
      </w:divBdr>
    </w:div>
    <w:div w:id="2104297094">
      <w:bodyDiv w:val="1"/>
      <w:marLeft w:val="0"/>
      <w:marRight w:val="0"/>
      <w:marTop w:val="0"/>
      <w:marBottom w:val="0"/>
      <w:divBdr>
        <w:top w:val="none" w:sz="0" w:space="0" w:color="auto"/>
        <w:left w:val="none" w:sz="0" w:space="0" w:color="auto"/>
        <w:bottom w:val="none" w:sz="0" w:space="0" w:color="auto"/>
        <w:right w:val="none" w:sz="0" w:space="0" w:color="auto"/>
      </w:divBdr>
    </w:div>
    <w:div w:id="2104380313">
      <w:bodyDiv w:val="1"/>
      <w:marLeft w:val="0"/>
      <w:marRight w:val="0"/>
      <w:marTop w:val="0"/>
      <w:marBottom w:val="0"/>
      <w:divBdr>
        <w:top w:val="none" w:sz="0" w:space="0" w:color="auto"/>
        <w:left w:val="none" w:sz="0" w:space="0" w:color="auto"/>
        <w:bottom w:val="none" w:sz="0" w:space="0" w:color="auto"/>
        <w:right w:val="none" w:sz="0" w:space="0" w:color="auto"/>
      </w:divBdr>
    </w:div>
    <w:div w:id="2104641505">
      <w:bodyDiv w:val="1"/>
      <w:marLeft w:val="0"/>
      <w:marRight w:val="0"/>
      <w:marTop w:val="0"/>
      <w:marBottom w:val="0"/>
      <w:divBdr>
        <w:top w:val="none" w:sz="0" w:space="0" w:color="auto"/>
        <w:left w:val="none" w:sz="0" w:space="0" w:color="auto"/>
        <w:bottom w:val="none" w:sz="0" w:space="0" w:color="auto"/>
        <w:right w:val="none" w:sz="0" w:space="0" w:color="auto"/>
      </w:divBdr>
    </w:div>
    <w:div w:id="2104648039">
      <w:bodyDiv w:val="1"/>
      <w:marLeft w:val="0"/>
      <w:marRight w:val="0"/>
      <w:marTop w:val="0"/>
      <w:marBottom w:val="0"/>
      <w:divBdr>
        <w:top w:val="none" w:sz="0" w:space="0" w:color="auto"/>
        <w:left w:val="none" w:sz="0" w:space="0" w:color="auto"/>
        <w:bottom w:val="none" w:sz="0" w:space="0" w:color="auto"/>
        <w:right w:val="none" w:sz="0" w:space="0" w:color="auto"/>
      </w:divBdr>
    </w:div>
    <w:div w:id="2104839869">
      <w:bodyDiv w:val="1"/>
      <w:marLeft w:val="0"/>
      <w:marRight w:val="0"/>
      <w:marTop w:val="0"/>
      <w:marBottom w:val="0"/>
      <w:divBdr>
        <w:top w:val="none" w:sz="0" w:space="0" w:color="auto"/>
        <w:left w:val="none" w:sz="0" w:space="0" w:color="auto"/>
        <w:bottom w:val="none" w:sz="0" w:space="0" w:color="auto"/>
        <w:right w:val="none" w:sz="0" w:space="0" w:color="auto"/>
      </w:divBdr>
    </w:div>
    <w:div w:id="2105153061">
      <w:bodyDiv w:val="1"/>
      <w:marLeft w:val="0"/>
      <w:marRight w:val="0"/>
      <w:marTop w:val="0"/>
      <w:marBottom w:val="0"/>
      <w:divBdr>
        <w:top w:val="none" w:sz="0" w:space="0" w:color="auto"/>
        <w:left w:val="none" w:sz="0" w:space="0" w:color="auto"/>
        <w:bottom w:val="none" w:sz="0" w:space="0" w:color="auto"/>
        <w:right w:val="none" w:sz="0" w:space="0" w:color="auto"/>
      </w:divBdr>
    </w:div>
    <w:div w:id="2105300741">
      <w:bodyDiv w:val="1"/>
      <w:marLeft w:val="0"/>
      <w:marRight w:val="0"/>
      <w:marTop w:val="0"/>
      <w:marBottom w:val="0"/>
      <w:divBdr>
        <w:top w:val="none" w:sz="0" w:space="0" w:color="auto"/>
        <w:left w:val="none" w:sz="0" w:space="0" w:color="auto"/>
        <w:bottom w:val="none" w:sz="0" w:space="0" w:color="auto"/>
        <w:right w:val="none" w:sz="0" w:space="0" w:color="auto"/>
      </w:divBdr>
    </w:div>
    <w:div w:id="2105376733">
      <w:bodyDiv w:val="1"/>
      <w:marLeft w:val="0"/>
      <w:marRight w:val="0"/>
      <w:marTop w:val="0"/>
      <w:marBottom w:val="0"/>
      <w:divBdr>
        <w:top w:val="none" w:sz="0" w:space="0" w:color="auto"/>
        <w:left w:val="none" w:sz="0" w:space="0" w:color="auto"/>
        <w:bottom w:val="none" w:sz="0" w:space="0" w:color="auto"/>
        <w:right w:val="none" w:sz="0" w:space="0" w:color="auto"/>
      </w:divBdr>
    </w:div>
    <w:div w:id="2105420176">
      <w:bodyDiv w:val="1"/>
      <w:marLeft w:val="0"/>
      <w:marRight w:val="0"/>
      <w:marTop w:val="0"/>
      <w:marBottom w:val="0"/>
      <w:divBdr>
        <w:top w:val="none" w:sz="0" w:space="0" w:color="auto"/>
        <w:left w:val="none" w:sz="0" w:space="0" w:color="auto"/>
        <w:bottom w:val="none" w:sz="0" w:space="0" w:color="auto"/>
        <w:right w:val="none" w:sz="0" w:space="0" w:color="auto"/>
      </w:divBdr>
    </w:div>
    <w:div w:id="2105764892">
      <w:bodyDiv w:val="1"/>
      <w:marLeft w:val="0"/>
      <w:marRight w:val="0"/>
      <w:marTop w:val="0"/>
      <w:marBottom w:val="0"/>
      <w:divBdr>
        <w:top w:val="none" w:sz="0" w:space="0" w:color="auto"/>
        <w:left w:val="none" w:sz="0" w:space="0" w:color="auto"/>
        <w:bottom w:val="none" w:sz="0" w:space="0" w:color="auto"/>
        <w:right w:val="none" w:sz="0" w:space="0" w:color="auto"/>
      </w:divBdr>
    </w:div>
    <w:div w:id="2105833138">
      <w:bodyDiv w:val="1"/>
      <w:marLeft w:val="0"/>
      <w:marRight w:val="0"/>
      <w:marTop w:val="0"/>
      <w:marBottom w:val="0"/>
      <w:divBdr>
        <w:top w:val="none" w:sz="0" w:space="0" w:color="auto"/>
        <w:left w:val="none" w:sz="0" w:space="0" w:color="auto"/>
        <w:bottom w:val="none" w:sz="0" w:space="0" w:color="auto"/>
        <w:right w:val="none" w:sz="0" w:space="0" w:color="auto"/>
      </w:divBdr>
    </w:div>
    <w:div w:id="2106266499">
      <w:bodyDiv w:val="1"/>
      <w:marLeft w:val="0"/>
      <w:marRight w:val="0"/>
      <w:marTop w:val="0"/>
      <w:marBottom w:val="0"/>
      <w:divBdr>
        <w:top w:val="none" w:sz="0" w:space="0" w:color="auto"/>
        <w:left w:val="none" w:sz="0" w:space="0" w:color="auto"/>
        <w:bottom w:val="none" w:sz="0" w:space="0" w:color="auto"/>
        <w:right w:val="none" w:sz="0" w:space="0" w:color="auto"/>
      </w:divBdr>
    </w:div>
    <w:div w:id="2106344918">
      <w:bodyDiv w:val="1"/>
      <w:marLeft w:val="0"/>
      <w:marRight w:val="0"/>
      <w:marTop w:val="0"/>
      <w:marBottom w:val="0"/>
      <w:divBdr>
        <w:top w:val="none" w:sz="0" w:space="0" w:color="auto"/>
        <w:left w:val="none" w:sz="0" w:space="0" w:color="auto"/>
        <w:bottom w:val="none" w:sz="0" w:space="0" w:color="auto"/>
        <w:right w:val="none" w:sz="0" w:space="0" w:color="auto"/>
      </w:divBdr>
    </w:div>
    <w:div w:id="2106802057">
      <w:bodyDiv w:val="1"/>
      <w:marLeft w:val="0"/>
      <w:marRight w:val="0"/>
      <w:marTop w:val="0"/>
      <w:marBottom w:val="0"/>
      <w:divBdr>
        <w:top w:val="none" w:sz="0" w:space="0" w:color="auto"/>
        <w:left w:val="none" w:sz="0" w:space="0" w:color="auto"/>
        <w:bottom w:val="none" w:sz="0" w:space="0" w:color="auto"/>
        <w:right w:val="none" w:sz="0" w:space="0" w:color="auto"/>
      </w:divBdr>
    </w:div>
    <w:div w:id="2106917619">
      <w:bodyDiv w:val="1"/>
      <w:marLeft w:val="0"/>
      <w:marRight w:val="0"/>
      <w:marTop w:val="0"/>
      <w:marBottom w:val="0"/>
      <w:divBdr>
        <w:top w:val="none" w:sz="0" w:space="0" w:color="auto"/>
        <w:left w:val="none" w:sz="0" w:space="0" w:color="auto"/>
        <w:bottom w:val="none" w:sz="0" w:space="0" w:color="auto"/>
        <w:right w:val="none" w:sz="0" w:space="0" w:color="auto"/>
      </w:divBdr>
    </w:div>
    <w:div w:id="2107530799">
      <w:bodyDiv w:val="1"/>
      <w:marLeft w:val="0"/>
      <w:marRight w:val="0"/>
      <w:marTop w:val="0"/>
      <w:marBottom w:val="0"/>
      <w:divBdr>
        <w:top w:val="none" w:sz="0" w:space="0" w:color="auto"/>
        <w:left w:val="none" w:sz="0" w:space="0" w:color="auto"/>
        <w:bottom w:val="none" w:sz="0" w:space="0" w:color="auto"/>
        <w:right w:val="none" w:sz="0" w:space="0" w:color="auto"/>
      </w:divBdr>
    </w:div>
    <w:div w:id="2107533253">
      <w:bodyDiv w:val="1"/>
      <w:marLeft w:val="0"/>
      <w:marRight w:val="0"/>
      <w:marTop w:val="0"/>
      <w:marBottom w:val="0"/>
      <w:divBdr>
        <w:top w:val="none" w:sz="0" w:space="0" w:color="auto"/>
        <w:left w:val="none" w:sz="0" w:space="0" w:color="auto"/>
        <w:bottom w:val="none" w:sz="0" w:space="0" w:color="auto"/>
        <w:right w:val="none" w:sz="0" w:space="0" w:color="auto"/>
      </w:divBdr>
    </w:div>
    <w:div w:id="2107579403">
      <w:bodyDiv w:val="1"/>
      <w:marLeft w:val="0"/>
      <w:marRight w:val="0"/>
      <w:marTop w:val="0"/>
      <w:marBottom w:val="0"/>
      <w:divBdr>
        <w:top w:val="none" w:sz="0" w:space="0" w:color="auto"/>
        <w:left w:val="none" w:sz="0" w:space="0" w:color="auto"/>
        <w:bottom w:val="none" w:sz="0" w:space="0" w:color="auto"/>
        <w:right w:val="none" w:sz="0" w:space="0" w:color="auto"/>
      </w:divBdr>
    </w:div>
    <w:div w:id="2108184911">
      <w:bodyDiv w:val="1"/>
      <w:marLeft w:val="0"/>
      <w:marRight w:val="0"/>
      <w:marTop w:val="0"/>
      <w:marBottom w:val="0"/>
      <w:divBdr>
        <w:top w:val="none" w:sz="0" w:space="0" w:color="auto"/>
        <w:left w:val="none" w:sz="0" w:space="0" w:color="auto"/>
        <w:bottom w:val="none" w:sz="0" w:space="0" w:color="auto"/>
        <w:right w:val="none" w:sz="0" w:space="0" w:color="auto"/>
      </w:divBdr>
    </w:div>
    <w:div w:id="2108188099">
      <w:bodyDiv w:val="1"/>
      <w:marLeft w:val="0"/>
      <w:marRight w:val="0"/>
      <w:marTop w:val="0"/>
      <w:marBottom w:val="0"/>
      <w:divBdr>
        <w:top w:val="none" w:sz="0" w:space="0" w:color="auto"/>
        <w:left w:val="none" w:sz="0" w:space="0" w:color="auto"/>
        <w:bottom w:val="none" w:sz="0" w:space="0" w:color="auto"/>
        <w:right w:val="none" w:sz="0" w:space="0" w:color="auto"/>
      </w:divBdr>
    </w:div>
    <w:div w:id="2108189998">
      <w:bodyDiv w:val="1"/>
      <w:marLeft w:val="0"/>
      <w:marRight w:val="0"/>
      <w:marTop w:val="0"/>
      <w:marBottom w:val="0"/>
      <w:divBdr>
        <w:top w:val="none" w:sz="0" w:space="0" w:color="auto"/>
        <w:left w:val="none" w:sz="0" w:space="0" w:color="auto"/>
        <w:bottom w:val="none" w:sz="0" w:space="0" w:color="auto"/>
        <w:right w:val="none" w:sz="0" w:space="0" w:color="auto"/>
      </w:divBdr>
    </w:div>
    <w:div w:id="2108235258">
      <w:bodyDiv w:val="1"/>
      <w:marLeft w:val="0"/>
      <w:marRight w:val="0"/>
      <w:marTop w:val="0"/>
      <w:marBottom w:val="0"/>
      <w:divBdr>
        <w:top w:val="none" w:sz="0" w:space="0" w:color="auto"/>
        <w:left w:val="none" w:sz="0" w:space="0" w:color="auto"/>
        <w:bottom w:val="none" w:sz="0" w:space="0" w:color="auto"/>
        <w:right w:val="none" w:sz="0" w:space="0" w:color="auto"/>
      </w:divBdr>
    </w:div>
    <w:div w:id="2108308765">
      <w:bodyDiv w:val="1"/>
      <w:marLeft w:val="0"/>
      <w:marRight w:val="0"/>
      <w:marTop w:val="0"/>
      <w:marBottom w:val="0"/>
      <w:divBdr>
        <w:top w:val="none" w:sz="0" w:space="0" w:color="auto"/>
        <w:left w:val="none" w:sz="0" w:space="0" w:color="auto"/>
        <w:bottom w:val="none" w:sz="0" w:space="0" w:color="auto"/>
        <w:right w:val="none" w:sz="0" w:space="0" w:color="auto"/>
      </w:divBdr>
    </w:div>
    <w:div w:id="2108575013">
      <w:bodyDiv w:val="1"/>
      <w:marLeft w:val="0"/>
      <w:marRight w:val="0"/>
      <w:marTop w:val="0"/>
      <w:marBottom w:val="0"/>
      <w:divBdr>
        <w:top w:val="none" w:sz="0" w:space="0" w:color="auto"/>
        <w:left w:val="none" w:sz="0" w:space="0" w:color="auto"/>
        <w:bottom w:val="none" w:sz="0" w:space="0" w:color="auto"/>
        <w:right w:val="none" w:sz="0" w:space="0" w:color="auto"/>
      </w:divBdr>
    </w:div>
    <w:div w:id="2109158882">
      <w:bodyDiv w:val="1"/>
      <w:marLeft w:val="0"/>
      <w:marRight w:val="0"/>
      <w:marTop w:val="0"/>
      <w:marBottom w:val="0"/>
      <w:divBdr>
        <w:top w:val="none" w:sz="0" w:space="0" w:color="auto"/>
        <w:left w:val="none" w:sz="0" w:space="0" w:color="auto"/>
        <w:bottom w:val="none" w:sz="0" w:space="0" w:color="auto"/>
        <w:right w:val="none" w:sz="0" w:space="0" w:color="auto"/>
      </w:divBdr>
    </w:div>
    <w:div w:id="2109427268">
      <w:bodyDiv w:val="1"/>
      <w:marLeft w:val="0"/>
      <w:marRight w:val="0"/>
      <w:marTop w:val="0"/>
      <w:marBottom w:val="0"/>
      <w:divBdr>
        <w:top w:val="none" w:sz="0" w:space="0" w:color="auto"/>
        <w:left w:val="none" w:sz="0" w:space="0" w:color="auto"/>
        <w:bottom w:val="none" w:sz="0" w:space="0" w:color="auto"/>
        <w:right w:val="none" w:sz="0" w:space="0" w:color="auto"/>
      </w:divBdr>
    </w:div>
    <w:div w:id="2110157492">
      <w:bodyDiv w:val="1"/>
      <w:marLeft w:val="0"/>
      <w:marRight w:val="0"/>
      <w:marTop w:val="0"/>
      <w:marBottom w:val="0"/>
      <w:divBdr>
        <w:top w:val="none" w:sz="0" w:space="0" w:color="auto"/>
        <w:left w:val="none" w:sz="0" w:space="0" w:color="auto"/>
        <w:bottom w:val="none" w:sz="0" w:space="0" w:color="auto"/>
        <w:right w:val="none" w:sz="0" w:space="0" w:color="auto"/>
      </w:divBdr>
    </w:div>
    <w:div w:id="2110655263">
      <w:bodyDiv w:val="1"/>
      <w:marLeft w:val="0"/>
      <w:marRight w:val="0"/>
      <w:marTop w:val="0"/>
      <w:marBottom w:val="0"/>
      <w:divBdr>
        <w:top w:val="none" w:sz="0" w:space="0" w:color="auto"/>
        <w:left w:val="none" w:sz="0" w:space="0" w:color="auto"/>
        <w:bottom w:val="none" w:sz="0" w:space="0" w:color="auto"/>
        <w:right w:val="none" w:sz="0" w:space="0" w:color="auto"/>
      </w:divBdr>
    </w:div>
    <w:div w:id="2110657140">
      <w:bodyDiv w:val="1"/>
      <w:marLeft w:val="0"/>
      <w:marRight w:val="0"/>
      <w:marTop w:val="0"/>
      <w:marBottom w:val="0"/>
      <w:divBdr>
        <w:top w:val="none" w:sz="0" w:space="0" w:color="auto"/>
        <w:left w:val="none" w:sz="0" w:space="0" w:color="auto"/>
        <w:bottom w:val="none" w:sz="0" w:space="0" w:color="auto"/>
        <w:right w:val="none" w:sz="0" w:space="0" w:color="auto"/>
      </w:divBdr>
    </w:div>
    <w:div w:id="2110931729">
      <w:bodyDiv w:val="1"/>
      <w:marLeft w:val="0"/>
      <w:marRight w:val="0"/>
      <w:marTop w:val="0"/>
      <w:marBottom w:val="0"/>
      <w:divBdr>
        <w:top w:val="none" w:sz="0" w:space="0" w:color="auto"/>
        <w:left w:val="none" w:sz="0" w:space="0" w:color="auto"/>
        <w:bottom w:val="none" w:sz="0" w:space="0" w:color="auto"/>
        <w:right w:val="none" w:sz="0" w:space="0" w:color="auto"/>
      </w:divBdr>
    </w:div>
    <w:div w:id="2111732384">
      <w:bodyDiv w:val="1"/>
      <w:marLeft w:val="0"/>
      <w:marRight w:val="0"/>
      <w:marTop w:val="0"/>
      <w:marBottom w:val="0"/>
      <w:divBdr>
        <w:top w:val="none" w:sz="0" w:space="0" w:color="auto"/>
        <w:left w:val="none" w:sz="0" w:space="0" w:color="auto"/>
        <w:bottom w:val="none" w:sz="0" w:space="0" w:color="auto"/>
        <w:right w:val="none" w:sz="0" w:space="0" w:color="auto"/>
      </w:divBdr>
    </w:div>
    <w:div w:id="2112048938">
      <w:bodyDiv w:val="1"/>
      <w:marLeft w:val="0"/>
      <w:marRight w:val="0"/>
      <w:marTop w:val="0"/>
      <w:marBottom w:val="0"/>
      <w:divBdr>
        <w:top w:val="none" w:sz="0" w:space="0" w:color="auto"/>
        <w:left w:val="none" w:sz="0" w:space="0" w:color="auto"/>
        <w:bottom w:val="none" w:sz="0" w:space="0" w:color="auto"/>
        <w:right w:val="none" w:sz="0" w:space="0" w:color="auto"/>
      </w:divBdr>
    </w:div>
    <w:div w:id="2112510240">
      <w:bodyDiv w:val="1"/>
      <w:marLeft w:val="0"/>
      <w:marRight w:val="0"/>
      <w:marTop w:val="0"/>
      <w:marBottom w:val="0"/>
      <w:divBdr>
        <w:top w:val="none" w:sz="0" w:space="0" w:color="auto"/>
        <w:left w:val="none" w:sz="0" w:space="0" w:color="auto"/>
        <w:bottom w:val="none" w:sz="0" w:space="0" w:color="auto"/>
        <w:right w:val="none" w:sz="0" w:space="0" w:color="auto"/>
      </w:divBdr>
    </w:div>
    <w:div w:id="2112817055">
      <w:bodyDiv w:val="1"/>
      <w:marLeft w:val="0"/>
      <w:marRight w:val="0"/>
      <w:marTop w:val="0"/>
      <w:marBottom w:val="0"/>
      <w:divBdr>
        <w:top w:val="none" w:sz="0" w:space="0" w:color="auto"/>
        <w:left w:val="none" w:sz="0" w:space="0" w:color="auto"/>
        <w:bottom w:val="none" w:sz="0" w:space="0" w:color="auto"/>
        <w:right w:val="none" w:sz="0" w:space="0" w:color="auto"/>
      </w:divBdr>
    </w:div>
    <w:div w:id="2112890147">
      <w:bodyDiv w:val="1"/>
      <w:marLeft w:val="0"/>
      <w:marRight w:val="0"/>
      <w:marTop w:val="0"/>
      <w:marBottom w:val="0"/>
      <w:divBdr>
        <w:top w:val="none" w:sz="0" w:space="0" w:color="auto"/>
        <w:left w:val="none" w:sz="0" w:space="0" w:color="auto"/>
        <w:bottom w:val="none" w:sz="0" w:space="0" w:color="auto"/>
        <w:right w:val="none" w:sz="0" w:space="0" w:color="auto"/>
      </w:divBdr>
    </w:div>
    <w:div w:id="2113084617">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3427894">
      <w:bodyDiv w:val="1"/>
      <w:marLeft w:val="0"/>
      <w:marRight w:val="0"/>
      <w:marTop w:val="0"/>
      <w:marBottom w:val="0"/>
      <w:divBdr>
        <w:top w:val="none" w:sz="0" w:space="0" w:color="auto"/>
        <w:left w:val="none" w:sz="0" w:space="0" w:color="auto"/>
        <w:bottom w:val="none" w:sz="0" w:space="0" w:color="auto"/>
        <w:right w:val="none" w:sz="0" w:space="0" w:color="auto"/>
      </w:divBdr>
    </w:div>
    <w:div w:id="2113428512">
      <w:bodyDiv w:val="1"/>
      <w:marLeft w:val="0"/>
      <w:marRight w:val="0"/>
      <w:marTop w:val="0"/>
      <w:marBottom w:val="0"/>
      <w:divBdr>
        <w:top w:val="none" w:sz="0" w:space="0" w:color="auto"/>
        <w:left w:val="none" w:sz="0" w:space="0" w:color="auto"/>
        <w:bottom w:val="none" w:sz="0" w:space="0" w:color="auto"/>
        <w:right w:val="none" w:sz="0" w:space="0" w:color="auto"/>
      </w:divBdr>
    </w:div>
    <w:div w:id="2113472660">
      <w:bodyDiv w:val="1"/>
      <w:marLeft w:val="0"/>
      <w:marRight w:val="0"/>
      <w:marTop w:val="0"/>
      <w:marBottom w:val="0"/>
      <w:divBdr>
        <w:top w:val="none" w:sz="0" w:space="0" w:color="auto"/>
        <w:left w:val="none" w:sz="0" w:space="0" w:color="auto"/>
        <w:bottom w:val="none" w:sz="0" w:space="0" w:color="auto"/>
        <w:right w:val="none" w:sz="0" w:space="0" w:color="auto"/>
      </w:divBdr>
    </w:div>
    <w:div w:id="2113865208">
      <w:bodyDiv w:val="1"/>
      <w:marLeft w:val="0"/>
      <w:marRight w:val="0"/>
      <w:marTop w:val="0"/>
      <w:marBottom w:val="0"/>
      <w:divBdr>
        <w:top w:val="none" w:sz="0" w:space="0" w:color="auto"/>
        <w:left w:val="none" w:sz="0" w:space="0" w:color="auto"/>
        <w:bottom w:val="none" w:sz="0" w:space="0" w:color="auto"/>
        <w:right w:val="none" w:sz="0" w:space="0" w:color="auto"/>
      </w:divBdr>
    </w:div>
    <w:div w:id="2113932881">
      <w:bodyDiv w:val="1"/>
      <w:marLeft w:val="0"/>
      <w:marRight w:val="0"/>
      <w:marTop w:val="0"/>
      <w:marBottom w:val="0"/>
      <w:divBdr>
        <w:top w:val="none" w:sz="0" w:space="0" w:color="auto"/>
        <w:left w:val="none" w:sz="0" w:space="0" w:color="auto"/>
        <w:bottom w:val="none" w:sz="0" w:space="0" w:color="auto"/>
        <w:right w:val="none" w:sz="0" w:space="0" w:color="auto"/>
      </w:divBdr>
    </w:div>
    <w:div w:id="2114127236">
      <w:bodyDiv w:val="1"/>
      <w:marLeft w:val="0"/>
      <w:marRight w:val="0"/>
      <w:marTop w:val="0"/>
      <w:marBottom w:val="0"/>
      <w:divBdr>
        <w:top w:val="none" w:sz="0" w:space="0" w:color="auto"/>
        <w:left w:val="none" w:sz="0" w:space="0" w:color="auto"/>
        <w:bottom w:val="none" w:sz="0" w:space="0" w:color="auto"/>
        <w:right w:val="none" w:sz="0" w:space="0" w:color="auto"/>
      </w:divBdr>
    </w:div>
    <w:div w:id="2114354521">
      <w:bodyDiv w:val="1"/>
      <w:marLeft w:val="0"/>
      <w:marRight w:val="0"/>
      <w:marTop w:val="0"/>
      <w:marBottom w:val="0"/>
      <w:divBdr>
        <w:top w:val="none" w:sz="0" w:space="0" w:color="auto"/>
        <w:left w:val="none" w:sz="0" w:space="0" w:color="auto"/>
        <w:bottom w:val="none" w:sz="0" w:space="0" w:color="auto"/>
        <w:right w:val="none" w:sz="0" w:space="0" w:color="auto"/>
      </w:divBdr>
    </w:div>
    <w:div w:id="2114667224">
      <w:bodyDiv w:val="1"/>
      <w:marLeft w:val="0"/>
      <w:marRight w:val="0"/>
      <w:marTop w:val="0"/>
      <w:marBottom w:val="0"/>
      <w:divBdr>
        <w:top w:val="none" w:sz="0" w:space="0" w:color="auto"/>
        <w:left w:val="none" w:sz="0" w:space="0" w:color="auto"/>
        <w:bottom w:val="none" w:sz="0" w:space="0" w:color="auto"/>
        <w:right w:val="none" w:sz="0" w:space="0" w:color="auto"/>
      </w:divBdr>
    </w:div>
    <w:div w:id="2114978273">
      <w:bodyDiv w:val="1"/>
      <w:marLeft w:val="0"/>
      <w:marRight w:val="0"/>
      <w:marTop w:val="0"/>
      <w:marBottom w:val="0"/>
      <w:divBdr>
        <w:top w:val="none" w:sz="0" w:space="0" w:color="auto"/>
        <w:left w:val="none" w:sz="0" w:space="0" w:color="auto"/>
        <w:bottom w:val="none" w:sz="0" w:space="0" w:color="auto"/>
        <w:right w:val="none" w:sz="0" w:space="0" w:color="auto"/>
      </w:divBdr>
    </w:div>
    <w:div w:id="2115513374">
      <w:bodyDiv w:val="1"/>
      <w:marLeft w:val="0"/>
      <w:marRight w:val="0"/>
      <w:marTop w:val="0"/>
      <w:marBottom w:val="0"/>
      <w:divBdr>
        <w:top w:val="none" w:sz="0" w:space="0" w:color="auto"/>
        <w:left w:val="none" w:sz="0" w:space="0" w:color="auto"/>
        <w:bottom w:val="none" w:sz="0" w:space="0" w:color="auto"/>
        <w:right w:val="none" w:sz="0" w:space="0" w:color="auto"/>
      </w:divBdr>
    </w:div>
    <w:div w:id="2115664879">
      <w:bodyDiv w:val="1"/>
      <w:marLeft w:val="0"/>
      <w:marRight w:val="0"/>
      <w:marTop w:val="0"/>
      <w:marBottom w:val="0"/>
      <w:divBdr>
        <w:top w:val="none" w:sz="0" w:space="0" w:color="auto"/>
        <w:left w:val="none" w:sz="0" w:space="0" w:color="auto"/>
        <w:bottom w:val="none" w:sz="0" w:space="0" w:color="auto"/>
        <w:right w:val="none" w:sz="0" w:space="0" w:color="auto"/>
      </w:divBdr>
    </w:div>
    <w:div w:id="2115901842">
      <w:bodyDiv w:val="1"/>
      <w:marLeft w:val="0"/>
      <w:marRight w:val="0"/>
      <w:marTop w:val="0"/>
      <w:marBottom w:val="0"/>
      <w:divBdr>
        <w:top w:val="none" w:sz="0" w:space="0" w:color="auto"/>
        <w:left w:val="none" w:sz="0" w:space="0" w:color="auto"/>
        <w:bottom w:val="none" w:sz="0" w:space="0" w:color="auto"/>
        <w:right w:val="none" w:sz="0" w:space="0" w:color="auto"/>
      </w:divBdr>
    </w:div>
    <w:div w:id="2115904467">
      <w:bodyDiv w:val="1"/>
      <w:marLeft w:val="0"/>
      <w:marRight w:val="0"/>
      <w:marTop w:val="0"/>
      <w:marBottom w:val="0"/>
      <w:divBdr>
        <w:top w:val="none" w:sz="0" w:space="0" w:color="auto"/>
        <w:left w:val="none" w:sz="0" w:space="0" w:color="auto"/>
        <w:bottom w:val="none" w:sz="0" w:space="0" w:color="auto"/>
        <w:right w:val="none" w:sz="0" w:space="0" w:color="auto"/>
      </w:divBdr>
    </w:div>
    <w:div w:id="2116056925">
      <w:bodyDiv w:val="1"/>
      <w:marLeft w:val="0"/>
      <w:marRight w:val="0"/>
      <w:marTop w:val="0"/>
      <w:marBottom w:val="0"/>
      <w:divBdr>
        <w:top w:val="none" w:sz="0" w:space="0" w:color="auto"/>
        <w:left w:val="none" w:sz="0" w:space="0" w:color="auto"/>
        <w:bottom w:val="none" w:sz="0" w:space="0" w:color="auto"/>
        <w:right w:val="none" w:sz="0" w:space="0" w:color="auto"/>
      </w:divBdr>
    </w:div>
    <w:div w:id="2116124276">
      <w:bodyDiv w:val="1"/>
      <w:marLeft w:val="0"/>
      <w:marRight w:val="0"/>
      <w:marTop w:val="0"/>
      <w:marBottom w:val="0"/>
      <w:divBdr>
        <w:top w:val="none" w:sz="0" w:space="0" w:color="auto"/>
        <w:left w:val="none" w:sz="0" w:space="0" w:color="auto"/>
        <w:bottom w:val="none" w:sz="0" w:space="0" w:color="auto"/>
        <w:right w:val="none" w:sz="0" w:space="0" w:color="auto"/>
      </w:divBdr>
    </w:div>
    <w:div w:id="2116359546">
      <w:bodyDiv w:val="1"/>
      <w:marLeft w:val="0"/>
      <w:marRight w:val="0"/>
      <w:marTop w:val="0"/>
      <w:marBottom w:val="0"/>
      <w:divBdr>
        <w:top w:val="none" w:sz="0" w:space="0" w:color="auto"/>
        <w:left w:val="none" w:sz="0" w:space="0" w:color="auto"/>
        <w:bottom w:val="none" w:sz="0" w:space="0" w:color="auto"/>
        <w:right w:val="none" w:sz="0" w:space="0" w:color="auto"/>
      </w:divBdr>
    </w:div>
    <w:div w:id="2116368028">
      <w:bodyDiv w:val="1"/>
      <w:marLeft w:val="0"/>
      <w:marRight w:val="0"/>
      <w:marTop w:val="0"/>
      <w:marBottom w:val="0"/>
      <w:divBdr>
        <w:top w:val="none" w:sz="0" w:space="0" w:color="auto"/>
        <w:left w:val="none" w:sz="0" w:space="0" w:color="auto"/>
        <w:bottom w:val="none" w:sz="0" w:space="0" w:color="auto"/>
        <w:right w:val="none" w:sz="0" w:space="0" w:color="auto"/>
      </w:divBdr>
    </w:div>
    <w:div w:id="2116707540">
      <w:bodyDiv w:val="1"/>
      <w:marLeft w:val="0"/>
      <w:marRight w:val="0"/>
      <w:marTop w:val="0"/>
      <w:marBottom w:val="0"/>
      <w:divBdr>
        <w:top w:val="none" w:sz="0" w:space="0" w:color="auto"/>
        <w:left w:val="none" w:sz="0" w:space="0" w:color="auto"/>
        <w:bottom w:val="none" w:sz="0" w:space="0" w:color="auto"/>
        <w:right w:val="none" w:sz="0" w:space="0" w:color="auto"/>
      </w:divBdr>
    </w:div>
    <w:div w:id="2117215666">
      <w:bodyDiv w:val="1"/>
      <w:marLeft w:val="0"/>
      <w:marRight w:val="0"/>
      <w:marTop w:val="0"/>
      <w:marBottom w:val="0"/>
      <w:divBdr>
        <w:top w:val="none" w:sz="0" w:space="0" w:color="auto"/>
        <w:left w:val="none" w:sz="0" w:space="0" w:color="auto"/>
        <w:bottom w:val="none" w:sz="0" w:space="0" w:color="auto"/>
        <w:right w:val="none" w:sz="0" w:space="0" w:color="auto"/>
      </w:divBdr>
    </w:div>
    <w:div w:id="2117363840">
      <w:bodyDiv w:val="1"/>
      <w:marLeft w:val="0"/>
      <w:marRight w:val="0"/>
      <w:marTop w:val="0"/>
      <w:marBottom w:val="0"/>
      <w:divBdr>
        <w:top w:val="none" w:sz="0" w:space="0" w:color="auto"/>
        <w:left w:val="none" w:sz="0" w:space="0" w:color="auto"/>
        <w:bottom w:val="none" w:sz="0" w:space="0" w:color="auto"/>
        <w:right w:val="none" w:sz="0" w:space="0" w:color="auto"/>
      </w:divBdr>
    </w:div>
    <w:div w:id="2117601180">
      <w:bodyDiv w:val="1"/>
      <w:marLeft w:val="0"/>
      <w:marRight w:val="0"/>
      <w:marTop w:val="0"/>
      <w:marBottom w:val="0"/>
      <w:divBdr>
        <w:top w:val="none" w:sz="0" w:space="0" w:color="auto"/>
        <w:left w:val="none" w:sz="0" w:space="0" w:color="auto"/>
        <w:bottom w:val="none" w:sz="0" w:space="0" w:color="auto"/>
        <w:right w:val="none" w:sz="0" w:space="0" w:color="auto"/>
      </w:divBdr>
    </w:div>
    <w:div w:id="2118090023">
      <w:bodyDiv w:val="1"/>
      <w:marLeft w:val="0"/>
      <w:marRight w:val="0"/>
      <w:marTop w:val="0"/>
      <w:marBottom w:val="0"/>
      <w:divBdr>
        <w:top w:val="none" w:sz="0" w:space="0" w:color="auto"/>
        <w:left w:val="none" w:sz="0" w:space="0" w:color="auto"/>
        <w:bottom w:val="none" w:sz="0" w:space="0" w:color="auto"/>
        <w:right w:val="none" w:sz="0" w:space="0" w:color="auto"/>
      </w:divBdr>
    </w:div>
    <w:div w:id="2118282638">
      <w:bodyDiv w:val="1"/>
      <w:marLeft w:val="0"/>
      <w:marRight w:val="0"/>
      <w:marTop w:val="0"/>
      <w:marBottom w:val="0"/>
      <w:divBdr>
        <w:top w:val="none" w:sz="0" w:space="0" w:color="auto"/>
        <w:left w:val="none" w:sz="0" w:space="0" w:color="auto"/>
        <w:bottom w:val="none" w:sz="0" w:space="0" w:color="auto"/>
        <w:right w:val="none" w:sz="0" w:space="0" w:color="auto"/>
      </w:divBdr>
    </w:div>
    <w:div w:id="2118407437">
      <w:bodyDiv w:val="1"/>
      <w:marLeft w:val="0"/>
      <w:marRight w:val="0"/>
      <w:marTop w:val="0"/>
      <w:marBottom w:val="0"/>
      <w:divBdr>
        <w:top w:val="none" w:sz="0" w:space="0" w:color="auto"/>
        <w:left w:val="none" w:sz="0" w:space="0" w:color="auto"/>
        <w:bottom w:val="none" w:sz="0" w:space="0" w:color="auto"/>
        <w:right w:val="none" w:sz="0" w:space="0" w:color="auto"/>
      </w:divBdr>
    </w:div>
    <w:div w:id="2118939506">
      <w:bodyDiv w:val="1"/>
      <w:marLeft w:val="0"/>
      <w:marRight w:val="0"/>
      <w:marTop w:val="0"/>
      <w:marBottom w:val="0"/>
      <w:divBdr>
        <w:top w:val="none" w:sz="0" w:space="0" w:color="auto"/>
        <w:left w:val="none" w:sz="0" w:space="0" w:color="auto"/>
        <w:bottom w:val="none" w:sz="0" w:space="0" w:color="auto"/>
        <w:right w:val="none" w:sz="0" w:space="0" w:color="auto"/>
      </w:divBdr>
    </w:div>
    <w:div w:id="2119056317">
      <w:bodyDiv w:val="1"/>
      <w:marLeft w:val="0"/>
      <w:marRight w:val="0"/>
      <w:marTop w:val="0"/>
      <w:marBottom w:val="0"/>
      <w:divBdr>
        <w:top w:val="none" w:sz="0" w:space="0" w:color="auto"/>
        <w:left w:val="none" w:sz="0" w:space="0" w:color="auto"/>
        <w:bottom w:val="none" w:sz="0" w:space="0" w:color="auto"/>
        <w:right w:val="none" w:sz="0" w:space="0" w:color="auto"/>
      </w:divBdr>
    </w:div>
    <w:div w:id="2119444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0416">
          <w:marLeft w:val="0"/>
          <w:marRight w:val="0"/>
          <w:marTop w:val="0"/>
          <w:marBottom w:val="0"/>
          <w:divBdr>
            <w:top w:val="none" w:sz="0" w:space="0" w:color="auto"/>
            <w:left w:val="none" w:sz="0" w:space="0" w:color="auto"/>
            <w:bottom w:val="none" w:sz="0" w:space="0" w:color="auto"/>
            <w:right w:val="none" w:sz="0" w:space="0" w:color="auto"/>
          </w:divBdr>
          <w:divsChild>
            <w:div w:id="1265848395">
              <w:marLeft w:val="0"/>
              <w:marRight w:val="0"/>
              <w:marTop w:val="0"/>
              <w:marBottom w:val="0"/>
              <w:divBdr>
                <w:top w:val="none" w:sz="0" w:space="0" w:color="auto"/>
                <w:left w:val="none" w:sz="0" w:space="0" w:color="auto"/>
                <w:bottom w:val="none" w:sz="0" w:space="0" w:color="auto"/>
                <w:right w:val="none" w:sz="0" w:space="0" w:color="auto"/>
              </w:divBdr>
              <w:divsChild>
                <w:div w:id="15986368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9788823">
      <w:bodyDiv w:val="1"/>
      <w:marLeft w:val="0"/>
      <w:marRight w:val="0"/>
      <w:marTop w:val="0"/>
      <w:marBottom w:val="0"/>
      <w:divBdr>
        <w:top w:val="none" w:sz="0" w:space="0" w:color="auto"/>
        <w:left w:val="none" w:sz="0" w:space="0" w:color="auto"/>
        <w:bottom w:val="none" w:sz="0" w:space="0" w:color="auto"/>
        <w:right w:val="none" w:sz="0" w:space="0" w:color="auto"/>
      </w:divBdr>
    </w:div>
    <w:div w:id="2120103334">
      <w:bodyDiv w:val="1"/>
      <w:marLeft w:val="0"/>
      <w:marRight w:val="0"/>
      <w:marTop w:val="0"/>
      <w:marBottom w:val="0"/>
      <w:divBdr>
        <w:top w:val="none" w:sz="0" w:space="0" w:color="auto"/>
        <w:left w:val="none" w:sz="0" w:space="0" w:color="auto"/>
        <w:bottom w:val="none" w:sz="0" w:space="0" w:color="auto"/>
        <w:right w:val="none" w:sz="0" w:space="0" w:color="auto"/>
      </w:divBdr>
    </w:div>
    <w:div w:id="2120487897">
      <w:bodyDiv w:val="1"/>
      <w:marLeft w:val="0"/>
      <w:marRight w:val="0"/>
      <w:marTop w:val="0"/>
      <w:marBottom w:val="0"/>
      <w:divBdr>
        <w:top w:val="none" w:sz="0" w:space="0" w:color="auto"/>
        <w:left w:val="none" w:sz="0" w:space="0" w:color="auto"/>
        <w:bottom w:val="none" w:sz="0" w:space="0" w:color="auto"/>
        <w:right w:val="none" w:sz="0" w:space="0" w:color="auto"/>
      </w:divBdr>
    </w:div>
    <w:div w:id="2121030240">
      <w:bodyDiv w:val="1"/>
      <w:marLeft w:val="0"/>
      <w:marRight w:val="0"/>
      <w:marTop w:val="0"/>
      <w:marBottom w:val="0"/>
      <w:divBdr>
        <w:top w:val="none" w:sz="0" w:space="0" w:color="auto"/>
        <w:left w:val="none" w:sz="0" w:space="0" w:color="auto"/>
        <w:bottom w:val="none" w:sz="0" w:space="0" w:color="auto"/>
        <w:right w:val="none" w:sz="0" w:space="0" w:color="auto"/>
      </w:divBdr>
    </w:div>
    <w:div w:id="2122719149">
      <w:bodyDiv w:val="1"/>
      <w:marLeft w:val="0"/>
      <w:marRight w:val="0"/>
      <w:marTop w:val="0"/>
      <w:marBottom w:val="0"/>
      <w:divBdr>
        <w:top w:val="none" w:sz="0" w:space="0" w:color="auto"/>
        <w:left w:val="none" w:sz="0" w:space="0" w:color="auto"/>
        <w:bottom w:val="none" w:sz="0" w:space="0" w:color="auto"/>
        <w:right w:val="none" w:sz="0" w:space="0" w:color="auto"/>
      </w:divBdr>
    </w:div>
    <w:div w:id="2122912858">
      <w:bodyDiv w:val="1"/>
      <w:marLeft w:val="0"/>
      <w:marRight w:val="0"/>
      <w:marTop w:val="0"/>
      <w:marBottom w:val="0"/>
      <w:divBdr>
        <w:top w:val="none" w:sz="0" w:space="0" w:color="auto"/>
        <w:left w:val="none" w:sz="0" w:space="0" w:color="auto"/>
        <w:bottom w:val="none" w:sz="0" w:space="0" w:color="auto"/>
        <w:right w:val="none" w:sz="0" w:space="0" w:color="auto"/>
      </w:divBdr>
    </w:div>
    <w:div w:id="2123526053">
      <w:bodyDiv w:val="1"/>
      <w:marLeft w:val="0"/>
      <w:marRight w:val="0"/>
      <w:marTop w:val="0"/>
      <w:marBottom w:val="0"/>
      <w:divBdr>
        <w:top w:val="none" w:sz="0" w:space="0" w:color="auto"/>
        <w:left w:val="none" w:sz="0" w:space="0" w:color="auto"/>
        <w:bottom w:val="none" w:sz="0" w:space="0" w:color="auto"/>
        <w:right w:val="none" w:sz="0" w:space="0" w:color="auto"/>
      </w:divBdr>
    </w:div>
    <w:div w:id="2123574384">
      <w:bodyDiv w:val="1"/>
      <w:marLeft w:val="0"/>
      <w:marRight w:val="0"/>
      <w:marTop w:val="0"/>
      <w:marBottom w:val="0"/>
      <w:divBdr>
        <w:top w:val="none" w:sz="0" w:space="0" w:color="auto"/>
        <w:left w:val="none" w:sz="0" w:space="0" w:color="auto"/>
        <w:bottom w:val="none" w:sz="0" w:space="0" w:color="auto"/>
        <w:right w:val="none" w:sz="0" w:space="0" w:color="auto"/>
      </w:divBdr>
    </w:div>
    <w:div w:id="2123647805">
      <w:bodyDiv w:val="1"/>
      <w:marLeft w:val="0"/>
      <w:marRight w:val="0"/>
      <w:marTop w:val="0"/>
      <w:marBottom w:val="0"/>
      <w:divBdr>
        <w:top w:val="none" w:sz="0" w:space="0" w:color="auto"/>
        <w:left w:val="none" w:sz="0" w:space="0" w:color="auto"/>
        <w:bottom w:val="none" w:sz="0" w:space="0" w:color="auto"/>
        <w:right w:val="none" w:sz="0" w:space="0" w:color="auto"/>
      </w:divBdr>
    </w:div>
    <w:div w:id="2123768765">
      <w:bodyDiv w:val="1"/>
      <w:marLeft w:val="0"/>
      <w:marRight w:val="0"/>
      <w:marTop w:val="0"/>
      <w:marBottom w:val="0"/>
      <w:divBdr>
        <w:top w:val="none" w:sz="0" w:space="0" w:color="auto"/>
        <w:left w:val="none" w:sz="0" w:space="0" w:color="auto"/>
        <w:bottom w:val="none" w:sz="0" w:space="0" w:color="auto"/>
        <w:right w:val="none" w:sz="0" w:space="0" w:color="auto"/>
      </w:divBdr>
    </w:div>
    <w:div w:id="2124494484">
      <w:bodyDiv w:val="1"/>
      <w:marLeft w:val="0"/>
      <w:marRight w:val="0"/>
      <w:marTop w:val="0"/>
      <w:marBottom w:val="0"/>
      <w:divBdr>
        <w:top w:val="none" w:sz="0" w:space="0" w:color="auto"/>
        <w:left w:val="none" w:sz="0" w:space="0" w:color="auto"/>
        <w:bottom w:val="none" w:sz="0" w:space="0" w:color="auto"/>
        <w:right w:val="none" w:sz="0" w:space="0" w:color="auto"/>
      </w:divBdr>
    </w:div>
    <w:div w:id="2124692399">
      <w:bodyDiv w:val="1"/>
      <w:marLeft w:val="0"/>
      <w:marRight w:val="0"/>
      <w:marTop w:val="0"/>
      <w:marBottom w:val="0"/>
      <w:divBdr>
        <w:top w:val="none" w:sz="0" w:space="0" w:color="auto"/>
        <w:left w:val="none" w:sz="0" w:space="0" w:color="auto"/>
        <w:bottom w:val="none" w:sz="0" w:space="0" w:color="auto"/>
        <w:right w:val="none" w:sz="0" w:space="0" w:color="auto"/>
      </w:divBdr>
    </w:div>
    <w:div w:id="2125032924">
      <w:bodyDiv w:val="1"/>
      <w:marLeft w:val="0"/>
      <w:marRight w:val="0"/>
      <w:marTop w:val="0"/>
      <w:marBottom w:val="0"/>
      <w:divBdr>
        <w:top w:val="none" w:sz="0" w:space="0" w:color="auto"/>
        <w:left w:val="none" w:sz="0" w:space="0" w:color="auto"/>
        <w:bottom w:val="none" w:sz="0" w:space="0" w:color="auto"/>
        <w:right w:val="none" w:sz="0" w:space="0" w:color="auto"/>
      </w:divBdr>
    </w:div>
    <w:div w:id="2125223110">
      <w:bodyDiv w:val="1"/>
      <w:marLeft w:val="0"/>
      <w:marRight w:val="0"/>
      <w:marTop w:val="0"/>
      <w:marBottom w:val="0"/>
      <w:divBdr>
        <w:top w:val="none" w:sz="0" w:space="0" w:color="auto"/>
        <w:left w:val="none" w:sz="0" w:space="0" w:color="auto"/>
        <w:bottom w:val="none" w:sz="0" w:space="0" w:color="auto"/>
        <w:right w:val="none" w:sz="0" w:space="0" w:color="auto"/>
      </w:divBdr>
    </w:div>
    <w:div w:id="2125416849">
      <w:bodyDiv w:val="1"/>
      <w:marLeft w:val="0"/>
      <w:marRight w:val="0"/>
      <w:marTop w:val="0"/>
      <w:marBottom w:val="0"/>
      <w:divBdr>
        <w:top w:val="none" w:sz="0" w:space="0" w:color="auto"/>
        <w:left w:val="none" w:sz="0" w:space="0" w:color="auto"/>
        <w:bottom w:val="none" w:sz="0" w:space="0" w:color="auto"/>
        <w:right w:val="none" w:sz="0" w:space="0" w:color="auto"/>
      </w:divBdr>
    </w:div>
    <w:div w:id="2125463556">
      <w:bodyDiv w:val="1"/>
      <w:marLeft w:val="0"/>
      <w:marRight w:val="0"/>
      <w:marTop w:val="0"/>
      <w:marBottom w:val="0"/>
      <w:divBdr>
        <w:top w:val="none" w:sz="0" w:space="0" w:color="auto"/>
        <w:left w:val="none" w:sz="0" w:space="0" w:color="auto"/>
        <w:bottom w:val="none" w:sz="0" w:space="0" w:color="auto"/>
        <w:right w:val="none" w:sz="0" w:space="0" w:color="auto"/>
      </w:divBdr>
    </w:div>
    <w:div w:id="2125612979">
      <w:bodyDiv w:val="1"/>
      <w:marLeft w:val="0"/>
      <w:marRight w:val="0"/>
      <w:marTop w:val="0"/>
      <w:marBottom w:val="0"/>
      <w:divBdr>
        <w:top w:val="none" w:sz="0" w:space="0" w:color="auto"/>
        <w:left w:val="none" w:sz="0" w:space="0" w:color="auto"/>
        <w:bottom w:val="none" w:sz="0" w:space="0" w:color="auto"/>
        <w:right w:val="none" w:sz="0" w:space="0" w:color="auto"/>
      </w:divBdr>
    </w:div>
    <w:div w:id="2126390725">
      <w:bodyDiv w:val="1"/>
      <w:marLeft w:val="0"/>
      <w:marRight w:val="0"/>
      <w:marTop w:val="0"/>
      <w:marBottom w:val="0"/>
      <w:divBdr>
        <w:top w:val="none" w:sz="0" w:space="0" w:color="auto"/>
        <w:left w:val="none" w:sz="0" w:space="0" w:color="auto"/>
        <w:bottom w:val="none" w:sz="0" w:space="0" w:color="auto"/>
        <w:right w:val="none" w:sz="0" w:space="0" w:color="auto"/>
      </w:divBdr>
    </w:div>
    <w:div w:id="2126465812">
      <w:bodyDiv w:val="1"/>
      <w:marLeft w:val="0"/>
      <w:marRight w:val="0"/>
      <w:marTop w:val="0"/>
      <w:marBottom w:val="0"/>
      <w:divBdr>
        <w:top w:val="none" w:sz="0" w:space="0" w:color="auto"/>
        <w:left w:val="none" w:sz="0" w:space="0" w:color="auto"/>
        <w:bottom w:val="none" w:sz="0" w:space="0" w:color="auto"/>
        <w:right w:val="none" w:sz="0" w:space="0" w:color="auto"/>
      </w:divBdr>
    </w:div>
    <w:div w:id="2126607720">
      <w:bodyDiv w:val="1"/>
      <w:marLeft w:val="0"/>
      <w:marRight w:val="0"/>
      <w:marTop w:val="0"/>
      <w:marBottom w:val="0"/>
      <w:divBdr>
        <w:top w:val="none" w:sz="0" w:space="0" w:color="auto"/>
        <w:left w:val="none" w:sz="0" w:space="0" w:color="auto"/>
        <w:bottom w:val="none" w:sz="0" w:space="0" w:color="auto"/>
        <w:right w:val="none" w:sz="0" w:space="0" w:color="auto"/>
      </w:divBdr>
    </w:div>
    <w:div w:id="2126733969">
      <w:bodyDiv w:val="1"/>
      <w:marLeft w:val="0"/>
      <w:marRight w:val="0"/>
      <w:marTop w:val="0"/>
      <w:marBottom w:val="0"/>
      <w:divBdr>
        <w:top w:val="none" w:sz="0" w:space="0" w:color="auto"/>
        <w:left w:val="none" w:sz="0" w:space="0" w:color="auto"/>
        <w:bottom w:val="none" w:sz="0" w:space="0" w:color="auto"/>
        <w:right w:val="none" w:sz="0" w:space="0" w:color="auto"/>
      </w:divBdr>
    </w:div>
    <w:div w:id="2127041230">
      <w:bodyDiv w:val="1"/>
      <w:marLeft w:val="0"/>
      <w:marRight w:val="0"/>
      <w:marTop w:val="0"/>
      <w:marBottom w:val="0"/>
      <w:divBdr>
        <w:top w:val="none" w:sz="0" w:space="0" w:color="auto"/>
        <w:left w:val="none" w:sz="0" w:space="0" w:color="auto"/>
        <w:bottom w:val="none" w:sz="0" w:space="0" w:color="auto"/>
        <w:right w:val="none" w:sz="0" w:space="0" w:color="auto"/>
      </w:divBdr>
    </w:div>
    <w:div w:id="2127120753">
      <w:bodyDiv w:val="1"/>
      <w:marLeft w:val="0"/>
      <w:marRight w:val="0"/>
      <w:marTop w:val="0"/>
      <w:marBottom w:val="0"/>
      <w:divBdr>
        <w:top w:val="none" w:sz="0" w:space="0" w:color="auto"/>
        <w:left w:val="none" w:sz="0" w:space="0" w:color="auto"/>
        <w:bottom w:val="none" w:sz="0" w:space="0" w:color="auto"/>
        <w:right w:val="none" w:sz="0" w:space="0" w:color="auto"/>
      </w:divBdr>
    </w:div>
    <w:div w:id="2127576624">
      <w:bodyDiv w:val="1"/>
      <w:marLeft w:val="0"/>
      <w:marRight w:val="0"/>
      <w:marTop w:val="0"/>
      <w:marBottom w:val="0"/>
      <w:divBdr>
        <w:top w:val="none" w:sz="0" w:space="0" w:color="auto"/>
        <w:left w:val="none" w:sz="0" w:space="0" w:color="auto"/>
        <w:bottom w:val="none" w:sz="0" w:space="0" w:color="auto"/>
        <w:right w:val="none" w:sz="0" w:space="0" w:color="auto"/>
      </w:divBdr>
    </w:div>
    <w:div w:id="2128039912">
      <w:bodyDiv w:val="1"/>
      <w:marLeft w:val="0"/>
      <w:marRight w:val="0"/>
      <w:marTop w:val="0"/>
      <w:marBottom w:val="0"/>
      <w:divBdr>
        <w:top w:val="none" w:sz="0" w:space="0" w:color="auto"/>
        <w:left w:val="none" w:sz="0" w:space="0" w:color="auto"/>
        <w:bottom w:val="none" w:sz="0" w:space="0" w:color="auto"/>
        <w:right w:val="none" w:sz="0" w:space="0" w:color="auto"/>
      </w:divBdr>
    </w:div>
    <w:div w:id="2128229544">
      <w:bodyDiv w:val="1"/>
      <w:marLeft w:val="0"/>
      <w:marRight w:val="0"/>
      <w:marTop w:val="0"/>
      <w:marBottom w:val="0"/>
      <w:divBdr>
        <w:top w:val="none" w:sz="0" w:space="0" w:color="auto"/>
        <w:left w:val="none" w:sz="0" w:space="0" w:color="auto"/>
        <w:bottom w:val="none" w:sz="0" w:space="0" w:color="auto"/>
        <w:right w:val="none" w:sz="0" w:space="0" w:color="auto"/>
      </w:divBdr>
    </w:div>
    <w:div w:id="2128352743">
      <w:bodyDiv w:val="1"/>
      <w:marLeft w:val="0"/>
      <w:marRight w:val="0"/>
      <w:marTop w:val="0"/>
      <w:marBottom w:val="0"/>
      <w:divBdr>
        <w:top w:val="none" w:sz="0" w:space="0" w:color="auto"/>
        <w:left w:val="none" w:sz="0" w:space="0" w:color="auto"/>
        <w:bottom w:val="none" w:sz="0" w:space="0" w:color="auto"/>
        <w:right w:val="none" w:sz="0" w:space="0" w:color="auto"/>
      </w:divBdr>
    </w:div>
    <w:div w:id="2128815123">
      <w:bodyDiv w:val="1"/>
      <w:marLeft w:val="0"/>
      <w:marRight w:val="0"/>
      <w:marTop w:val="0"/>
      <w:marBottom w:val="0"/>
      <w:divBdr>
        <w:top w:val="none" w:sz="0" w:space="0" w:color="auto"/>
        <w:left w:val="none" w:sz="0" w:space="0" w:color="auto"/>
        <w:bottom w:val="none" w:sz="0" w:space="0" w:color="auto"/>
        <w:right w:val="none" w:sz="0" w:space="0" w:color="auto"/>
      </w:divBdr>
    </w:div>
    <w:div w:id="2129004870">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 w:id="2129081985">
      <w:bodyDiv w:val="1"/>
      <w:marLeft w:val="0"/>
      <w:marRight w:val="0"/>
      <w:marTop w:val="0"/>
      <w:marBottom w:val="0"/>
      <w:divBdr>
        <w:top w:val="none" w:sz="0" w:space="0" w:color="auto"/>
        <w:left w:val="none" w:sz="0" w:space="0" w:color="auto"/>
        <w:bottom w:val="none" w:sz="0" w:space="0" w:color="auto"/>
        <w:right w:val="none" w:sz="0" w:space="0" w:color="auto"/>
      </w:divBdr>
    </w:div>
    <w:div w:id="2129082338">
      <w:bodyDiv w:val="1"/>
      <w:marLeft w:val="0"/>
      <w:marRight w:val="0"/>
      <w:marTop w:val="0"/>
      <w:marBottom w:val="0"/>
      <w:divBdr>
        <w:top w:val="none" w:sz="0" w:space="0" w:color="auto"/>
        <w:left w:val="none" w:sz="0" w:space="0" w:color="auto"/>
        <w:bottom w:val="none" w:sz="0" w:space="0" w:color="auto"/>
        <w:right w:val="none" w:sz="0" w:space="0" w:color="auto"/>
      </w:divBdr>
    </w:div>
    <w:div w:id="2129347331">
      <w:bodyDiv w:val="1"/>
      <w:marLeft w:val="0"/>
      <w:marRight w:val="0"/>
      <w:marTop w:val="0"/>
      <w:marBottom w:val="0"/>
      <w:divBdr>
        <w:top w:val="none" w:sz="0" w:space="0" w:color="auto"/>
        <w:left w:val="none" w:sz="0" w:space="0" w:color="auto"/>
        <w:bottom w:val="none" w:sz="0" w:space="0" w:color="auto"/>
        <w:right w:val="none" w:sz="0" w:space="0" w:color="auto"/>
      </w:divBdr>
    </w:div>
    <w:div w:id="2129427701">
      <w:bodyDiv w:val="1"/>
      <w:marLeft w:val="0"/>
      <w:marRight w:val="0"/>
      <w:marTop w:val="0"/>
      <w:marBottom w:val="0"/>
      <w:divBdr>
        <w:top w:val="none" w:sz="0" w:space="0" w:color="auto"/>
        <w:left w:val="none" w:sz="0" w:space="0" w:color="auto"/>
        <w:bottom w:val="none" w:sz="0" w:space="0" w:color="auto"/>
        <w:right w:val="none" w:sz="0" w:space="0" w:color="auto"/>
      </w:divBdr>
    </w:div>
    <w:div w:id="2129470735">
      <w:bodyDiv w:val="1"/>
      <w:marLeft w:val="0"/>
      <w:marRight w:val="0"/>
      <w:marTop w:val="0"/>
      <w:marBottom w:val="0"/>
      <w:divBdr>
        <w:top w:val="none" w:sz="0" w:space="0" w:color="auto"/>
        <w:left w:val="none" w:sz="0" w:space="0" w:color="auto"/>
        <w:bottom w:val="none" w:sz="0" w:space="0" w:color="auto"/>
        <w:right w:val="none" w:sz="0" w:space="0" w:color="auto"/>
      </w:divBdr>
    </w:div>
    <w:div w:id="2129549272">
      <w:bodyDiv w:val="1"/>
      <w:marLeft w:val="0"/>
      <w:marRight w:val="0"/>
      <w:marTop w:val="0"/>
      <w:marBottom w:val="0"/>
      <w:divBdr>
        <w:top w:val="none" w:sz="0" w:space="0" w:color="auto"/>
        <w:left w:val="none" w:sz="0" w:space="0" w:color="auto"/>
        <w:bottom w:val="none" w:sz="0" w:space="0" w:color="auto"/>
        <w:right w:val="none" w:sz="0" w:space="0" w:color="auto"/>
      </w:divBdr>
    </w:div>
    <w:div w:id="2130052347">
      <w:bodyDiv w:val="1"/>
      <w:marLeft w:val="0"/>
      <w:marRight w:val="0"/>
      <w:marTop w:val="0"/>
      <w:marBottom w:val="0"/>
      <w:divBdr>
        <w:top w:val="none" w:sz="0" w:space="0" w:color="auto"/>
        <w:left w:val="none" w:sz="0" w:space="0" w:color="auto"/>
        <w:bottom w:val="none" w:sz="0" w:space="0" w:color="auto"/>
        <w:right w:val="none" w:sz="0" w:space="0" w:color="auto"/>
      </w:divBdr>
    </w:div>
    <w:div w:id="2130120515">
      <w:bodyDiv w:val="1"/>
      <w:marLeft w:val="0"/>
      <w:marRight w:val="0"/>
      <w:marTop w:val="0"/>
      <w:marBottom w:val="0"/>
      <w:divBdr>
        <w:top w:val="none" w:sz="0" w:space="0" w:color="auto"/>
        <w:left w:val="none" w:sz="0" w:space="0" w:color="auto"/>
        <w:bottom w:val="none" w:sz="0" w:space="0" w:color="auto"/>
        <w:right w:val="none" w:sz="0" w:space="0" w:color="auto"/>
      </w:divBdr>
    </w:div>
    <w:div w:id="2130584725">
      <w:bodyDiv w:val="1"/>
      <w:marLeft w:val="0"/>
      <w:marRight w:val="0"/>
      <w:marTop w:val="0"/>
      <w:marBottom w:val="0"/>
      <w:divBdr>
        <w:top w:val="none" w:sz="0" w:space="0" w:color="auto"/>
        <w:left w:val="none" w:sz="0" w:space="0" w:color="auto"/>
        <w:bottom w:val="none" w:sz="0" w:space="0" w:color="auto"/>
        <w:right w:val="none" w:sz="0" w:space="0" w:color="auto"/>
      </w:divBdr>
    </w:div>
    <w:div w:id="2130977533">
      <w:bodyDiv w:val="1"/>
      <w:marLeft w:val="0"/>
      <w:marRight w:val="0"/>
      <w:marTop w:val="0"/>
      <w:marBottom w:val="0"/>
      <w:divBdr>
        <w:top w:val="none" w:sz="0" w:space="0" w:color="auto"/>
        <w:left w:val="none" w:sz="0" w:space="0" w:color="auto"/>
        <w:bottom w:val="none" w:sz="0" w:space="0" w:color="auto"/>
        <w:right w:val="none" w:sz="0" w:space="0" w:color="auto"/>
      </w:divBdr>
    </w:div>
    <w:div w:id="2131047106">
      <w:bodyDiv w:val="1"/>
      <w:marLeft w:val="0"/>
      <w:marRight w:val="0"/>
      <w:marTop w:val="0"/>
      <w:marBottom w:val="0"/>
      <w:divBdr>
        <w:top w:val="none" w:sz="0" w:space="0" w:color="auto"/>
        <w:left w:val="none" w:sz="0" w:space="0" w:color="auto"/>
        <w:bottom w:val="none" w:sz="0" w:space="0" w:color="auto"/>
        <w:right w:val="none" w:sz="0" w:space="0" w:color="auto"/>
      </w:divBdr>
    </w:div>
    <w:div w:id="2131167257">
      <w:bodyDiv w:val="1"/>
      <w:marLeft w:val="0"/>
      <w:marRight w:val="0"/>
      <w:marTop w:val="0"/>
      <w:marBottom w:val="0"/>
      <w:divBdr>
        <w:top w:val="none" w:sz="0" w:space="0" w:color="auto"/>
        <w:left w:val="none" w:sz="0" w:space="0" w:color="auto"/>
        <w:bottom w:val="none" w:sz="0" w:space="0" w:color="auto"/>
        <w:right w:val="none" w:sz="0" w:space="0" w:color="auto"/>
      </w:divBdr>
    </w:div>
    <w:div w:id="2131169170">
      <w:bodyDiv w:val="1"/>
      <w:marLeft w:val="0"/>
      <w:marRight w:val="0"/>
      <w:marTop w:val="0"/>
      <w:marBottom w:val="0"/>
      <w:divBdr>
        <w:top w:val="none" w:sz="0" w:space="0" w:color="auto"/>
        <w:left w:val="none" w:sz="0" w:space="0" w:color="auto"/>
        <w:bottom w:val="none" w:sz="0" w:space="0" w:color="auto"/>
        <w:right w:val="none" w:sz="0" w:space="0" w:color="auto"/>
      </w:divBdr>
    </w:div>
    <w:div w:id="2131313784">
      <w:bodyDiv w:val="1"/>
      <w:marLeft w:val="0"/>
      <w:marRight w:val="0"/>
      <w:marTop w:val="0"/>
      <w:marBottom w:val="0"/>
      <w:divBdr>
        <w:top w:val="none" w:sz="0" w:space="0" w:color="auto"/>
        <w:left w:val="none" w:sz="0" w:space="0" w:color="auto"/>
        <w:bottom w:val="none" w:sz="0" w:space="0" w:color="auto"/>
        <w:right w:val="none" w:sz="0" w:space="0" w:color="auto"/>
      </w:divBdr>
    </w:div>
    <w:div w:id="2131318370">
      <w:bodyDiv w:val="1"/>
      <w:marLeft w:val="0"/>
      <w:marRight w:val="0"/>
      <w:marTop w:val="0"/>
      <w:marBottom w:val="0"/>
      <w:divBdr>
        <w:top w:val="none" w:sz="0" w:space="0" w:color="auto"/>
        <w:left w:val="none" w:sz="0" w:space="0" w:color="auto"/>
        <w:bottom w:val="none" w:sz="0" w:space="0" w:color="auto"/>
        <w:right w:val="none" w:sz="0" w:space="0" w:color="auto"/>
      </w:divBdr>
    </w:div>
    <w:div w:id="2131435304">
      <w:bodyDiv w:val="1"/>
      <w:marLeft w:val="0"/>
      <w:marRight w:val="0"/>
      <w:marTop w:val="0"/>
      <w:marBottom w:val="0"/>
      <w:divBdr>
        <w:top w:val="none" w:sz="0" w:space="0" w:color="auto"/>
        <w:left w:val="none" w:sz="0" w:space="0" w:color="auto"/>
        <w:bottom w:val="none" w:sz="0" w:space="0" w:color="auto"/>
        <w:right w:val="none" w:sz="0" w:space="0" w:color="auto"/>
      </w:divBdr>
    </w:div>
    <w:div w:id="2131514434">
      <w:bodyDiv w:val="1"/>
      <w:marLeft w:val="0"/>
      <w:marRight w:val="0"/>
      <w:marTop w:val="0"/>
      <w:marBottom w:val="0"/>
      <w:divBdr>
        <w:top w:val="none" w:sz="0" w:space="0" w:color="auto"/>
        <w:left w:val="none" w:sz="0" w:space="0" w:color="auto"/>
        <w:bottom w:val="none" w:sz="0" w:space="0" w:color="auto"/>
        <w:right w:val="none" w:sz="0" w:space="0" w:color="auto"/>
      </w:divBdr>
    </w:div>
    <w:div w:id="2131590281">
      <w:bodyDiv w:val="1"/>
      <w:marLeft w:val="0"/>
      <w:marRight w:val="0"/>
      <w:marTop w:val="0"/>
      <w:marBottom w:val="0"/>
      <w:divBdr>
        <w:top w:val="none" w:sz="0" w:space="0" w:color="auto"/>
        <w:left w:val="none" w:sz="0" w:space="0" w:color="auto"/>
        <w:bottom w:val="none" w:sz="0" w:space="0" w:color="auto"/>
        <w:right w:val="none" w:sz="0" w:space="0" w:color="auto"/>
      </w:divBdr>
    </w:div>
    <w:div w:id="2131901386">
      <w:bodyDiv w:val="1"/>
      <w:marLeft w:val="0"/>
      <w:marRight w:val="0"/>
      <w:marTop w:val="0"/>
      <w:marBottom w:val="0"/>
      <w:divBdr>
        <w:top w:val="none" w:sz="0" w:space="0" w:color="auto"/>
        <w:left w:val="none" w:sz="0" w:space="0" w:color="auto"/>
        <w:bottom w:val="none" w:sz="0" w:space="0" w:color="auto"/>
        <w:right w:val="none" w:sz="0" w:space="0" w:color="auto"/>
      </w:divBdr>
    </w:div>
    <w:div w:id="2132045420">
      <w:bodyDiv w:val="1"/>
      <w:marLeft w:val="0"/>
      <w:marRight w:val="0"/>
      <w:marTop w:val="0"/>
      <w:marBottom w:val="0"/>
      <w:divBdr>
        <w:top w:val="none" w:sz="0" w:space="0" w:color="auto"/>
        <w:left w:val="none" w:sz="0" w:space="0" w:color="auto"/>
        <w:bottom w:val="none" w:sz="0" w:space="0" w:color="auto"/>
        <w:right w:val="none" w:sz="0" w:space="0" w:color="auto"/>
      </w:divBdr>
    </w:div>
    <w:div w:id="2132288246">
      <w:bodyDiv w:val="1"/>
      <w:marLeft w:val="0"/>
      <w:marRight w:val="0"/>
      <w:marTop w:val="0"/>
      <w:marBottom w:val="0"/>
      <w:divBdr>
        <w:top w:val="none" w:sz="0" w:space="0" w:color="auto"/>
        <w:left w:val="none" w:sz="0" w:space="0" w:color="auto"/>
        <w:bottom w:val="none" w:sz="0" w:space="0" w:color="auto"/>
        <w:right w:val="none" w:sz="0" w:space="0" w:color="auto"/>
      </w:divBdr>
    </w:div>
    <w:div w:id="2132823770">
      <w:bodyDiv w:val="1"/>
      <w:marLeft w:val="0"/>
      <w:marRight w:val="0"/>
      <w:marTop w:val="0"/>
      <w:marBottom w:val="0"/>
      <w:divBdr>
        <w:top w:val="none" w:sz="0" w:space="0" w:color="auto"/>
        <w:left w:val="none" w:sz="0" w:space="0" w:color="auto"/>
        <w:bottom w:val="none" w:sz="0" w:space="0" w:color="auto"/>
        <w:right w:val="none" w:sz="0" w:space="0" w:color="auto"/>
      </w:divBdr>
    </w:div>
    <w:div w:id="2133015713">
      <w:bodyDiv w:val="1"/>
      <w:marLeft w:val="0"/>
      <w:marRight w:val="0"/>
      <w:marTop w:val="0"/>
      <w:marBottom w:val="0"/>
      <w:divBdr>
        <w:top w:val="none" w:sz="0" w:space="0" w:color="auto"/>
        <w:left w:val="none" w:sz="0" w:space="0" w:color="auto"/>
        <w:bottom w:val="none" w:sz="0" w:space="0" w:color="auto"/>
        <w:right w:val="none" w:sz="0" w:space="0" w:color="auto"/>
      </w:divBdr>
    </w:div>
    <w:div w:id="2133357637">
      <w:bodyDiv w:val="1"/>
      <w:marLeft w:val="0"/>
      <w:marRight w:val="0"/>
      <w:marTop w:val="0"/>
      <w:marBottom w:val="0"/>
      <w:divBdr>
        <w:top w:val="none" w:sz="0" w:space="0" w:color="auto"/>
        <w:left w:val="none" w:sz="0" w:space="0" w:color="auto"/>
        <w:bottom w:val="none" w:sz="0" w:space="0" w:color="auto"/>
        <w:right w:val="none" w:sz="0" w:space="0" w:color="auto"/>
      </w:divBdr>
    </w:div>
    <w:div w:id="2133942078">
      <w:bodyDiv w:val="1"/>
      <w:marLeft w:val="0"/>
      <w:marRight w:val="0"/>
      <w:marTop w:val="0"/>
      <w:marBottom w:val="0"/>
      <w:divBdr>
        <w:top w:val="none" w:sz="0" w:space="0" w:color="auto"/>
        <w:left w:val="none" w:sz="0" w:space="0" w:color="auto"/>
        <w:bottom w:val="none" w:sz="0" w:space="0" w:color="auto"/>
        <w:right w:val="none" w:sz="0" w:space="0" w:color="auto"/>
      </w:divBdr>
    </w:div>
    <w:div w:id="2134011528">
      <w:bodyDiv w:val="1"/>
      <w:marLeft w:val="0"/>
      <w:marRight w:val="0"/>
      <w:marTop w:val="0"/>
      <w:marBottom w:val="0"/>
      <w:divBdr>
        <w:top w:val="none" w:sz="0" w:space="0" w:color="auto"/>
        <w:left w:val="none" w:sz="0" w:space="0" w:color="auto"/>
        <w:bottom w:val="none" w:sz="0" w:space="0" w:color="auto"/>
        <w:right w:val="none" w:sz="0" w:space="0" w:color="auto"/>
      </w:divBdr>
    </w:div>
    <w:div w:id="2134126662">
      <w:bodyDiv w:val="1"/>
      <w:marLeft w:val="0"/>
      <w:marRight w:val="0"/>
      <w:marTop w:val="0"/>
      <w:marBottom w:val="0"/>
      <w:divBdr>
        <w:top w:val="none" w:sz="0" w:space="0" w:color="auto"/>
        <w:left w:val="none" w:sz="0" w:space="0" w:color="auto"/>
        <w:bottom w:val="none" w:sz="0" w:space="0" w:color="auto"/>
        <w:right w:val="none" w:sz="0" w:space="0" w:color="auto"/>
      </w:divBdr>
    </w:div>
    <w:div w:id="2134127720">
      <w:bodyDiv w:val="1"/>
      <w:marLeft w:val="0"/>
      <w:marRight w:val="0"/>
      <w:marTop w:val="0"/>
      <w:marBottom w:val="0"/>
      <w:divBdr>
        <w:top w:val="none" w:sz="0" w:space="0" w:color="auto"/>
        <w:left w:val="none" w:sz="0" w:space="0" w:color="auto"/>
        <w:bottom w:val="none" w:sz="0" w:space="0" w:color="auto"/>
        <w:right w:val="none" w:sz="0" w:space="0" w:color="auto"/>
      </w:divBdr>
    </w:div>
    <w:div w:id="2134321038">
      <w:bodyDiv w:val="1"/>
      <w:marLeft w:val="0"/>
      <w:marRight w:val="0"/>
      <w:marTop w:val="0"/>
      <w:marBottom w:val="0"/>
      <w:divBdr>
        <w:top w:val="none" w:sz="0" w:space="0" w:color="auto"/>
        <w:left w:val="none" w:sz="0" w:space="0" w:color="auto"/>
        <w:bottom w:val="none" w:sz="0" w:space="0" w:color="auto"/>
        <w:right w:val="none" w:sz="0" w:space="0" w:color="auto"/>
      </w:divBdr>
    </w:div>
    <w:div w:id="2134443301">
      <w:bodyDiv w:val="1"/>
      <w:marLeft w:val="0"/>
      <w:marRight w:val="0"/>
      <w:marTop w:val="0"/>
      <w:marBottom w:val="0"/>
      <w:divBdr>
        <w:top w:val="none" w:sz="0" w:space="0" w:color="auto"/>
        <w:left w:val="none" w:sz="0" w:space="0" w:color="auto"/>
        <w:bottom w:val="none" w:sz="0" w:space="0" w:color="auto"/>
        <w:right w:val="none" w:sz="0" w:space="0" w:color="auto"/>
      </w:divBdr>
    </w:div>
    <w:div w:id="2134862450">
      <w:bodyDiv w:val="1"/>
      <w:marLeft w:val="0"/>
      <w:marRight w:val="0"/>
      <w:marTop w:val="0"/>
      <w:marBottom w:val="0"/>
      <w:divBdr>
        <w:top w:val="none" w:sz="0" w:space="0" w:color="auto"/>
        <w:left w:val="none" w:sz="0" w:space="0" w:color="auto"/>
        <w:bottom w:val="none" w:sz="0" w:space="0" w:color="auto"/>
        <w:right w:val="none" w:sz="0" w:space="0" w:color="auto"/>
      </w:divBdr>
    </w:div>
    <w:div w:id="2134983941">
      <w:bodyDiv w:val="1"/>
      <w:marLeft w:val="0"/>
      <w:marRight w:val="0"/>
      <w:marTop w:val="0"/>
      <w:marBottom w:val="0"/>
      <w:divBdr>
        <w:top w:val="none" w:sz="0" w:space="0" w:color="auto"/>
        <w:left w:val="none" w:sz="0" w:space="0" w:color="auto"/>
        <w:bottom w:val="none" w:sz="0" w:space="0" w:color="auto"/>
        <w:right w:val="none" w:sz="0" w:space="0" w:color="auto"/>
      </w:divBdr>
    </w:div>
    <w:div w:id="2135558325">
      <w:bodyDiv w:val="1"/>
      <w:marLeft w:val="0"/>
      <w:marRight w:val="0"/>
      <w:marTop w:val="0"/>
      <w:marBottom w:val="0"/>
      <w:divBdr>
        <w:top w:val="none" w:sz="0" w:space="0" w:color="auto"/>
        <w:left w:val="none" w:sz="0" w:space="0" w:color="auto"/>
        <w:bottom w:val="none" w:sz="0" w:space="0" w:color="auto"/>
        <w:right w:val="none" w:sz="0" w:space="0" w:color="auto"/>
      </w:divBdr>
    </w:div>
    <w:div w:id="2136095216">
      <w:bodyDiv w:val="1"/>
      <w:marLeft w:val="0"/>
      <w:marRight w:val="0"/>
      <w:marTop w:val="0"/>
      <w:marBottom w:val="0"/>
      <w:divBdr>
        <w:top w:val="none" w:sz="0" w:space="0" w:color="auto"/>
        <w:left w:val="none" w:sz="0" w:space="0" w:color="auto"/>
        <w:bottom w:val="none" w:sz="0" w:space="0" w:color="auto"/>
        <w:right w:val="none" w:sz="0" w:space="0" w:color="auto"/>
      </w:divBdr>
    </w:div>
    <w:div w:id="2136287153">
      <w:bodyDiv w:val="1"/>
      <w:marLeft w:val="0"/>
      <w:marRight w:val="0"/>
      <w:marTop w:val="0"/>
      <w:marBottom w:val="0"/>
      <w:divBdr>
        <w:top w:val="none" w:sz="0" w:space="0" w:color="auto"/>
        <w:left w:val="none" w:sz="0" w:space="0" w:color="auto"/>
        <w:bottom w:val="none" w:sz="0" w:space="0" w:color="auto"/>
        <w:right w:val="none" w:sz="0" w:space="0" w:color="auto"/>
      </w:divBdr>
    </w:div>
    <w:div w:id="2137068434">
      <w:bodyDiv w:val="1"/>
      <w:marLeft w:val="0"/>
      <w:marRight w:val="0"/>
      <w:marTop w:val="0"/>
      <w:marBottom w:val="0"/>
      <w:divBdr>
        <w:top w:val="none" w:sz="0" w:space="0" w:color="auto"/>
        <w:left w:val="none" w:sz="0" w:space="0" w:color="auto"/>
        <w:bottom w:val="none" w:sz="0" w:space="0" w:color="auto"/>
        <w:right w:val="none" w:sz="0" w:space="0" w:color="auto"/>
      </w:divBdr>
    </w:div>
    <w:div w:id="2137094279">
      <w:bodyDiv w:val="1"/>
      <w:marLeft w:val="0"/>
      <w:marRight w:val="0"/>
      <w:marTop w:val="0"/>
      <w:marBottom w:val="0"/>
      <w:divBdr>
        <w:top w:val="none" w:sz="0" w:space="0" w:color="auto"/>
        <w:left w:val="none" w:sz="0" w:space="0" w:color="auto"/>
        <w:bottom w:val="none" w:sz="0" w:space="0" w:color="auto"/>
        <w:right w:val="none" w:sz="0" w:space="0" w:color="auto"/>
      </w:divBdr>
    </w:div>
    <w:div w:id="2137483042">
      <w:bodyDiv w:val="1"/>
      <w:marLeft w:val="0"/>
      <w:marRight w:val="0"/>
      <w:marTop w:val="0"/>
      <w:marBottom w:val="0"/>
      <w:divBdr>
        <w:top w:val="none" w:sz="0" w:space="0" w:color="auto"/>
        <w:left w:val="none" w:sz="0" w:space="0" w:color="auto"/>
        <w:bottom w:val="none" w:sz="0" w:space="0" w:color="auto"/>
        <w:right w:val="none" w:sz="0" w:space="0" w:color="auto"/>
      </w:divBdr>
    </w:div>
    <w:div w:id="2137599604">
      <w:bodyDiv w:val="1"/>
      <w:marLeft w:val="0"/>
      <w:marRight w:val="0"/>
      <w:marTop w:val="0"/>
      <w:marBottom w:val="0"/>
      <w:divBdr>
        <w:top w:val="none" w:sz="0" w:space="0" w:color="auto"/>
        <w:left w:val="none" w:sz="0" w:space="0" w:color="auto"/>
        <w:bottom w:val="none" w:sz="0" w:space="0" w:color="auto"/>
        <w:right w:val="none" w:sz="0" w:space="0" w:color="auto"/>
      </w:divBdr>
    </w:div>
    <w:div w:id="2137720364">
      <w:bodyDiv w:val="1"/>
      <w:marLeft w:val="0"/>
      <w:marRight w:val="0"/>
      <w:marTop w:val="0"/>
      <w:marBottom w:val="0"/>
      <w:divBdr>
        <w:top w:val="none" w:sz="0" w:space="0" w:color="auto"/>
        <w:left w:val="none" w:sz="0" w:space="0" w:color="auto"/>
        <w:bottom w:val="none" w:sz="0" w:space="0" w:color="auto"/>
        <w:right w:val="none" w:sz="0" w:space="0" w:color="auto"/>
      </w:divBdr>
    </w:div>
    <w:div w:id="2137747013">
      <w:bodyDiv w:val="1"/>
      <w:marLeft w:val="0"/>
      <w:marRight w:val="0"/>
      <w:marTop w:val="0"/>
      <w:marBottom w:val="0"/>
      <w:divBdr>
        <w:top w:val="none" w:sz="0" w:space="0" w:color="auto"/>
        <w:left w:val="none" w:sz="0" w:space="0" w:color="auto"/>
        <w:bottom w:val="none" w:sz="0" w:space="0" w:color="auto"/>
        <w:right w:val="none" w:sz="0" w:space="0" w:color="auto"/>
      </w:divBdr>
    </w:div>
    <w:div w:id="2137944140">
      <w:bodyDiv w:val="1"/>
      <w:marLeft w:val="0"/>
      <w:marRight w:val="0"/>
      <w:marTop w:val="0"/>
      <w:marBottom w:val="0"/>
      <w:divBdr>
        <w:top w:val="none" w:sz="0" w:space="0" w:color="auto"/>
        <w:left w:val="none" w:sz="0" w:space="0" w:color="auto"/>
        <w:bottom w:val="none" w:sz="0" w:space="0" w:color="auto"/>
        <w:right w:val="none" w:sz="0" w:space="0" w:color="auto"/>
      </w:divBdr>
    </w:div>
    <w:div w:id="2139177088">
      <w:bodyDiv w:val="1"/>
      <w:marLeft w:val="0"/>
      <w:marRight w:val="0"/>
      <w:marTop w:val="0"/>
      <w:marBottom w:val="0"/>
      <w:divBdr>
        <w:top w:val="none" w:sz="0" w:space="0" w:color="auto"/>
        <w:left w:val="none" w:sz="0" w:space="0" w:color="auto"/>
        <w:bottom w:val="none" w:sz="0" w:space="0" w:color="auto"/>
        <w:right w:val="none" w:sz="0" w:space="0" w:color="auto"/>
      </w:divBdr>
    </w:div>
    <w:div w:id="2139450518">
      <w:bodyDiv w:val="1"/>
      <w:marLeft w:val="0"/>
      <w:marRight w:val="0"/>
      <w:marTop w:val="0"/>
      <w:marBottom w:val="0"/>
      <w:divBdr>
        <w:top w:val="none" w:sz="0" w:space="0" w:color="auto"/>
        <w:left w:val="none" w:sz="0" w:space="0" w:color="auto"/>
        <w:bottom w:val="none" w:sz="0" w:space="0" w:color="auto"/>
        <w:right w:val="none" w:sz="0" w:space="0" w:color="auto"/>
      </w:divBdr>
    </w:div>
    <w:div w:id="2139489149">
      <w:bodyDiv w:val="1"/>
      <w:marLeft w:val="0"/>
      <w:marRight w:val="0"/>
      <w:marTop w:val="0"/>
      <w:marBottom w:val="0"/>
      <w:divBdr>
        <w:top w:val="none" w:sz="0" w:space="0" w:color="auto"/>
        <w:left w:val="none" w:sz="0" w:space="0" w:color="auto"/>
        <w:bottom w:val="none" w:sz="0" w:space="0" w:color="auto"/>
        <w:right w:val="none" w:sz="0" w:space="0" w:color="auto"/>
      </w:divBdr>
    </w:div>
    <w:div w:id="2139489273">
      <w:bodyDiv w:val="1"/>
      <w:marLeft w:val="0"/>
      <w:marRight w:val="0"/>
      <w:marTop w:val="0"/>
      <w:marBottom w:val="0"/>
      <w:divBdr>
        <w:top w:val="none" w:sz="0" w:space="0" w:color="auto"/>
        <w:left w:val="none" w:sz="0" w:space="0" w:color="auto"/>
        <w:bottom w:val="none" w:sz="0" w:space="0" w:color="auto"/>
        <w:right w:val="none" w:sz="0" w:space="0" w:color="auto"/>
      </w:divBdr>
    </w:div>
    <w:div w:id="2139713152">
      <w:bodyDiv w:val="1"/>
      <w:marLeft w:val="0"/>
      <w:marRight w:val="0"/>
      <w:marTop w:val="0"/>
      <w:marBottom w:val="0"/>
      <w:divBdr>
        <w:top w:val="none" w:sz="0" w:space="0" w:color="auto"/>
        <w:left w:val="none" w:sz="0" w:space="0" w:color="auto"/>
        <w:bottom w:val="none" w:sz="0" w:space="0" w:color="auto"/>
        <w:right w:val="none" w:sz="0" w:space="0" w:color="auto"/>
      </w:divBdr>
    </w:div>
    <w:div w:id="2140295597">
      <w:bodyDiv w:val="1"/>
      <w:marLeft w:val="0"/>
      <w:marRight w:val="0"/>
      <w:marTop w:val="0"/>
      <w:marBottom w:val="0"/>
      <w:divBdr>
        <w:top w:val="none" w:sz="0" w:space="0" w:color="auto"/>
        <w:left w:val="none" w:sz="0" w:space="0" w:color="auto"/>
        <w:bottom w:val="none" w:sz="0" w:space="0" w:color="auto"/>
        <w:right w:val="none" w:sz="0" w:space="0" w:color="auto"/>
      </w:divBdr>
    </w:div>
    <w:div w:id="2140566116">
      <w:bodyDiv w:val="1"/>
      <w:marLeft w:val="0"/>
      <w:marRight w:val="0"/>
      <w:marTop w:val="0"/>
      <w:marBottom w:val="0"/>
      <w:divBdr>
        <w:top w:val="none" w:sz="0" w:space="0" w:color="auto"/>
        <w:left w:val="none" w:sz="0" w:space="0" w:color="auto"/>
        <w:bottom w:val="none" w:sz="0" w:space="0" w:color="auto"/>
        <w:right w:val="none" w:sz="0" w:space="0" w:color="auto"/>
      </w:divBdr>
    </w:div>
    <w:div w:id="2140804224">
      <w:bodyDiv w:val="1"/>
      <w:marLeft w:val="0"/>
      <w:marRight w:val="0"/>
      <w:marTop w:val="0"/>
      <w:marBottom w:val="0"/>
      <w:divBdr>
        <w:top w:val="none" w:sz="0" w:space="0" w:color="auto"/>
        <w:left w:val="none" w:sz="0" w:space="0" w:color="auto"/>
        <w:bottom w:val="none" w:sz="0" w:space="0" w:color="auto"/>
        <w:right w:val="none" w:sz="0" w:space="0" w:color="auto"/>
      </w:divBdr>
    </w:div>
    <w:div w:id="2140873768">
      <w:bodyDiv w:val="1"/>
      <w:marLeft w:val="0"/>
      <w:marRight w:val="0"/>
      <w:marTop w:val="0"/>
      <w:marBottom w:val="0"/>
      <w:divBdr>
        <w:top w:val="none" w:sz="0" w:space="0" w:color="auto"/>
        <w:left w:val="none" w:sz="0" w:space="0" w:color="auto"/>
        <w:bottom w:val="none" w:sz="0" w:space="0" w:color="auto"/>
        <w:right w:val="none" w:sz="0" w:space="0" w:color="auto"/>
      </w:divBdr>
    </w:div>
    <w:div w:id="2141410562">
      <w:bodyDiv w:val="1"/>
      <w:marLeft w:val="0"/>
      <w:marRight w:val="0"/>
      <w:marTop w:val="0"/>
      <w:marBottom w:val="0"/>
      <w:divBdr>
        <w:top w:val="none" w:sz="0" w:space="0" w:color="auto"/>
        <w:left w:val="none" w:sz="0" w:space="0" w:color="auto"/>
        <w:bottom w:val="none" w:sz="0" w:space="0" w:color="auto"/>
        <w:right w:val="none" w:sz="0" w:space="0" w:color="auto"/>
      </w:divBdr>
    </w:div>
    <w:div w:id="2141651065">
      <w:bodyDiv w:val="1"/>
      <w:marLeft w:val="0"/>
      <w:marRight w:val="0"/>
      <w:marTop w:val="0"/>
      <w:marBottom w:val="0"/>
      <w:divBdr>
        <w:top w:val="none" w:sz="0" w:space="0" w:color="auto"/>
        <w:left w:val="none" w:sz="0" w:space="0" w:color="auto"/>
        <w:bottom w:val="none" w:sz="0" w:space="0" w:color="auto"/>
        <w:right w:val="none" w:sz="0" w:space="0" w:color="auto"/>
      </w:divBdr>
    </w:div>
    <w:div w:id="2141919614">
      <w:bodyDiv w:val="1"/>
      <w:marLeft w:val="0"/>
      <w:marRight w:val="0"/>
      <w:marTop w:val="0"/>
      <w:marBottom w:val="0"/>
      <w:divBdr>
        <w:top w:val="none" w:sz="0" w:space="0" w:color="auto"/>
        <w:left w:val="none" w:sz="0" w:space="0" w:color="auto"/>
        <w:bottom w:val="none" w:sz="0" w:space="0" w:color="auto"/>
        <w:right w:val="none" w:sz="0" w:space="0" w:color="auto"/>
      </w:divBdr>
    </w:div>
    <w:div w:id="2141922786">
      <w:bodyDiv w:val="1"/>
      <w:marLeft w:val="0"/>
      <w:marRight w:val="0"/>
      <w:marTop w:val="0"/>
      <w:marBottom w:val="0"/>
      <w:divBdr>
        <w:top w:val="none" w:sz="0" w:space="0" w:color="auto"/>
        <w:left w:val="none" w:sz="0" w:space="0" w:color="auto"/>
        <w:bottom w:val="none" w:sz="0" w:space="0" w:color="auto"/>
        <w:right w:val="none" w:sz="0" w:space="0" w:color="auto"/>
      </w:divBdr>
    </w:div>
    <w:div w:id="2142141712">
      <w:bodyDiv w:val="1"/>
      <w:marLeft w:val="0"/>
      <w:marRight w:val="0"/>
      <w:marTop w:val="0"/>
      <w:marBottom w:val="0"/>
      <w:divBdr>
        <w:top w:val="none" w:sz="0" w:space="0" w:color="auto"/>
        <w:left w:val="none" w:sz="0" w:space="0" w:color="auto"/>
        <w:bottom w:val="none" w:sz="0" w:space="0" w:color="auto"/>
        <w:right w:val="none" w:sz="0" w:space="0" w:color="auto"/>
      </w:divBdr>
    </w:div>
    <w:div w:id="2142190384">
      <w:bodyDiv w:val="1"/>
      <w:marLeft w:val="0"/>
      <w:marRight w:val="0"/>
      <w:marTop w:val="0"/>
      <w:marBottom w:val="0"/>
      <w:divBdr>
        <w:top w:val="none" w:sz="0" w:space="0" w:color="auto"/>
        <w:left w:val="none" w:sz="0" w:space="0" w:color="auto"/>
        <w:bottom w:val="none" w:sz="0" w:space="0" w:color="auto"/>
        <w:right w:val="none" w:sz="0" w:space="0" w:color="auto"/>
      </w:divBdr>
    </w:div>
    <w:div w:id="2142533926">
      <w:bodyDiv w:val="1"/>
      <w:marLeft w:val="0"/>
      <w:marRight w:val="0"/>
      <w:marTop w:val="0"/>
      <w:marBottom w:val="0"/>
      <w:divBdr>
        <w:top w:val="none" w:sz="0" w:space="0" w:color="auto"/>
        <w:left w:val="none" w:sz="0" w:space="0" w:color="auto"/>
        <w:bottom w:val="none" w:sz="0" w:space="0" w:color="auto"/>
        <w:right w:val="none" w:sz="0" w:space="0" w:color="auto"/>
      </w:divBdr>
    </w:div>
    <w:div w:id="2142573878">
      <w:bodyDiv w:val="1"/>
      <w:marLeft w:val="0"/>
      <w:marRight w:val="0"/>
      <w:marTop w:val="0"/>
      <w:marBottom w:val="0"/>
      <w:divBdr>
        <w:top w:val="none" w:sz="0" w:space="0" w:color="auto"/>
        <w:left w:val="none" w:sz="0" w:space="0" w:color="auto"/>
        <w:bottom w:val="none" w:sz="0" w:space="0" w:color="auto"/>
        <w:right w:val="none" w:sz="0" w:space="0" w:color="auto"/>
      </w:divBdr>
    </w:div>
    <w:div w:id="2143031524">
      <w:bodyDiv w:val="1"/>
      <w:marLeft w:val="0"/>
      <w:marRight w:val="0"/>
      <w:marTop w:val="0"/>
      <w:marBottom w:val="0"/>
      <w:divBdr>
        <w:top w:val="none" w:sz="0" w:space="0" w:color="auto"/>
        <w:left w:val="none" w:sz="0" w:space="0" w:color="auto"/>
        <w:bottom w:val="none" w:sz="0" w:space="0" w:color="auto"/>
        <w:right w:val="none" w:sz="0" w:space="0" w:color="auto"/>
      </w:divBdr>
    </w:div>
    <w:div w:id="2143501383">
      <w:bodyDiv w:val="1"/>
      <w:marLeft w:val="0"/>
      <w:marRight w:val="0"/>
      <w:marTop w:val="0"/>
      <w:marBottom w:val="0"/>
      <w:divBdr>
        <w:top w:val="none" w:sz="0" w:space="0" w:color="auto"/>
        <w:left w:val="none" w:sz="0" w:space="0" w:color="auto"/>
        <w:bottom w:val="none" w:sz="0" w:space="0" w:color="auto"/>
        <w:right w:val="none" w:sz="0" w:space="0" w:color="auto"/>
      </w:divBdr>
    </w:div>
    <w:div w:id="2143884530">
      <w:bodyDiv w:val="1"/>
      <w:marLeft w:val="0"/>
      <w:marRight w:val="0"/>
      <w:marTop w:val="0"/>
      <w:marBottom w:val="0"/>
      <w:divBdr>
        <w:top w:val="none" w:sz="0" w:space="0" w:color="auto"/>
        <w:left w:val="none" w:sz="0" w:space="0" w:color="auto"/>
        <w:bottom w:val="none" w:sz="0" w:space="0" w:color="auto"/>
        <w:right w:val="none" w:sz="0" w:space="0" w:color="auto"/>
      </w:divBdr>
    </w:div>
    <w:div w:id="2144034456">
      <w:bodyDiv w:val="1"/>
      <w:marLeft w:val="0"/>
      <w:marRight w:val="0"/>
      <w:marTop w:val="0"/>
      <w:marBottom w:val="0"/>
      <w:divBdr>
        <w:top w:val="none" w:sz="0" w:space="0" w:color="auto"/>
        <w:left w:val="none" w:sz="0" w:space="0" w:color="auto"/>
        <w:bottom w:val="none" w:sz="0" w:space="0" w:color="auto"/>
        <w:right w:val="none" w:sz="0" w:space="0" w:color="auto"/>
      </w:divBdr>
    </w:div>
    <w:div w:id="2144149258">
      <w:bodyDiv w:val="1"/>
      <w:marLeft w:val="0"/>
      <w:marRight w:val="0"/>
      <w:marTop w:val="0"/>
      <w:marBottom w:val="0"/>
      <w:divBdr>
        <w:top w:val="none" w:sz="0" w:space="0" w:color="auto"/>
        <w:left w:val="none" w:sz="0" w:space="0" w:color="auto"/>
        <w:bottom w:val="none" w:sz="0" w:space="0" w:color="auto"/>
        <w:right w:val="none" w:sz="0" w:space="0" w:color="auto"/>
      </w:divBdr>
    </w:div>
    <w:div w:id="2144273016">
      <w:bodyDiv w:val="1"/>
      <w:marLeft w:val="0"/>
      <w:marRight w:val="0"/>
      <w:marTop w:val="0"/>
      <w:marBottom w:val="0"/>
      <w:divBdr>
        <w:top w:val="none" w:sz="0" w:space="0" w:color="auto"/>
        <w:left w:val="none" w:sz="0" w:space="0" w:color="auto"/>
        <w:bottom w:val="none" w:sz="0" w:space="0" w:color="auto"/>
        <w:right w:val="none" w:sz="0" w:space="0" w:color="auto"/>
      </w:divBdr>
    </w:div>
    <w:div w:id="2145273695">
      <w:bodyDiv w:val="1"/>
      <w:marLeft w:val="0"/>
      <w:marRight w:val="0"/>
      <w:marTop w:val="0"/>
      <w:marBottom w:val="0"/>
      <w:divBdr>
        <w:top w:val="none" w:sz="0" w:space="0" w:color="auto"/>
        <w:left w:val="none" w:sz="0" w:space="0" w:color="auto"/>
        <w:bottom w:val="none" w:sz="0" w:space="0" w:color="auto"/>
        <w:right w:val="none" w:sz="0" w:space="0" w:color="auto"/>
      </w:divBdr>
    </w:div>
    <w:div w:id="2145611096">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 w:id="2145732685">
      <w:bodyDiv w:val="1"/>
      <w:marLeft w:val="0"/>
      <w:marRight w:val="0"/>
      <w:marTop w:val="0"/>
      <w:marBottom w:val="0"/>
      <w:divBdr>
        <w:top w:val="none" w:sz="0" w:space="0" w:color="auto"/>
        <w:left w:val="none" w:sz="0" w:space="0" w:color="auto"/>
        <w:bottom w:val="none" w:sz="0" w:space="0" w:color="auto"/>
        <w:right w:val="none" w:sz="0" w:space="0" w:color="auto"/>
      </w:divBdr>
    </w:div>
    <w:div w:id="2145735372">
      <w:bodyDiv w:val="1"/>
      <w:marLeft w:val="0"/>
      <w:marRight w:val="0"/>
      <w:marTop w:val="0"/>
      <w:marBottom w:val="0"/>
      <w:divBdr>
        <w:top w:val="none" w:sz="0" w:space="0" w:color="auto"/>
        <w:left w:val="none" w:sz="0" w:space="0" w:color="auto"/>
        <w:bottom w:val="none" w:sz="0" w:space="0" w:color="auto"/>
        <w:right w:val="none" w:sz="0" w:space="0" w:color="auto"/>
      </w:divBdr>
    </w:div>
    <w:div w:id="2146923881">
      <w:bodyDiv w:val="1"/>
      <w:marLeft w:val="0"/>
      <w:marRight w:val="0"/>
      <w:marTop w:val="0"/>
      <w:marBottom w:val="0"/>
      <w:divBdr>
        <w:top w:val="none" w:sz="0" w:space="0" w:color="auto"/>
        <w:left w:val="none" w:sz="0" w:space="0" w:color="auto"/>
        <w:bottom w:val="none" w:sz="0" w:space="0" w:color="auto"/>
        <w:right w:val="none" w:sz="0" w:space="0" w:color="auto"/>
      </w:divBdr>
    </w:div>
    <w:div w:id="2146970510">
      <w:bodyDiv w:val="1"/>
      <w:marLeft w:val="0"/>
      <w:marRight w:val="0"/>
      <w:marTop w:val="0"/>
      <w:marBottom w:val="0"/>
      <w:divBdr>
        <w:top w:val="none" w:sz="0" w:space="0" w:color="auto"/>
        <w:left w:val="none" w:sz="0" w:space="0" w:color="auto"/>
        <w:bottom w:val="none" w:sz="0" w:space="0" w:color="auto"/>
        <w:right w:val="none" w:sz="0" w:space="0" w:color="auto"/>
      </w:divBdr>
    </w:div>
    <w:div w:id="2147353518">
      <w:bodyDiv w:val="1"/>
      <w:marLeft w:val="0"/>
      <w:marRight w:val="0"/>
      <w:marTop w:val="0"/>
      <w:marBottom w:val="0"/>
      <w:divBdr>
        <w:top w:val="none" w:sz="0" w:space="0" w:color="auto"/>
        <w:left w:val="none" w:sz="0" w:space="0" w:color="auto"/>
        <w:bottom w:val="none" w:sz="0" w:space="0" w:color="auto"/>
        <w:right w:val="none" w:sz="0" w:space="0" w:color="auto"/>
      </w:divBdr>
    </w:div>
    <w:div w:id="214738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createwithswift.com/understanding-accessibility-rotors-and-how-to-use-them/" TargetMode="External"/><Relationship Id="rId13" Type="http://schemas.openxmlformats.org/officeDocument/2006/relationships/hyperlink" Target="https://www.neilsahota.com/strong-ai-vs-weak-ai-how-they-compare-and-whats-next/" TargetMode="External"/><Relationship Id="rId18" Type="http://schemas.openxmlformats.org/officeDocument/2006/relationships/hyperlink" Target="https://lembergsolutions.com/blog/object-detection-and-object-tracking-explained-real-examples" TargetMode="External"/><Relationship Id="rId3" Type="http://schemas.openxmlformats.org/officeDocument/2006/relationships/hyperlink" Target="https://careerfoundry.com/en/blog/ux-design/the-difference-between-ux-and-ui-design-a-laymans-guide/" TargetMode="External"/><Relationship Id="rId21" Type="http://schemas.openxmlformats.org/officeDocument/2006/relationships/hyperlink" Target="https://docs.ultralytics.com/de/models/yolo-world/" TargetMode="External"/><Relationship Id="rId7" Type="http://schemas.openxmlformats.org/officeDocument/2006/relationships/hyperlink" Target="https://uxmag.com/articles/accessibility-in-ux-the-case-for-radical-empathy" TargetMode="External"/><Relationship Id="rId12" Type="http://schemas.openxmlformats.org/officeDocument/2006/relationships/hyperlink" Target="https://scilogs.spektrum.de/gehirn-und-ki/wissenschaft-wird-spannend-auch-ki-sei-dank/" TargetMode="External"/><Relationship Id="rId17" Type="http://schemas.openxmlformats.org/officeDocument/2006/relationships/hyperlink" Target="https://www.ibm.com/think/topics/computer-vision" TargetMode="External"/><Relationship Id="rId2" Type="http://schemas.openxmlformats.org/officeDocument/2006/relationships/hyperlink" Target="https://www.coursera.org/articles/ui-vs-ux-design" TargetMode="External"/><Relationship Id="rId16" Type="http://schemas.openxmlformats.org/officeDocument/2006/relationships/hyperlink" Target="https://datasolut.com/was-ist-machine-learning/" TargetMode="External"/><Relationship Id="rId20" Type="http://schemas.openxmlformats.org/officeDocument/2006/relationships/hyperlink" Target="https://learnopencv.com/yolov8-object-tracking-and-counting-with-opencv/" TargetMode="External"/><Relationship Id="rId1" Type="http://schemas.openxmlformats.org/officeDocument/2006/relationships/hyperlink" Target="https://userpeek.com/blog/ui-vs-ux-what-is-the-difference/" TargetMode="External"/><Relationship Id="rId6" Type="http://schemas.openxmlformats.org/officeDocument/2006/relationships/hyperlink" Target="https://www.interaction-design.org/literature/topics/accessibility" TargetMode="External"/><Relationship Id="rId11" Type="http://schemas.openxmlformats.org/officeDocument/2006/relationships/hyperlink" Target="https://www.kobold.ai/ml-vs-ai/" TargetMode="External"/><Relationship Id="rId5" Type="http://schemas.openxmlformats.org/officeDocument/2006/relationships/hyperlink" Target="https://www.audioeye.com/post/accessibility-ux-design/" TargetMode="External"/><Relationship Id="rId15" Type="http://schemas.openxmlformats.org/officeDocument/2006/relationships/hyperlink" Target="https://www.redhat.com/de/topics/ai/what-is-ai-inference" TargetMode="External"/><Relationship Id="rId10" Type="http://schemas.openxmlformats.org/officeDocument/2006/relationships/hyperlink" Target="https://ai.lernos.org/de/1-01-ai-machine-learning/" TargetMode="External"/><Relationship Id="rId19" Type="http://schemas.openxmlformats.org/officeDocument/2006/relationships/hyperlink" Target="https://labelyourdata.com/articles/object-tracking" TargetMode="External"/><Relationship Id="rId4" Type="http://schemas.openxmlformats.org/officeDocument/2006/relationships/hyperlink" Target="https://www.ramotion.com/blog/accessibility-in-ux-design/" TargetMode="External"/><Relationship Id="rId9" Type="http://schemas.openxmlformats.org/officeDocument/2006/relationships/hyperlink" Target="https://cloud.google.com/learn/artificial-intelligence-vs-machine-learning" TargetMode="External"/><Relationship Id="rId14" Type="http://schemas.openxmlformats.org/officeDocument/2006/relationships/hyperlink" Target="https://www.linkedin.com/pulse/difference-between-deep-learning-training-inference-mark-robins-mdq8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omments" Target="comments.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jpe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play.google.com/store/apps/details?id=com.google.android.apps.accessibility.auditor&amp;pcampaignid=web_share" TargetMode="External"/><Relationship Id="rId11" Type="http://schemas.openxmlformats.org/officeDocument/2006/relationships/endnotes" Target="endnotes.xml"/><Relationship Id="rId24" Type="http://schemas.microsoft.com/office/2018/08/relationships/commentsExtensible" Target="commentsExtensible.xml"/><Relationship Id="rId32" Type="http://schemas.openxmlformats.org/officeDocument/2006/relationships/hyperlink" Target="https://www.tpgi.com/color-contrast-checker/"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35.jpeg"/><Relationship Id="rId19" Type="http://schemas.openxmlformats.org/officeDocument/2006/relationships/header" Target="header4.xm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image" Target="media/image6.png"/><Relationship Id="rId30" Type="http://schemas.openxmlformats.org/officeDocument/2006/relationships/hyperlink" Target="https://accessibilityinsights.io/"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jpe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4.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eader" Target="head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microsoft.com/office/2016/09/relationships/commentsIds" Target="commentsIds.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hyperlink" Target="https://chromewebstore.google.com/detail/lighthouse/blipmdconlkpinefehnmjammfjpmpbjk?hl=de" TargetMode="External"/><Relationship Id="rId44" Type="http://schemas.openxmlformats.org/officeDocument/2006/relationships/image" Target="media/image19.png"/><Relationship Id="rId52" Type="http://schemas.openxmlformats.org/officeDocument/2006/relationships/header" Target="header5.xml"/><Relationship Id="rId60" Type="http://schemas.openxmlformats.org/officeDocument/2006/relationships/image" Target="media/image34.jpeg"/><Relationship Id="rId65" Type="http://schemas.openxmlformats.org/officeDocument/2006/relationships/image" Target="media/image39.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jpeg"/><Relationship Id="rId7" Type="http://schemas.openxmlformats.org/officeDocument/2006/relationships/styles" Target="styles.xml"/><Relationship Id="rId71"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3.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0A6D67219DD45798CE0B5DCBF576E46"/>
        <w:category>
          <w:name w:val="Allgemein"/>
          <w:gallery w:val="placeholder"/>
        </w:category>
        <w:types>
          <w:type w:val="bbPlcHdr"/>
        </w:types>
        <w:behaviors>
          <w:behavior w:val="content"/>
        </w:behaviors>
        <w:guid w:val="{AAE94E9F-E105-4AC5-B9D1-E7B6B979CC03}"/>
      </w:docPartPr>
      <w:docPartBody>
        <w:p w:rsidR="009F796A" w:rsidRDefault="001E30AA">
          <w:r w:rsidRPr="00270E71">
            <w:rPr>
              <w:rStyle w:val="Platzhaltertext"/>
            </w:rPr>
            <w:t>[Titel]</w:t>
          </w:r>
        </w:p>
      </w:docPartBody>
    </w:docPart>
    <w:docPart>
      <w:docPartPr>
        <w:name w:val="82D4584056EC4E87B710D630BCF98772"/>
        <w:category>
          <w:name w:val="Allgemein"/>
          <w:gallery w:val="placeholder"/>
        </w:category>
        <w:types>
          <w:type w:val="bbPlcHdr"/>
        </w:types>
        <w:behaviors>
          <w:behavior w:val="content"/>
        </w:behaviors>
        <w:guid w:val="{6B6C9B3A-24B6-43F5-A220-23B4A6AB7D94}"/>
      </w:docPartPr>
      <w:docPartBody>
        <w:p w:rsidR="005D3FF1" w:rsidRDefault="009F796A" w:rsidP="009F796A">
          <w:r w:rsidRPr="00270E71">
            <w:rPr>
              <w:rStyle w:val="Platzhaltertext"/>
            </w:rPr>
            <w:t>[Veröffentlichungsdatum]</w:t>
          </w:r>
        </w:p>
      </w:docPartBody>
    </w:docPart>
    <w:docPart>
      <w:docPartPr>
        <w:name w:val="0565A94583D447269AA38FBC03DD682B"/>
        <w:category>
          <w:name w:val="Allgemein"/>
          <w:gallery w:val="placeholder"/>
        </w:category>
        <w:types>
          <w:type w:val="bbPlcHdr"/>
        </w:types>
        <w:behaviors>
          <w:behavior w:val="content"/>
        </w:behaviors>
        <w:guid w:val="{CCE0BE2F-A71C-436C-BFA9-3DD7556F9BDD}"/>
      </w:docPartPr>
      <w:docPartBody>
        <w:p w:rsidR="008770A4" w:rsidRDefault="008770A4" w:rsidP="008770A4">
          <w:r w:rsidRPr="00270E71">
            <w:rPr>
              <w:rStyle w:val="Platzhalt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0AA"/>
    <w:rsid w:val="0006735E"/>
    <w:rsid w:val="00080F65"/>
    <w:rsid w:val="000A0BA5"/>
    <w:rsid w:val="000D17C4"/>
    <w:rsid w:val="001303CE"/>
    <w:rsid w:val="001755C8"/>
    <w:rsid w:val="001A2A79"/>
    <w:rsid w:val="001B7B64"/>
    <w:rsid w:val="001E20C4"/>
    <w:rsid w:val="001E30AA"/>
    <w:rsid w:val="00200C6F"/>
    <w:rsid w:val="002035FB"/>
    <w:rsid w:val="00253F44"/>
    <w:rsid w:val="00254830"/>
    <w:rsid w:val="00271179"/>
    <w:rsid w:val="002A7594"/>
    <w:rsid w:val="00322C64"/>
    <w:rsid w:val="00346930"/>
    <w:rsid w:val="0037543B"/>
    <w:rsid w:val="00393603"/>
    <w:rsid w:val="003B37CB"/>
    <w:rsid w:val="003D4F41"/>
    <w:rsid w:val="003D5912"/>
    <w:rsid w:val="003E5940"/>
    <w:rsid w:val="00456553"/>
    <w:rsid w:val="00475F9E"/>
    <w:rsid w:val="00480899"/>
    <w:rsid w:val="004A29C4"/>
    <w:rsid w:val="004B7E6F"/>
    <w:rsid w:val="004C69E9"/>
    <w:rsid w:val="005527E8"/>
    <w:rsid w:val="005A0FC4"/>
    <w:rsid w:val="005B7E32"/>
    <w:rsid w:val="005D3FF1"/>
    <w:rsid w:val="005E6229"/>
    <w:rsid w:val="00635C6F"/>
    <w:rsid w:val="00641735"/>
    <w:rsid w:val="00673BD5"/>
    <w:rsid w:val="00711647"/>
    <w:rsid w:val="00726CBC"/>
    <w:rsid w:val="007A118A"/>
    <w:rsid w:val="00820523"/>
    <w:rsid w:val="00822185"/>
    <w:rsid w:val="008226C6"/>
    <w:rsid w:val="00847D20"/>
    <w:rsid w:val="00851BF5"/>
    <w:rsid w:val="008770A4"/>
    <w:rsid w:val="008B17BB"/>
    <w:rsid w:val="008B77E2"/>
    <w:rsid w:val="008D3119"/>
    <w:rsid w:val="00901872"/>
    <w:rsid w:val="00903EBA"/>
    <w:rsid w:val="009128C9"/>
    <w:rsid w:val="00976175"/>
    <w:rsid w:val="009F796A"/>
    <w:rsid w:val="00A039E4"/>
    <w:rsid w:val="00A11BBF"/>
    <w:rsid w:val="00A84E13"/>
    <w:rsid w:val="00A95BA7"/>
    <w:rsid w:val="00AB0D42"/>
    <w:rsid w:val="00AD268F"/>
    <w:rsid w:val="00AD5495"/>
    <w:rsid w:val="00B016D3"/>
    <w:rsid w:val="00B3226A"/>
    <w:rsid w:val="00B55F35"/>
    <w:rsid w:val="00BF7E72"/>
    <w:rsid w:val="00C006A6"/>
    <w:rsid w:val="00C117C1"/>
    <w:rsid w:val="00C658DE"/>
    <w:rsid w:val="00C71E69"/>
    <w:rsid w:val="00C73123"/>
    <w:rsid w:val="00C850F5"/>
    <w:rsid w:val="00CB3354"/>
    <w:rsid w:val="00CD0C50"/>
    <w:rsid w:val="00D6659F"/>
    <w:rsid w:val="00D951DE"/>
    <w:rsid w:val="00DC081E"/>
    <w:rsid w:val="00E371F3"/>
    <w:rsid w:val="00E505F9"/>
    <w:rsid w:val="00E75EAB"/>
    <w:rsid w:val="00E954D7"/>
    <w:rsid w:val="00F450E5"/>
    <w:rsid w:val="00FA395D"/>
    <w:rsid w:val="00FB04F8"/>
    <w:rsid w:val="00FB290B"/>
    <w:rsid w:val="00FF1DD4"/>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770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A0FB23EFE2CA848A64D0A51E02C2BD8" ma:contentTypeVersion="4" ma:contentTypeDescription="Ein neues Dokument erstellen." ma:contentTypeScope="" ma:versionID="bb3c5277d76efc9c4eed15ad497f62c4">
  <xsd:schema xmlns:xsd="http://www.w3.org/2001/XMLSchema" xmlns:xs="http://www.w3.org/2001/XMLSchema" xmlns:p="http://schemas.microsoft.com/office/2006/metadata/properties" xmlns:ns2="2c8fa597-5e34-4d8b-9591-6649bba569de" targetNamespace="http://schemas.microsoft.com/office/2006/metadata/properties" ma:root="true" ma:fieldsID="51c8feeaad21723c6516a8590430fd9f" ns2:_="">
    <xsd:import namespace="2c8fa597-5e34-4d8b-9591-6649bba56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fa597-5e34-4d8b-9591-6649bba56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djimini3</b:Tag>
    <b:SourceType>InternetSite</b:SourceType>
    <b:Guid>{67C0B8C0-BF61-4350-B3CE-294344EA0487}</b:Guid>
    <b:Title>DJI Mini 3 - Flieg einfach - DJI</b:Title>
    <b:Year>2025</b:Year>
    <b:Author>
      <b:Author>
        <b:Corporate>SZ DJI Technology Co., Ltd.</b:Corporate>
      </b:Author>
    </b:Author>
    <b:ProductionCompany>SZ DJI Technology Co., Ltd.</b:ProductionCompany>
    <b:Month>Januar</b:Month>
    <b:Day>12</b:Day>
    <b:YearAccessed>2025</b:YearAccessed>
    <b:MonthAccessed>Januar</b:MonthAccessed>
    <b:DayAccessed>12</b:DayAccessed>
    <b:URL>https://www.dji.com/at/mini-3</b:URL>
    <b:RefOrder>100</b:RefOrder>
  </b:Source>
  <b:Source xmlns:b="http://schemas.openxmlformats.org/officeDocument/2006/bibliography">
    <b:Tag>Ryz25</b:Tag>
    <b:SourceType>InternetSite</b:SourceType>
    <b:Guid>{4F6C82DB-EA51-4899-B0DC-A7808646C74A}</b:Guid>
    <b:Author>
      <b:Author>
        <b:Corporate>Ryze Technology</b:Corporate>
      </b:Author>
    </b:Author>
    <b:Title>Offizielle Tello Webseite - Shenzhen Ryze Technology Co.,Ltd.</b:Title>
    <b:YearAccessed>2025</b:YearAccessed>
    <b:MonthAccessed>Januar</b:MonthAccessed>
    <b:DayAccessed>12</b:DayAccessed>
    <b:URL>https://www.ryzerobotics.com/de</b:URL>
    <b:ProductionCompany>Ryze Tech</b:ProductionCompany>
    <b:RefOrder>101</b:RefOrder>
  </b:Source>
  <b:Source>
    <b:Tag>Wei231</b:Tag>
    <b:SourceType>InternetSite</b:SourceType>
    <b:Guid>{BFEB6CFE-B8FB-4A44-80E7-951C52961445}</b:Guid>
    <b:Author>
      <b:Author>
        <b:NameList>
          <b:Person>
            <b:Last>Weigel</b:Last>
            <b:First>Alicia</b:First>
          </b:Person>
          <b:Person>
            <b:Last>Griebsch</b:Last>
            <b:First>Laura</b:First>
          </b:Person>
        </b:NameList>
      </b:Author>
    </b:Author>
    <b:Title>Marconomy.de</b:Title>
    <b:Year>2023</b:Year>
    <b:Month>April</b:Month>
    <b:Day>25</b:Day>
    <b:YearAccessed>2025</b:YearAccessed>
    <b:MonthAccessed>Januar</b:MonthAccessed>
    <b:DayAccessed>9</b:DayAccessed>
    <b:URL>https://www.marconomy.de/user-experience-ux-usability-user-interface-ui-und-utility-a-b99dbf4c03f14757d3cd02bbcea85ca2/</b:URL>
    <b:RefOrder>2</b:RefOrder>
  </b:Source>
  <b:Source>
    <b:Tag>Nie93</b:Tag>
    <b:SourceType>Book</b:SourceType>
    <b:Guid>{7C1BE9F0-CF1B-4997-8634-FD309FA67C97}</b:Guid>
    <b:Title>Usability Engineering</b:Title>
    <b:Year>1993</b:Year>
    <b:Author>
      <b:Author>
        <b:NameList>
          <b:Person>
            <b:Last>Nielsen</b:Last>
            <b:First>Jakob</b:First>
          </b:Person>
        </b:NameList>
      </b:Author>
    </b:Author>
    <b:City>USA</b:City>
    <b:Publisher>Morgan Kaufmann</b:Publisher>
    <b:RefOrder>3</b:RefOrder>
  </b:Source>
  <b:Source>
    <b:Tag>Esp25</b:Tag>
    <b:SourceType>DocumentFromInternetSite</b:SourceType>
    <b:Guid>{1EF97F24-1A18-48AA-B954-DAB37749D29C}</b:Guid>
    <b:Author>
      <b:Author>
        <b:Corporate>Espressif Systems</b:Corporate>
      </b:Author>
    </b:Author>
    <b:Title>esp32_datasheet_en.pdf</b:Title>
    <b:ProductionCompany>Espressif Systems</b:ProductionCompany>
    <b:YearAccessed>2025</b:YearAccessed>
    <b:MonthAccessed>Januar</b:MonthAccessed>
    <b:DayAccessed>13</b:DayAccessed>
    <b:URL>https://www.espressif.com/sites/default/files/documentation/esp32_datasheet_en.pdf</b:URL>
    <b:RefOrder>94</b:RefOrder>
  </b:Source>
  <b:Source>
    <b:Tag>Coo14</b:Tag>
    <b:SourceType>Book</b:SourceType>
    <b:Guid>{A5FCD1BC-8E4F-4764-9C61-2DE092D35FF4}</b:Guid>
    <b:Title>About Face: The Essentials of Interaction Design</b:Title>
    <b:Year>2014</b:Year>
    <b:Author>
      <b:Author>
        <b:NameList>
          <b:Person>
            <b:Last>Cooper</b:Last>
            <b:First>Alan</b:First>
          </b:Person>
          <b:Person>
            <b:Last>Reimann</b:Last>
            <b:First>Robert</b:First>
          </b:Person>
          <b:Person>
            <b:Last>Cronin</b:Last>
            <b:First>David</b:First>
          </b:Person>
          <b:Person>
            <b:Last>Noessel</b:Last>
            <b:First>Chris</b:First>
          </b:Person>
        </b:NameList>
      </b:Author>
    </b:Author>
    <b:City>Indianapolis</b:City>
    <b:Publisher>John Wiley &amp; Sons, Inc.</b:Publisher>
    <b:RefOrder>5</b:RefOrder>
  </b:Source>
  <b:Source>
    <b:Tag>Ard25</b:Tag>
    <b:SourceType>InternetSite</b:SourceType>
    <b:Guid>{BC0B4F5B-8137-46A5-BD09-14D8805AA2BD}</b:Guid>
    <b:Author>
      <b:Author>
        <b:Corporate>Arduino</b:Corporate>
      </b:Author>
    </b:Author>
    <b:Title>Arduino</b:Title>
    <b:YearAccessed>2025</b:YearAccessed>
    <b:MonthAccessed>Januar</b:MonthAccessed>
    <b:DayAccessed>13</b:DayAccessed>
    <b:URL>https://www.arduino.cc/</b:URL>
    <b:RefOrder>102</b:RefOrder>
  </b:Source>
  <b:Source>
    <b:Tag>Usa25</b:Tag>
    <b:SourceType>InternetSite</b:SourceType>
    <b:Guid>{E1BB0CF2-EB8A-4DC5-AB43-3533637DBDFC}</b:Guid>
    <b:Title>Usability.de</b:Title>
    <b:YearAccessed>2025</b:YearAccessed>
    <b:MonthAccessed>Januar</b:MonthAccessed>
    <b:DayAccessed>10</b:DayAccessed>
    <b:URL>https://www.usability.de/en/services/methods/personas.html</b:URL>
    <b:RefOrder>6</b:RefOrder>
  </b:Source>
  <b:Source>
    <b:Tag>Don69</b:Tag>
    <b:SourceType>Book</b:SourceType>
    <b:Guid>{EFE66B1D-11CD-446A-83A6-39467BEB9475}</b:Guid>
    <b:Title>The Design of everyday Things</b:Title>
    <b:Year>1969</b:Year>
    <b:Author>
      <b:Author>
        <b:NameList>
          <b:Person>
            <b:Last>Norman</b:Last>
            <b:First>Don</b:First>
          </b:Person>
        </b:NameList>
      </b:Author>
    </b:Author>
    <b:City>New York</b:City>
    <b:Publisher>BASIC BOOKS</b:Publisher>
    <b:RefOrder>4</b:RefOrder>
  </b:Source>
  <b:Source>
    <b:Tag>usa25</b:Tag>
    <b:SourceType>InternetSite</b:SourceType>
    <b:Guid>{EE531997-65D2-46C0-B498-E94E05EE422A}</b:Guid>
    <b:Title>usability.de</b:Title>
    <b:YearAccessed>2025</b:YearAccessed>
    <b:MonthAccessed>Januar</b:MonthAccessed>
    <b:DayAccessed>10</b:DayAccessed>
    <b:URL>https://www.usability.de/leistungen/methoden/user-journey-mapping.html</b:URL>
    <b:RefOrder>7</b:RefOrder>
  </b:Source>
  <b:Source>
    <b:Tag>Aut25</b:Tag>
    <b:SourceType>InternetSite</b:SourceType>
    <b:Guid>{BCC3FC5C-F05E-4E04-869B-8C6435EEF914}</b:Guid>
    <b:Title>Autonomes Fliegen – Wikipedia</b:Title>
    <b:YearAccessed>2025</b:YearAccessed>
    <b:MonthAccessed>Januar</b:MonthAccessed>
    <b:DayAccessed>13</b:DayAccessed>
    <b:URL>https://de.wikipedia.org/wiki/Autonomes_Fliegen</b:URL>
    <b:RefOrder>97</b:RefOrder>
  </b:Source>
  <b:Source>
    <b:Tag>Jef24</b:Tag>
    <b:SourceType>InternetSite</b:SourceType>
    <b:Guid>{3DF7A4F1-C9DA-463A-823B-52E1E3C1505D}</b:Guid>
    <b:Author>
      <b:Author>
        <b:NameList>
          <b:Person>
            <b:Last>Pine</b:Last>
            <b:First>Jeff</b:First>
          </b:Person>
        </b:NameList>
      </b:Author>
    </b:Author>
    <b:Title>Demystifying SLAM: The Secret Sauce Behind Autonomous Navigation - Nerd Werk</b:Title>
    <b:Year>2024</b:Year>
    <b:Month>Juli</b:Month>
    <b:Day>27</b:Day>
    <b:YearAccessed>2025</b:YearAccessed>
    <b:MonthAccessed>Januar</b:MonthAccessed>
    <b:DayAccessed>13</b:DayAccessed>
    <b:URL>https://nerdwerk.io/blog/explaining-slam-the-secret-sauce-behind-autonomous-navigation</b:URL>
    <b:RefOrder>103</b:RefOrder>
  </b:Source>
  <b:Source>
    <b:Tag>Dro23</b:Tag>
    <b:SourceType>InternetSite</b:SourceType>
    <b:Guid>{2A26F637-E1C1-4217-A593-83FE2F19F4EE}</b:Guid>
    <b:Title>Drohnen fliegen in Österreich: Rechtliche Aspekte und Datenschutz</b:Title>
    <b:Year>2023</b:Year>
    <b:Month>Mai</b:Month>
    <b:Day>26</b:Day>
    <b:YearAccessed>2025</b:YearAccessed>
    <b:MonthAccessed>Januar</b:MonthAccessed>
    <b:DayAccessed>13</b:DayAccessed>
    <b:URL>https://www.onlinesicherheit.gv.at/Services/News/Drohnen-fliegen-in-Oesterreich.html</b:URL>
    <b:RefOrder>104</b:RefOrder>
  </b:Source>
  <b:Source>
    <b:Tag>ÖAM24</b:Tag>
    <b:SourceType>DocumentFromInternetSite</b:SourceType>
    <b:Guid>{539DA146-3B30-41B6-9666-5AEEA35698CD}</b:Guid>
    <b:Author>
      <b:Author>
        <b:Corporate>ÖAMTC</b:Corporate>
      </b:Author>
    </b:Author>
    <b:Title>Factsheet Drohnen3.pdf</b:Title>
    <b:YearAccessed>2024</b:YearAccessed>
    <b:MonthAccessed>Januar</b:MonthAccessed>
    <b:DayAccessed>13</b:DayAccessed>
    <b:URL>https://www.oeamtc.at/Factsheet%2BDrohnen3.pdf/19.655.971</b:URL>
    <b:RefOrder>98</b:RefOrder>
  </b:Source>
  <b:Source>
    <b:Tag>Joh25</b:Tag>
    <b:SourceType>InternetSite</b:SourceType>
    <b:Guid>{47EE3751-1524-4E56-B203-F629B8EDF5C2}</b:Guid>
    <b:Title>Unmanned aerial vehicle (UAV) | Definition, History, Types, &amp; Facts | Britannica</b:Title>
    <b:YearAccessed>2025</b:YearAccessed>
    <b:MonthAccessed>Januar</b:MonthAccessed>
    <b:DayAccessed>13</b:DayAccessed>
    <b:URL>https://www.britannica.com/technology/unmanned-aerial-vehicle</b:URL>
    <b:Author>
      <b:Author>
        <b:NameList>
          <b:Person>
            <b:Last>Guilmartin</b:Last>
            <b:First>John</b:First>
            <b:Middle>F.</b:Middle>
          </b:Person>
        </b:NameList>
      </b:Author>
    </b:Author>
    <b:RefOrder>105</b:RefOrder>
  </b:Source>
  <b:Source>
    <b:Tag>And25</b:Tag>
    <b:SourceType>InternetSite</b:SourceType>
    <b:Guid>{43337FDE-A85B-4F93-A442-858EE3737C2A}</b:Guid>
    <b:Title>Android - Vision</b:Title>
    <b:YearAccessed>2025</b:YearAccessed>
    <b:MonthAccessed>Januar</b:MonthAccessed>
    <b:DayAccessed>11</b:DayAccessed>
    <b:URL>https://www.android.com/accessibility/vision/</b:URL>
    <b:RefOrder>14</b:RefOrder>
  </b:Source>
  <b:Source>
    <b:Tag>And251</b:Tag>
    <b:SourceType>InternetSite</b:SourceType>
    <b:Guid>{2EC01D61-5BBD-4C27-A241-42D7681FD0F4}</b:Guid>
    <b:Title>Android</b:Title>
    <b:YearAccessed>2025</b:YearAccessed>
    <b:MonthAccessed>Januar</b:MonthAccessed>
    <b:DayAccessed>11</b:DayAccessed>
    <b:URL>https://www.android.com/accessibility/</b:URL>
    <b:RefOrder>15</b:RefOrder>
  </b:Source>
  <b:Source>
    <b:Tag>App25</b:Tag>
    <b:SourceType>InternetSite</b:SourceType>
    <b:Guid>{01522A59-9522-4AEE-93E0-7561BE3B7ED2}</b:Guid>
    <b:Title>Apple</b:Title>
    <b:YearAccessed>2025</b:YearAccessed>
    <b:MonthAccessed>Januar</b:MonthAccessed>
    <b:DayAccessed>11</b:DayAccessed>
    <b:URL>https://www.apple.com/accessibility/</b:URL>
    <b:RefOrder>16</b:RefOrder>
  </b:Source>
  <b:Source>
    <b:Tag>App251</b:Tag>
    <b:SourceType>InternetSite</b:SourceType>
    <b:Guid>{D5F1A80E-42AA-42DE-83B6-46B839B32C0A}</b:Guid>
    <b:Title>Apple - Vision</b:Title>
    <b:YearAccessed>2025</b:YearAccessed>
    <b:MonthAccessed>Januar</b:MonthAccessed>
    <b:DayAccessed>11</b:DayAccessed>
    <b:URL>https://www.apple.com/accessibility/vision/</b:URL>
    <b:RefOrder>17</b:RefOrder>
  </b:Source>
  <b:Source>
    <b:Tag>Jul23</b:Tag>
    <b:SourceType>InternetSite</b:SourceType>
    <b:Guid>{101A207F-8BA5-4D90-BDA0-1FDD26D4D9C2}</b:Guid>
    <b:Author>
      <b:Author>
        <b:NameList>
          <b:Person>
            <b:Last>Reinemann</b:Last>
            <b:First>Julia</b:First>
          </b:Person>
        </b:NameList>
      </b:Author>
    </b:Author>
    <b:Title>HelloDesign</b:Title>
    <b:Year>2023</b:Year>
    <b:Month>Juni</b:Month>
    <b:Day>5</b:Day>
    <b:YearAccessed>2025</b:YearAccessed>
    <b:MonthAccessed>Januar</b:MonthAccessed>
    <b:DayAccessed>11</b:DayAccessed>
    <b:URL>https://www.hellodesign.de/blog/digitale-barrierefreiheit-im-ux-design</b:URL>
    <b:RefOrder>9</b:RefOrder>
  </b:Source>
  <b:Source>
    <b:Tag>git</b:Tag>
    <b:SourceType>InternetSite</b:SourceType>
    <b:Guid>{07127C97-A951-4F2A-9A02-95BCC4A5AE71}</b:Guid>
    <b:Title>github</b:Title>
    <b:URL>https://github.com/ultralytics/ultralytics</b:URL>
    <b:RefOrder>60</b:RefOrder>
  </b:Source>
  <b:Source>
    <b:Tag>rob</b:Tag>
    <b:SourceType>InternetSite</b:SourceType>
    <b:Guid>{C4EFAAF5-E53A-41EE-ADC7-CA1F1ACAB23F}</b:Guid>
    <b:Title>roboflow</b:Title>
    <b:URL>https://roboflow.com/</b:URL>
    <b:RefOrder>106</b:RefOrder>
  </b:Source>
  <b:Source>
    <b:Tag>cva</b:Tag>
    <b:SourceType>InternetSite</b:SourceType>
    <b:Guid>{3F009132-8BD6-4B13-A688-E9D48C1F3295}</b:Guid>
    <b:Title>cvat</b:Title>
    <b:URL>https://www.cvat.ai/</b:URL>
    <b:RefOrder>71</b:RefOrder>
  </b:Source>
  <b:Source>
    <b:Tag>Web24</b:Tag>
    <b:SourceType>InternetSite</b:SourceType>
    <b:Guid>{279C100F-A0C1-4C91-B25D-58147D91C2E2}</b:Guid>
    <b:Title>Web Content Accessibility Guidelines 2.1 (WCAG 2.1)</b:Title>
    <b:Year>2024</b:Year>
    <b:Month>April</b:Month>
    <b:Day>17</b:Day>
    <b:YearAccessed>2025</b:YearAccessed>
    <b:MonthAccessed>Januar</b:MonthAccessed>
    <b:DayAccessed>11</b:DayAccessed>
    <b:URL>https://www.barrierefreiheit-dienstekonsolidierung.bund.de/Webs/PB/DE/gesetze-und-richtlinien/wcag/wcag-artikel.html</b:URL>
    <b:RefOrder>27</b:RefOrder>
  </b:Source>
  <b:Source>
    <b:Tag>ten</b:Tag>
    <b:SourceType>InternetSite</b:SourceType>
    <b:Guid>{1FD0F495-559C-4461-8977-62C10518A566}</b:Guid>
    <b:Title>tensorflow</b:Title>
    <b:URL>https://www.tensorflow.org/</b:URL>
    <b:RefOrder>83</b:RefOrder>
  </b:Source>
  <b:Source>
    <b:Tag>rob1</b:Tag>
    <b:SourceType>InternetSite</b:SourceType>
    <b:Guid>{6664554E-E435-4F67-BD9A-89BFF8C50DF4}</b:Guid>
    <b:Title>roboflow</b:Title>
    <b:URL>https://roboflow.com/</b:URL>
    <b:RefOrder>84</b:RefOrder>
  </b:Source>
  <b:Source>
    <b:Tag>ult</b:Tag>
    <b:SourceType>InternetSite</b:SourceType>
    <b:Guid>{BC91B616-4D33-48B7-BD3C-F3E872D14BEE}</b:Guid>
    <b:Title>ultralytics</b:Title>
    <b:URL>https://www.ultralytics.com/de</b:URL>
    <b:RefOrder>85</b:RefOrder>
  </b:Source>
  <b:Source>
    <b:Tag>doc</b:Tag>
    <b:SourceType>InternetSite</b:SourceType>
    <b:Guid>{71A467FF-02A0-4E90-85FA-1F847144F159}</b:Guid>
    <b:Title>docs.nvidia</b:Title>
    <b:URL>https://docs.nvidia.com/cuda/</b:URL>
    <b:RefOrder>86</b:RefOrder>
  </b:Source>
  <b:Source>
    <b:Tag>Har24</b:Tag>
    <b:SourceType>InternetSite</b:SourceType>
    <b:Guid>{C3561774-D3F3-4467-BD70-6FF62C752E86}</b:Guid>
    <b:Title>Harmonisierte Europäische Norm (EN) 301 549</b:Title>
    <b:Year>2024</b:Year>
    <b:Month>April</b:Month>
    <b:Day>17</b:Day>
    <b:YearAccessed>2025</b:YearAccessed>
    <b:MonthAccessed>Januar</b:MonthAccessed>
    <b:DayAccessed>11</b:DayAccessed>
    <b:URL>https://www.barrierefreiheit-dienstekonsolidierung.bund.de/Webs/PB/DE/gesetze-und-richtlinien/en301549/en301549-node.html</b:URL>
    <b:RefOrder>30</b:RefOrder>
  </b:Source>
  <b:Source>
    <b:Tag>Bar25</b:Tag>
    <b:SourceType>InternetSite</b:SourceType>
    <b:Guid>{BE4718CB-B6D2-483B-BBD8-3259A7F28D98}</b:Guid>
    <b:Title>Barrierefrei Digital EN 301 549</b:Title>
    <b:YearAccessed>2025</b:YearAccessed>
    <b:MonthAccessed>Januar</b:MonthAccessed>
    <b:DayAccessed>11</b:DayAccessed>
    <b:URL>https://barrierefrei-digital.de/en301549</b:URL>
    <b:RefOrder>31</b:RefOrder>
  </b:Source>
  <b:Source>
    <b:Tag>aig</b:Tag>
    <b:SourceType>InternetSite</b:SourceType>
    <b:Guid>{3CCD434A-D1A9-4DAC-BCF8-ECE07FA2EAEE}</b:Guid>
    <b:Title>ai.google</b:Title>
    <b:URL>https://ai.google.dev/edge/litert/libraries/modify</b:URL>
    <b:RefOrder>88</b:RefOrder>
  </b:Source>
  <b:Source>
    <b:Tag>kra</b:Tag>
    <b:SourceType>InternetSite</b:SourceType>
    <b:Guid>{498EB016-3004-4F54-8AF1-16547EBABE87}</b:Guid>
    <b:Title>krauss-gmbh</b:Title>
    <b:URL>https://www.krauss-gmbh.com/blog/was-ist-tls-so-funktioniert-die-verschl%C3%BCsselung-f%C3%BCr-sichere-kommunikation</b:URL>
    <b:RefOrder>107</b:RefOrder>
  </b:Source>
  <b:Source>
    <b:Tag>Flu25</b:Tag>
    <b:SourceType>InternetSite</b:SourceType>
    <b:Guid>{4A2D749F-3AD2-447C-8B5D-0E01B321BDF3}</b:Guid>
    <b:Title>Flutter Dev</b:Title>
    <b:YearAccessed>2025</b:YearAccessed>
    <b:MonthAccessed>Januar</b:MonthAccessed>
    <b:DayAccessed>12</b:DayAccessed>
    <b:URL>https://flutter.dev/</b:URL>
    <b:RefOrder>39</b:RefOrder>
  </b:Source>
  <b:Source>
    <b:Tag>des</b:Tag>
    <b:SourceType>InternetSite</b:SourceType>
    <b:Guid>{3ADCB70F-2736-4670-A42B-F60C124DC6AC}</b:Guid>
    <b:Title>de.shaip</b:Title>
    <b:URL>https://de.shaip.com/blog/the-a-to-z-of-data-annotation/</b:URL>
    <b:RefOrder>62</b:RefOrder>
  </b:Source>
  <b:Source>
    <b:Tag>sta</b:Tag>
    <b:SourceType>InternetSite</b:SourceType>
    <b:Guid>{DACDBA32-2CA9-43DB-A409-8A61F589D6ED}</b:Guid>
    <b:Title>statorials</b:Title>
    <b:URL>https://statorials.org/de/f1-score-vs-prazision/</b:URL>
    <b:RefOrder>63</b:RefOrder>
  </b:Source>
  <b:Source>
    <b:Tag>wik</b:Tag>
    <b:SourceType>InternetSite</b:SourceType>
    <b:Guid>{FF1D98AA-FAE4-4C85-8E2F-F57AA43EEA1A}</b:Guid>
    <b:Title>wiki.pathmind</b:Title>
    <b:URL>https://wiki.pathmind.com/accuracy-precision-recall-f1</b:URL>
    <b:RefOrder>64</b:RefOrder>
  </b:Source>
  <b:Source>
    <b:Tag>iti</b:Tag>
    <b:SourceType>InternetSite</b:SourceType>
    <b:Guid>{1BA0CC69-56D8-4163-AC83-FD8C30FA2E79}</b:Guid>
    <b:Title>itigic</b:Title>
    <b:URL>https://itigic.com/de/generate-quality-training-data-for-ml-models/</b:URL>
    <b:RefOrder>65</b:RefOrder>
  </b:Source>
  <b:Source>
    <b:Tag>Rea25</b:Tag>
    <b:SourceType>InternetSite</b:SourceType>
    <b:Guid>{B167A86F-0F1E-4C4D-8649-6CD5E5684AB9}</b:Guid>
    <b:Title>React Native Dev</b:Title>
    <b:Year>2025</b:Year>
    <b:YearAccessed>2025</b:YearAccessed>
    <b:MonthAccessed>Januar</b:MonthAccessed>
    <b:DayAccessed>12</b:DayAccessed>
    <b:URL>https://reactnative.dev/</b:URL>
    <b:RefOrder>40</b:RefOrder>
  </b:Source>
  <b:Source>
    <b:Tag>dat</b:Tag>
    <b:SourceType>InternetSite</b:SourceType>
    <b:Guid>{0AA8B0FA-08EC-4BEF-9EEC-60F204060DB0}</b:Guid>
    <b:Title>databasecamp</b:Title>
    <b:URL>https://databasecamp.de/ki/model-evaluation</b:URL>
    <b:RefOrder>66</b:RefOrder>
  </b:Source>
  <b:Source>
    <b:Tag>wko</b:Tag>
    <b:SourceType>InternetSite</b:SourceType>
    <b:Guid>{F36FBBD3-6E45-46F9-BEB7-144BFDD590BD}</b:Guid>
    <b:Title>wko</b:Title>
    <b:URL>https://www.wko.at/unternehmensfuehrung-finanzierung-foerderungen/datenschutz-grundverordnung-fragen-und-antworten</b:URL>
    <b:RefOrder>67</b:RefOrder>
  </b:Source>
  <b:Source>
    <b:Tag>Gor24</b:Tag>
    <b:SourceType>InternetSite</b:SourceType>
    <b:Guid>{7706E6C3-3D20-4B39-B710-65BFDD8F74FB}</b:Guid>
    <b:Author>
      <b:Author>
        <b:NameList>
          <b:Person>
            <b:Last>Gordon</b:Last>
            <b:First>Kelly</b:First>
          </b:Person>
        </b:NameList>
      </b:Author>
    </b:Author>
    <b:Title>NNGroup - Design Systems vs. Style Guides</b:Title>
    <b:Year>2024</b:Year>
    <b:Month>Mai</b:Month>
    <b:Day>24</b:Day>
    <b:YearAccessed>2025</b:YearAccessed>
    <b:MonthAccessed>Januar</b:MonthAccessed>
    <b:DayAccessed>12</b:DayAccessed>
    <b:URL>https://www.nngroup.com/articles/design-systems-vs-style-guides/</b:URL>
    <b:RefOrder>42</b:RefOrder>
  </b:Source>
  <b:Source>
    <b:Tag>Xam25</b:Tag>
    <b:SourceType>InternetSite</b:SourceType>
    <b:Guid>{42176CD6-48D6-4F38-BBAE-3C8119E8F177}</b:Guid>
    <b:Title>Xamarin documentation</b:Title>
    <b:YearAccessed>2025</b:YearAccessed>
    <b:MonthAccessed>Januar</b:MonthAccessed>
    <b:DayAccessed>12</b:DayAccessed>
    <b:URL>https://learn.microsoft.com/en-gb/previous-versions/xamarin/</b:URL>
    <b:RefOrder>41</b:RefOrder>
  </b:Source>
  <b:Source>
    <b:Tag>Wav25</b:Tag>
    <b:SourceType>InternetSite</b:SourceType>
    <b:Guid>{161B8804-4F9C-4AED-AB9A-807FD8CB0C3F}</b:Guid>
    <b:Title>Wave WebAIM</b:Title>
    <b:YearAccessed>2025</b:YearAccessed>
    <b:MonthAccessed>Februar</b:MonthAccessed>
    <b:DayAccessed>23</b:DayAccessed>
    <b:URL>https://wave.webaim.org/</b:URL>
    <b:RefOrder>24</b:RefOrder>
  </b:Source>
  <b:Source>
    <b:Tag>Web25</b:Tag>
    <b:SourceType>InternetSite</b:SourceType>
    <b:Guid>{7A73F8FA-A06C-449F-AF0E-5FE0E360EEDD}</b:Guid>
    <b:Title>WebAIM</b:Title>
    <b:YearAccessed>2025</b:YearAccessed>
    <b:MonthAccessed>Februar</b:MonthAccessed>
    <b:DayAccessed>23</b:DayAccessed>
    <b:URL>https://webaim.org/resources/contrastchecker/</b:URL>
    <b:RefOrder>23</b:RefOrder>
  </b:Source>
  <b:Source>
    <b:Tag>Dig25</b:Tag>
    <b:SourceType>InternetSite</b:SourceType>
    <b:Guid>{AEC8FC19-7F49-4F16-8AB6-9857ABCEA43B}</b:Guid>
    <b:Title>DigitalA11Y</b:Title>
    <b:YearAccessed>2025</b:YearAccessed>
    <b:MonthAccessed>Februar</b:MonthAccessed>
    <b:DayAccessed>23</b:DayAccessed>
    <b:URL>https://www.digitala11y.com/</b:URL>
    <b:RefOrder>25</b:RefOrder>
  </b:Source>
  <b:Source>
    <b:Tag>Sha24</b:Tag>
    <b:SourceType>InternetSite</b:SourceType>
    <b:Guid>{D95A8A51-8E5E-4915-97E7-45108F7BFF71}</b:Guid>
    <b:Author>
      <b:Author>
        <b:NameList>
          <b:Person>
            <b:Last>Henry</b:Last>
            <b:First>Shawn</b:First>
            <b:Middle>Lawton</b:Middle>
          </b:Person>
        </b:NameList>
      </b:Author>
    </b:Author>
    <b:Title>Mobile Accessibility at W3C</b:Title>
    <b:Year>2024</b:Year>
    <b:Month>Mai</b:Month>
    <b:Day>13</b:Day>
    <b:YearAccessed>2025</b:YearAccessed>
    <b:MonthAccessed>Februar</b:MonthAccessed>
    <b:DayAccessed>23</b:DayAccessed>
    <b:URL>https://www.w3.org/WAI/standards-guidelines/mobile/</b:URL>
    <b:RefOrder>26</b:RefOrder>
  </b:Source>
  <b:Source>
    <b:Tag>Jon25</b:Tag>
    <b:SourceType>InternetSite</b:SourceType>
    <b:Guid>{82F71F9D-95A0-493B-BC09-68FFEDD98CA2}</b:Guid>
    <b:Author>
      <b:Author>
        <b:NameList>
          <b:Person>
            <b:Last>Sabilano</b:Last>
            <b:First>Jonar</b:First>
          </b:Person>
        </b:NameList>
      </b:Author>
    </b:Author>
    <b:Title>Your Comparative Guide: WCAG vs ADA vs Section 508</b:Title>
    <b:YearAccessed>2025</b:YearAccessed>
    <b:MonthAccessed>Februar</b:MonthAccessed>
    <b:DayAccessed>23</b:DayAccessed>
    <b:URL>https://userway.org/blog/wcag-vs-ada-vs-section-508/</b:URL>
    <b:RefOrder>22</b:RefOrder>
  </b:Source>
  <b:Source>
    <b:Tag>Web251</b:Tag>
    <b:SourceType>InternetSite</b:SourceType>
    <b:Guid>{BEB7FD54-EDD0-455F-A8E7-72F3DE09631D}</b:Guid>
    <b:Title>Website EAA accessibility checker</b:Title>
    <b:ProductionCompany>Siteimprove</b:ProductionCompany>
    <b:YearAccessed>2025</b:YearAccessed>
    <b:MonthAccessed>Februar</b:MonthAccessed>
    <b:DayAccessed>23</b:DayAccessed>
    <b:URL>https://www.siteimprove.com/toolkit/accessibility-checker/eaa/</b:URL>
    <b:RefOrder>29</b:RefOrder>
  </b:Source>
  <b:Source>
    <b:Tag>Doe25</b:Tag>
    <b:SourceType>InternetSite</b:SourceType>
    <b:Guid>{AEE5D2E7-BAAA-406F-BC16-0DB9F4AF65A7}</b:Guid>
    <b:Title>Does Your Website Comply with EN 301 549?</b:Title>
    <b:YearAccessed>2025</b:YearAccessed>
    <b:MonthAccessed>Februar</b:MonthAccessed>
    <b:DayAccessed>23</b:DayAccessed>
    <b:URL>https://www.accessi.org/en-301-549</b:URL>
    <b:RefOrder>28</b:RefOrder>
  </b:Source>
  <b:Source>
    <b:Tag>Acc23</b:Tag>
    <b:SourceType>InternetSite</b:SourceType>
    <b:Guid>{81522F83-AB9E-4084-9467-36B0E67C931F}</b:Guid>
    <b:Title>Accessibility Scanner Google Play</b:Title>
    <b:Year>2023</b:Year>
    <b:Month>November</b:Month>
    <b:Day>21</b:Day>
    <b:YearAccessed>2025</b:YearAccessed>
    <b:MonthAccessed>Februar</b:MonthAccessed>
    <b:DayAccessed>23</b:DayAccessed>
    <b:URL>https://play.google.com/store/apps/details?id=com.google.android.apps.accessibility.auditor</b:URL>
    <b:RefOrder>32</b:RefOrder>
  </b:Source>
  <b:Source>
    <b:Tag>Get25</b:Tag>
    <b:SourceType>InternetSite</b:SourceType>
    <b:Guid>{71B546D6-60DC-455B-9E9A-82C1ED0277D9}</b:Guid>
    <b:Title>Get started with Accessibility Scanner</b:Title>
    <b:YearAccessed>2025</b:YearAccessed>
    <b:MonthAccessed>Februar</b:MonthAccessed>
    <b:DayAccessed>23</b:DayAccessed>
    <b:URL>https://support.google.com/accessibility/android/answer/6376570?hl=en</b:URL>
    <b:RefOrder>33</b:RefOrder>
  </b:Source>
  <b:Source>
    <b:Tag>Acc251</b:Tag>
    <b:SourceType>InternetSite</b:SourceType>
    <b:Guid>{4D306FBB-95C0-4985-8349-FBD6E4432F87}</b:Guid>
    <b:Title>Accessibility Insights</b:Title>
    <b:ProductionCompany>Microsoft</b:ProductionCompany>
    <b:YearAccessed>2025</b:YearAccessed>
    <b:MonthAccessed>Februar</b:MonthAccessed>
    <b:DayAccessed>23</b:DayAccessed>
    <b:URL>https://accessibilityinsights.io/</b:URL>
    <b:RefOrder>34</b:RefOrder>
  </b:Source>
  <b:Source>
    <b:Tag>Lig24</b:Tag>
    <b:SourceType>InternetSite</b:SourceType>
    <b:Guid>{8755B653-2E7A-4EA3-9DCE-A2F498102C86}</b:Guid>
    <b:Title>Lighthouse</b:Title>
    <b:ProductionCompany>Google</b:ProductionCompany>
    <b:Year>2024</b:Year>
    <b:Month>April</b:Month>
    <b:Day>23</b:Day>
    <b:YearAccessed>2025</b:YearAccessed>
    <b:MonthAccessed>Februar</b:MonthAccessed>
    <b:DayAccessed>23</b:DayAccessed>
    <b:URL>https://chromewebstore.google.com/detail/lighthouse/blipmdconlkpinefehnmjammfjpmpbjk?hl=de</b:URL>
    <b:RefOrder>35</b:RefOrder>
  </b:Source>
  <b:Source>
    <b:Tag>Int16</b:Tag>
    <b:SourceType>InternetSite</b:SourceType>
    <b:Guid>{0DEC83B9-9AF2-4222-B8C7-18622EF535AC}</b:Guid>
    <b:Title>Introduction to Lighthouse</b:Title>
    <b:ProductionCompany>Google</b:ProductionCompany>
    <b:Year>2016</b:Year>
    <b:Month>September</b:Month>
    <b:Day>27</b:Day>
    <b:YearAccessed>2025</b:YearAccessed>
    <b:MonthAccessed>Februar</b:MonthAccessed>
    <b:DayAccessed>23</b:DayAccessed>
    <b:URL>https://developer.chrome.com/docs/lighthouse/overview/</b:URL>
    <b:RefOrder>36</b:RefOrder>
  </b:Source>
  <b:Source>
    <b:Tag>Col25</b:Tag>
    <b:SourceType>InternetSite</b:SourceType>
    <b:Guid>{8657FCA8-BB9E-46E7-89CC-D1EAD606AD45}</b:Guid>
    <b:Title>Colour Contrast Analyser (CCA)</b:Title>
    <b:ProductionCompany>tpgi</b:ProductionCompany>
    <b:YearAccessed>2025</b:YearAccessed>
    <b:MonthAccessed>Februar</b:MonthAccessed>
    <b:DayAccessed>23</b:DayAccessed>
    <b:URL>https://www.tpgi.com/color-contrast-checker/</b:URL>
    <b:RefOrder>37</b:RefOrder>
  </b:Source>
  <b:Source>
    <b:Tag>Acc25</b:Tag>
    <b:SourceType>InternetSite</b:SourceType>
    <b:Guid>{5BCCB534-30A6-47EB-9024-EE213690E2D3}</b:Guid>
    <b:Title>Accessibility Flutter</b:Title>
    <b:YearAccessed>2025</b:YearAccessed>
    <b:MonthAccessed>Februar</b:MonthAccessed>
    <b:DayAccessed>23</b:DayAccessed>
    <b:URL>https://docs.flutter.dev/ui/accessibility-and-internationalization/accessibility</b:URL>
    <b:RefOrder>38</b:RefOrder>
  </b:Source>
  <b:Source>
    <b:Tag>Ten21</b:Tag>
    <b:SourceType>InternetSite</b:SourceType>
    <b:Guid>{07D0010B-9738-4E3C-97DD-17274407F3A7}</b:Guid>
    <b:Author>
      <b:Author>
        <b:NameList>
          <b:Person>
            <b:Last>team</b:Last>
            <b:First>TensorFlow</b:First>
            <b:Middle>Lite</b:Middle>
          </b:Person>
        </b:NameList>
      </b:Author>
    </b:Author>
    <b:Title>On-device training in TensorFlow Lite</b:Title>
    <b:Year>2021</b:Year>
    <b:Month>November</b:Month>
    <b:Day>09</b:Day>
    <b:YearAccessed>2025</b:YearAccessed>
    <b:MonthAccessed>Februar</b:MonthAccessed>
    <b:DayAccessed>24</b:DayAccessed>
    <b:URL>https://blog.tensorflow.org/2021/11/on-device-training-in-tensorflow-lite.html?utm_source=chatgpt.com</b:URL>
    <b:RefOrder>44</b:RefOrder>
  </b:Source>
  <b:Source>
    <b:Tag>AGu24</b:Tag>
    <b:SourceType>InternetSite</b:SourceType>
    <b:Guid>{F528A221-B2B6-4E9B-8960-9C93BB855C97}</b:Guid>
    <b:Title>A Guide on YOLO11 Model Export to TFLite for Deployment</b:Title>
    <b:Year>2024</b:Year>
    <b:Month>März</b:Month>
    <b:Day>01</b:Day>
    <b:YearAccessed>2025</b:YearAccessed>
    <b:MonthAccessed>Februar</b:MonthAccessed>
    <b:DayAccessed>24</b:DayAccessed>
    <b:URL>https://docs.ultralytics.com/integrations/tflite/</b:URL>
    <b:RefOrder>43</b:RefOrder>
  </b:Source>
  <b:Source>
    <b:Tag>Ard251</b:Tag>
    <b:SourceType>InternetSite</b:SourceType>
    <b:Guid>{2298A753-8FEA-4012-A624-44EEE1EBB0D2}</b:Guid>
    <b:Author>
      <b:Author>
        <b:Corporate>ArduPilot Dev Team</b:Corporate>
      </b:Author>
    </b:Author>
    <b:YearAccessed>2025</b:YearAccessed>
    <b:MonthAccessed>März</b:MonthAccessed>
    <b:DayAccessed>01</b:DayAccessed>
    <b:URL>https://ardupilot.org/planner/docs/mission-planner-overview.html</b:URL>
    <b:RefOrder>99</b:RefOrder>
  </b:Source>
  <b:Source>
    <b:Tag>Tec25</b:Tag>
    <b:SourceType>InternetSite</b:SourceType>
    <b:Guid>{94D10EC0-2CE4-4633-8BB4-69D4F8B99959}</b:Guid>
    <b:Author>
      <b:Author>
        <b:NameList>
          <b:Person>
            <b:Last>Technopolis.tv</b:Last>
          </b:Person>
        </b:NameList>
      </b:Author>
    </b:Author>
    <b:Title>How to use MAVLink on ESP32 | Technopolis.tv</b:Title>
    <b:YearAccessed>2025</b:YearAccessed>
    <b:MonthAccessed>März</b:MonthAccessed>
    <b:DayAccessed>1</b:DayAccessed>
    <b:URL>https://www.technopolis.tv/blog/2023/07/12/How-to-use-MAVLink-on-ESP32/</b:URL>
    <b:RefOrder>96</b:RefOrder>
  </b:Source>
  <b:Source>
    <b:Tag>Pix6C</b:Tag>
    <b:SourceType>InternetSite</b:SourceType>
    <b:Guid>{EF3E0A69-98FD-4AC5-B91B-09BFEFA8616E}</b:Guid>
    <b:Author>
      <b:Author>
        <b:Corporate>Holybro</b:Corporate>
      </b:Author>
    </b:Author>
    <b:Title>Technical Specification | Holybro Docs</b:Title>
    <b:Year>2025</b:Year>
    <b:YearAccessed>2024</b:YearAccessed>
    <b:MonthAccessed>März</b:MonthAccessed>
    <b:DayAccessed>1</b:DayAccessed>
    <b:URL>https://docs.holybro.com/autopilot/pixhawk-6c-mini/technical-specification</b:URL>
    <b:LCID>en-GB</b:LCID>
    <b:RefOrder>93</b:RefOrder>
  </b:Source>
  <b:Source>
    <b:Tag>ULTSC</b:Tag>
    <b:SourceType>InternetSite</b:SourceType>
    <b:Guid>{E3227480-C0A7-4CC0-BE22-D3241A9CADED}</b:Guid>
    <b:Author>
      <b:Author>
        <b:Corporate>MICROSONIC</b:Corporate>
      </b:Author>
    </b:Author>
    <b:Title>Messprinzip von Ultraschallsensoren | microsonic</b:Title>
    <b:YearAccessed>2025</b:YearAccessed>
    <b:MonthAccessed>März</b:MonthAccessed>
    <b:DayAccessed>1</b:DayAccessed>
    <b:URL>https://www.microsonic.de/de/service/ultraschallsensoren/prinzip.htm</b:URL>
    <b:RefOrder>95</b:RefOrder>
  </b:Source>
  <b:Source>
    <b:Tag>Kün25</b:Tag>
    <b:SourceType>InternetSite</b:SourceType>
    <b:Guid>{02F557FD-908C-4D09-A526-3DA17C3CCB24}</b:Guid>
    <b:Title>Künstliche Intelligenz (KI) und maschinelles Lernen (ML)</b:Title>
    <b:YearAccessed>2025</b:YearAccessed>
    <b:MonthAccessed>Februar</b:MonthAccessed>
    <b:DayAccessed>28</b:DayAccessed>
    <b:URL>https://cloud.google.com/learn/artificial-intelligence-vs-machine-learning?hl=de</b:URL>
    <b:RefOrder>48</b:RefOrder>
  </b:Source>
  <b:Source>
    <b:Tag>Was25</b:Tag>
    <b:SourceType>InternetSite</b:SourceType>
    <b:Guid>{AE6C0670-F09B-47B1-A6C3-D9682C816001}</b:Guid>
    <b:Title>Was ist Machine Learning?</b:Title>
    <b:ProductionCompany>SAP</b:ProductionCompany>
    <b:YearAccessed>2025</b:YearAccessed>
    <b:MonthAccessed>Februar</b:MonthAccessed>
    <b:DayAccessed>28</b:DayAccessed>
    <b:URL>https://www.sap.com/austria/products/artificial-intelligence/what-is-machine-learning.html</b:URL>
    <b:RefOrder>49</b:RefOrder>
  </b:Source>
  <b:Source>
    <b:Tag>Dro22</b:Tag>
    <b:SourceType>InternetSite</b:SourceType>
    <b:Guid>{61129CE2-25A3-4104-95DE-BF439301B58B}</b:Guid>
    <b:Title>Drone Model Classification Using Convolutional Neural Network Trained on Synthetic Data</b:Title>
    <b:ProductionCompany>PubMed Central</b:ProductionCompany>
    <b:Year>2022</b:Year>
    <b:Month>August</b:Month>
    <b:Day>12</b:Day>
    <b:YearAccessed>2025</b:YearAccessed>
    <b:MonthAccessed>Februar</b:MonthAccessed>
    <b:DayAccessed>28</b:DayAccessed>
    <b:URL>https://pmc.ncbi.nlm.nih.gov/articles/PMC9410072/</b:URL>
    <b:RefOrder>58</b:RefOrder>
  </b:Source>
  <b:Source>
    <b:Tag>Hin25</b:Tag>
    <b:SourceType>InternetSite</b:SourceType>
    <b:Guid>{D756852E-C474-4D7E-9CA1-41876D2F4D63}</b:Guid>
    <b:Title>Hinderniserkennung</b:Title>
    <b:YearAccessed>2025</b:YearAccessed>
    <b:MonthAccessed>Februar</b:MonthAccessed>
    <b:DayAccessed>28</b:DayAccessed>
    <b:URL>https://www.studysmarter.de/studium/informatik-studium/robotik-studium/hinderniserkennung/</b:URL>
    <b:RefOrder>108</b:RefOrder>
  </b:Source>
  <b:Source>
    <b:Tag>Hin251</b:Tag>
    <b:SourceType>InternetSite</b:SourceType>
    <b:Guid>{35853AFB-4FD3-448A-BE91-A5B1D65AB5F3}</b:Guid>
    <b:Title>Hinderniserkennung</b:Title>
    <b:YearAccessed>2025</b:YearAccessed>
    <b:MonthAccessed>Februar</b:MonthAccessed>
    <b:DayAccessed>28</b:DayAccessed>
    <b:URL>https://www.studysmarter.de/studium/informatik-studium/robotik-studium/hinderniserkennung/</b:URL>
    <b:RefOrder>57</b:RefOrder>
  </b:Source>
  <b:Source>
    <b:Tag>Fas22</b:Tag>
    <b:SourceType>InternetSite</b:SourceType>
    <b:Guid>{FD421BB5-D789-4590-805C-596989E39553}</b:Guid>
    <b:Title>Faster R-CNN vs YOLO vs SSD — Object Detection Algorithms</b:Title>
    <b:Year>2022</b:Year>
    <b:Month>August</b:Month>
    <b:Day>29</b:Day>
    <b:YearAccessed>2025</b:YearAccessed>
    <b:MonthAccessed>Februar</b:MonthAccessed>
    <b:DayAccessed>25</b:DayAccessed>
    <b:URL>https://medium.com/ibm-data-ai/faster-r-cnn-vs-yolo-vs-ssd-object-detection-algorithms-18badb0e02dc</b:URL>
    <b:RefOrder>61</b:RefOrder>
  </b:Source>
  <b:Source>
    <b:Tag>25Fe</b:Tag>
    <b:SourceType>InternetSite</b:SourceType>
    <b:Guid>{01E1DE8C-D970-4C4F-A526-B0B7C2BD566E}</b:Guid>
    <b:YearAccessed>2025</b:YearAccessed>
    <b:MonthAccessed>Februar</b:MonthAccessed>
    <b:DayAccessed>25</b:DayAccessed>
    <b:URL>https://www.researchgate.net/figure/llustration-of-batch-size-iteration-and-epoch_fig1_378880342</b:URL>
    <b:RefOrder>80</b:RefOrder>
  </b:Source>
  <b:Source>
    <b:Tag>Dif22</b:Tag>
    <b:SourceType>InternetSite</b:SourceType>
    <b:Guid>{1A024F96-03FD-46B7-BAB5-028F474C2BF8}</b:Guid>
    <b:Title>Difference Between a Batch and an Epoch in a Neural Network</b:Title>
    <b:Year>2022</b:Year>
    <b:Month>August</b:Month>
    <b:Day>15</b:Day>
    <b:YearAccessed>2025</b:YearAccessed>
    <b:MonthAccessed>Februar</b:MonthAccessed>
    <b:DayAccessed>26</b:DayAccessed>
    <b:URL>https://machinelearningmastery.com/difference-between-a-batch-and-an-epoch/</b:URL>
    <b:RefOrder>81</b:RefOrder>
  </b:Source>
  <b:Source>
    <b:Tag>Bat25</b:Tag>
    <b:SourceType>InternetSite</b:SourceType>
    <b:Guid>{34F43D49-0477-485A-BA9C-2BABF779A58C}</b:Guid>
    <b:Title>Batch-Lernen</b:Title>
    <b:YearAccessed>2025</b:YearAccessed>
    <b:MonthAccessed>Februar</b:MonthAccessed>
    <b:DayAccessed>26</b:DayAccessed>
    <b:URL>https://www.studysmarter.de/studium/ingenieurwissenschaften/maschinelles-lernen-studium/batch-lernen/</b:URL>
    <b:RefOrder>82</b:RefOrder>
  </b:Source>
  <b:Source>
    <b:Tag>Wha24</b:Tag>
    <b:SourceType>InternetSite</b:SourceType>
    <b:Guid>{CFC77FE9-A399-46C9-A615-A4D498988FD6}</b:Guid>
    <b:Title>What is Adam Optimizer?</b:Title>
    <b:Year>2024</b:Year>
    <b:Month>März</b:Month>
    <b:Day>20</b:Day>
    <b:YearAccessed>2025</b:YearAccessed>
    <b:MonthAccessed>Februar</b:MonthAccessed>
    <b:DayAccessed>26</b:DayAccessed>
    <b:URL>https://www.geeksforgeeks.org/adam-optimizer/</b:URL>
    <b:RefOrder>78</b:RefOrder>
  </b:Source>
  <b:Source>
    <b:Tag>Was251</b:Tag>
    <b:SourceType>InternetSite</b:SourceType>
    <b:Guid>{45725391-A156-4010-8B92-F4C54F07B2C0}</b:Guid>
    <b:Title>Was ist ein Gradientenabstieg</b:Title>
    <b:ProductionCompany>IBM</b:ProductionCompany>
    <b:YearAccessed>2025</b:YearAccessed>
    <b:MonthAccessed>Februar</b:MonthAccessed>
    <b:DayAccessed>26</b:DayAccessed>
    <b:URL>https://www.ibm.com/de-de/think/topics/gradient-descent</b:URL>
    <b:RefOrder>79</b:RefOrder>
  </b:Source>
  <b:Source>
    <b:Tag>Was24</b:Tag>
    <b:SourceType>InternetSite</b:SourceType>
    <b:Guid>{F65A61E9-5F64-4914-9F34-D5D4D171BA57}</b:Guid>
    <b:Title>Was sind CUDA Cores?</b:Title>
    <b:Year>2024</b:Year>
    <b:Month>September</b:Month>
    <b:Day>20</b:Day>
    <b:YearAccessed>2025</b:YearAccessed>
    <b:MonthAccessed>Februar</b:MonthAccessed>
    <b:DayAccessed>26</b:DayAccessed>
    <b:URL>https://datacrunch.io/de/blog/what-are-cuda-cores-example-and-differences-with-tensor-cores</b:URL>
    <b:RefOrder>87</b:RefOrder>
  </b:Source>
  <b:Source>
    <b:Tag>Bui24</b:Tag>
    <b:SourceType>InternetSite</b:SourceType>
    <b:Guid>{9CABBEA4-1D0B-4DC3-832C-DEB45671A447}</b:Guid>
    <b:Title>Build Vision Models with Roboflow</b:Title>
    <b:Year>2024</b:Year>
    <b:Month>August</b:Month>
    <b:Day>26</b:Day>
    <b:YearAccessed>2025</b:YearAccessed>
    <b:MonthAccessed>Februar</b:MonthAccessed>
    <b:DayAccessed>26</b:DayAccessed>
    <b:URL>https://docs.roboflow.com/</b:URL>
    <b:RefOrder>89</b:RefOrder>
  </b:Source>
  <b:Source>
    <b:Tag>Ane25</b:Tag>
    <b:SourceType>InternetSite</b:SourceType>
    <b:Guid>{8D7BE0D7-A5F6-4FED-9325-D2696C56F817}</b:Guid>
    <b:Title>An end-to-end platform for machine learning</b:Title>
    <b:YearAccessed>2025</b:YearAccessed>
    <b:MonthAccessed>Februar</b:MonthAccessed>
    <b:DayAccessed>26</b:DayAccessed>
    <b:URL>https://www.tensorflow.org/</b:URL>
    <b:RefOrder>90</b:RefOrder>
  </b:Source>
  <b:Source>
    <b:Tag>Kla24</b:Tag>
    <b:SourceType>InternetSite</b:SourceType>
    <b:Guid>{DAC4D4AC-579A-492C-90B0-669F7B31B627}</b:Guid>
    <b:Title>Klassifizierung: Genauigkeit, Trefferquote, Genauigkeit und zugehörige Messwerte</b:Title>
    <b:Year>2024</b:Year>
    <b:Month>Dezember</b:Month>
    <b:Day>11</b:Day>
    <b:YearAccessed>2025</b:YearAccessed>
    <b:MonthAccessed>Februar</b:MonthAccessed>
    <b:DayAccessed>26</b:DayAccessed>
    <b:URL>https://developers.google.com/machine-learning/crash-course/classification/accuracy-precision-recall?hl=de</b:URL>
    <b:RefOrder>91</b:RefOrder>
  </b:Source>
  <b:Source>
    <b:Tag>Bew25</b:Tag>
    <b:SourceType>InternetSite</b:SourceType>
    <b:Guid>{5A8E43F7-A164-49F8-9E7A-7E3CB6D4E402}</b:Guid>
    <b:Title>Bewertung von Modellen</b:Title>
    <b:YearAccessed>2025</b:YearAccessed>
    <b:MonthAccessed>Februar</b:MonthAccessed>
    <b:DayAccessed>26</b:DayAccessed>
    <b:URL>https://www.studysmarter.de/studium/informatik-studium/kuenstliche-intelligenz-studium/bewertung-von-modellen/</b:URL>
    <b:RefOrder>92</b:RefOrder>
  </b:Source>
  <b:Source>
    <b:Tag>Con25</b:Tag>
    <b:SourceType>InternetSite</b:SourceType>
    <b:Guid>{AA7C733A-8099-4CAE-BA0A-474A8FBD24A2}</b:Guid>
    <b:Title>Consilium Europa</b:Title>
    <b:Year>2025</b:Year>
    <b:Month>Februar</b:Month>
    <b:Day>18</b:Day>
    <b:YearAccessed>2025</b:YearAccessed>
    <b:MonthAccessed>März</b:MonthAccessed>
    <b:DayAccessed>17</b:DayAccessed>
    <b:URL>https://www.consilium.europa.eu/de/infographics/disability-eu-facts-figures/#:~:text=Wie%20viele%20Menschen%20mit%20Behinderung,vier%20Erwachsenen%20in%20der%20EU.</b:URL>
    <b:RefOrder>1</b:RefOrder>
  </b:Source>
  <b:Source>
    <b:Tag>sta25</b:Tag>
    <b:SourceType>InternetSite</b:SourceType>
    <b:Guid>{B994CDBA-936D-4692-8ECB-2D48A23C4E13}</b:Guid>
    <b:Title>stanford</b:Title>
    <b:Year>2025</b:Year>
    <b:Month>März</b:Month>
    <b:Day>31</b:Day>
    <b:URL>https://hai.stanford.edu/ai-index</b:URL>
    <b:RefOrder>45</b:RefOrder>
  </b:Source>
  <b:Source>
    <b:Tag>gra25</b:Tag>
    <b:SourceType>InternetSite</b:SourceType>
    <b:Guid>{4EB3DD47-0B7A-436B-86B8-B1D69DB303D6}</b:Guid>
    <b:Title>grandviewresearch</b:Title>
    <b:Year>2025</b:Year>
    <b:Month>März</b:Month>
    <b:Day>31</b:Day>
    <b:URL>https://www.grandviewresearch.com/Filters?search=AI+in+Drones+Market+Size+Report&amp;search_submit=</b:URL>
    <b:RefOrder>46</b:RefOrder>
  </b:Source>
  <b:Source>
    <b:Tag>sta251</b:Tag>
    <b:SourceType>InternetSite</b:SourceType>
    <b:Guid>{C1A604F5-A1CB-43BA-942C-102B4D598987}</b:Guid>
    <b:Title>statista</b:Title>
    <b:Year>2025</b:Year>
    <b:Month>März</b:Month>
    <b:Day>31</b:Day>
    <b:URL>https://www.statista.com/search/?q=AI+drone+market+size&amp;p=1</b:URL>
    <b:RefOrder>47</b:RefOrder>
  </b:Source>
  <b:Source>
    <b:Tag>Cha25</b:Tag>
    <b:SourceType>InternetSite</b:SourceType>
    <b:Guid>{3B5111C2-9F0D-4113-9818-FA132381F7ED}</b:Guid>
    <b:Author>
      <b:Author>
        <b:NameList>
          <b:Person>
            <b:Last>ChatGPT</b:Last>
          </b:Person>
        </b:NameList>
      </b:Author>
    </b:Author>
    <b:YearAccessed>2025</b:YearAccessed>
    <b:MonthAccessed>02</b:MonthAccessed>
    <b:DayAccessed>31</b:DayAccessed>
    <b:URL>https://chatgpt.com/share/67ea8fd5-60b8-8002-9235-0cf4c244cdc7</b:URL>
    <b:RefOrder>8</b:RefOrder>
  </b:Source>
  <b:Source>
    <b:Tag>CloudGoogle</b:Tag>
    <b:SourceType>InternetSite</b:SourceType>
    <b:Guid>{618F5662-A4AE-445E-BE02-E86BF667905B}</b:Guid>
    <b:Title>CloudGoogle</b:Title>
    <b:Year>2025</b:Year>
    <b:Month>März</b:Month>
    <b:Day>31</b:Day>
    <b:URL>https://cloud.google.com/learn/artificial-intelligence-vs-machine-learning</b:URL>
    <b:RefOrder>50</b:RefOrder>
  </b:Source>
  <b:Source>
    <b:Tag>lernos</b:Tag>
    <b:SourceType>InternetSite</b:SourceType>
    <b:Guid>{8C91FAC3-E55E-4307-A401-4DE4E8B5B675}</b:Guid>
    <b:Title>lernos</b:Title>
    <b:Year>2025</b:Year>
    <b:Month>März</b:Month>
    <b:Day>31</b:Day>
    <b:URL>https://ai.lernos.org/de/1-01-ai-machine-learning/</b:URL>
    <b:RefOrder>51</b:RefOrder>
  </b:Source>
  <b:Source>
    <b:Tag>sci25</b:Tag>
    <b:SourceType>InternetSite</b:SourceType>
    <b:Guid>{CAB3E85B-46CF-48FC-82E9-35A8E18EA1EB}</b:Guid>
    <b:Title>scilogs</b:Title>
    <b:Year>2025</b:Year>
    <b:Month>März</b:Month>
    <b:Day>31</b:Day>
    <b:URL>https://scilogs.spektrum.de/gehirn-und-ki/wissenschaft-wird-spannend-auch-ki-sei-dank/</b:URL>
    <b:RefOrder>52</b:RefOrder>
  </b:Source>
  <b:Source>
    <b:Tag>Int25</b:Tag>
    <b:SourceType>InternetSite</b:SourceType>
    <b:Guid>{CC679350-0953-4686-A390-18B015F145AB}</b:Guid>
    <b:Title>Interaction Design Foundation Accessibility</b:Title>
    <b:YearAccessed>2025</b:YearAccessed>
    <b:MonthAccessed>03</b:MonthAccessed>
    <b:DayAccessed>31</b:DayAccessed>
    <b:URL>https://www.interaction-design.org/literature/topics/accessibility</b:URL>
    <b:RefOrder>11</b:RefOrder>
  </b:Source>
  <b:Source>
    <b:Tag>neilsahota</b:Tag>
    <b:SourceType>InternetSite</b:SourceType>
    <b:Guid>{636B0602-F94B-401C-9D17-9377E6CDACC4}</b:Guid>
    <b:Title>neilsahota</b:Title>
    <b:Year>2025</b:Year>
    <b:Month>März</b:Month>
    <b:Day>31</b:Day>
    <b:URL>https://www.neilsahota.com/strong-ai-vs-weak-ai-how-they-compare-and-whats-next/</b:URL>
    <b:RefOrder>53</b:RefOrder>
  </b:Source>
  <b:Source>
    <b:Tag>lin25</b:Tag>
    <b:SourceType>InternetSite</b:SourceType>
    <b:Guid>{D6DC7606-1C23-4E6D-B0C9-5B8A2D74F4AF}</b:Guid>
    <b:Title>linkedin</b:Title>
    <b:Year>2025</b:Year>
    <b:Month>April</b:Month>
    <b:Day>1</b:Day>
    <b:URL>https://www.linkedin.com/pulse/difference-between-deep-learning-training-inference-mark-robins-mdq8c/</b:URL>
    <b:RefOrder>54</b:RefOrder>
  </b:Source>
  <b:Source>
    <b:Tag>red25</b:Tag>
    <b:SourceType>InternetSite</b:SourceType>
    <b:Guid>{6103A0BA-4DAD-42D6-9259-02A93D959B6B}</b:Guid>
    <b:Title>redhat</b:Title>
    <b:Year>2025</b:Year>
    <b:Month>April</b:Month>
    <b:Day>1</b:Day>
    <b:URL>https://www.redhat.com/de/topics/ai/what-is-ai-inference</b:URL>
    <b:RefOrder>55</b:RefOrder>
  </b:Source>
  <b:Source>
    <b:Tag>dat25</b:Tag>
    <b:SourceType>InternetSite</b:SourceType>
    <b:Guid>{A4071F4C-BCA3-46D1-AAF1-DDDA388DFF1E}</b:Guid>
    <b:Title>datasolut</b:Title>
    <b:Year>2025</b:Year>
    <b:Month>April</b:Month>
    <b:Day>1</b:Day>
    <b:URL>https://datasolut.com/was-ist-machine-learning/</b:URL>
    <b:RefOrder>56</b:RefOrder>
  </b:Source>
  <b:Source>
    <b:Tag>Kri20</b:Tag>
    <b:SourceType>InternetSite</b:SourceType>
    <b:Guid>{73D7DB1B-29D2-41E2-A169-1D4BD48A281A}</b:Guid>
    <b:Author>
      <b:Author>
        <b:NameList>
          <b:Person>
            <b:Last>Krishan</b:Last>
            <b:First>Kriti</b:First>
          </b:Person>
        </b:NameList>
      </b:Author>
    </b:Author>
    <b:Title>UX Magazine</b:Title>
    <b:Year>2020</b:Year>
    <b:Month>04</b:Month>
    <b:Day>30</b:Day>
    <b:YearAccessed>2025</b:YearAccessed>
    <b:MonthAccessed>03</b:MonthAccessed>
    <b:DayAccessed>31</b:DayAccessed>
    <b:URL>https://uxmag.com/articles/accessibility-in-ux-the-case-for-radical-empathy</b:URL>
    <b:RefOrder>13</b:RefOrder>
  </b:Source>
  <b:Source>
    <b:Tag>25Ap</b:Tag>
    <b:SourceType>InternetSite</b:SourceType>
    <b:Guid>{614C9FE0-3502-4B29-AC5C-5C51B9D8EA9A}</b:Guid>
    <b:Year>2025</b:Year>
    <b:Month>April</b:Month>
    <b:Day>1</b:Day>
    <b:URL>https://docs.ultralytics.com/de/models/yolo-world/</b:URL>
    <b:RefOrder>59</b:RefOrder>
  </b:Source>
  <b:Source>
    <b:Tag>Akt21</b:Tag>
    <b:SourceType>InternetSite</b:SourceType>
    <b:Guid>{11470FD6-0434-46E7-B9CF-7C1EC160A0DD}</b:Guid>
    <b:Title>Aktion Mensch</b:Title>
    <b:YearAccessed>21</b:YearAccessed>
    <b:MonthAccessed>02</b:MonthAccessed>
    <b:DayAccessed>2025</b:DayAccessed>
    <b:URL>https://www.aktion-mensch.de/dafuer-stehen-wir/was-ist-inklusion/menschen-mit-behinderung</b:URL>
    <b:RefOrder>12</b:RefOrder>
  </b:Source>
  <b:Source>
    <b:Tag>Wik24</b:Tag>
    <b:SourceType>InternetSite</b:SourceType>
    <b:Guid>{64EEF002-CA74-4A56-9E53-87CD62124591}</b:Guid>
    <b:Title>Wikipedia - VoiceOver Rotor</b:Title>
    <b:Year>2024</b:Year>
    <b:Month>10</b:Month>
    <b:Day>02</b:Day>
    <b:YearAccessed>2025</b:YearAccessed>
    <b:MonthAccessed>03</b:MonthAccessed>
    <b:DayAccessed>31</b:DayAccessed>
    <b:URL>https://de.wikipedia.org/wiki/VoiceOver</b:URL>
    <b:RefOrder>18</b:RefOrder>
  </b:Source>
  <b:Source>
    <b:Tag>Abo25</b:Tag>
    <b:SourceType>InternetSite</b:SourceType>
    <b:Guid>{89D58A77-DE6C-4ED9-933D-A061878757C7}</b:Guid>
    <b:Title>About the VoiceOver rotor on iPhone or iPad</b:Title>
    <b:YearAccessed>2025</b:YearAccessed>
    <b:MonthAccessed>03</b:MonthAccessed>
    <b:DayAccessed>31</b:DayAccessed>
    <b:URL>https://support.apple.com/en-us/111796</b:URL>
    <b:RefOrder>19</b:RefOrder>
  </b:Source>
  <b:Source>
    <b:Tag>Und25</b:Tag>
    <b:SourceType>InternetSite</b:SourceType>
    <b:Guid>{C0758C8D-5375-405E-9D77-A5054D34FD3E}</b:Guid>
    <b:Title>Understanding VoiceOver rotor</b:Title>
    <b:YearAccessed>2025</b:YearAccessed>
    <b:MonthAccessed>03</b:MonthAccessed>
    <b:DayAccessed>31</b:DayAccessed>
    <b:URL>https://www.createwithswift.com/understanding-accessibility-rotors-and-how-to-use-them/</b:URL>
    <b:RefOrder>20</b:RefOrder>
  </b:Source>
  <b:Source>
    <b:Tag>goo25</b:Tag>
    <b:SourceType>InternetSite</b:SourceType>
    <b:Guid>{0CD13D0C-169A-4E2A-A4D7-2283053D01E8}</b:Guid>
    <b:Title>googleusercontent</b:Title>
    <b:Year>2025</b:Year>
    <b:Month>April</b:Month>
    <b:Day>1</b:Day>
    <b:URL>https://static.googleusercontent.com/media/research.google.com/de//pubs/archive/43442.pdf</b:URL>
    <b:RefOrder>76</b:RefOrder>
  </b:Source>
  <b:Source>
    <b:Tag>sim25</b:Tag>
    <b:SourceType>InternetSite</b:SourceType>
    <b:Guid>{45FC537D-401D-4ABC-B79D-DE33825C0F2D}</b:Guid>
    <b:Title>simplilearn</b:Title>
    <b:Year>2025</b:Year>
    <b:Month>April</b:Month>
    <b:Day>1</b:Day>
    <b:URL>https://www.simplilearn.com/tutorials/machine-learning-tutorial/what-is-epoch-in-machine-learning</b:URL>
    <b:RefOrder>75</b:RefOrder>
  </b:Source>
  <b:Source>
    <b:Tag>rad25</b:Tag>
    <b:SourceType>InternetSite</b:SourceType>
    <b:Guid>{2FF49C70-7F39-4BE2-8A74-7A1C28C85C30}</b:Guid>
    <b:Title>radiopaedia</b:Title>
    <b:Year>2025</b:Year>
    <b:Month>April</b:Month>
    <b:Day>1</b:Day>
    <b:URL>https://radiopaedia.org/articles/iteration-machine-learning</b:URL>
    <b:RefOrder>77</b:RefOrder>
  </b:Source>
  <b:Source>
    <b:Tag>ope25</b:Tag>
    <b:SourceType>InternetSite</b:SourceType>
    <b:Guid>{BE397240-8CBC-4700-9B66-FAA8721A7DEB}</b:Guid>
    <b:Title>opencv</b:Title>
    <b:Year>2025</b:Year>
    <b:Month>April</b:Month>
    <b:Day>9</b:Day>
    <b:URL>https://opencv.org/blog/deep-learning-model-training/</b:URL>
    <b:RefOrder>74</b:RefOrder>
  </b:Source>
  <b:Source>
    <b:Tag>v7l25</b:Tag>
    <b:SourceType>InternetSite</b:SourceType>
    <b:Guid>{6D89133C-FE66-4436-A9C6-3194C58C3271}</b:Guid>
    <b:Title>v7labs</b:Title>
    <b:Year>2025</b:Year>
    <b:Month>April</b:Month>
    <b:Day>9</b:Day>
    <b:URL>https://www.v7labs.com/blog/yolo-object-detection</b:URL>
    <b:RefOrder>72</b:RefOrder>
  </b:Source>
  <b:Source>
    <b:Tag>med25</b:Tag>
    <b:SourceType>InternetSite</b:SourceType>
    <b:Guid>{F214DD60-FC58-42A3-99E9-6CDF0573C24C}</b:Guid>
    <b:Title>medium</b:Title>
    <b:Year>2025</b:Year>
    <b:Month>April</b:Month>
    <b:Day>9</b:Day>
    <b:URL>https://medium.com/%40piyushkashyap045/early-stopping-in-deep-learning-a-simple-guide-to-prevent-overfitting-1073f56b493e</b:URL>
    <b:RefOrder>73</b:RefOrder>
  </b:Source>
  <b:Source>
    <b:Tag>dev25</b:Tag>
    <b:SourceType>InternetSite</b:SourceType>
    <b:Guid>{DBB9213A-5E20-4BC6-BBE8-2BCBA8883F9D}</b:Guid>
    <b:Title>developers</b:Title>
    <b:Year>2025</b:Year>
    <b:Month>April</b:Month>
    <b:Day>9</b:Day>
    <b:URL>https://developers.google.com/machine-learning/crash-course/production-ml-systems/static-vs-dynamic-training</b:URL>
    <b:RefOrder>68</b:RefOrder>
  </b:Source>
  <b:Source>
    <b:Tag>sca25</b:Tag>
    <b:SourceType>InternetSite</b:SourceType>
    <b:Guid>{2C24055C-2B12-4185-A98F-CC464495D9B5}</b:Guid>
    <b:Title>scale</b:Title>
    <b:Year>2025</b:Year>
    <b:Month>April</b:Month>
    <b:Day>9</b:Day>
    <b:URL>https://scale.com/guides/data-labeling-annotation-guide</b:URL>
    <b:RefOrder>69</b:RefOrder>
  </b:Source>
  <b:Source>
    <b:Tag>med251</b:Tag>
    <b:SourceType>InternetSite</b:SourceType>
    <b:Guid>{E7CCC46C-476E-4478-9422-B0A6C175C469}</b:Guid>
    <b:Title>medium2</b:Title>
    <b:Year>2025</b:Year>
    <b:Month>April</b:Month>
    <b:Day>9</b:Day>
    <b:URL>https://medium.com/%40piyushkashyap045/understanding-precision-recall-and-f1-score-metrics-ea219b908093</b:URL>
    <b:RefOrder>70</b:RefOrder>
  </b:Source>
  <b:Source>
    <b:Tag>Soj25</b:Tag>
    <b:SourceType>InternetSite</b:SourceType>
    <b:Guid>{304FDD32-4D42-4442-BD0B-565D7D20F15F}</b:Guid>
    <b:Title>Audioeye</b:Title>
    <b:Author>
      <b:Author>
        <b:NameList>
          <b:Person>
            <b:Last>Rank</b:Last>
            <b:First>Sojin</b:First>
          </b:Person>
        </b:NameList>
      </b:Author>
    </b:Author>
    <b:YearAccessed>2025</b:YearAccessed>
    <b:MonthAccessed>April</b:MonthAccessed>
    <b:DayAccessed>09</b:DayAccessed>
    <b:URL>https://www.audioeye.com/post/accessibility-ux-design/</b:URL>
    <b:RefOrder>10</b:RefOrder>
  </b:Source>
  <b:Source>
    <b:Tag>W3C24</b:Tag>
    <b:SourceType>InternetSite</b:SourceType>
    <b:Guid>{6CFE7F92-B225-4D42-9FEC-9601A40ECE6C}</b:Guid>
    <b:Title>W3C WCAG 2.1</b:Title>
    <b:Year>2024</b:Year>
    <b:Month>Dezember</b:Month>
    <b:Day>12</b:Day>
    <b:YearAccessed>2025</b:YearAccessed>
    <b:MonthAccessed>Januar</b:MonthAccessed>
    <b:DayAccessed>11</b:DayAccessed>
    <b:URL>https://www.w3.org/TR/WCAG21/</b:URL>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1AB6F-95E0-484A-AD7E-5ADE3663D6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fa597-5e34-4d8b-9591-6649bba56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A5788-04F2-4288-B081-718A61027C05}">
  <ds:schemaRefs>
    <ds:schemaRef ds:uri="http://schemas.microsoft.com/office/2006/metadata/properties"/>
    <ds:schemaRef ds:uri="http://schemas.openxmlformats.org/package/2006/metadata/core-properties"/>
    <ds:schemaRef ds:uri="http://purl.org/dc/dcmitype/"/>
    <ds:schemaRef ds:uri="2c8fa597-5e34-4d8b-9591-6649bba569de"/>
    <ds:schemaRef ds:uri="http://purl.org/dc/elements/1.1/"/>
    <ds:schemaRef ds:uri="http://schemas.microsoft.com/office/2006/documentManagement/types"/>
    <ds:schemaRef ds:uri="http://purl.org/dc/term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52292DD8-A3B0-4C03-9782-508E3BFDDD18}">
  <ds:schemaRefs>
    <ds:schemaRef ds:uri="http://schemas.microsoft.com/sharepoint/v3/contenttype/forms"/>
  </ds:schemaRefs>
</ds:datastoreItem>
</file>

<file path=customXml/itemProps5.xml><?xml version="1.0" encoding="utf-8"?>
<ds:datastoreItem xmlns:ds="http://schemas.openxmlformats.org/officeDocument/2006/customXml" ds:itemID="{D3F22096-6180-46B5-9A0C-58DB6CB4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19579</Words>
  <Characters>123354</Characters>
  <Application>Microsoft Office Word</Application>
  <DocSecurity>0</DocSecurity>
  <Lines>1027</Lines>
  <Paragraphs>285</Paragraphs>
  <ScaleCrop>false</ScaleCrop>
  <HeadingPairs>
    <vt:vector size="2" baseType="variant">
      <vt:variant>
        <vt:lpstr>Titel</vt:lpstr>
      </vt:variant>
      <vt:variant>
        <vt:i4>1</vt:i4>
      </vt:variant>
    </vt:vector>
  </HeadingPairs>
  <TitlesOfParts>
    <vt:vector size="1" baseType="lpstr">
      <vt:lpstr>NIMBUS</vt:lpstr>
    </vt:vector>
  </TitlesOfParts>
  <Company>htl donaustadt, Abteilung Informatik [EDVO]</Company>
  <LinksUpToDate>false</LinksUpToDate>
  <CharactersWithSpaces>142648</CharactersWithSpaces>
  <SharedDoc>false</SharedDoc>
  <HLinks>
    <vt:vector size="672" baseType="variant">
      <vt:variant>
        <vt:i4>1179696</vt:i4>
      </vt:variant>
      <vt:variant>
        <vt:i4>950</vt:i4>
      </vt:variant>
      <vt:variant>
        <vt:i4>0</vt:i4>
      </vt:variant>
      <vt:variant>
        <vt:i4>5</vt:i4>
      </vt:variant>
      <vt:variant>
        <vt:lpwstr/>
      </vt:variant>
      <vt:variant>
        <vt:lpwstr>_Toc191762693</vt:lpwstr>
      </vt:variant>
      <vt:variant>
        <vt:i4>1179696</vt:i4>
      </vt:variant>
      <vt:variant>
        <vt:i4>944</vt:i4>
      </vt:variant>
      <vt:variant>
        <vt:i4>0</vt:i4>
      </vt:variant>
      <vt:variant>
        <vt:i4>5</vt:i4>
      </vt:variant>
      <vt:variant>
        <vt:lpwstr/>
      </vt:variant>
      <vt:variant>
        <vt:lpwstr>_Toc191762692</vt:lpwstr>
      </vt:variant>
      <vt:variant>
        <vt:i4>1179696</vt:i4>
      </vt:variant>
      <vt:variant>
        <vt:i4>938</vt:i4>
      </vt:variant>
      <vt:variant>
        <vt:i4>0</vt:i4>
      </vt:variant>
      <vt:variant>
        <vt:i4>5</vt:i4>
      </vt:variant>
      <vt:variant>
        <vt:lpwstr/>
      </vt:variant>
      <vt:variant>
        <vt:lpwstr>_Toc191762691</vt:lpwstr>
      </vt:variant>
      <vt:variant>
        <vt:i4>1179696</vt:i4>
      </vt:variant>
      <vt:variant>
        <vt:i4>932</vt:i4>
      </vt:variant>
      <vt:variant>
        <vt:i4>0</vt:i4>
      </vt:variant>
      <vt:variant>
        <vt:i4>5</vt:i4>
      </vt:variant>
      <vt:variant>
        <vt:lpwstr/>
      </vt:variant>
      <vt:variant>
        <vt:lpwstr>_Toc191762690</vt:lpwstr>
      </vt:variant>
      <vt:variant>
        <vt:i4>1245232</vt:i4>
      </vt:variant>
      <vt:variant>
        <vt:i4>926</vt:i4>
      </vt:variant>
      <vt:variant>
        <vt:i4>0</vt:i4>
      </vt:variant>
      <vt:variant>
        <vt:i4>5</vt:i4>
      </vt:variant>
      <vt:variant>
        <vt:lpwstr/>
      </vt:variant>
      <vt:variant>
        <vt:lpwstr>_Toc191762689</vt:lpwstr>
      </vt:variant>
      <vt:variant>
        <vt:i4>1245232</vt:i4>
      </vt:variant>
      <vt:variant>
        <vt:i4>920</vt:i4>
      </vt:variant>
      <vt:variant>
        <vt:i4>0</vt:i4>
      </vt:variant>
      <vt:variant>
        <vt:i4>5</vt:i4>
      </vt:variant>
      <vt:variant>
        <vt:lpwstr/>
      </vt:variant>
      <vt:variant>
        <vt:lpwstr>_Toc191762688</vt:lpwstr>
      </vt:variant>
      <vt:variant>
        <vt:i4>1245232</vt:i4>
      </vt:variant>
      <vt:variant>
        <vt:i4>914</vt:i4>
      </vt:variant>
      <vt:variant>
        <vt:i4>0</vt:i4>
      </vt:variant>
      <vt:variant>
        <vt:i4>5</vt:i4>
      </vt:variant>
      <vt:variant>
        <vt:lpwstr/>
      </vt:variant>
      <vt:variant>
        <vt:lpwstr>_Toc191762687</vt:lpwstr>
      </vt:variant>
      <vt:variant>
        <vt:i4>1245232</vt:i4>
      </vt:variant>
      <vt:variant>
        <vt:i4>908</vt:i4>
      </vt:variant>
      <vt:variant>
        <vt:i4>0</vt:i4>
      </vt:variant>
      <vt:variant>
        <vt:i4>5</vt:i4>
      </vt:variant>
      <vt:variant>
        <vt:lpwstr/>
      </vt:variant>
      <vt:variant>
        <vt:lpwstr>_Toc191762686</vt:lpwstr>
      </vt:variant>
      <vt:variant>
        <vt:i4>1245232</vt:i4>
      </vt:variant>
      <vt:variant>
        <vt:i4>902</vt:i4>
      </vt:variant>
      <vt:variant>
        <vt:i4>0</vt:i4>
      </vt:variant>
      <vt:variant>
        <vt:i4>5</vt:i4>
      </vt:variant>
      <vt:variant>
        <vt:lpwstr/>
      </vt:variant>
      <vt:variant>
        <vt:lpwstr>_Toc191762685</vt:lpwstr>
      </vt:variant>
      <vt:variant>
        <vt:i4>1245232</vt:i4>
      </vt:variant>
      <vt:variant>
        <vt:i4>896</vt:i4>
      </vt:variant>
      <vt:variant>
        <vt:i4>0</vt:i4>
      </vt:variant>
      <vt:variant>
        <vt:i4>5</vt:i4>
      </vt:variant>
      <vt:variant>
        <vt:lpwstr/>
      </vt:variant>
      <vt:variant>
        <vt:lpwstr>_Toc191762684</vt:lpwstr>
      </vt:variant>
      <vt:variant>
        <vt:i4>1245232</vt:i4>
      </vt:variant>
      <vt:variant>
        <vt:i4>890</vt:i4>
      </vt:variant>
      <vt:variant>
        <vt:i4>0</vt:i4>
      </vt:variant>
      <vt:variant>
        <vt:i4>5</vt:i4>
      </vt:variant>
      <vt:variant>
        <vt:lpwstr/>
      </vt:variant>
      <vt:variant>
        <vt:lpwstr>_Toc191762683</vt:lpwstr>
      </vt:variant>
      <vt:variant>
        <vt:i4>1245232</vt:i4>
      </vt:variant>
      <vt:variant>
        <vt:i4>884</vt:i4>
      </vt:variant>
      <vt:variant>
        <vt:i4>0</vt:i4>
      </vt:variant>
      <vt:variant>
        <vt:i4>5</vt:i4>
      </vt:variant>
      <vt:variant>
        <vt:lpwstr/>
      </vt:variant>
      <vt:variant>
        <vt:lpwstr>_Toc191762682</vt:lpwstr>
      </vt:variant>
      <vt:variant>
        <vt:i4>1245232</vt:i4>
      </vt:variant>
      <vt:variant>
        <vt:i4>878</vt:i4>
      </vt:variant>
      <vt:variant>
        <vt:i4>0</vt:i4>
      </vt:variant>
      <vt:variant>
        <vt:i4>5</vt:i4>
      </vt:variant>
      <vt:variant>
        <vt:lpwstr/>
      </vt:variant>
      <vt:variant>
        <vt:lpwstr>_Toc191762681</vt:lpwstr>
      </vt:variant>
      <vt:variant>
        <vt:i4>1245232</vt:i4>
      </vt:variant>
      <vt:variant>
        <vt:i4>872</vt:i4>
      </vt:variant>
      <vt:variant>
        <vt:i4>0</vt:i4>
      </vt:variant>
      <vt:variant>
        <vt:i4>5</vt:i4>
      </vt:variant>
      <vt:variant>
        <vt:lpwstr/>
      </vt:variant>
      <vt:variant>
        <vt:lpwstr>_Toc191762680</vt:lpwstr>
      </vt:variant>
      <vt:variant>
        <vt:i4>1835056</vt:i4>
      </vt:variant>
      <vt:variant>
        <vt:i4>866</vt:i4>
      </vt:variant>
      <vt:variant>
        <vt:i4>0</vt:i4>
      </vt:variant>
      <vt:variant>
        <vt:i4>5</vt:i4>
      </vt:variant>
      <vt:variant>
        <vt:lpwstr/>
      </vt:variant>
      <vt:variant>
        <vt:lpwstr>_Toc191762679</vt:lpwstr>
      </vt:variant>
      <vt:variant>
        <vt:i4>1835056</vt:i4>
      </vt:variant>
      <vt:variant>
        <vt:i4>860</vt:i4>
      </vt:variant>
      <vt:variant>
        <vt:i4>0</vt:i4>
      </vt:variant>
      <vt:variant>
        <vt:i4>5</vt:i4>
      </vt:variant>
      <vt:variant>
        <vt:lpwstr/>
      </vt:variant>
      <vt:variant>
        <vt:lpwstr>_Toc191762678</vt:lpwstr>
      </vt:variant>
      <vt:variant>
        <vt:i4>1835056</vt:i4>
      </vt:variant>
      <vt:variant>
        <vt:i4>854</vt:i4>
      </vt:variant>
      <vt:variant>
        <vt:i4>0</vt:i4>
      </vt:variant>
      <vt:variant>
        <vt:i4>5</vt:i4>
      </vt:variant>
      <vt:variant>
        <vt:lpwstr/>
      </vt:variant>
      <vt:variant>
        <vt:lpwstr>_Toc191762677</vt:lpwstr>
      </vt:variant>
      <vt:variant>
        <vt:i4>4325377</vt:i4>
      </vt:variant>
      <vt:variant>
        <vt:i4>555</vt:i4>
      </vt:variant>
      <vt:variant>
        <vt:i4>0</vt:i4>
      </vt:variant>
      <vt:variant>
        <vt:i4>5</vt:i4>
      </vt:variant>
      <vt:variant>
        <vt:lpwstr>https://www.tpgi.com/color-contrast-checker/</vt:lpwstr>
      </vt:variant>
      <vt:variant>
        <vt:lpwstr/>
      </vt:variant>
      <vt:variant>
        <vt:i4>7667830</vt:i4>
      </vt:variant>
      <vt:variant>
        <vt:i4>546</vt:i4>
      </vt:variant>
      <vt:variant>
        <vt:i4>0</vt:i4>
      </vt:variant>
      <vt:variant>
        <vt:i4>5</vt:i4>
      </vt:variant>
      <vt:variant>
        <vt:lpwstr>https://chromewebstore.google.com/detail/lighthouse/blipmdconlkpinefehnmjammfjpmpbjk?hl=de</vt:lpwstr>
      </vt:variant>
      <vt:variant>
        <vt:lpwstr/>
      </vt:variant>
      <vt:variant>
        <vt:i4>5636180</vt:i4>
      </vt:variant>
      <vt:variant>
        <vt:i4>540</vt:i4>
      </vt:variant>
      <vt:variant>
        <vt:i4>0</vt:i4>
      </vt:variant>
      <vt:variant>
        <vt:i4>5</vt:i4>
      </vt:variant>
      <vt:variant>
        <vt:lpwstr>https://accessibilityinsights.io/</vt:lpwstr>
      </vt:variant>
      <vt:variant>
        <vt:lpwstr/>
      </vt:variant>
      <vt:variant>
        <vt:i4>7274515</vt:i4>
      </vt:variant>
      <vt:variant>
        <vt:i4>531</vt:i4>
      </vt:variant>
      <vt:variant>
        <vt:i4>0</vt:i4>
      </vt:variant>
      <vt:variant>
        <vt:i4>5</vt:i4>
      </vt:variant>
      <vt:variant>
        <vt:lpwstr>https://play.google.com/store/apps/details?id=com.google.android.apps.accessibility.auditor&amp;pcampaignid=web_share</vt:lpwstr>
      </vt:variant>
      <vt:variant>
        <vt:lpwstr/>
      </vt:variant>
      <vt:variant>
        <vt:i4>1900593</vt:i4>
      </vt:variant>
      <vt:variant>
        <vt:i4>416</vt:i4>
      </vt:variant>
      <vt:variant>
        <vt:i4>0</vt:i4>
      </vt:variant>
      <vt:variant>
        <vt:i4>5</vt:i4>
      </vt:variant>
      <vt:variant>
        <vt:lpwstr/>
      </vt:variant>
      <vt:variant>
        <vt:lpwstr>_Toc191762763</vt:lpwstr>
      </vt:variant>
      <vt:variant>
        <vt:i4>1900593</vt:i4>
      </vt:variant>
      <vt:variant>
        <vt:i4>410</vt:i4>
      </vt:variant>
      <vt:variant>
        <vt:i4>0</vt:i4>
      </vt:variant>
      <vt:variant>
        <vt:i4>5</vt:i4>
      </vt:variant>
      <vt:variant>
        <vt:lpwstr/>
      </vt:variant>
      <vt:variant>
        <vt:lpwstr>_Toc191762762</vt:lpwstr>
      </vt:variant>
      <vt:variant>
        <vt:i4>1900593</vt:i4>
      </vt:variant>
      <vt:variant>
        <vt:i4>404</vt:i4>
      </vt:variant>
      <vt:variant>
        <vt:i4>0</vt:i4>
      </vt:variant>
      <vt:variant>
        <vt:i4>5</vt:i4>
      </vt:variant>
      <vt:variant>
        <vt:lpwstr/>
      </vt:variant>
      <vt:variant>
        <vt:lpwstr>_Toc191762761</vt:lpwstr>
      </vt:variant>
      <vt:variant>
        <vt:i4>1900593</vt:i4>
      </vt:variant>
      <vt:variant>
        <vt:i4>398</vt:i4>
      </vt:variant>
      <vt:variant>
        <vt:i4>0</vt:i4>
      </vt:variant>
      <vt:variant>
        <vt:i4>5</vt:i4>
      </vt:variant>
      <vt:variant>
        <vt:lpwstr/>
      </vt:variant>
      <vt:variant>
        <vt:lpwstr>_Toc191762760</vt:lpwstr>
      </vt:variant>
      <vt:variant>
        <vt:i4>1966129</vt:i4>
      </vt:variant>
      <vt:variant>
        <vt:i4>392</vt:i4>
      </vt:variant>
      <vt:variant>
        <vt:i4>0</vt:i4>
      </vt:variant>
      <vt:variant>
        <vt:i4>5</vt:i4>
      </vt:variant>
      <vt:variant>
        <vt:lpwstr/>
      </vt:variant>
      <vt:variant>
        <vt:lpwstr>_Toc191762759</vt:lpwstr>
      </vt:variant>
      <vt:variant>
        <vt:i4>1966129</vt:i4>
      </vt:variant>
      <vt:variant>
        <vt:i4>386</vt:i4>
      </vt:variant>
      <vt:variant>
        <vt:i4>0</vt:i4>
      </vt:variant>
      <vt:variant>
        <vt:i4>5</vt:i4>
      </vt:variant>
      <vt:variant>
        <vt:lpwstr/>
      </vt:variant>
      <vt:variant>
        <vt:lpwstr>_Toc191762758</vt:lpwstr>
      </vt:variant>
      <vt:variant>
        <vt:i4>1966129</vt:i4>
      </vt:variant>
      <vt:variant>
        <vt:i4>380</vt:i4>
      </vt:variant>
      <vt:variant>
        <vt:i4>0</vt:i4>
      </vt:variant>
      <vt:variant>
        <vt:i4>5</vt:i4>
      </vt:variant>
      <vt:variant>
        <vt:lpwstr/>
      </vt:variant>
      <vt:variant>
        <vt:lpwstr>_Toc191762757</vt:lpwstr>
      </vt:variant>
      <vt:variant>
        <vt:i4>1966129</vt:i4>
      </vt:variant>
      <vt:variant>
        <vt:i4>374</vt:i4>
      </vt:variant>
      <vt:variant>
        <vt:i4>0</vt:i4>
      </vt:variant>
      <vt:variant>
        <vt:i4>5</vt:i4>
      </vt:variant>
      <vt:variant>
        <vt:lpwstr/>
      </vt:variant>
      <vt:variant>
        <vt:lpwstr>_Toc191762756</vt:lpwstr>
      </vt:variant>
      <vt:variant>
        <vt:i4>1966129</vt:i4>
      </vt:variant>
      <vt:variant>
        <vt:i4>368</vt:i4>
      </vt:variant>
      <vt:variant>
        <vt:i4>0</vt:i4>
      </vt:variant>
      <vt:variant>
        <vt:i4>5</vt:i4>
      </vt:variant>
      <vt:variant>
        <vt:lpwstr/>
      </vt:variant>
      <vt:variant>
        <vt:lpwstr>_Toc191762755</vt:lpwstr>
      </vt:variant>
      <vt:variant>
        <vt:i4>1966129</vt:i4>
      </vt:variant>
      <vt:variant>
        <vt:i4>362</vt:i4>
      </vt:variant>
      <vt:variant>
        <vt:i4>0</vt:i4>
      </vt:variant>
      <vt:variant>
        <vt:i4>5</vt:i4>
      </vt:variant>
      <vt:variant>
        <vt:lpwstr/>
      </vt:variant>
      <vt:variant>
        <vt:lpwstr>_Toc191762754</vt:lpwstr>
      </vt:variant>
      <vt:variant>
        <vt:i4>1966129</vt:i4>
      </vt:variant>
      <vt:variant>
        <vt:i4>356</vt:i4>
      </vt:variant>
      <vt:variant>
        <vt:i4>0</vt:i4>
      </vt:variant>
      <vt:variant>
        <vt:i4>5</vt:i4>
      </vt:variant>
      <vt:variant>
        <vt:lpwstr/>
      </vt:variant>
      <vt:variant>
        <vt:lpwstr>_Toc191762753</vt:lpwstr>
      </vt:variant>
      <vt:variant>
        <vt:i4>1966129</vt:i4>
      </vt:variant>
      <vt:variant>
        <vt:i4>350</vt:i4>
      </vt:variant>
      <vt:variant>
        <vt:i4>0</vt:i4>
      </vt:variant>
      <vt:variant>
        <vt:i4>5</vt:i4>
      </vt:variant>
      <vt:variant>
        <vt:lpwstr/>
      </vt:variant>
      <vt:variant>
        <vt:lpwstr>_Toc191762752</vt:lpwstr>
      </vt:variant>
      <vt:variant>
        <vt:i4>1966129</vt:i4>
      </vt:variant>
      <vt:variant>
        <vt:i4>344</vt:i4>
      </vt:variant>
      <vt:variant>
        <vt:i4>0</vt:i4>
      </vt:variant>
      <vt:variant>
        <vt:i4>5</vt:i4>
      </vt:variant>
      <vt:variant>
        <vt:lpwstr/>
      </vt:variant>
      <vt:variant>
        <vt:lpwstr>_Toc191762751</vt:lpwstr>
      </vt:variant>
      <vt:variant>
        <vt:i4>1966129</vt:i4>
      </vt:variant>
      <vt:variant>
        <vt:i4>338</vt:i4>
      </vt:variant>
      <vt:variant>
        <vt:i4>0</vt:i4>
      </vt:variant>
      <vt:variant>
        <vt:i4>5</vt:i4>
      </vt:variant>
      <vt:variant>
        <vt:lpwstr/>
      </vt:variant>
      <vt:variant>
        <vt:lpwstr>_Toc191762750</vt:lpwstr>
      </vt:variant>
      <vt:variant>
        <vt:i4>2031665</vt:i4>
      </vt:variant>
      <vt:variant>
        <vt:i4>332</vt:i4>
      </vt:variant>
      <vt:variant>
        <vt:i4>0</vt:i4>
      </vt:variant>
      <vt:variant>
        <vt:i4>5</vt:i4>
      </vt:variant>
      <vt:variant>
        <vt:lpwstr/>
      </vt:variant>
      <vt:variant>
        <vt:lpwstr>_Toc191762749</vt:lpwstr>
      </vt:variant>
      <vt:variant>
        <vt:i4>2031665</vt:i4>
      </vt:variant>
      <vt:variant>
        <vt:i4>326</vt:i4>
      </vt:variant>
      <vt:variant>
        <vt:i4>0</vt:i4>
      </vt:variant>
      <vt:variant>
        <vt:i4>5</vt:i4>
      </vt:variant>
      <vt:variant>
        <vt:lpwstr/>
      </vt:variant>
      <vt:variant>
        <vt:lpwstr>_Toc191762748</vt:lpwstr>
      </vt:variant>
      <vt:variant>
        <vt:i4>2031665</vt:i4>
      </vt:variant>
      <vt:variant>
        <vt:i4>320</vt:i4>
      </vt:variant>
      <vt:variant>
        <vt:i4>0</vt:i4>
      </vt:variant>
      <vt:variant>
        <vt:i4>5</vt:i4>
      </vt:variant>
      <vt:variant>
        <vt:lpwstr/>
      </vt:variant>
      <vt:variant>
        <vt:lpwstr>_Toc191762747</vt:lpwstr>
      </vt:variant>
      <vt:variant>
        <vt:i4>2031665</vt:i4>
      </vt:variant>
      <vt:variant>
        <vt:i4>314</vt:i4>
      </vt:variant>
      <vt:variant>
        <vt:i4>0</vt:i4>
      </vt:variant>
      <vt:variant>
        <vt:i4>5</vt:i4>
      </vt:variant>
      <vt:variant>
        <vt:lpwstr/>
      </vt:variant>
      <vt:variant>
        <vt:lpwstr>_Toc191762746</vt:lpwstr>
      </vt:variant>
      <vt:variant>
        <vt:i4>2031665</vt:i4>
      </vt:variant>
      <vt:variant>
        <vt:i4>308</vt:i4>
      </vt:variant>
      <vt:variant>
        <vt:i4>0</vt:i4>
      </vt:variant>
      <vt:variant>
        <vt:i4>5</vt:i4>
      </vt:variant>
      <vt:variant>
        <vt:lpwstr/>
      </vt:variant>
      <vt:variant>
        <vt:lpwstr>_Toc191762745</vt:lpwstr>
      </vt:variant>
      <vt:variant>
        <vt:i4>2031665</vt:i4>
      </vt:variant>
      <vt:variant>
        <vt:i4>302</vt:i4>
      </vt:variant>
      <vt:variant>
        <vt:i4>0</vt:i4>
      </vt:variant>
      <vt:variant>
        <vt:i4>5</vt:i4>
      </vt:variant>
      <vt:variant>
        <vt:lpwstr/>
      </vt:variant>
      <vt:variant>
        <vt:lpwstr>_Toc191762744</vt:lpwstr>
      </vt:variant>
      <vt:variant>
        <vt:i4>2031665</vt:i4>
      </vt:variant>
      <vt:variant>
        <vt:i4>296</vt:i4>
      </vt:variant>
      <vt:variant>
        <vt:i4>0</vt:i4>
      </vt:variant>
      <vt:variant>
        <vt:i4>5</vt:i4>
      </vt:variant>
      <vt:variant>
        <vt:lpwstr/>
      </vt:variant>
      <vt:variant>
        <vt:lpwstr>_Toc191762743</vt:lpwstr>
      </vt:variant>
      <vt:variant>
        <vt:i4>2031665</vt:i4>
      </vt:variant>
      <vt:variant>
        <vt:i4>290</vt:i4>
      </vt:variant>
      <vt:variant>
        <vt:i4>0</vt:i4>
      </vt:variant>
      <vt:variant>
        <vt:i4>5</vt:i4>
      </vt:variant>
      <vt:variant>
        <vt:lpwstr/>
      </vt:variant>
      <vt:variant>
        <vt:lpwstr>_Toc191762742</vt:lpwstr>
      </vt:variant>
      <vt:variant>
        <vt:i4>2031665</vt:i4>
      </vt:variant>
      <vt:variant>
        <vt:i4>284</vt:i4>
      </vt:variant>
      <vt:variant>
        <vt:i4>0</vt:i4>
      </vt:variant>
      <vt:variant>
        <vt:i4>5</vt:i4>
      </vt:variant>
      <vt:variant>
        <vt:lpwstr/>
      </vt:variant>
      <vt:variant>
        <vt:lpwstr>_Toc191762741</vt:lpwstr>
      </vt:variant>
      <vt:variant>
        <vt:i4>2031665</vt:i4>
      </vt:variant>
      <vt:variant>
        <vt:i4>278</vt:i4>
      </vt:variant>
      <vt:variant>
        <vt:i4>0</vt:i4>
      </vt:variant>
      <vt:variant>
        <vt:i4>5</vt:i4>
      </vt:variant>
      <vt:variant>
        <vt:lpwstr/>
      </vt:variant>
      <vt:variant>
        <vt:lpwstr>_Toc191762740</vt:lpwstr>
      </vt:variant>
      <vt:variant>
        <vt:i4>1572913</vt:i4>
      </vt:variant>
      <vt:variant>
        <vt:i4>272</vt:i4>
      </vt:variant>
      <vt:variant>
        <vt:i4>0</vt:i4>
      </vt:variant>
      <vt:variant>
        <vt:i4>5</vt:i4>
      </vt:variant>
      <vt:variant>
        <vt:lpwstr/>
      </vt:variant>
      <vt:variant>
        <vt:lpwstr>_Toc191762739</vt:lpwstr>
      </vt:variant>
      <vt:variant>
        <vt:i4>1572913</vt:i4>
      </vt:variant>
      <vt:variant>
        <vt:i4>266</vt:i4>
      </vt:variant>
      <vt:variant>
        <vt:i4>0</vt:i4>
      </vt:variant>
      <vt:variant>
        <vt:i4>5</vt:i4>
      </vt:variant>
      <vt:variant>
        <vt:lpwstr/>
      </vt:variant>
      <vt:variant>
        <vt:lpwstr>_Toc191762738</vt:lpwstr>
      </vt:variant>
      <vt:variant>
        <vt:i4>1572913</vt:i4>
      </vt:variant>
      <vt:variant>
        <vt:i4>260</vt:i4>
      </vt:variant>
      <vt:variant>
        <vt:i4>0</vt:i4>
      </vt:variant>
      <vt:variant>
        <vt:i4>5</vt:i4>
      </vt:variant>
      <vt:variant>
        <vt:lpwstr/>
      </vt:variant>
      <vt:variant>
        <vt:lpwstr>_Toc191762737</vt:lpwstr>
      </vt:variant>
      <vt:variant>
        <vt:i4>1572913</vt:i4>
      </vt:variant>
      <vt:variant>
        <vt:i4>254</vt:i4>
      </vt:variant>
      <vt:variant>
        <vt:i4>0</vt:i4>
      </vt:variant>
      <vt:variant>
        <vt:i4>5</vt:i4>
      </vt:variant>
      <vt:variant>
        <vt:lpwstr/>
      </vt:variant>
      <vt:variant>
        <vt:lpwstr>_Toc191762736</vt:lpwstr>
      </vt:variant>
      <vt:variant>
        <vt:i4>1572913</vt:i4>
      </vt:variant>
      <vt:variant>
        <vt:i4>248</vt:i4>
      </vt:variant>
      <vt:variant>
        <vt:i4>0</vt:i4>
      </vt:variant>
      <vt:variant>
        <vt:i4>5</vt:i4>
      </vt:variant>
      <vt:variant>
        <vt:lpwstr/>
      </vt:variant>
      <vt:variant>
        <vt:lpwstr>_Toc191762735</vt:lpwstr>
      </vt:variant>
      <vt:variant>
        <vt:i4>1572913</vt:i4>
      </vt:variant>
      <vt:variant>
        <vt:i4>242</vt:i4>
      </vt:variant>
      <vt:variant>
        <vt:i4>0</vt:i4>
      </vt:variant>
      <vt:variant>
        <vt:i4>5</vt:i4>
      </vt:variant>
      <vt:variant>
        <vt:lpwstr/>
      </vt:variant>
      <vt:variant>
        <vt:lpwstr>_Toc191762734</vt:lpwstr>
      </vt:variant>
      <vt:variant>
        <vt:i4>1572913</vt:i4>
      </vt:variant>
      <vt:variant>
        <vt:i4>236</vt:i4>
      </vt:variant>
      <vt:variant>
        <vt:i4>0</vt:i4>
      </vt:variant>
      <vt:variant>
        <vt:i4>5</vt:i4>
      </vt:variant>
      <vt:variant>
        <vt:lpwstr/>
      </vt:variant>
      <vt:variant>
        <vt:lpwstr>_Toc191762733</vt:lpwstr>
      </vt:variant>
      <vt:variant>
        <vt:i4>1572913</vt:i4>
      </vt:variant>
      <vt:variant>
        <vt:i4>230</vt:i4>
      </vt:variant>
      <vt:variant>
        <vt:i4>0</vt:i4>
      </vt:variant>
      <vt:variant>
        <vt:i4>5</vt:i4>
      </vt:variant>
      <vt:variant>
        <vt:lpwstr/>
      </vt:variant>
      <vt:variant>
        <vt:lpwstr>_Toc191762732</vt:lpwstr>
      </vt:variant>
      <vt:variant>
        <vt:i4>1572913</vt:i4>
      </vt:variant>
      <vt:variant>
        <vt:i4>224</vt:i4>
      </vt:variant>
      <vt:variant>
        <vt:i4>0</vt:i4>
      </vt:variant>
      <vt:variant>
        <vt:i4>5</vt:i4>
      </vt:variant>
      <vt:variant>
        <vt:lpwstr/>
      </vt:variant>
      <vt:variant>
        <vt:lpwstr>_Toc191762731</vt:lpwstr>
      </vt:variant>
      <vt:variant>
        <vt:i4>1572913</vt:i4>
      </vt:variant>
      <vt:variant>
        <vt:i4>218</vt:i4>
      </vt:variant>
      <vt:variant>
        <vt:i4>0</vt:i4>
      </vt:variant>
      <vt:variant>
        <vt:i4>5</vt:i4>
      </vt:variant>
      <vt:variant>
        <vt:lpwstr/>
      </vt:variant>
      <vt:variant>
        <vt:lpwstr>_Toc191762730</vt:lpwstr>
      </vt:variant>
      <vt:variant>
        <vt:i4>1638449</vt:i4>
      </vt:variant>
      <vt:variant>
        <vt:i4>212</vt:i4>
      </vt:variant>
      <vt:variant>
        <vt:i4>0</vt:i4>
      </vt:variant>
      <vt:variant>
        <vt:i4>5</vt:i4>
      </vt:variant>
      <vt:variant>
        <vt:lpwstr/>
      </vt:variant>
      <vt:variant>
        <vt:lpwstr>_Toc191762729</vt:lpwstr>
      </vt:variant>
      <vt:variant>
        <vt:i4>1638449</vt:i4>
      </vt:variant>
      <vt:variant>
        <vt:i4>206</vt:i4>
      </vt:variant>
      <vt:variant>
        <vt:i4>0</vt:i4>
      </vt:variant>
      <vt:variant>
        <vt:i4>5</vt:i4>
      </vt:variant>
      <vt:variant>
        <vt:lpwstr/>
      </vt:variant>
      <vt:variant>
        <vt:lpwstr>_Toc191762728</vt:lpwstr>
      </vt:variant>
      <vt:variant>
        <vt:i4>1638449</vt:i4>
      </vt:variant>
      <vt:variant>
        <vt:i4>200</vt:i4>
      </vt:variant>
      <vt:variant>
        <vt:i4>0</vt:i4>
      </vt:variant>
      <vt:variant>
        <vt:i4>5</vt:i4>
      </vt:variant>
      <vt:variant>
        <vt:lpwstr/>
      </vt:variant>
      <vt:variant>
        <vt:lpwstr>_Toc191762727</vt:lpwstr>
      </vt:variant>
      <vt:variant>
        <vt:i4>1638449</vt:i4>
      </vt:variant>
      <vt:variant>
        <vt:i4>194</vt:i4>
      </vt:variant>
      <vt:variant>
        <vt:i4>0</vt:i4>
      </vt:variant>
      <vt:variant>
        <vt:i4>5</vt:i4>
      </vt:variant>
      <vt:variant>
        <vt:lpwstr/>
      </vt:variant>
      <vt:variant>
        <vt:lpwstr>_Toc191762726</vt:lpwstr>
      </vt:variant>
      <vt:variant>
        <vt:i4>1638449</vt:i4>
      </vt:variant>
      <vt:variant>
        <vt:i4>188</vt:i4>
      </vt:variant>
      <vt:variant>
        <vt:i4>0</vt:i4>
      </vt:variant>
      <vt:variant>
        <vt:i4>5</vt:i4>
      </vt:variant>
      <vt:variant>
        <vt:lpwstr/>
      </vt:variant>
      <vt:variant>
        <vt:lpwstr>_Toc191762725</vt:lpwstr>
      </vt:variant>
      <vt:variant>
        <vt:i4>1638449</vt:i4>
      </vt:variant>
      <vt:variant>
        <vt:i4>182</vt:i4>
      </vt:variant>
      <vt:variant>
        <vt:i4>0</vt:i4>
      </vt:variant>
      <vt:variant>
        <vt:i4>5</vt:i4>
      </vt:variant>
      <vt:variant>
        <vt:lpwstr/>
      </vt:variant>
      <vt:variant>
        <vt:lpwstr>_Toc191762724</vt:lpwstr>
      </vt:variant>
      <vt:variant>
        <vt:i4>1638449</vt:i4>
      </vt:variant>
      <vt:variant>
        <vt:i4>176</vt:i4>
      </vt:variant>
      <vt:variant>
        <vt:i4>0</vt:i4>
      </vt:variant>
      <vt:variant>
        <vt:i4>5</vt:i4>
      </vt:variant>
      <vt:variant>
        <vt:lpwstr/>
      </vt:variant>
      <vt:variant>
        <vt:lpwstr>_Toc191762723</vt:lpwstr>
      </vt:variant>
      <vt:variant>
        <vt:i4>1638449</vt:i4>
      </vt:variant>
      <vt:variant>
        <vt:i4>170</vt:i4>
      </vt:variant>
      <vt:variant>
        <vt:i4>0</vt:i4>
      </vt:variant>
      <vt:variant>
        <vt:i4>5</vt:i4>
      </vt:variant>
      <vt:variant>
        <vt:lpwstr/>
      </vt:variant>
      <vt:variant>
        <vt:lpwstr>_Toc191762722</vt:lpwstr>
      </vt:variant>
      <vt:variant>
        <vt:i4>1638449</vt:i4>
      </vt:variant>
      <vt:variant>
        <vt:i4>164</vt:i4>
      </vt:variant>
      <vt:variant>
        <vt:i4>0</vt:i4>
      </vt:variant>
      <vt:variant>
        <vt:i4>5</vt:i4>
      </vt:variant>
      <vt:variant>
        <vt:lpwstr/>
      </vt:variant>
      <vt:variant>
        <vt:lpwstr>_Toc191762721</vt:lpwstr>
      </vt:variant>
      <vt:variant>
        <vt:i4>1638449</vt:i4>
      </vt:variant>
      <vt:variant>
        <vt:i4>158</vt:i4>
      </vt:variant>
      <vt:variant>
        <vt:i4>0</vt:i4>
      </vt:variant>
      <vt:variant>
        <vt:i4>5</vt:i4>
      </vt:variant>
      <vt:variant>
        <vt:lpwstr/>
      </vt:variant>
      <vt:variant>
        <vt:lpwstr>_Toc191762720</vt:lpwstr>
      </vt:variant>
      <vt:variant>
        <vt:i4>1703985</vt:i4>
      </vt:variant>
      <vt:variant>
        <vt:i4>152</vt:i4>
      </vt:variant>
      <vt:variant>
        <vt:i4>0</vt:i4>
      </vt:variant>
      <vt:variant>
        <vt:i4>5</vt:i4>
      </vt:variant>
      <vt:variant>
        <vt:lpwstr/>
      </vt:variant>
      <vt:variant>
        <vt:lpwstr>_Toc191762719</vt:lpwstr>
      </vt:variant>
      <vt:variant>
        <vt:i4>1703985</vt:i4>
      </vt:variant>
      <vt:variant>
        <vt:i4>146</vt:i4>
      </vt:variant>
      <vt:variant>
        <vt:i4>0</vt:i4>
      </vt:variant>
      <vt:variant>
        <vt:i4>5</vt:i4>
      </vt:variant>
      <vt:variant>
        <vt:lpwstr/>
      </vt:variant>
      <vt:variant>
        <vt:lpwstr>_Toc191762718</vt:lpwstr>
      </vt:variant>
      <vt:variant>
        <vt:i4>1703985</vt:i4>
      </vt:variant>
      <vt:variant>
        <vt:i4>140</vt:i4>
      </vt:variant>
      <vt:variant>
        <vt:i4>0</vt:i4>
      </vt:variant>
      <vt:variant>
        <vt:i4>5</vt:i4>
      </vt:variant>
      <vt:variant>
        <vt:lpwstr/>
      </vt:variant>
      <vt:variant>
        <vt:lpwstr>_Toc191762717</vt:lpwstr>
      </vt:variant>
      <vt:variant>
        <vt:i4>1703985</vt:i4>
      </vt:variant>
      <vt:variant>
        <vt:i4>134</vt:i4>
      </vt:variant>
      <vt:variant>
        <vt:i4>0</vt:i4>
      </vt:variant>
      <vt:variant>
        <vt:i4>5</vt:i4>
      </vt:variant>
      <vt:variant>
        <vt:lpwstr/>
      </vt:variant>
      <vt:variant>
        <vt:lpwstr>_Toc191762716</vt:lpwstr>
      </vt:variant>
      <vt:variant>
        <vt:i4>1703985</vt:i4>
      </vt:variant>
      <vt:variant>
        <vt:i4>128</vt:i4>
      </vt:variant>
      <vt:variant>
        <vt:i4>0</vt:i4>
      </vt:variant>
      <vt:variant>
        <vt:i4>5</vt:i4>
      </vt:variant>
      <vt:variant>
        <vt:lpwstr/>
      </vt:variant>
      <vt:variant>
        <vt:lpwstr>_Toc191762715</vt:lpwstr>
      </vt:variant>
      <vt:variant>
        <vt:i4>1703985</vt:i4>
      </vt:variant>
      <vt:variant>
        <vt:i4>122</vt:i4>
      </vt:variant>
      <vt:variant>
        <vt:i4>0</vt:i4>
      </vt:variant>
      <vt:variant>
        <vt:i4>5</vt:i4>
      </vt:variant>
      <vt:variant>
        <vt:lpwstr/>
      </vt:variant>
      <vt:variant>
        <vt:lpwstr>_Toc191762714</vt:lpwstr>
      </vt:variant>
      <vt:variant>
        <vt:i4>1703985</vt:i4>
      </vt:variant>
      <vt:variant>
        <vt:i4>116</vt:i4>
      </vt:variant>
      <vt:variant>
        <vt:i4>0</vt:i4>
      </vt:variant>
      <vt:variant>
        <vt:i4>5</vt:i4>
      </vt:variant>
      <vt:variant>
        <vt:lpwstr/>
      </vt:variant>
      <vt:variant>
        <vt:lpwstr>_Toc191762713</vt:lpwstr>
      </vt:variant>
      <vt:variant>
        <vt:i4>1703985</vt:i4>
      </vt:variant>
      <vt:variant>
        <vt:i4>110</vt:i4>
      </vt:variant>
      <vt:variant>
        <vt:i4>0</vt:i4>
      </vt:variant>
      <vt:variant>
        <vt:i4>5</vt:i4>
      </vt:variant>
      <vt:variant>
        <vt:lpwstr/>
      </vt:variant>
      <vt:variant>
        <vt:lpwstr>_Toc191762712</vt:lpwstr>
      </vt:variant>
      <vt:variant>
        <vt:i4>1703985</vt:i4>
      </vt:variant>
      <vt:variant>
        <vt:i4>104</vt:i4>
      </vt:variant>
      <vt:variant>
        <vt:i4>0</vt:i4>
      </vt:variant>
      <vt:variant>
        <vt:i4>5</vt:i4>
      </vt:variant>
      <vt:variant>
        <vt:lpwstr/>
      </vt:variant>
      <vt:variant>
        <vt:lpwstr>_Toc191762711</vt:lpwstr>
      </vt:variant>
      <vt:variant>
        <vt:i4>1703985</vt:i4>
      </vt:variant>
      <vt:variant>
        <vt:i4>98</vt:i4>
      </vt:variant>
      <vt:variant>
        <vt:i4>0</vt:i4>
      </vt:variant>
      <vt:variant>
        <vt:i4>5</vt:i4>
      </vt:variant>
      <vt:variant>
        <vt:lpwstr/>
      </vt:variant>
      <vt:variant>
        <vt:lpwstr>_Toc191762710</vt:lpwstr>
      </vt:variant>
      <vt:variant>
        <vt:i4>1769521</vt:i4>
      </vt:variant>
      <vt:variant>
        <vt:i4>92</vt:i4>
      </vt:variant>
      <vt:variant>
        <vt:i4>0</vt:i4>
      </vt:variant>
      <vt:variant>
        <vt:i4>5</vt:i4>
      </vt:variant>
      <vt:variant>
        <vt:lpwstr/>
      </vt:variant>
      <vt:variant>
        <vt:lpwstr>_Toc191762709</vt:lpwstr>
      </vt:variant>
      <vt:variant>
        <vt:i4>1769521</vt:i4>
      </vt:variant>
      <vt:variant>
        <vt:i4>86</vt:i4>
      </vt:variant>
      <vt:variant>
        <vt:i4>0</vt:i4>
      </vt:variant>
      <vt:variant>
        <vt:i4>5</vt:i4>
      </vt:variant>
      <vt:variant>
        <vt:lpwstr/>
      </vt:variant>
      <vt:variant>
        <vt:lpwstr>_Toc191762708</vt:lpwstr>
      </vt:variant>
      <vt:variant>
        <vt:i4>1769521</vt:i4>
      </vt:variant>
      <vt:variant>
        <vt:i4>80</vt:i4>
      </vt:variant>
      <vt:variant>
        <vt:i4>0</vt:i4>
      </vt:variant>
      <vt:variant>
        <vt:i4>5</vt:i4>
      </vt:variant>
      <vt:variant>
        <vt:lpwstr/>
      </vt:variant>
      <vt:variant>
        <vt:lpwstr>_Toc191762707</vt:lpwstr>
      </vt:variant>
      <vt:variant>
        <vt:i4>1769521</vt:i4>
      </vt:variant>
      <vt:variant>
        <vt:i4>74</vt:i4>
      </vt:variant>
      <vt:variant>
        <vt:i4>0</vt:i4>
      </vt:variant>
      <vt:variant>
        <vt:i4>5</vt:i4>
      </vt:variant>
      <vt:variant>
        <vt:lpwstr/>
      </vt:variant>
      <vt:variant>
        <vt:lpwstr>_Toc191762706</vt:lpwstr>
      </vt:variant>
      <vt:variant>
        <vt:i4>1769521</vt:i4>
      </vt:variant>
      <vt:variant>
        <vt:i4>68</vt:i4>
      </vt:variant>
      <vt:variant>
        <vt:i4>0</vt:i4>
      </vt:variant>
      <vt:variant>
        <vt:i4>5</vt:i4>
      </vt:variant>
      <vt:variant>
        <vt:lpwstr/>
      </vt:variant>
      <vt:variant>
        <vt:lpwstr>_Toc191762705</vt:lpwstr>
      </vt:variant>
      <vt:variant>
        <vt:i4>1769521</vt:i4>
      </vt:variant>
      <vt:variant>
        <vt:i4>62</vt:i4>
      </vt:variant>
      <vt:variant>
        <vt:i4>0</vt:i4>
      </vt:variant>
      <vt:variant>
        <vt:i4>5</vt:i4>
      </vt:variant>
      <vt:variant>
        <vt:lpwstr/>
      </vt:variant>
      <vt:variant>
        <vt:lpwstr>_Toc191762704</vt:lpwstr>
      </vt:variant>
      <vt:variant>
        <vt:i4>1769521</vt:i4>
      </vt:variant>
      <vt:variant>
        <vt:i4>56</vt:i4>
      </vt:variant>
      <vt:variant>
        <vt:i4>0</vt:i4>
      </vt:variant>
      <vt:variant>
        <vt:i4>5</vt:i4>
      </vt:variant>
      <vt:variant>
        <vt:lpwstr/>
      </vt:variant>
      <vt:variant>
        <vt:lpwstr>_Toc191762703</vt:lpwstr>
      </vt:variant>
      <vt:variant>
        <vt:i4>1769521</vt:i4>
      </vt:variant>
      <vt:variant>
        <vt:i4>50</vt:i4>
      </vt:variant>
      <vt:variant>
        <vt:i4>0</vt:i4>
      </vt:variant>
      <vt:variant>
        <vt:i4>5</vt:i4>
      </vt:variant>
      <vt:variant>
        <vt:lpwstr/>
      </vt:variant>
      <vt:variant>
        <vt:lpwstr>_Toc191762702</vt:lpwstr>
      </vt:variant>
      <vt:variant>
        <vt:i4>1769521</vt:i4>
      </vt:variant>
      <vt:variant>
        <vt:i4>44</vt:i4>
      </vt:variant>
      <vt:variant>
        <vt:i4>0</vt:i4>
      </vt:variant>
      <vt:variant>
        <vt:i4>5</vt:i4>
      </vt:variant>
      <vt:variant>
        <vt:lpwstr/>
      </vt:variant>
      <vt:variant>
        <vt:lpwstr>_Toc191762701</vt:lpwstr>
      </vt:variant>
      <vt:variant>
        <vt:i4>1769521</vt:i4>
      </vt:variant>
      <vt:variant>
        <vt:i4>38</vt:i4>
      </vt:variant>
      <vt:variant>
        <vt:i4>0</vt:i4>
      </vt:variant>
      <vt:variant>
        <vt:i4>5</vt:i4>
      </vt:variant>
      <vt:variant>
        <vt:lpwstr/>
      </vt:variant>
      <vt:variant>
        <vt:lpwstr>_Toc191762700</vt:lpwstr>
      </vt:variant>
      <vt:variant>
        <vt:i4>1179696</vt:i4>
      </vt:variant>
      <vt:variant>
        <vt:i4>32</vt:i4>
      </vt:variant>
      <vt:variant>
        <vt:i4>0</vt:i4>
      </vt:variant>
      <vt:variant>
        <vt:i4>5</vt:i4>
      </vt:variant>
      <vt:variant>
        <vt:lpwstr/>
      </vt:variant>
      <vt:variant>
        <vt:lpwstr>_Toc191762699</vt:lpwstr>
      </vt:variant>
      <vt:variant>
        <vt:i4>1179696</vt:i4>
      </vt:variant>
      <vt:variant>
        <vt:i4>26</vt:i4>
      </vt:variant>
      <vt:variant>
        <vt:i4>0</vt:i4>
      </vt:variant>
      <vt:variant>
        <vt:i4>5</vt:i4>
      </vt:variant>
      <vt:variant>
        <vt:lpwstr/>
      </vt:variant>
      <vt:variant>
        <vt:lpwstr>_Toc191762698</vt:lpwstr>
      </vt:variant>
      <vt:variant>
        <vt:i4>1179696</vt:i4>
      </vt:variant>
      <vt:variant>
        <vt:i4>20</vt:i4>
      </vt:variant>
      <vt:variant>
        <vt:i4>0</vt:i4>
      </vt:variant>
      <vt:variant>
        <vt:i4>5</vt:i4>
      </vt:variant>
      <vt:variant>
        <vt:lpwstr/>
      </vt:variant>
      <vt:variant>
        <vt:lpwstr>_Toc191762697</vt:lpwstr>
      </vt:variant>
      <vt:variant>
        <vt:i4>1179696</vt:i4>
      </vt:variant>
      <vt:variant>
        <vt:i4>14</vt:i4>
      </vt:variant>
      <vt:variant>
        <vt:i4>0</vt:i4>
      </vt:variant>
      <vt:variant>
        <vt:i4>5</vt:i4>
      </vt:variant>
      <vt:variant>
        <vt:lpwstr/>
      </vt:variant>
      <vt:variant>
        <vt:lpwstr>_Toc191762696</vt:lpwstr>
      </vt:variant>
      <vt:variant>
        <vt:i4>1179696</vt:i4>
      </vt:variant>
      <vt:variant>
        <vt:i4>8</vt:i4>
      </vt:variant>
      <vt:variant>
        <vt:i4>0</vt:i4>
      </vt:variant>
      <vt:variant>
        <vt:i4>5</vt:i4>
      </vt:variant>
      <vt:variant>
        <vt:lpwstr/>
      </vt:variant>
      <vt:variant>
        <vt:lpwstr>_Toc191762695</vt:lpwstr>
      </vt:variant>
      <vt:variant>
        <vt:i4>1179696</vt:i4>
      </vt:variant>
      <vt:variant>
        <vt:i4>2</vt:i4>
      </vt:variant>
      <vt:variant>
        <vt:i4>0</vt:i4>
      </vt:variant>
      <vt:variant>
        <vt:i4>5</vt:i4>
      </vt:variant>
      <vt:variant>
        <vt:lpwstr/>
      </vt:variant>
      <vt:variant>
        <vt:lpwstr>_Toc191762694</vt:lpwstr>
      </vt:variant>
      <vt:variant>
        <vt:i4>2490412</vt:i4>
      </vt:variant>
      <vt:variant>
        <vt:i4>60</vt:i4>
      </vt:variant>
      <vt:variant>
        <vt:i4>0</vt:i4>
      </vt:variant>
      <vt:variant>
        <vt:i4>5</vt:i4>
      </vt:variant>
      <vt:variant>
        <vt:lpwstr>https://docs.ultralytics.com/de/models/yolo-world/</vt:lpwstr>
      </vt:variant>
      <vt:variant>
        <vt:lpwstr/>
      </vt:variant>
      <vt:variant>
        <vt:i4>917583</vt:i4>
      </vt:variant>
      <vt:variant>
        <vt:i4>57</vt:i4>
      </vt:variant>
      <vt:variant>
        <vt:i4>0</vt:i4>
      </vt:variant>
      <vt:variant>
        <vt:i4>5</vt:i4>
      </vt:variant>
      <vt:variant>
        <vt:lpwstr>https://learnopencv.com/yolov8-object-tracking-and-counting-with-opencv/</vt:lpwstr>
      </vt:variant>
      <vt:variant>
        <vt:lpwstr/>
      </vt:variant>
      <vt:variant>
        <vt:i4>3604590</vt:i4>
      </vt:variant>
      <vt:variant>
        <vt:i4>54</vt:i4>
      </vt:variant>
      <vt:variant>
        <vt:i4>0</vt:i4>
      </vt:variant>
      <vt:variant>
        <vt:i4>5</vt:i4>
      </vt:variant>
      <vt:variant>
        <vt:lpwstr>https://labelyourdata.com/articles/object-tracking</vt:lpwstr>
      </vt:variant>
      <vt:variant>
        <vt:lpwstr/>
      </vt:variant>
      <vt:variant>
        <vt:i4>2293862</vt:i4>
      </vt:variant>
      <vt:variant>
        <vt:i4>51</vt:i4>
      </vt:variant>
      <vt:variant>
        <vt:i4>0</vt:i4>
      </vt:variant>
      <vt:variant>
        <vt:i4>5</vt:i4>
      </vt:variant>
      <vt:variant>
        <vt:lpwstr>https://lembergsolutions.com/blog/object-detection-and-object-tracking-explained-real-examples</vt:lpwstr>
      </vt:variant>
      <vt:variant>
        <vt:lpwstr/>
      </vt:variant>
      <vt:variant>
        <vt:i4>4521991</vt:i4>
      </vt:variant>
      <vt:variant>
        <vt:i4>48</vt:i4>
      </vt:variant>
      <vt:variant>
        <vt:i4>0</vt:i4>
      </vt:variant>
      <vt:variant>
        <vt:i4>5</vt:i4>
      </vt:variant>
      <vt:variant>
        <vt:lpwstr>https://www.ibm.com/think/topics/computer-vision</vt:lpwstr>
      </vt:variant>
      <vt:variant>
        <vt:lpwstr/>
      </vt:variant>
      <vt:variant>
        <vt:i4>2359331</vt:i4>
      </vt:variant>
      <vt:variant>
        <vt:i4>45</vt:i4>
      </vt:variant>
      <vt:variant>
        <vt:i4>0</vt:i4>
      </vt:variant>
      <vt:variant>
        <vt:i4>5</vt:i4>
      </vt:variant>
      <vt:variant>
        <vt:lpwstr>https://datasolut.com/was-ist-machine-learning/</vt:lpwstr>
      </vt:variant>
      <vt:variant>
        <vt:lpwstr/>
      </vt:variant>
      <vt:variant>
        <vt:i4>524308</vt:i4>
      </vt:variant>
      <vt:variant>
        <vt:i4>42</vt:i4>
      </vt:variant>
      <vt:variant>
        <vt:i4>0</vt:i4>
      </vt:variant>
      <vt:variant>
        <vt:i4>5</vt:i4>
      </vt:variant>
      <vt:variant>
        <vt:lpwstr>https://www.redhat.com/de/topics/ai/what-is-ai-inference</vt:lpwstr>
      </vt:variant>
      <vt:variant>
        <vt:lpwstr/>
      </vt:variant>
      <vt:variant>
        <vt:i4>5177418</vt:i4>
      </vt:variant>
      <vt:variant>
        <vt:i4>39</vt:i4>
      </vt:variant>
      <vt:variant>
        <vt:i4>0</vt:i4>
      </vt:variant>
      <vt:variant>
        <vt:i4>5</vt:i4>
      </vt:variant>
      <vt:variant>
        <vt:lpwstr>https://www.linkedin.com/pulse/difference-between-deep-learning-training-inference-mark-robins-mdq8c/</vt:lpwstr>
      </vt:variant>
      <vt:variant>
        <vt:lpwstr/>
      </vt:variant>
      <vt:variant>
        <vt:i4>1179735</vt:i4>
      </vt:variant>
      <vt:variant>
        <vt:i4>36</vt:i4>
      </vt:variant>
      <vt:variant>
        <vt:i4>0</vt:i4>
      </vt:variant>
      <vt:variant>
        <vt:i4>5</vt:i4>
      </vt:variant>
      <vt:variant>
        <vt:lpwstr>https://www.neilsahota.com/strong-ai-vs-weak-ai-how-they-compare-and-whats-next/</vt:lpwstr>
      </vt:variant>
      <vt:variant>
        <vt:lpwstr/>
      </vt:variant>
      <vt:variant>
        <vt:i4>6488186</vt:i4>
      </vt:variant>
      <vt:variant>
        <vt:i4>33</vt:i4>
      </vt:variant>
      <vt:variant>
        <vt:i4>0</vt:i4>
      </vt:variant>
      <vt:variant>
        <vt:i4>5</vt:i4>
      </vt:variant>
      <vt:variant>
        <vt:lpwstr>https://scilogs.spektrum.de/gehirn-und-ki/wissenschaft-wird-spannend-auch-ki-sei-dank/</vt:lpwstr>
      </vt:variant>
      <vt:variant>
        <vt:lpwstr/>
      </vt:variant>
      <vt:variant>
        <vt:i4>3932208</vt:i4>
      </vt:variant>
      <vt:variant>
        <vt:i4>30</vt:i4>
      </vt:variant>
      <vt:variant>
        <vt:i4>0</vt:i4>
      </vt:variant>
      <vt:variant>
        <vt:i4>5</vt:i4>
      </vt:variant>
      <vt:variant>
        <vt:lpwstr>https://www.kobold.ai/ml-vs-ai/</vt:lpwstr>
      </vt:variant>
      <vt:variant>
        <vt:lpwstr/>
      </vt:variant>
      <vt:variant>
        <vt:i4>7995447</vt:i4>
      </vt:variant>
      <vt:variant>
        <vt:i4>27</vt:i4>
      </vt:variant>
      <vt:variant>
        <vt:i4>0</vt:i4>
      </vt:variant>
      <vt:variant>
        <vt:i4>5</vt:i4>
      </vt:variant>
      <vt:variant>
        <vt:lpwstr>https://ai.lernos.org/de/1-01-ai-machine-learning/</vt:lpwstr>
      </vt:variant>
      <vt:variant>
        <vt:lpwstr/>
      </vt:variant>
      <vt:variant>
        <vt:i4>7929890</vt:i4>
      </vt:variant>
      <vt:variant>
        <vt:i4>24</vt:i4>
      </vt:variant>
      <vt:variant>
        <vt:i4>0</vt:i4>
      </vt:variant>
      <vt:variant>
        <vt:i4>5</vt:i4>
      </vt:variant>
      <vt:variant>
        <vt:lpwstr>https://cloud.google.com/learn/artificial-intelligence-vs-machine-learning</vt:lpwstr>
      </vt:variant>
      <vt:variant>
        <vt:lpwstr/>
      </vt:variant>
      <vt:variant>
        <vt:i4>3604593</vt:i4>
      </vt:variant>
      <vt:variant>
        <vt:i4>21</vt:i4>
      </vt:variant>
      <vt:variant>
        <vt:i4>0</vt:i4>
      </vt:variant>
      <vt:variant>
        <vt:i4>5</vt:i4>
      </vt:variant>
      <vt:variant>
        <vt:lpwstr>https://www.createwithswift.com/understanding-accessibility-rotors-and-how-to-use-them/</vt:lpwstr>
      </vt:variant>
      <vt:variant>
        <vt:lpwstr/>
      </vt:variant>
      <vt:variant>
        <vt:i4>7405620</vt:i4>
      </vt:variant>
      <vt:variant>
        <vt:i4>18</vt:i4>
      </vt:variant>
      <vt:variant>
        <vt:i4>0</vt:i4>
      </vt:variant>
      <vt:variant>
        <vt:i4>5</vt:i4>
      </vt:variant>
      <vt:variant>
        <vt:lpwstr>https://uxmag.com/articles/accessibility-in-ux-the-case-for-radical-empathy</vt:lpwstr>
      </vt:variant>
      <vt:variant>
        <vt:lpwstr/>
      </vt:variant>
      <vt:variant>
        <vt:i4>2687090</vt:i4>
      </vt:variant>
      <vt:variant>
        <vt:i4>15</vt:i4>
      </vt:variant>
      <vt:variant>
        <vt:i4>0</vt:i4>
      </vt:variant>
      <vt:variant>
        <vt:i4>5</vt:i4>
      </vt:variant>
      <vt:variant>
        <vt:lpwstr>https://www.interaction-design.org/literature/topics/accessibility</vt:lpwstr>
      </vt:variant>
      <vt:variant>
        <vt:lpwstr/>
      </vt:variant>
      <vt:variant>
        <vt:i4>7536765</vt:i4>
      </vt:variant>
      <vt:variant>
        <vt:i4>12</vt:i4>
      </vt:variant>
      <vt:variant>
        <vt:i4>0</vt:i4>
      </vt:variant>
      <vt:variant>
        <vt:i4>5</vt:i4>
      </vt:variant>
      <vt:variant>
        <vt:lpwstr>https://www.audioeye.com/post/accessibility-ux-design/</vt:lpwstr>
      </vt:variant>
      <vt:variant>
        <vt:lpwstr/>
      </vt:variant>
      <vt:variant>
        <vt:i4>1769484</vt:i4>
      </vt:variant>
      <vt:variant>
        <vt:i4>9</vt:i4>
      </vt:variant>
      <vt:variant>
        <vt:i4>0</vt:i4>
      </vt:variant>
      <vt:variant>
        <vt:i4>5</vt:i4>
      </vt:variant>
      <vt:variant>
        <vt:lpwstr>https://www.ramotion.com/blog/accessibility-in-ux-design/</vt:lpwstr>
      </vt:variant>
      <vt:variant>
        <vt:lpwstr/>
      </vt:variant>
      <vt:variant>
        <vt:i4>4980738</vt:i4>
      </vt:variant>
      <vt:variant>
        <vt:i4>6</vt:i4>
      </vt:variant>
      <vt:variant>
        <vt:i4>0</vt:i4>
      </vt:variant>
      <vt:variant>
        <vt:i4>5</vt:i4>
      </vt:variant>
      <vt:variant>
        <vt:lpwstr>https://careerfoundry.com/en/blog/ux-design/the-difference-between-ux-and-ui-design-a-laymans-guide/</vt:lpwstr>
      </vt:variant>
      <vt:variant>
        <vt:lpwstr/>
      </vt:variant>
      <vt:variant>
        <vt:i4>6226015</vt:i4>
      </vt:variant>
      <vt:variant>
        <vt:i4>3</vt:i4>
      </vt:variant>
      <vt:variant>
        <vt:i4>0</vt:i4>
      </vt:variant>
      <vt:variant>
        <vt:i4>5</vt:i4>
      </vt:variant>
      <vt:variant>
        <vt:lpwstr>https://www.coursera.org/articles/ui-vs-ux-design</vt:lpwstr>
      </vt:variant>
      <vt:variant>
        <vt:lpwstr/>
      </vt:variant>
      <vt:variant>
        <vt:i4>7274552</vt:i4>
      </vt:variant>
      <vt:variant>
        <vt:i4>0</vt:i4>
      </vt:variant>
      <vt:variant>
        <vt:i4>0</vt:i4>
      </vt:variant>
      <vt:variant>
        <vt:i4>5</vt:i4>
      </vt:variant>
      <vt:variant>
        <vt:lpwstr>https://userpeek.com/blog/ui-vs-ux-what-is-the-difference/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NIMBUS</dc:title>
  <dc:subject/>
  <dc:creator>alle Verfasser/innen</dc:creator>
  <cp:keywords>22IF2504</cp:keywords>
  <cp:lastModifiedBy>Wanke, Markus Antonius Johannes</cp:lastModifiedBy>
  <cp:revision>1108</cp:revision>
  <cp:lastPrinted>2025-03-01T22:04:00Z</cp:lastPrinted>
  <dcterms:created xsi:type="dcterms:W3CDTF">2022-05-03T21:15:00Z</dcterms:created>
  <dcterms:modified xsi:type="dcterms:W3CDTF">2025-04-11T10:05:00Z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id="zTQffH5r"/&gt;&lt;style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y fmtid="{D5CDD505-2E9C-101B-9397-08002B2CF9AE}" pid="4" name="ContentTypeId">
    <vt:lpwstr>0x0101001A0FB23EFE2CA848A64D0A51E02C2BD8</vt:lpwstr>
  </property>
  <property fmtid="{D5CDD505-2E9C-101B-9397-08002B2CF9AE}" pid="5" name="MediaServiceImageTags">
    <vt:lpwstr/>
  </property>
</Properties>
</file>